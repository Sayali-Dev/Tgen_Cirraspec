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activeX/activeX1.xml" ContentType="application/vnd.ms-office.activeX+xml"/>
  <Override PartName="/word/activeX/activeX1.bin" ContentType="application/vnd.ms-office.activeX"/>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231D07" w14:textId="77777777" w:rsidR="008918E9" w:rsidRDefault="008918E9" w:rsidP="00BD5022">
      <w:pPr>
        <w:pStyle w:val="ProjectTitle"/>
        <w:jc w:val="center"/>
      </w:pPr>
    </w:p>
    <w:p w14:paraId="0E1D76E1" w14:textId="77777777" w:rsidR="00CE3F18" w:rsidRDefault="00CE3F18" w:rsidP="00BD5022">
      <w:pPr>
        <w:pStyle w:val="ProjectTitle"/>
        <w:jc w:val="center"/>
      </w:pPr>
    </w:p>
    <w:p w14:paraId="1B66476B" w14:textId="77777777" w:rsidR="008918E9" w:rsidRDefault="008918E9" w:rsidP="00BD5022">
      <w:pPr>
        <w:pStyle w:val="ProjectTitle"/>
        <w:jc w:val="center"/>
      </w:pPr>
    </w:p>
    <w:p w14:paraId="3DCE97C2" w14:textId="77777777" w:rsidR="008918E9" w:rsidRDefault="008918E9" w:rsidP="00BD5022">
      <w:pPr>
        <w:pStyle w:val="ProjectTitle"/>
        <w:jc w:val="center"/>
      </w:pPr>
    </w:p>
    <w:p w14:paraId="39A0B6AF" w14:textId="77777777" w:rsidR="008918E9" w:rsidRDefault="008918E9" w:rsidP="00BD5022">
      <w:pPr>
        <w:pStyle w:val="ProjectTitle"/>
        <w:jc w:val="center"/>
      </w:pPr>
    </w:p>
    <w:p w14:paraId="658D1CCE" w14:textId="77777777" w:rsidR="008918E9" w:rsidRDefault="008918E9" w:rsidP="00BD5022">
      <w:pPr>
        <w:pStyle w:val="ProjectTitle"/>
        <w:jc w:val="center"/>
      </w:pPr>
    </w:p>
    <w:p w14:paraId="719704BE" w14:textId="77777777" w:rsidR="00602D9E" w:rsidRDefault="00602D9E" w:rsidP="00BD5022">
      <w:pPr>
        <w:pStyle w:val="ProjectTitle"/>
        <w:jc w:val="center"/>
      </w:pPr>
    </w:p>
    <w:p w14:paraId="499DDB2B" w14:textId="77777777" w:rsidR="008918E9" w:rsidRDefault="008918E9" w:rsidP="00BD5022">
      <w:pPr>
        <w:pStyle w:val="ProjectTitle"/>
        <w:jc w:val="center"/>
      </w:pPr>
    </w:p>
    <w:p w14:paraId="47EDDB0F" w14:textId="77777777" w:rsidR="008918E9" w:rsidRDefault="008918E9" w:rsidP="00BD5022">
      <w:pPr>
        <w:pStyle w:val="ProjectTitle"/>
        <w:jc w:val="center"/>
      </w:pPr>
    </w:p>
    <w:p w14:paraId="0AF9B182" w14:textId="77777777" w:rsidR="008918E9" w:rsidRPr="00196475" w:rsidRDefault="008918E9" w:rsidP="00BD5022">
      <w:pPr>
        <w:pStyle w:val="ProjectTitle"/>
        <w:jc w:val="center"/>
      </w:pPr>
    </w:p>
    <w:p w14:paraId="281B80A6" w14:textId="1914B1AA" w:rsidR="00196475" w:rsidRDefault="00DE2FB7" w:rsidP="00BD5022">
      <w:pPr>
        <w:pStyle w:val="ProjectTitle"/>
        <w:ind w:right="900"/>
        <w:jc w:val="center"/>
      </w:pPr>
      <w:r>
        <w:t>CIRRASPEC</w:t>
      </w:r>
      <w:r w:rsidR="00DF378D">
        <w:t xml:space="preserve"> </w:t>
      </w:r>
      <w:del w:id="0" w:author="Sayali Dev" w:date="2018-01-09T12:06:00Z">
        <w:r w:rsidR="005D6B40" w:rsidDel="00B63611">
          <w:delText xml:space="preserve">Collection </w:delText>
        </w:r>
      </w:del>
      <w:r w:rsidR="00E30631">
        <w:t>Administrator</w:t>
      </w:r>
      <w:del w:id="1" w:author="Sayali Dev" w:date="2018-01-09T12:06:00Z">
        <w:r w:rsidR="005D6B40" w:rsidDel="00B63611">
          <w:delText>Site</w:delText>
        </w:r>
      </w:del>
      <w:r w:rsidR="005D6B40">
        <w:br/>
      </w:r>
      <w:r w:rsidR="00196475" w:rsidRPr="00196475">
        <w:t>User’s Manual</w:t>
      </w:r>
    </w:p>
    <w:p w14:paraId="42233187" w14:textId="77777777" w:rsidR="00BD5022" w:rsidRDefault="00BD5022" w:rsidP="00BD5022">
      <w:pPr>
        <w:pStyle w:val="ProjectTitle"/>
        <w:ind w:right="900"/>
        <w:jc w:val="center"/>
      </w:pPr>
    </w:p>
    <w:p w14:paraId="5B2FDDFC" w14:textId="03F45339" w:rsidR="00BD5022" w:rsidRDefault="00015F61" w:rsidP="00F928FF">
      <w:pPr>
        <w:pStyle w:val="ProjectTitle"/>
        <w:ind w:right="900"/>
        <w:jc w:val="center"/>
      </w:pPr>
      <w:r>
        <w:t xml:space="preserve">System </w:t>
      </w:r>
      <w:r w:rsidRPr="00B2192E">
        <w:t xml:space="preserve">Version: </w:t>
      </w:r>
      <w:ins w:id="2" w:author="Sayali Dev" w:date="2018-01-09T12:06:00Z">
        <w:r w:rsidR="00B63611">
          <w:t>3</w:t>
        </w:r>
      </w:ins>
      <w:del w:id="3" w:author="Sayali Dev" w:date="2018-01-09T12:06:00Z">
        <w:r w:rsidR="00DE2FB7" w:rsidDel="00B63611">
          <w:delText>2</w:delText>
        </w:r>
      </w:del>
      <w:r w:rsidR="00DE2FB7">
        <w:t>.0</w:t>
      </w:r>
    </w:p>
    <w:p w14:paraId="5663F37F" w14:textId="77777777" w:rsidR="00F928FF" w:rsidRDefault="00F928FF" w:rsidP="00F928FF">
      <w:pPr>
        <w:pStyle w:val="ProjectTitle"/>
        <w:ind w:right="900"/>
        <w:jc w:val="center"/>
      </w:pPr>
    </w:p>
    <w:p w14:paraId="53813F01" w14:textId="77777777" w:rsidR="00F7111C" w:rsidRDefault="00F7111C" w:rsidP="00BD5022">
      <w:pPr>
        <w:pStyle w:val="ProjectTitle"/>
        <w:ind w:right="900"/>
        <w:jc w:val="center"/>
      </w:pPr>
    </w:p>
    <w:p w14:paraId="205AEA79" w14:textId="77777777" w:rsidR="008918E9" w:rsidRDefault="008918E9" w:rsidP="00BD5022">
      <w:pPr>
        <w:pStyle w:val="ProjectTitle"/>
        <w:jc w:val="center"/>
      </w:pPr>
    </w:p>
    <w:p w14:paraId="5AE1E704" w14:textId="77777777" w:rsidR="008918E9" w:rsidRDefault="008918E9" w:rsidP="00BD5022">
      <w:pPr>
        <w:pStyle w:val="ProjectTitle"/>
        <w:jc w:val="center"/>
      </w:pPr>
    </w:p>
    <w:p w14:paraId="27687419" w14:textId="77777777" w:rsidR="008918E9" w:rsidRDefault="008918E9" w:rsidP="00BD5022">
      <w:pPr>
        <w:pStyle w:val="ProjectTitle"/>
        <w:jc w:val="center"/>
      </w:pPr>
    </w:p>
    <w:p w14:paraId="6D3AAF48" w14:textId="77777777" w:rsidR="008918E9" w:rsidRDefault="008918E9" w:rsidP="00BD5022">
      <w:pPr>
        <w:jc w:val="center"/>
      </w:pPr>
    </w:p>
    <w:p w14:paraId="7F6352F1" w14:textId="77777777" w:rsidR="008918E9" w:rsidRDefault="008918E9" w:rsidP="00BD5022">
      <w:pPr>
        <w:jc w:val="center"/>
      </w:pPr>
    </w:p>
    <w:p w14:paraId="2071D613" w14:textId="77777777" w:rsidR="008918E9" w:rsidRDefault="008918E9" w:rsidP="00BD5022">
      <w:pPr>
        <w:jc w:val="center"/>
      </w:pPr>
    </w:p>
    <w:p w14:paraId="4A2E4761" w14:textId="77777777" w:rsidR="008918E9" w:rsidRDefault="008918E9" w:rsidP="00BD5022">
      <w:pPr>
        <w:pStyle w:val="OrgDepartment"/>
        <w:jc w:val="center"/>
      </w:pPr>
    </w:p>
    <w:p w14:paraId="6C754215" w14:textId="77777777" w:rsidR="008918E9" w:rsidRDefault="008918E9" w:rsidP="00BD5022">
      <w:pPr>
        <w:pStyle w:val="OrgDepartment"/>
        <w:jc w:val="center"/>
      </w:pPr>
    </w:p>
    <w:p w14:paraId="69750468" w14:textId="77777777" w:rsidR="008918E9" w:rsidRDefault="008918E9" w:rsidP="00BD5022">
      <w:pPr>
        <w:jc w:val="center"/>
      </w:pPr>
    </w:p>
    <w:p w14:paraId="4936EF75" w14:textId="77777777" w:rsidR="008918E9" w:rsidRDefault="008918E9" w:rsidP="00BD5022">
      <w:pPr>
        <w:jc w:val="center"/>
      </w:pPr>
    </w:p>
    <w:p w14:paraId="5B8D4800" w14:textId="77777777" w:rsidR="008918E9" w:rsidRDefault="008918E9" w:rsidP="00BD5022">
      <w:pPr>
        <w:jc w:val="center"/>
      </w:pPr>
    </w:p>
    <w:p w14:paraId="56100270" w14:textId="77777777" w:rsidR="008918E9" w:rsidRDefault="008918E9" w:rsidP="00BD5022">
      <w:pPr>
        <w:pStyle w:val="Subtitle"/>
      </w:pPr>
    </w:p>
    <w:p w14:paraId="3F3A65BE" w14:textId="77777777" w:rsidR="008918E9" w:rsidRDefault="008918E9" w:rsidP="00BD5022">
      <w:pPr>
        <w:jc w:val="center"/>
      </w:pPr>
    </w:p>
    <w:p w14:paraId="3E5E08CF" w14:textId="77777777" w:rsidR="008918E9" w:rsidRDefault="008918E9" w:rsidP="00BD5022">
      <w:pPr>
        <w:jc w:val="center"/>
      </w:pPr>
    </w:p>
    <w:p w14:paraId="14A44018" w14:textId="77777777" w:rsidR="00612AF6" w:rsidRDefault="00612AF6" w:rsidP="006F779B">
      <w:pPr>
        <w:jc w:val="center"/>
      </w:pPr>
    </w:p>
    <w:p w14:paraId="13222FFA" w14:textId="77777777" w:rsidR="00612AF6" w:rsidRDefault="00612AF6">
      <w:r>
        <w:br w:type="page"/>
      </w:r>
    </w:p>
    <w:p w14:paraId="186E5F57" w14:textId="77777777" w:rsidR="00612AF6" w:rsidRDefault="00612AF6" w:rsidP="00612AF6">
      <w:pPr>
        <w:pStyle w:val="Title"/>
      </w:pPr>
      <w:bookmarkStart w:id="4" w:name="_Toc452993569"/>
      <w:bookmarkStart w:id="5" w:name="_Toc507159095"/>
      <w:r>
        <w:lastRenderedPageBreak/>
        <w:t>Revision History</w:t>
      </w:r>
      <w:bookmarkEnd w:id="4"/>
      <w:bookmarkEnd w:id="5"/>
    </w:p>
    <w:p w14:paraId="5D4C4CF8" w14:textId="77777777" w:rsidR="00612AF6" w:rsidRPr="00743AE6" w:rsidRDefault="00612AF6" w:rsidP="00612AF6"/>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Change w:id="6" w:author="Sayali Dev" w:date="2018-01-08T17:08:00Z">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PrChange>
      </w:tblPr>
      <w:tblGrid>
        <w:gridCol w:w="1292"/>
        <w:gridCol w:w="1807"/>
        <w:gridCol w:w="2205"/>
        <w:gridCol w:w="5191"/>
        <w:tblGridChange w:id="7">
          <w:tblGrid>
            <w:gridCol w:w="1292"/>
            <w:gridCol w:w="1807"/>
            <w:gridCol w:w="2207"/>
            <w:gridCol w:w="5196"/>
          </w:tblGrid>
        </w:tblGridChange>
      </w:tblGrid>
      <w:tr w:rsidR="00612AF6" w:rsidRPr="00EC6485" w14:paraId="43FDA85B" w14:textId="77777777" w:rsidTr="002F0F2C">
        <w:tc>
          <w:tcPr>
            <w:tcW w:w="1292" w:type="dxa"/>
            <w:tcPrChange w:id="8" w:author="Sayali Dev" w:date="2018-01-08T17:08:00Z">
              <w:tcPr>
                <w:tcW w:w="1292" w:type="dxa"/>
              </w:tcPr>
            </w:tcPrChange>
          </w:tcPr>
          <w:p w14:paraId="5331A10E" w14:textId="77777777" w:rsidR="00612AF6" w:rsidRPr="00EC6485" w:rsidRDefault="00612AF6" w:rsidP="00612AF6">
            <w:pPr>
              <w:rPr>
                <w:b/>
              </w:rPr>
            </w:pPr>
            <w:r w:rsidRPr="00EC6485">
              <w:rPr>
                <w:b/>
              </w:rPr>
              <w:t>Document Version</w:t>
            </w:r>
          </w:p>
        </w:tc>
        <w:tc>
          <w:tcPr>
            <w:tcW w:w="1807" w:type="dxa"/>
            <w:tcPrChange w:id="9" w:author="Sayali Dev" w:date="2018-01-08T17:08:00Z">
              <w:tcPr>
                <w:tcW w:w="1350" w:type="dxa"/>
              </w:tcPr>
            </w:tcPrChange>
          </w:tcPr>
          <w:p w14:paraId="31FC838F" w14:textId="77777777" w:rsidR="00612AF6" w:rsidRPr="00EC6485" w:rsidRDefault="00612AF6" w:rsidP="00612AF6">
            <w:pPr>
              <w:rPr>
                <w:b/>
              </w:rPr>
            </w:pPr>
            <w:r w:rsidRPr="00EC6485">
              <w:rPr>
                <w:b/>
              </w:rPr>
              <w:t>Date</w:t>
            </w:r>
          </w:p>
        </w:tc>
        <w:tc>
          <w:tcPr>
            <w:tcW w:w="2207" w:type="dxa"/>
            <w:tcPrChange w:id="10" w:author="Sayali Dev" w:date="2018-01-08T17:08:00Z">
              <w:tcPr>
                <w:tcW w:w="2340" w:type="dxa"/>
              </w:tcPr>
            </w:tcPrChange>
          </w:tcPr>
          <w:p w14:paraId="3F4FC6E3" w14:textId="77777777" w:rsidR="00612AF6" w:rsidRPr="00EC6485" w:rsidRDefault="00612AF6" w:rsidP="00612AF6">
            <w:pPr>
              <w:rPr>
                <w:b/>
              </w:rPr>
            </w:pPr>
            <w:r w:rsidRPr="00EC6485">
              <w:rPr>
                <w:b/>
              </w:rPr>
              <w:t>Name</w:t>
            </w:r>
          </w:p>
        </w:tc>
        <w:tc>
          <w:tcPr>
            <w:tcW w:w="5196" w:type="dxa"/>
            <w:tcPrChange w:id="11" w:author="Sayali Dev" w:date="2018-01-08T17:08:00Z">
              <w:tcPr>
                <w:tcW w:w="5580" w:type="dxa"/>
              </w:tcPr>
            </w:tcPrChange>
          </w:tcPr>
          <w:p w14:paraId="728DC64F" w14:textId="77777777" w:rsidR="00612AF6" w:rsidRPr="00EC6485" w:rsidRDefault="00612AF6" w:rsidP="00612AF6">
            <w:pPr>
              <w:rPr>
                <w:b/>
              </w:rPr>
            </w:pPr>
            <w:r w:rsidRPr="00EC6485">
              <w:rPr>
                <w:b/>
              </w:rPr>
              <w:t>Description</w:t>
            </w:r>
          </w:p>
        </w:tc>
      </w:tr>
      <w:tr w:rsidR="00612AF6" w:rsidDel="002F0F2C" w14:paraId="5183D22D" w14:textId="3444E07F" w:rsidTr="002F0F2C">
        <w:trPr>
          <w:del w:id="12" w:author="Sayali Dev" w:date="2018-01-08T17:08:00Z"/>
        </w:trPr>
        <w:tc>
          <w:tcPr>
            <w:tcW w:w="1292" w:type="dxa"/>
            <w:tcPrChange w:id="13" w:author="Sayali Dev" w:date="2018-01-08T17:08:00Z">
              <w:tcPr>
                <w:tcW w:w="1292" w:type="dxa"/>
              </w:tcPr>
            </w:tcPrChange>
          </w:tcPr>
          <w:p w14:paraId="75307503" w14:textId="18459EE2" w:rsidR="00612AF6" w:rsidDel="002F0F2C" w:rsidRDefault="00612AF6" w:rsidP="00612AF6">
            <w:pPr>
              <w:rPr>
                <w:del w:id="14" w:author="Sayali Dev" w:date="2018-01-08T17:08:00Z"/>
              </w:rPr>
            </w:pPr>
            <w:del w:id="15" w:author="Sayali Dev" w:date="2018-01-08T17:08:00Z">
              <w:r w:rsidDel="002F0F2C">
                <w:delText>1.1</w:delText>
              </w:r>
            </w:del>
          </w:p>
        </w:tc>
        <w:tc>
          <w:tcPr>
            <w:tcW w:w="1807" w:type="dxa"/>
            <w:tcPrChange w:id="16" w:author="Sayali Dev" w:date="2018-01-08T17:08:00Z">
              <w:tcPr>
                <w:tcW w:w="1350" w:type="dxa"/>
              </w:tcPr>
            </w:tcPrChange>
          </w:tcPr>
          <w:p w14:paraId="5F05D8A4" w14:textId="41ECFD1F" w:rsidR="00612AF6" w:rsidDel="002F0F2C" w:rsidRDefault="00612AF6" w:rsidP="00612AF6">
            <w:pPr>
              <w:rPr>
                <w:del w:id="17" w:author="Sayali Dev" w:date="2018-01-08T17:08:00Z"/>
              </w:rPr>
            </w:pPr>
            <w:del w:id="18" w:author="Sayali Dev" w:date="2018-01-08T17:08:00Z">
              <w:r w:rsidDel="002F0F2C">
                <w:delText>1/03/2012</w:delText>
              </w:r>
            </w:del>
          </w:p>
        </w:tc>
        <w:tc>
          <w:tcPr>
            <w:tcW w:w="2207" w:type="dxa"/>
            <w:tcPrChange w:id="19" w:author="Sayali Dev" w:date="2018-01-08T17:08:00Z">
              <w:tcPr>
                <w:tcW w:w="2340" w:type="dxa"/>
              </w:tcPr>
            </w:tcPrChange>
          </w:tcPr>
          <w:p w14:paraId="7E5502C9" w14:textId="3BB770DE" w:rsidR="00612AF6" w:rsidDel="002F0F2C" w:rsidRDefault="00612AF6" w:rsidP="00612AF6">
            <w:pPr>
              <w:rPr>
                <w:del w:id="20" w:author="Sayali Dev" w:date="2018-01-08T17:08:00Z"/>
              </w:rPr>
            </w:pPr>
            <w:del w:id="21" w:author="Sayali Dev" w:date="2018-01-08T17:08:00Z">
              <w:r w:rsidDel="002F0F2C">
                <w:delText xml:space="preserve">Robin Petros </w:delText>
              </w:r>
            </w:del>
          </w:p>
        </w:tc>
        <w:tc>
          <w:tcPr>
            <w:tcW w:w="5196" w:type="dxa"/>
            <w:tcPrChange w:id="22" w:author="Sayali Dev" w:date="2018-01-08T17:08:00Z">
              <w:tcPr>
                <w:tcW w:w="5580" w:type="dxa"/>
              </w:tcPr>
            </w:tcPrChange>
          </w:tcPr>
          <w:p w14:paraId="1E58D8D9" w14:textId="0771CFFD" w:rsidR="00612AF6" w:rsidDel="002F0F2C" w:rsidRDefault="00612AF6" w:rsidP="00612AF6">
            <w:pPr>
              <w:rPr>
                <w:del w:id="23" w:author="Sayali Dev" w:date="2018-01-08T17:08:00Z"/>
              </w:rPr>
            </w:pPr>
            <w:del w:id="24" w:author="Sayali Dev" w:date="2018-01-08T17:08:00Z">
              <w:r w:rsidDel="002F0F2C">
                <w:delText>Initial publication for 1.1 Release.</w:delText>
              </w:r>
            </w:del>
          </w:p>
        </w:tc>
      </w:tr>
      <w:tr w:rsidR="00612AF6" w:rsidDel="002F0F2C" w14:paraId="430053DA" w14:textId="35B8331F" w:rsidTr="002F0F2C">
        <w:trPr>
          <w:del w:id="25" w:author="Sayali Dev" w:date="2018-01-08T17:08:00Z"/>
        </w:trPr>
        <w:tc>
          <w:tcPr>
            <w:tcW w:w="1292" w:type="dxa"/>
            <w:tcPrChange w:id="26" w:author="Sayali Dev" w:date="2018-01-08T17:08:00Z">
              <w:tcPr>
                <w:tcW w:w="1292" w:type="dxa"/>
              </w:tcPr>
            </w:tcPrChange>
          </w:tcPr>
          <w:p w14:paraId="4922DDEA" w14:textId="51653BD5" w:rsidR="00612AF6" w:rsidDel="002F0F2C" w:rsidRDefault="00612AF6" w:rsidP="00612AF6">
            <w:pPr>
              <w:rPr>
                <w:del w:id="27" w:author="Sayali Dev" w:date="2018-01-08T17:08:00Z"/>
              </w:rPr>
            </w:pPr>
            <w:del w:id="28" w:author="Sayali Dev" w:date="2018-01-08T17:08:00Z">
              <w:r w:rsidDel="002F0F2C">
                <w:delText>1.1.3</w:delText>
              </w:r>
            </w:del>
          </w:p>
        </w:tc>
        <w:tc>
          <w:tcPr>
            <w:tcW w:w="1807" w:type="dxa"/>
            <w:tcPrChange w:id="29" w:author="Sayali Dev" w:date="2018-01-08T17:08:00Z">
              <w:tcPr>
                <w:tcW w:w="1350" w:type="dxa"/>
              </w:tcPr>
            </w:tcPrChange>
          </w:tcPr>
          <w:p w14:paraId="59A8447B" w14:textId="33B53019" w:rsidR="00612AF6" w:rsidDel="002F0F2C" w:rsidRDefault="00612AF6" w:rsidP="00612AF6">
            <w:pPr>
              <w:rPr>
                <w:del w:id="30" w:author="Sayali Dev" w:date="2018-01-08T17:08:00Z"/>
              </w:rPr>
            </w:pPr>
            <w:del w:id="31" w:author="Sayali Dev" w:date="2018-01-08T17:08:00Z">
              <w:r w:rsidDel="002F0F2C">
                <w:delText>5.01/2012</w:delText>
              </w:r>
            </w:del>
          </w:p>
        </w:tc>
        <w:tc>
          <w:tcPr>
            <w:tcW w:w="2207" w:type="dxa"/>
            <w:tcPrChange w:id="32" w:author="Sayali Dev" w:date="2018-01-08T17:08:00Z">
              <w:tcPr>
                <w:tcW w:w="2340" w:type="dxa"/>
              </w:tcPr>
            </w:tcPrChange>
          </w:tcPr>
          <w:p w14:paraId="275800CC" w14:textId="49030121" w:rsidR="00612AF6" w:rsidDel="002F0F2C" w:rsidRDefault="00612AF6" w:rsidP="00612AF6">
            <w:pPr>
              <w:rPr>
                <w:del w:id="33" w:author="Sayali Dev" w:date="2018-01-08T17:08:00Z"/>
              </w:rPr>
            </w:pPr>
            <w:del w:id="34" w:author="Sayali Dev" w:date="2018-01-08T17:08:00Z">
              <w:r w:rsidDel="002F0F2C">
                <w:delText>Robin Petros</w:delText>
              </w:r>
            </w:del>
          </w:p>
        </w:tc>
        <w:tc>
          <w:tcPr>
            <w:tcW w:w="5196" w:type="dxa"/>
            <w:tcPrChange w:id="35" w:author="Sayali Dev" w:date="2018-01-08T17:08:00Z">
              <w:tcPr>
                <w:tcW w:w="5580" w:type="dxa"/>
              </w:tcPr>
            </w:tcPrChange>
          </w:tcPr>
          <w:p w14:paraId="76234AFA" w14:textId="5E45C58A" w:rsidR="00612AF6" w:rsidDel="002F0F2C" w:rsidRDefault="00612AF6" w:rsidP="00612AF6">
            <w:pPr>
              <w:rPr>
                <w:del w:id="36" w:author="Sayali Dev" w:date="2018-01-08T17:08:00Z"/>
              </w:rPr>
            </w:pPr>
            <w:del w:id="37" w:author="Sayali Dev" w:date="2018-01-08T17:08:00Z">
              <w:r w:rsidDel="002F0F2C">
                <w:delText>Revised for 1.1.3 Release.</w:delText>
              </w:r>
            </w:del>
          </w:p>
        </w:tc>
      </w:tr>
      <w:tr w:rsidR="00612AF6" w:rsidDel="002F0F2C" w14:paraId="1461418A" w14:textId="0D55F9CE" w:rsidTr="002F0F2C">
        <w:trPr>
          <w:del w:id="38" w:author="Sayali Dev" w:date="2018-01-08T17:08:00Z"/>
        </w:trPr>
        <w:tc>
          <w:tcPr>
            <w:tcW w:w="1292" w:type="dxa"/>
            <w:tcPrChange w:id="39" w:author="Sayali Dev" w:date="2018-01-08T17:08:00Z">
              <w:tcPr>
                <w:tcW w:w="1292" w:type="dxa"/>
              </w:tcPr>
            </w:tcPrChange>
          </w:tcPr>
          <w:p w14:paraId="7E9DB5EC" w14:textId="768E0CFE" w:rsidR="00612AF6" w:rsidDel="002F0F2C" w:rsidRDefault="00612AF6" w:rsidP="00612AF6">
            <w:pPr>
              <w:rPr>
                <w:del w:id="40" w:author="Sayali Dev" w:date="2018-01-08T17:08:00Z"/>
              </w:rPr>
            </w:pPr>
            <w:del w:id="41" w:author="Sayali Dev" w:date="2018-01-08T17:08:00Z">
              <w:r w:rsidDel="002F0F2C">
                <w:delText>1.1.4</w:delText>
              </w:r>
            </w:del>
          </w:p>
        </w:tc>
        <w:tc>
          <w:tcPr>
            <w:tcW w:w="1807" w:type="dxa"/>
            <w:tcPrChange w:id="42" w:author="Sayali Dev" w:date="2018-01-08T17:08:00Z">
              <w:tcPr>
                <w:tcW w:w="1350" w:type="dxa"/>
              </w:tcPr>
            </w:tcPrChange>
          </w:tcPr>
          <w:p w14:paraId="035915E0" w14:textId="42955938" w:rsidR="00612AF6" w:rsidDel="002F0F2C" w:rsidRDefault="00612AF6" w:rsidP="00612AF6">
            <w:pPr>
              <w:rPr>
                <w:del w:id="43" w:author="Sayali Dev" w:date="2018-01-08T17:08:00Z"/>
              </w:rPr>
            </w:pPr>
            <w:del w:id="44" w:author="Sayali Dev" w:date="2018-01-08T17:08:00Z">
              <w:r w:rsidDel="002F0F2C">
                <w:delText>09/20/2012</w:delText>
              </w:r>
            </w:del>
          </w:p>
        </w:tc>
        <w:tc>
          <w:tcPr>
            <w:tcW w:w="2207" w:type="dxa"/>
            <w:tcPrChange w:id="45" w:author="Sayali Dev" w:date="2018-01-08T17:08:00Z">
              <w:tcPr>
                <w:tcW w:w="2340" w:type="dxa"/>
              </w:tcPr>
            </w:tcPrChange>
          </w:tcPr>
          <w:p w14:paraId="0BA8DEA9" w14:textId="768C9760" w:rsidR="00612AF6" w:rsidDel="002F0F2C" w:rsidRDefault="00612AF6" w:rsidP="00612AF6">
            <w:pPr>
              <w:rPr>
                <w:del w:id="46" w:author="Sayali Dev" w:date="2018-01-08T17:08:00Z"/>
              </w:rPr>
            </w:pPr>
            <w:del w:id="47" w:author="Sayali Dev" w:date="2018-01-08T17:08:00Z">
              <w:r w:rsidDel="002F0F2C">
                <w:delText>Robin Petros</w:delText>
              </w:r>
            </w:del>
          </w:p>
        </w:tc>
        <w:tc>
          <w:tcPr>
            <w:tcW w:w="5196" w:type="dxa"/>
            <w:tcPrChange w:id="48" w:author="Sayali Dev" w:date="2018-01-08T17:08:00Z">
              <w:tcPr>
                <w:tcW w:w="5580" w:type="dxa"/>
              </w:tcPr>
            </w:tcPrChange>
          </w:tcPr>
          <w:p w14:paraId="6872BA48" w14:textId="0A983C82" w:rsidR="00612AF6" w:rsidDel="002F0F2C" w:rsidRDefault="00612AF6" w:rsidP="00612AF6">
            <w:pPr>
              <w:rPr>
                <w:del w:id="49" w:author="Sayali Dev" w:date="2018-01-08T17:08:00Z"/>
              </w:rPr>
            </w:pPr>
            <w:del w:id="50" w:author="Sayali Dev" w:date="2018-01-08T17:08:00Z">
              <w:r w:rsidDel="002F0F2C">
                <w:delText xml:space="preserve">Revised for 1.1.4 Release, and added Note to all sections re: login location determines what records are accessed. </w:delText>
              </w:r>
            </w:del>
          </w:p>
        </w:tc>
      </w:tr>
      <w:tr w:rsidR="00612AF6" w:rsidDel="002F0F2C" w14:paraId="0D1EDF91" w14:textId="0F9E1AC5" w:rsidTr="002F0F2C">
        <w:trPr>
          <w:del w:id="51" w:author="Sayali Dev" w:date="2018-01-08T17:08:00Z"/>
        </w:trPr>
        <w:tc>
          <w:tcPr>
            <w:tcW w:w="1292" w:type="dxa"/>
            <w:tcPrChange w:id="52" w:author="Sayali Dev" w:date="2018-01-08T17:08:00Z">
              <w:tcPr>
                <w:tcW w:w="1292" w:type="dxa"/>
              </w:tcPr>
            </w:tcPrChange>
          </w:tcPr>
          <w:p w14:paraId="721BF564" w14:textId="365D1E9E" w:rsidR="00612AF6" w:rsidDel="002F0F2C" w:rsidRDefault="00612AF6" w:rsidP="00612AF6">
            <w:pPr>
              <w:rPr>
                <w:del w:id="53" w:author="Sayali Dev" w:date="2018-01-08T17:08:00Z"/>
              </w:rPr>
            </w:pPr>
            <w:del w:id="54" w:author="Sayali Dev" w:date="2018-01-08T17:08:00Z">
              <w:r w:rsidDel="002F0F2C">
                <w:delText>1.2</w:delText>
              </w:r>
            </w:del>
          </w:p>
        </w:tc>
        <w:tc>
          <w:tcPr>
            <w:tcW w:w="1807" w:type="dxa"/>
            <w:tcPrChange w:id="55" w:author="Sayali Dev" w:date="2018-01-08T17:08:00Z">
              <w:tcPr>
                <w:tcW w:w="1350" w:type="dxa"/>
              </w:tcPr>
            </w:tcPrChange>
          </w:tcPr>
          <w:p w14:paraId="35A1E840" w14:textId="2D6C5184" w:rsidR="00612AF6" w:rsidDel="002F0F2C" w:rsidRDefault="00612AF6" w:rsidP="00612AF6">
            <w:pPr>
              <w:rPr>
                <w:del w:id="56" w:author="Sayali Dev" w:date="2018-01-08T17:08:00Z"/>
              </w:rPr>
            </w:pPr>
            <w:del w:id="57" w:author="Sayali Dev" w:date="2018-01-08T17:08:00Z">
              <w:r w:rsidDel="002F0F2C">
                <w:delText>07/27/2015</w:delText>
              </w:r>
            </w:del>
          </w:p>
        </w:tc>
        <w:tc>
          <w:tcPr>
            <w:tcW w:w="2207" w:type="dxa"/>
            <w:tcPrChange w:id="58" w:author="Sayali Dev" w:date="2018-01-08T17:08:00Z">
              <w:tcPr>
                <w:tcW w:w="2340" w:type="dxa"/>
              </w:tcPr>
            </w:tcPrChange>
          </w:tcPr>
          <w:p w14:paraId="1F57C0E2" w14:textId="2F7FFEAF" w:rsidR="00612AF6" w:rsidDel="002F0F2C" w:rsidRDefault="00612AF6" w:rsidP="00612AF6">
            <w:pPr>
              <w:rPr>
                <w:del w:id="59" w:author="Sayali Dev" w:date="2018-01-08T17:08:00Z"/>
              </w:rPr>
            </w:pPr>
            <w:del w:id="60" w:author="Sayali Dev" w:date="2018-01-08T17:08:00Z">
              <w:r w:rsidDel="002F0F2C">
                <w:delText>Siddhi Jadhav</w:delText>
              </w:r>
            </w:del>
          </w:p>
        </w:tc>
        <w:tc>
          <w:tcPr>
            <w:tcW w:w="5196" w:type="dxa"/>
            <w:tcPrChange w:id="61" w:author="Sayali Dev" w:date="2018-01-08T17:08:00Z">
              <w:tcPr>
                <w:tcW w:w="5580" w:type="dxa"/>
              </w:tcPr>
            </w:tcPrChange>
          </w:tcPr>
          <w:p w14:paraId="048F6B95" w14:textId="5C5A4F39" w:rsidR="00612AF6" w:rsidDel="002F0F2C" w:rsidRDefault="00612AF6" w:rsidP="00612AF6">
            <w:pPr>
              <w:rPr>
                <w:del w:id="62" w:author="Sayali Dev" w:date="2018-01-08T17:08:00Z"/>
              </w:rPr>
            </w:pPr>
            <w:del w:id="63" w:author="Sayali Dev" w:date="2018-01-08T17:08:00Z">
              <w:r w:rsidDel="002F0F2C">
                <w:delText>Revised for 1.1.8 Release. Added PHI authorization feature.</w:delText>
              </w:r>
            </w:del>
          </w:p>
        </w:tc>
      </w:tr>
      <w:tr w:rsidR="00612AF6" w:rsidDel="002F0F2C" w14:paraId="25651F30" w14:textId="2257CE98" w:rsidTr="002F0F2C">
        <w:trPr>
          <w:del w:id="64" w:author="Sayali Dev" w:date="2018-01-08T17:08:00Z"/>
        </w:trPr>
        <w:tc>
          <w:tcPr>
            <w:tcW w:w="1292" w:type="dxa"/>
            <w:tcPrChange w:id="65" w:author="Sayali Dev" w:date="2018-01-08T17:08:00Z">
              <w:tcPr>
                <w:tcW w:w="1292" w:type="dxa"/>
              </w:tcPr>
            </w:tcPrChange>
          </w:tcPr>
          <w:p w14:paraId="74736622" w14:textId="3F75C1F8" w:rsidR="00612AF6" w:rsidDel="002F0F2C" w:rsidRDefault="00612AF6" w:rsidP="00612AF6">
            <w:pPr>
              <w:rPr>
                <w:del w:id="66" w:author="Sayali Dev" w:date="2018-01-08T17:08:00Z"/>
              </w:rPr>
            </w:pPr>
            <w:del w:id="67" w:author="Sayali Dev" w:date="2018-01-08T17:08:00Z">
              <w:r w:rsidDel="002F0F2C">
                <w:delText>2.0</w:delText>
              </w:r>
            </w:del>
          </w:p>
        </w:tc>
        <w:tc>
          <w:tcPr>
            <w:tcW w:w="1807" w:type="dxa"/>
            <w:tcPrChange w:id="68" w:author="Sayali Dev" w:date="2018-01-08T17:08:00Z">
              <w:tcPr>
                <w:tcW w:w="1350" w:type="dxa"/>
              </w:tcPr>
            </w:tcPrChange>
          </w:tcPr>
          <w:p w14:paraId="0A2229DB" w14:textId="239F2F19" w:rsidR="00612AF6" w:rsidDel="002F0F2C" w:rsidRDefault="00612AF6" w:rsidP="00612AF6">
            <w:pPr>
              <w:rPr>
                <w:del w:id="69" w:author="Sayali Dev" w:date="2018-01-08T17:08:00Z"/>
              </w:rPr>
            </w:pPr>
            <w:del w:id="70" w:author="Sayali Dev" w:date="2018-01-08T17:08:00Z">
              <w:r w:rsidDel="002F0F2C">
                <w:delText>06/06/2016</w:delText>
              </w:r>
            </w:del>
          </w:p>
        </w:tc>
        <w:tc>
          <w:tcPr>
            <w:tcW w:w="2207" w:type="dxa"/>
            <w:tcPrChange w:id="71" w:author="Sayali Dev" w:date="2018-01-08T17:08:00Z">
              <w:tcPr>
                <w:tcW w:w="2340" w:type="dxa"/>
              </w:tcPr>
            </w:tcPrChange>
          </w:tcPr>
          <w:p w14:paraId="5BAC61A4" w14:textId="2CDE8A0E" w:rsidR="00612AF6" w:rsidDel="002F0F2C" w:rsidRDefault="00612AF6" w:rsidP="00612AF6">
            <w:pPr>
              <w:rPr>
                <w:del w:id="72" w:author="Sayali Dev" w:date="2018-01-08T17:08:00Z"/>
              </w:rPr>
            </w:pPr>
            <w:del w:id="73" w:author="Sayali Dev" w:date="2018-01-08T17:08:00Z">
              <w:r w:rsidDel="002F0F2C">
                <w:delText>Siddhi Jadhav</w:delText>
              </w:r>
            </w:del>
          </w:p>
        </w:tc>
        <w:tc>
          <w:tcPr>
            <w:tcW w:w="5196" w:type="dxa"/>
            <w:tcPrChange w:id="74" w:author="Sayali Dev" w:date="2018-01-08T17:08:00Z">
              <w:tcPr>
                <w:tcW w:w="5580" w:type="dxa"/>
              </w:tcPr>
            </w:tcPrChange>
          </w:tcPr>
          <w:p w14:paraId="7F2ABB6C" w14:textId="706308DC" w:rsidR="00612AF6" w:rsidDel="002F0F2C" w:rsidRDefault="00612AF6" w:rsidP="00612AF6">
            <w:pPr>
              <w:rPr>
                <w:del w:id="75" w:author="Sayali Dev" w:date="2018-01-08T17:08:00Z"/>
              </w:rPr>
            </w:pPr>
            <w:del w:id="76" w:author="Sayali Dev" w:date="2018-01-08T17:08:00Z">
              <w:r w:rsidDel="002F0F2C">
                <w:delText>Revised for CIRRASPEC (version 2.0).</w:delText>
              </w:r>
            </w:del>
          </w:p>
        </w:tc>
      </w:tr>
      <w:tr w:rsidR="00612AF6" w14:paraId="7A85BC38" w14:textId="77777777" w:rsidTr="002F0F2C">
        <w:tc>
          <w:tcPr>
            <w:tcW w:w="1292" w:type="dxa"/>
            <w:tcPrChange w:id="77" w:author="Sayali Dev" w:date="2018-01-08T17:08:00Z">
              <w:tcPr>
                <w:tcW w:w="1292" w:type="dxa"/>
              </w:tcPr>
            </w:tcPrChange>
          </w:tcPr>
          <w:p w14:paraId="7D680B83" w14:textId="31A046CE" w:rsidR="00612AF6" w:rsidRDefault="0001733A" w:rsidP="00612AF6">
            <w:r>
              <w:t>1</w:t>
            </w:r>
            <w:r w:rsidR="00612AF6">
              <w:t>.0</w:t>
            </w:r>
          </w:p>
        </w:tc>
        <w:tc>
          <w:tcPr>
            <w:tcW w:w="1807" w:type="dxa"/>
            <w:tcPrChange w:id="78" w:author="Sayali Dev" w:date="2018-01-08T17:08:00Z">
              <w:tcPr>
                <w:tcW w:w="1350" w:type="dxa"/>
              </w:tcPr>
            </w:tcPrChange>
          </w:tcPr>
          <w:p w14:paraId="1B8EAAAF" w14:textId="5316E1F2" w:rsidR="00612AF6" w:rsidRDefault="00910365" w:rsidP="00612AF6">
            <w:r>
              <w:t>19</w:t>
            </w:r>
            <w:del w:id="79" w:author="Sayali Dev" w:date="2018-01-08T17:08:00Z">
              <w:r w:rsidR="00612AF6" w:rsidDel="002F0F2C">
                <w:delText>28</w:delText>
              </w:r>
            </w:del>
            <w:r w:rsidR="00612AF6">
              <w:t>/</w:t>
            </w:r>
            <w:r w:rsidR="00E30631">
              <w:t>02</w:t>
            </w:r>
            <w:del w:id="80" w:author="Sayali Dev" w:date="2018-01-08T17:08:00Z">
              <w:r w:rsidR="00612AF6" w:rsidDel="002F0F2C">
                <w:delText>12</w:delText>
              </w:r>
            </w:del>
            <w:r w:rsidR="00612AF6">
              <w:t>/201</w:t>
            </w:r>
            <w:r w:rsidR="00E30631">
              <w:t>8</w:t>
            </w:r>
          </w:p>
        </w:tc>
        <w:tc>
          <w:tcPr>
            <w:tcW w:w="2207" w:type="dxa"/>
            <w:tcPrChange w:id="81" w:author="Sayali Dev" w:date="2018-01-08T17:08:00Z">
              <w:tcPr>
                <w:tcW w:w="2340" w:type="dxa"/>
              </w:tcPr>
            </w:tcPrChange>
          </w:tcPr>
          <w:p w14:paraId="4B36CC6C" w14:textId="18CAE5E2" w:rsidR="00612AF6" w:rsidRDefault="00612AF6" w:rsidP="00612AF6">
            <w:r>
              <w:t>Sayali Dev</w:t>
            </w:r>
          </w:p>
        </w:tc>
        <w:tc>
          <w:tcPr>
            <w:tcW w:w="5196" w:type="dxa"/>
            <w:tcPrChange w:id="82" w:author="Sayali Dev" w:date="2018-01-08T17:08:00Z">
              <w:tcPr>
                <w:tcW w:w="5580" w:type="dxa"/>
              </w:tcPr>
            </w:tcPrChange>
          </w:tcPr>
          <w:p w14:paraId="51C1FEA0" w14:textId="79F7F3EE" w:rsidR="008E4C6E" w:rsidRDefault="00701AA8" w:rsidP="00612AF6">
            <w:ins w:id="83" w:author="Sayali Dev" w:date="2018-01-15T14:54:00Z">
              <w:r>
                <w:t xml:space="preserve">Created for </w:t>
              </w:r>
            </w:ins>
            <w:r w:rsidR="00E30631">
              <w:t>Administrator User</w:t>
            </w:r>
            <w:del w:id="84" w:author="Sayali Dev" w:date="2018-01-15T14:54:00Z">
              <w:r w:rsidR="008E4C6E" w:rsidDel="00701AA8">
                <w:delText>As per Current cirraspec version:</w:delText>
              </w:r>
            </w:del>
          </w:p>
          <w:p w14:paraId="44D03816" w14:textId="1BD7AF9B" w:rsidR="00612AF6" w:rsidDel="00701AA8" w:rsidRDefault="008E4C6E" w:rsidP="00612AF6">
            <w:pPr>
              <w:rPr>
                <w:del w:id="85" w:author="Sayali Dev" w:date="2018-01-15T14:54:00Z"/>
              </w:rPr>
            </w:pPr>
            <w:del w:id="86" w:author="Sayali Dev" w:date="2018-01-15T14:54:00Z">
              <w:r w:rsidDel="00701AA8">
                <w:delText xml:space="preserve">Added </w:delText>
              </w:r>
              <w:r w:rsidR="00612AF6" w:rsidDel="00701AA8">
                <w:delText>CRN Workflow</w:delText>
              </w:r>
              <w:r w:rsidDel="00701AA8">
                <w:delText xml:space="preserve"> and navigating through app section</w:delText>
              </w:r>
              <w:r w:rsidR="00612AF6" w:rsidDel="00701AA8">
                <w:delText xml:space="preserve">. </w:delText>
              </w:r>
            </w:del>
          </w:p>
          <w:p w14:paraId="325D52DE" w14:textId="76B20806" w:rsidR="008E4C6E" w:rsidDel="00701AA8" w:rsidRDefault="008E4C6E" w:rsidP="00612AF6">
            <w:pPr>
              <w:rPr>
                <w:del w:id="87" w:author="Sayali Dev" w:date="2018-01-15T14:54:00Z"/>
              </w:rPr>
            </w:pPr>
            <w:del w:id="88" w:author="Sayali Dev" w:date="2018-01-15T14:54:00Z">
              <w:r w:rsidDel="00701AA8">
                <w:delText>Reorganized sections to navigate as per the CRN workflow.</w:delText>
              </w:r>
            </w:del>
          </w:p>
          <w:p w14:paraId="2041B9A9" w14:textId="5BE04DD1" w:rsidR="00415E08" w:rsidDel="00701AA8" w:rsidRDefault="00415E08" w:rsidP="00415E08">
            <w:pPr>
              <w:rPr>
                <w:del w:id="89" w:author="Sayali Dev" w:date="2018-01-15T14:54:00Z"/>
              </w:rPr>
            </w:pPr>
            <w:del w:id="90" w:author="Sayali Dev" w:date="2018-01-15T14:54:00Z">
              <w:r w:rsidDel="00701AA8">
                <w:delText>Added</w:delText>
              </w:r>
              <w:r w:rsidR="00612AF6" w:rsidDel="00701AA8">
                <w:delText xml:space="preserve"> </w:delText>
              </w:r>
              <w:r w:rsidDel="00701AA8">
                <w:delText>Alternative paths, notes, screenshots</w:delText>
              </w:r>
            </w:del>
          </w:p>
          <w:p w14:paraId="104D24B4" w14:textId="3A2B06BE" w:rsidR="00612AF6" w:rsidRDefault="00415E08" w:rsidP="00415E08">
            <w:del w:id="91" w:author="Sayali Dev" w:date="2018-01-15T14:54:00Z">
              <w:r w:rsidDel="00701AA8">
                <w:delText xml:space="preserve">Updated steps and </w:delText>
              </w:r>
              <w:r w:rsidR="00612AF6" w:rsidDel="00701AA8">
                <w:delText>details</w:delText>
              </w:r>
            </w:del>
            <w:r w:rsidR="00612AF6">
              <w:t xml:space="preserve"> </w:t>
            </w:r>
          </w:p>
        </w:tc>
      </w:tr>
    </w:tbl>
    <w:p w14:paraId="3884BE6C" w14:textId="7C3B89CB" w:rsidR="006F779B" w:rsidRPr="006F779B" w:rsidRDefault="00743AE6" w:rsidP="006F779B">
      <w:pPr>
        <w:jc w:val="center"/>
        <w:rPr>
          <w:b/>
        </w:rPr>
      </w:pPr>
      <w:r>
        <w:br w:type="page"/>
      </w:r>
      <w:r w:rsidRPr="006F779B">
        <w:rPr>
          <w:b/>
        </w:rPr>
        <w:lastRenderedPageBreak/>
        <w:t>Table of Contents</w:t>
      </w:r>
    </w:p>
    <w:p w14:paraId="6EDE043A" w14:textId="73198EA8" w:rsidR="00841ABA" w:rsidRDefault="00743AE6">
      <w:pPr>
        <w:pStyle w:val="TOC1"/>
        <w:rPr>
          <w:rFonts w:asciiTheme="minorHAnsi" w:eastAsiaTheme="minorEastAsia" w:hAnsiTheme="minorHAnsi" w:cstheme="minorBidi"/>
          <w:b w:val="0"/>
          <w:bCs w:val="0"/>
          <w:sz w:val="22"/>
          <w:szCs w:val="22"/>
        </w:rPr>
      </w:pPr>
      <w:r>
        <w:fldChar w:fldCharType="begin"/>
      </w:r>
      <w:r>
        <w:instrText xml:space="preserve"> TOC  \* MERGEFORMAT </w:instrText>
      </w:r>
      <w:r>
        <w:fldChar w:fldCharType="separate"/>
      </w:r>
      <w:r w:rsidR="00841ABA">
        <w:t>Revision History</w:t>
      </w:r>
      <w:r w:rsidR="00841ABA">
        <w:tab/>
      </w:r>
      <w:r w:rsidR="00841ABA">
        <w:fldChar w:fldCharType="begin"/>
      </w:r>
      <w:r w:rsidR="00841ABA">
        <w:instrText xml:space="preserve"> PAGEREF _Toc507159095 \h </w:instrText>
      </w:r>
      <w:r w:rsidR="00841ABA">
        <w:fldChar w:fldCharType="separate"/>
      </w:r>
      <w:r w:rsidR="00841ABA">
        <w:t>2</w:t>
      </w:r>
      <w:r w:rsidR="00841ABA">
        <w:fldChar w:fldCharType="end"/>
      </w:r>
    </w:p>
    <w:p w14:paraId="56551383" w14:textId="7AAC759E" w:rsidR="00841ABA" w:rsidRDefault="00841ABA">
      <w:pPr>
        <w:pStyle w:val="TOC1"/>
        <w:rPr>
          <w:rFonts w:asciiTheme="minorHAnsi" w:eastAsiaTheme="minorEastAsia" w:hAnsiTheme="minorHAnsi" w:cstheme="minorBidi"/>
          <w:b w:val="0"/>
          <w:bCs w:val="0"/>
          <w:sz w:val="22"/>
          <w:szCs w:val="22"/>
        </w:rPr>
      </w:pPr>
      <w:r>
        <w:t>Accessing the Application</w:t>
      </w:r>
      <w:r>
        <w:tab/>
      </w:r>
      <w:r>
        <w:fldChar w:fldCharType="begin"/>
      </w:r>
      <w:r>
        <w:instrText xml:space="preserve"> PAGEREF _Toc507159096 \h </w:instrText>
      </w:r>
      <w:r>
        <w:fldChar w:fldCharType="separate"/>
      </w:r>
      <w:r>
        <w:t>6</w:t>
      </w:r>
      <w:r>
        <w:fldChar w:fldCharType="end"/>
      </w:r>
    </w:p>
    <w:p w14:paraId="18DA7EE8" w14:textId="7306FDD0" w:rsidR="00841ABA" w:rsidRDefault="00841ABA">
      <w:pPr>
        <w:pStyle w:val="TOC3"/>
        <w:rPr>
          <w:rFonts w:asciiTheme="minorHAnsi" w:eastAsiaTheme="minorEastAsia" w:hAnsiTheme="minorHAnsi" w:cstheme="minorBidi"/>
          <w:sz w:val="22"/>
        </w:rPr>
      </w:pPr>
      <w:r>
        <w:t>Login Guidelines</w:t>
      </w:r>
      <w:r>
        <w:tab/>
      </w:r>
      <w:r>
        <w:fldChar w:fldCharType="begin"/>
      </w:r>
      <w:r>
        <w:instrText xml:space="preserve"> PAGEREF _Toc507159097 \h </w:instrText>
      </w:r>
      <w:r>
        <w:fldChar w:fldCharType="separate"/>
      </w:r>
      <w:r>
        <w:t>6</w:t>
      </w:r>
      <w:r>
        <w:fldChar w:fldCharType="end"/>
      </w:r>
    </w:p>
    <w:p w14:paraId="1143367E" w14:textId="30D6FA72" w:rsidR="00841ABA" w:rsidRDefault="00841ABA">
      <w:pPr>
        <w:pStyle w:val="TOC2"/>
        <w:rPr>
          <w:rFonts w:asciiTheme="minorHAnsi" w:eastAsiaTheme="minorEastAsia" w:hAnsiTheme="minorHAnsi" w:cstheme="minorBidi"/>
          <w:sz w:val="22"/>
          <w:szCs w:val="22"/>
        </w:rPr>
      </w:pPr>
      <w:r>
        <w:t>Logging into the Application</w:t>
      </w:r>
      <w:r>
        <w:tab/>
      </w:r>
      <w:r>
        <w:fldChar w:fldCharType="begin"/>
      </w:r>
      <w:r>
        <w:instrText xml:space="preserve"> PAGEREF _Toc507159098 \h </w:instrText>
      </w:r>
      <w:r>
        <w:fldChar w:fldCharType="separate"/>
      </w:r>
      <w:r>
        <w:t>6</w:t>
      </w:r>
      <w:r>
        <w:fldChar w:fldCharType="end"/>
      </w:r>
    </w:p>
    <w:p w14:paraId="5A8E39B1" w14:textId="3CFFBB74" w:rsidR="00841ABA" w:rsidRDefault="00841ABA">
      <w:pPr>
        <w:pStyle w:val="TOC2"/>
        <w:rPr>
          <w:rFonts w:asciiTheme="minorHAnsi" w:eastAsiaTheme="minorEastAsia" w:hAnsiTheme="minorHAnsi" w:cstheme="minorBidi"/>
          <w:sz w:val="22"/>
          <w:szCs w:val="22"/>
        </w:rPr>
      </w:pPr>
      <w:r>
        <w:t>Logging off the Application</w:t>
      </w:r>
      <w:r>
        <w:tab/>
      </w:r>
      <w:r>
        <w:fldChar w:fldCharType="begin"/>
      </w:r>
      <w:r>
        <w:instrText xml:space="preserve"> PAGEREF _Toc507159099 \h </w:instrText>
      </w:r>
      <w:r>
        <w:fldChar w:fldCharType="separate"/>
      </w:r>
      <w:r>
        <w:t>7</w:t>
      </w:r>
      <w:r>
        <w:fldChar w:fldCharType="end"/>
      </w:r>
    </w:p>
    <w:p w14:paraId="1D4824CD" w14:textId="618291A2" w:rsidR="00841ABA" w:rsidRDefault="00841ABA">
      <w:pPr>
        <w:pStyle w:val="TOC2"/>
        <w:rPr>
          <w:rFonts w:asciiTheme="minorHAnsi" w:eastAsiaTheme="minorEastAsia" w:hAnsiTheme="minorHAnsi" w:cstheme="minorBidi"/>
          <w:sz w:val="22"/>
          <w:szCs w:val="22"/>
        </w:rPr>
      </w:pPr>
      <w:r>
        <w:t>Accessing the Home Page</w:t>
      </w:r>
      <w:r>
        <w:tab/>
      </w:r>
      <w:r>
        <w:fldChar w:fldCharType="begin"/>
      </w:r>
      <w:r>
        <w:instrText xml:space="preserve"> PAGEREF _Toc507159100 \h </w:instrText>
      </w:r>
      <w:r>
        <w:fldChar w:fldCharType="separate"/>
      </w:r>
      <w:r>
        <w:t>8</w:t>
      </w:r>
      <w:r>
        <w:fldChar w:fldCharType="end"/>
      </w:r>
    </w:p>
    <w:p w14:paraId="73B89CB8" w14:textId="74B43640" w:rsidR="00841ABA" w:rsidRDefault="00841ABA">
      <w:pPr>
        <w:pStyle w:val="TOC2"/>
        <w:rPr>
          <w:rFonts w:asciiTheme="minorHAnsi" w:eastAsiaTheme="minorEastAsia" w:hAnsiTheme="minorHAnsi" w:cstheme="minorBidi"/>
          <w:sz w:val="22"/>
          <w:szCs w:val="22"/>
        </w:rPr>
      </w:pPr>
      <w:r>
        <w:t>Accessing the My Account Page</w:t>
      </w:r>
      <w:r>
        <w:tab/>
      </w:r>
      <w:r>
        <w:fldChar w:fldCharType="begin"/>
      </w:r>
      <w:r>
        <w:instrText xml:space="preserve"> PAGEREF _Toc507159101 \h </w:instrText>
      </w:r>
      <w:r>
        <w:fldChar w:fldCharType="separate"/>
      </w:r>
      <w:r>
        <w:t>9</w:t>
      </w:r>
      <w:r>
        <w:fldChar w:fldCharType="end"/>
      </w:r>
    </w:p>
    <w:p w14:paraId="0C612D4B" w14:textId="4B3139B9" w:rsidR="00841ABA" w:rsidRDefault="00841ABA">
      <w:pPr>
        <w:pStyle w:val="TOC3"/>
        <w:rPr>
          <w:rFonts w:asciiTheme="minorHAnsi" w:eastAsiaTheme="minorEastAsia" w:hAnsiTheme="minorHAnsi" w:cstheme="minorBidi"/>
          <w:sz w:val="22"/>
        </w:rPr>
      </w:pPr>
      <w:r w:rsidRPr="00E8618F">
        <w:t>To set user profiles on My Account page :</w:t>
      </w:r>
      <w:r>
        <w:tab/>
      </w:r>
      <w:r>
        <w:fldChar w:fldCharType="begin"/>
      </w:r>
      <w:r>
        <w:instrText xml:space="preserve"> PAGEREF _Toc507159102 \h </w:instrText>
      </w:r>
      <w:r>
        <w:fldChar w:fldCharType="separate"/>
      </w:r>
      <w:r>
        <w:t>10</w:t>
      </w:r>
      <w:r>
        <w:fldChar w:fldCharType="end"/>
      </w:r>
    </w:p>
    <w:p w14:paraId="07133FD6" w14:textId="744EA1CD" w:rsidR="00841ABA" w:rsidRDefault="00841ABA">
      <w:pPr>
        <w:pStyle w:val="TOC3"/>
        <w:rPr>
          <w:rFonts w:asciiTheme="minorHAnsi" w:eastAsiaTheme="minorEastAsia" w:hAnsiTheme="minorHAnsi" w:cstheme="minorBidi"/>
          <w:sz w:val="22"/>
        </w:rPr>
      </w:pPr>
      <w:r w:rsidRPr="00E8618F">
        <w:t>Site Settings</w:t>
      </w:r>
      <w:r>
        <w:tab/>
      </w:r>
      <w:r>
        <w:fldChar w:fldCharType="begin"/>
      </w:r>
      <w:r>
        <w:instrText xml:space="preserve"> PAGEREF _Toc507159103 \h </w:instrText>
      </w:r>
      <w:r>
        <w:fldChar w:fldCharType="separate"/>
      </w:r>
      <w:r>
        <w:t>10</w:t>
      </w:r>
      <w:r>
        <w:fldChar w:fldCharType="end"/>
      </w:r>
    </w:p>
    <w:p w14:paraId="0884A0F4" w14:textId="18AA0329" w:rsidR="00841ABA" w:rsidRDefault="00841ABA">
      <w:pPr>
        <w:pStyle w:val="TOC3"/>
        <w:rPr>
          <w:rFonts w:asciiTheme="minorHAnsi" w:eastAsiaTheme="minorEastAsia" w:hAnsiTheme="minorHAnsi" w:cstheme="minorBidi"/>
          <w:sz w:val="22"/>
        </w:rPr>
      </w:pPr>
      <w:r>
        <w:t>Changing Your Password</w:t>
      </w:r>
      <w:r>
        <w:tab/>
      </w:r>
      <w:r>
        <w:fldChar w:fldCharType="begin"/>
      </w:r>
      <w:r>
        <w:instrText xml:space="preserve"> PAGEREF _Toc507159104 \h </w:instrText>
      </w:r>
      <w:r>
        <w:fldChar w:fldCharType="separate"/>
      </w:r>
      <w:r>
        <w:t>10</w:t>
      </w:r>
      <w:r>
        <w:fldChar w:fldCharType="end"/>
      </w:r>
    </w:p>
    <w:p w14:paraId="631F6A8F" w14:textId="23841A78" w:rsidR="00841ABA" w:rsidRDefault="00841ABA">
      <w:pPr>
        <w:pStyle w:val="TOC1"/>
        <w:rPr>
          <w:rFonts w:asciiTheme="minorHAnsi" w:eastAsiaTheme="minorEastAsia" w:hAnsiTheme="minorHAnsi" w:cstheme="minorBidi"/>
          <w:b w:val="0"/>
          <w:bCs w:val="0"/>
          <w:sz w:val="22"/>
          <w:szCs w:val="22"/>
        </w:rPr>
      </w:pPr>
      <w:r>
        <w:t>Navigating through the application</w:t>
      </w:r>
      <w:r>
        <w:tab/>
      </w:r>
      <w:r>
        <w:fldChar w:fldCharType="begin"/>
      </w:r>
      <w:r>
        <w:instrText xml:space="preserve"> PAGEREF _Toc507159105 \h </w:instrText>
      </w:r>
      <w:r>
        <w:fldChar w:fldCharType="separate"/>
      </w:r>
      <w:r>
        <w:t>11</w:t>
      </w:r>
      <w:r>
        <w:fldChar w:fldCharType="end"/>
      </w:r>
    </w:p>
    <w:p w14:paraId="4747D973" w14:textId="27E10DF8" w:rsidR="00841ABA" w:rsidRDefault="00841ABA">
      <w:pPr>
        <w:pStyle w:val="TOC1"/>
        <w:rPr>
          <w:rFonts w:asciiTheme="minorHAnsi" w:eastAsiaTheme="minorEastAsia" w:hAnsiTheme="minorHAnsi" w:cstheme="minorBidi"/>
          <w:b w:val="0"/>
          <w:bCs w:val="0"/>
          <w:sz w:val="22"/>
          <w:szCs w:val="22"/>
        </w:rPr>
      </w:pPr>
      <w:r w:rsidRPr="00E8618F">
        <w:t>Workflow for an Administrator</w:t>
      </w:r>
      <w:r>
        <w:tab/>
      </w:r>
      <w:r>
        <w:fldChar w:fldCharType="begin"/>
      </w:r>
      <w:r>
        <w:instrText xml:space="preserve"> PAGEREF _Toc507159106 \h </w:instrText>
      </w:r>
      <w:r>
        <w:fldChar w:fldCharType="separate"/>
      </w:r>
      <w:r>
        <w:t>13</w:t>
      </w:r>
      <w:r>
        <w:fldChar w:fldCharType="end"/>
      </w:r>
    </w:p>
    <w:p w14:paraId="2A6DE107" w14:textId="0A80EA3C" w:rsidR="00841ABA" w:rsidRDefault="00841ABA">
      <w:pPr>
        <w:pStyle w:val="TOC3"/>
        <w:rPr>
          <w:rFonts w:asciiTheme="minorHAnsi" w:eastAsiaTheme="minorEastAsia" w:hAnsiTheme="minorHAnsi" w:cstheme="minorBidi"/>
          <w:sz w:val="22"/>
        </w:rPr>
      </w:pPr>
      <w:r>
        <w:t>System Administration</w:t>
      </w:r>
      <w:r w:rsidRPr="00E8618F">
        <w:t xml:space="preserve"> Tasks  on page 14 to 46</w:t>
      </w:r>
      <w:r>
        <w:tab/>
      </w:r>
      <w:r>
        <w:fldChar w:fldCharType="begin"/>
      </w:r>
      <w:r>
        <w:instrText xml:space="preserve"> PAGEREF _Toc507159107 \h </w:instrText>
      </w:r>
      <w:r>
        <w:fldChar w:fldCharType="separate"/>
      </w:r>
      <w:r>
        <w:t>13</w:t>
      </w:r>
      <w:r>
        <w:fldChar w:fldCharType="end"/>
      </w:r>
    </w:p>
    <w:p w14:paraId="545E91A0" w14:textId="0420DD64" w:rsidR="00841ABA" w:rsidRDefault="00841ABA">
      <w:pPr>
        <w:pStyle w:val="TOC3"/>
        <w:rPr>
          <w:rFonts w:asciiTheme="minorHAnsi" w:eastAsiaTheme="minorEastAsia" w:hAnsiTheme="minorHAnsi" w:cstheme="minorBidi"/>
          <w:sz w:val="22"/>
        </w:rPr>
      </w:pPr>
      <w:r>
        <w:t>Project Management Tasks on page 147 to 199</w:t>
      </w:r>
      <w:r>
        <w:tab/>
      </w:r>
      <w:r>
        <w:fldChar w:fldCharType="begin"/>
      </w:r>
      <w:r>
        <w:instrText xml:space="preserve"> PAGEREF _Toc507159108 \h </w:instrText>
      </w:r>
      <w:r>
        <w:fldChar w:fldCharType="separate"/>
      </w:r>
      <w:r>
        <w:t>13</w:t>
      </w:r>
      <w:r>
        <w:fldChar w:fldCharType="end"/>
      </w:r>
    </w:p>
    <w:p w14:paraId="4B0576EC" w14:textId="420D7A74" w:rsidR="00841ABA" w:rsidRDefault="00841ABA">
      <w:pPr>
        <w:pStyle w:val="TOC1"/>
        <w:rPr>
          <w:rFonts w:asciiTheme="minorHAnsi" w:eastAsiaTheme="minorEastAsia" w:hAnsiTheme="minorHAnsi" w:cstheme="minorBidi"/>
          <w:b w:val="0"/>
          <w:bCs w:val="0"/>
          <w:sz w:val="22"/>
          <w:szCs w:val="22"/>
        </w:rPr>
      </w:pPr>
      <w:r>
        <w:t>System Administrator Tasks</w:t>
      </w:r>
      <w:r>
        <w:tab/>
      </w:r>
      <w:r>
        <w:fldChar w:fldCharType="begin"/>
      </w:r>
      <w:r>
        <w:instrText xml:space="preserve"> PAGEREF _Toc507159109 \h </w:instrText>
      </w:r>
      <w:r>
        <w:fldChar w:fldCharType="separate"/>
      </w:r>
      <w:r>
        <w:t>14</w:t>
      </w:r>
      <w:r>
        <w:fldChar w:fldCharType="end"/>
      </w:r>
    </w:p>
    <w:p w14:paraId="2BB026BC" w14:textId="42FC06E1" w:rsidR="00841ABA" w:rsidRDefault="00841ABA">
      <w:pPr>
        <w:pStyle w:val="TOC1"/>
        <w:rPr>
          <w:rFonts w:asciiTheme="minorHAnsi" w:eastAsiaTheme="minorEastAsia" w:hAnsiTheme="minorHAnsi" w:cstheme="minorBidi"/>
          <w:b w:val="0"/>
          <w:bCs w:val="0"/>
          <w:sz w:val="22"/>
          <w:szCs w:val="22"/>
        </w:rPr>
      </w:pPr>
      <w:r>
        <w:t>Create and Manage Kits</w:t>
      </w:r>
      <w:r>
        <w:tab/>
      </w:r>
      <w:r>
        <w:fldChar w:fldCharType="begin"/>
      </w:r>
      <w:r>
        <w:instrText xml:space="preserve"> PAGEREF _Toc507159110 \h </w:instrText>
      </w:r>
      <w:r>
        <w:fldChar w:fldCharType="separate"/>
      </w:r>
      <w:r>
        <w:t>14</w:t>
      </w:r>
      <w:r>
        <w:fldChar w:fldCharType="end"/>
      </w:r>
    </w:p>
    <w:p w14:paraId="1FCABC76" w14:textId="795D23B4" w:rsidR="00841ABA" w:rsidRDefault="00841ABA">
      <w:pPr>
        <w:pStyle w:val="TOC3"/>
        <w:rPr>
          <w:rFonts w:asciiTheme="minorHAnsi" w:eastAsiaTheme="minorEastAsia" w:hAnsiTheme="minorHAnsi" w:cstheme="minorBidi"/>
          <w:sz w:val="22"/>
        </w:rPr>
      </w:pPr>
      <w:r>
        <w:t>Viewing a List of Kit Templates</w:t>
      </w:r>
      <w:r>
        <w:tab/>
      </w:r>
      <w:r>
        <w:fldChar w:fldCharType="begin"/>
      </w:r>
      <w:r>
        <w:instrText xml:space="preserve"> PAGEREF _Toc507159111 \h </w:instrText>
      </w:r>
      <w:r>
        <w:fldChar w:fldCharType="separate"/>
      </w:r>
      <w:r>
        <w:t>14</w:t>
      </w:r>
      <w:r>
        <w:fldChar w:fldCharType="end"/>
      </w:r>
    </w:p>
    <w:p w14:paraId="3FACBD41" w14:textId="0A380D40" w:rsidR="00841ABA" w:rsidRDefault="00841ABA">
      <w:pPr>
        <w:pStyle w:val="TOC3"/>
        <w:rPr>
          <w:rFonts w:asciiTheme="minorHAnsi" w:eastAsiaTheme="minorEastAsia" w:hAnsiTheme="minorHAnsi" w:cstheme="minorBidi"/>
          <w:sz w:val="22"/>
        </w:rPr>
      </w:pPr>
      <w:r>
        <w:t>Searching for a Kit Template</w:t>
      </w:r>
      <w:r>
        <w:tab/>
      </w:r>
      <w:r>
        <w:fldChar w:fldCharType="begin"/>
      </w:r>
      <w:r>
        <w:instrText xml:space="preserve"> PAGEREF _Toc507159112 \h </w:instrText>
      </w:r>
      <w:r>
        <w:fldChar w:fldCharType="separate"/>
      </w:r>
      <w:r>
        <w:t>16</w:t>
      </w:r>
      <w:r>
        <w:fldChar w:fldCharType="end"/>
      </w:r>
    </w:p>
    <w:p w14:paraId="60E53DE7" w14:textId="3085B4A9" w:rsidR="00841ABA" w:rsidRDefault="00841ABA">
      <w:pPr>
        <w:pStyle w:val="TOC3"/>
        <w:rPr>
          <w:rFonts w:asciiTheme="minorHAnsi" w:eastAsiaTheme="minorEastAsia" w:hAnsiTheme="minorHAnsi" w:cstheme="minorBidi"/>
          <w:sz w:val="22"/>
        </w:rPr>
      </w:pPr>
      <w:r>
        <w:t>Viewing the Kit Template Details</w:t>
      </w:r>
      <w:r>
        <w:tab/>
      </w:r>
      <w:r>
        <w:fldChar w:fldCharType="begin"/>
      </w:r>
      <w:r>
        <w:instrText xml:space="preserve"> PAGEREF _Toc507159113 \h </w:instrText>
      </w:r>
      <w:r>
        <w:fldChar w:fldCharType="separate"/>
      </w:r>
      <w:r>
        <w:t>18</w:t>
      </w:r>
      <w:r>
        <w:fldChar w:fldCharType="end"/>
      </w:r>
    </w:p>
    <w:p w14:paraId="5584B835" w14:textId="7F6017AE" w:rsidR="00841ABA" w:rsidRDefault="00841ABA">
      <w:pPr>
        <w:pStyle w:val="TOC3"/>
        <w:rPr>
          <w:rFonts w:asciiTheme="minorHAnsi" w:eastAsiaTheme="minorEastAsia" w:hAnsiTheme="minorHAnsi" w:cstheme="minorBidi"/>
          <w:sz w:val="22"/>
        </w:rPr>
      </w:pPr>
      <w:r>
        <w:t>Creating a Kit Template</w:t>
      </w:r>
      <w:r>
        <w:tab/>
      </w:r>
      <w:r>
        <w:fldChar w:fldCharType="begin"/>
      </w:r>
      <w:r>
        <w:instrText xml:space="preserve"> PAGEREF _Toc507159114 \h </w:instrText>
      </w:r>
      <w:r>
        <w:fldChar w:fldCharType="separate"/>
      </w:r>
      <w:r>
        <w:t>20</w:t>
      </w:r>
      <w:r>
        <w:fldChar w:fldCharType="end"/>
      </w:r>
    </w:p>
    <w:p w14:paraId="5F9BBBAB" w14:textId="3DD81C72" w:rsidR="00841ABA" w:rsidRDefault="00841ABA">
      <w:pPr>
        <w:pStyle w:val="TOC3"/>
        <w:rPr>
          <w:rFonts w:asciiTheme="minorHAnsi" w:eastAsiaTheme="minorEastAsia" w:hAnsiTheme="minorHAnsi" w:cstheme="minorBidi"/>
          <w:sz w:val="22"/>
        </w:rPr>
      </w:pPr>
      <w:r>
        <w:t>Copying a Kit Template</w:t>
      </w:r>
      <w:r>
        <w:tab/>
      </w:r>
      <w:r>
        <w:fldChar w:fldCharType="begin"/>
      </w:r>
      <w:r>
        <w:instrText xml:space="preserve"> PAGEREF _Toc507159115 \h </w:instrText>
      </w:r>
      <w:r>
        <w:fldChar w:fldCharType="separate"/>
      </w:r>
      <w:r>
        <w:t>24</w:t>
      </w:r>
      <w:r>
        <w:fldChar w:fldCharType="end"/>
      </w:r>
    </w:p>
    <w:p w14:paraId="747B76F8" w14:textId="7442F938" w:rsidR="00841ABA" w:rsidRDefault="00841ABA">
      <w:pPr>
        <w:pStyle w:val="TOC3"/>
        <w:rPr>
          <w:rFonts w:asciiTheme="minorHAnsi" w:eastAsiaTheme="minorEastAsia" w:hAnsiTheme="minorHAnsi" w:cstheme="minorBidi"/>
          <w:sz w:val="22"/>
        </w:rPr>
      </w:pPr>
      <w:r>
        <w:t>Deleting a Kit Template</w:t>
      </w:r>
      <w:r>
        <w:tab/>
      </w:r>
      <w:r>
        <w:fldChar w:fldCharType="begin"/>
      </w:r>
      <w:r>
        <w:instrText xml:space="preserve"> PAGEREF _Toc507159116 \h </w:instrText>
      </w:r>
      <w:r>
        <w:fldChar w:fldCharType="separate"/>
      </w:r>
      <w:r>
        <w:t>27</w:t>
      </w:r>
      <w:r>
        <w:fldChar w:fldCharType="end"/>
      </w:r>
    </w:p>
    <w:p w14:paraId="3F8FFEDB" w14:textId="5B03C94D" w:rsidR="00841ABA" w:rsidRDefault="00841ABA">
      <w:pPr>
        <w:pStyle w:val="TOC3"/>
        <w:rPr>
          <w:rFonts w:asciiTheme="minorHAnsi" w:eastAsiaTheme="minorEastAsia" w:hAnsiTheme="minorHAnsi" w:cstheme="minorBidi"/>
          <w:sz w:val="22"/>
        </w:rPr>
      </w:pPr>
      <w:r>
        <w:t>Modifying a Kit Template</w:t>
      </w:r>
      <w:r>
        <w:tab/>
      </w:r>
      <w:r>
        <w:fldChar w:fldCharType="begin"/>
      </w:r>
      <w:r>
        <w:instrText xml:space="preserve"> PAGEREF _Toc507159117 \h </w:instrText>
      </w:r>
      <w:r>
        <w:fldChar w:fldCharType="separate"/>
      </w:r>
      <w:r>
        <w:t>29</w:t>
      </w:r>
      <w:r>
        <w:fldChar w:fldCharType="end"/>
      </w:r>
    </w:p>
    <w:p w14:paraId="1230EDA8" w14:textId="5D20FABA" w:rsidR="00841ABA" w:rsidRDefault="00841ABA">
      <w:pPr>
        <w:pStyle w:val="TOC3"/>
        <w:rPr>
          <w:rFonts w:asciiTheme="minorHAnsi" w:eastAsiaTheme="minorEastAsia" w:hAnsiTheme="minorHAnsi" w:cstheme="minorBidi"/>
          <w:sz w:val="22"/>
        </w:rPr>
      </w:pPr>
      <w:r>
        <w:t>Activating a Kit Template</w:t>
      </w:r>
      <w:r>
        <w:tab/>
      </w:r>
      <w:r>
        <w:fldChar w:fldCharType="begin"/>
      </w:r>
      <w:r>
        <w:instrText xml:space="preserve"> PAGEREF _Toc507159118 \h </w:instrText>
      </w:r>
      <w:r>
        <w:fldChar w:fldCharType="separate"/>
      </w:r>
      <w:r>
        <w:t>33</w:t>
      </w:r>
      <w:r>
        <w:fldChar w:fldCharType="end"/>
      </w:r>
    </w:p>
    <w:p w14:paraId="7A19EE31" w14:textId="7187B6EF" w:rsidR="00841ABA" w:rsidRDefault="00841ABA">
      <w:pPr>
        <w:pStyle w:val="TOC3"/>
        <w:rPr>
          <w:rFonts w:asciiTheme="minorHAnsi" w:eastAsiaTheme="minorEastAsia" w:hAnsiTheme="minorHAnsi" w:cstheme="minorBidi"/>
          <w:sz w:val="22"/>
        </w:rPr>
      </w:pPr>
      <w:r>
        <w:t>Deactivating a Kit Template</w:t>
      </w:r>
      <w:r>
        <w:tab/>
      </w:r>
      <w:r>
        <w:fldChar w:fldCharType="begin"/>
      </w:r>
      <w:r>
        <w:instrText xml:space="preserve"> PAGEREF _Toc507159119 \h </w:instrText>
      </w:r>
      <w:r>
        <w:fldChar w:fldCharType="separate"/>
      </w:r>
      <w:r>
        <w:t>34</w:t>
      </w:r>
      <w:r>
        <w:fldChar w:fldCharType="end"/>
      </w:r>
    </w:p>
    <w:p w14:paraId="4FD3B56D" w14:textId="2227BD52" w:rsidR="00841ABA" w:rsidRDefault="00841ABA">
      <w:pPr>
        <w:pStyle w:val="TOC3"/>
        <w:rPr>
          <w:rFonts w:asciiTheme="minorHAnsi" w:eastAsiaTheme="minorEastAsia" w:hAnsiTheme="minorHAnsi" w:cstheme="minorBidi"/>
          <w:sz w:val="22"/>
        </w:rPr>
      </w:pPr>
      <w:r>
        <w:t>Generating a Kit Template Manifest Report</w:t>
      </w:r>
      <w:r>
        <w:tab/>
      </w:r>
      <w:r>
        <w:fldChar w:fldCharType="begin"/>
      </w:r>
      <w:r>
        <w:instrText xml:space="preserve"> PAGEREF _Toc507159120 \h </w:instrText>
      </w:r>
      <w:r>
        <w:fldChar w:fldCharType="separate"/>
      </w:r>
      <w:r>
        <w:t>35</w:t>
      </w:r>
      <w:r>
        <w:fldChar w:fldCharType="end"/>
      </w:r>
    </w:p>
    <w:p w14:paraId="07E3F888" w14:textId="486F4412" w:rsidR="00841ABA" w:rsidRDefault="00841ABA">
      <w:pPr>
        <w:pStyle w:val="TOC1"/>
        <w:rPr>
          <w:rFonts w:asciiTheme="minorHAnsi" w:eastAsiaTheme="minorEastAsia" w:hAnsiTheme="minorHAnsi" w:cstheme="minorBidi"/>
          <w:b w:val="0"/>
          <w:bCs w:val="0"/>
          <w:sz w:val="22"/>
          <w:szCs w:val="22"/>
        </w:rPr>
      </w:pPr>
      <w:r>
        <w:t>View and Create Questions to be used in Forms</w:t>
      </w:r>
      <w:r>
        <w:tab/>
      </w:r>
      <w:r>
        <w:fldChar w:fldCharType="begin"/>
      </w:r>
      <w:r>
        <w:instrText xml:space="preserve"> PAGEREF _Toc507159121 \h </w:instrText>
      </w:r>
      <w:r>
        <w:fldChar w:fldCharType="separate"/>
      </w:r>
      <w:r>
        <w:t>36</w:t>
      </w:r>
      <w:r>
        <w:fldChar w:fldCharType="end"/>
      </w:r>
    </w:p>
    <w:p w14:paraId="4FC23C64" w14:textId="6F3CE01D" w:rsidR="00841ABA" w:rsidRDefault="00841ABA">
      <w:pPr>
        <w:pStyle w:val="TOC3"/>
        <w:rPr>
          <w:rFonts w:asciiTheme="minorHAnsi" w:eastAsiaTheme="minorEastAsia" w:hAnsiTheme="minorHAnsi" w:cstheme="minorBidi"/>
          <w:sz w:val="22"/>
        </w:rPr>
      </w:pPr>
      <w:r>
        <w:t>Viewing a List of Questions</w:t>
      </w:r>
      <w:r>
        <w:tab/>
      </w:r>
      <w:r>
        <w:fldChar w:fldCharType="begin"/>
      </w:r>
      <w:r>
        <w:instrText xml:space="preserve"> PAGEREF _Toc507159122 \h </w:instrText>
      </w:r>
      <w:r>
        <w:fldChar w:fldCharType="separate"/>
      </w:r>
      <w:r>
        <w:t>36</w:t>
      </w:r>
      <w:r>
        <w:fldChar w:fldCharType="end"/>
      </w:r>
    </w:p>
    <w:p w14:paraId="6993B100" w14:textId="4242D851" w:rsidR="00841ABA" w:rsidRDefault="00841ABA">
      <w:pPr>
        <w:pStyle w:val="TOC3"/>
        <w:rPr>
          <w:rFonts w:asciiTheme="minorHAnsi" w:eastAsiaTheme="minorEastAsia" w:hAnsiTheme="minorHAnsi" w:cstheme="minorBidi"/>
          <w:sz w:val="22"/>
        </w:rPr>
      </w:pPr>
      <w:r>
        <w:t>Performing a Search on the Questions Search Page</w:t>
      </w:r>
      <w:r>
        <w:tab/>
      </w:r>
      <w:r>
        <w:fldChar w:fldCharType="begin"/>
      </w:r>
      <w:r>
        <w:instrText xml:space="preserve"> PAGEREF _Toc507159123 \h </w:instrText>
      </w:r>
      <w:r>
        <w:fldChar w:fldCharType="separate"/>
      </w:r>
      <w:r>
        <w:t>38</w:t>
      </w:r>
      <w:r>
        <w:fldChar w:fldCharType="end"/>
      </w:r>
    </w:p>
    <w:p w14:paraId="61FA43AF" w14:textId="225E7D2C" w:rsidR="00841ABA" w:rsidRDefault="00841ABA">
      <w:pPr>
        <w:pStyle w:val="TOC3"/>
        <w:rPr>
          <w:rFonts w:asciiTheme="minorHAnsi" w:eastAsiaTheme="minorEastAsia" w:hAnsiTheme="minorHAnsi" w:cstheme="minorBidi"/>
          <w:sz w:val="22"/>
        </w:rPr>
      </w:pPr>
      <w:r>
        <w:t>Viewing the Question Details</w:t>
      </w:r>
      <w:r>
        <w:tab/>
      </w:r>
      <w:r>
        <w:fldChar w:fldCharType="begin"/>
      </w:r>
      <w:r>
        <w:instrText xml:space="preserve"> PAGEREF _Toc507159124 \h </w:instrText>
      </w:r>
      <w:r>
        <w:fldChar w:fldCharType="separate"/>
      </w:r>
      <w:r>
        <w:t>40</w:t>
      </w:r>
      <w:r>
        <w:fldChar w:fldCharType="end"/>
      </w:r>
    </w:p>
    <w:p w14:paraId="590385FC" w14:textId="70295802" w:rsidR="00841ABA" w:rsidRDefault="00841ABA">
      <w:pPr>
        <w:pStyle w:val="TOC3"/>
        <w:rPr>
          <w:rFonts w:asciiTheme="minorHAnsi" w:eastAsiaTheme="minorEastAsia" w:hAnsiTheme="minorHAnsi" w:cstheme="minorBidi"/>
          <w:sz w:val="22"/>
        </w:rPr>
      </w:pPr>
      <w:r>
        <w:t>Creating a Question</w:t>
      </w:r>
      <w:r>
        <w:tab/>
      </w:r>
      <w:r>
        <w:fldChar w:fldCharType="begin"/>
      </w:r>
      <w:r>
        <w:instrText xml:space="preserve"> PAGEREF _Toc507159125 \h </w:instrText>
      </w:r>
      <w:r>
        <w:fldChar w:fldCharType="separate"/>
      </w:r>
      <w:r>
        <w:t>42</w:t>
      </w:r>
      <w:r>
        <w:fldChar w:fldCharType="end"/>
      </w:r>
    </w:p>
    <w:p w14:paraId="77380696" w14:textId="06654B0E" w:rsidR="00841ABA" w:rsidRDefault="00841ABA">
      <w:pPr>
        <w:pStyle w:val="TOC3"/>
        <w:rPr>
          <w:rFonts w:asciiTheme="minorHAnsi" w:eastAsiaTheme="minorEastAsia" w:hAnsiTheme="minorHAnsi" w:cstheme="minorBidi"/>
          <w:sz w:val="22"/>
        </w:rPr>
      </w:pPr>
      <w:r>
        <w:t>Modifying a Question</w:t>
      </w:r>
      <w:r>
        <w:tab/>
      </w:r>
      <w:r>
        <w:fldChar w:fldCharType="begin"/>
      </w:r>
      <w:r>
        <w:instrText xml:space="preserve"> PAGEREF _Toc507159126 \h </w:instrText>
      </w:r>
      <w:r>
        <w:fldChar w:fldCharType="separate"/>
      </w:r>
      <w:r>
        <w:t>45</w:t>
      </w:r>
      <w:r>
        <w:fldChar w:fldCharType="end"/>
      </w:r>
    </w:p>
    <w:p w14:paraId="3B6193DD" w14:textId="15B912B2" w:rsidR="00841ABA" w:rsidRDefault="00841ABA">
      <w:pPr>
        <w:pStyle w:val="TOC3"/>
        <w:rPr>
          <w:rFonts w:asciiTheme="minorHAnsi" w:eastAsiaTheme="minorEastAsia" w:hAnsiTheme="minorHAnsi" w:cstheme="minorBidi"/>
          <w:sz w:val="22"/>
        </w:rPr>
      </w:pPr>
      <w:r>
        <w:t>Deleting a Question</w:t>
      </w:r>
      <w:r>
        <w:tab/>
      </w:r>
      <w:r>
        <w:fldChar w:fldCharType="begin"/>
      </w:r>
      <w:r>
        <w:instrText xml:space="preserve"> PAGEREF _Toc507159127 \h </w:instrText>
      </w:r>
      <w:r>
        <w:fldChar w:fldCharType="separate"/>
      </w:r>
      <w:r>
        <w:t>49</w:t>
      </w:r>
      <w:r>
        <w:fldChar w:fldCharType="end"/>
      </w:r>
    </w:p>
    <w:p w14:paraId="29726A5D" w14:textId="08BF6A5E" w:rsidR="00841ABA" w:rsidRDefault="00841ABA">
      <w:pPr>
        <w:pStyle w:val="TOC3"/>
        <w:rPr>
          <w:rFonts w:asciiTheme="minorHAnsi" w:eastAsiaTheme="minorEastAsia" w:hAnsiTheme="minorHAnsi" w:cstheme="minorBidi"/>
          <w:sz w:val="22"/>
        </w:rPr>
      </w:pPr>
      <w:r>
        <w:t>Activating a Question</w:t>
      </w:r>
      <w:r>
        <w:tab/>
      </w:r>
      <w:r>
        <w:fldChar w:fldCharType="begin"/>
      </w:r>
      <w:r>
        <w:instrText xml:space="preserve"> PAGEREF _Toc507159128 \h </w:instrText>
      </w:r>
      <w:r>
        <w:fldChar w:fldCharType="separate"/>
      </w:r>
      <w:r>
        <w:t>50</w:t>
      </w:r>
      <w:r>
        <w:fldChar w:fldCharType="end"/>
      </w:r>
    </w:p>
    <w:p w14:paraId="25674CE6" w14:textId="4CA481DF" w:rsidR="00841ABA" w:rsidRDefault="00841ABA">
      <w:pPr>
        <w:pStyle w:val="TOC3"/>
        <w:rPr>
          <w:rFonts w:asciiTheme="minorHAnsi" w:eastAsiaTheme="minorEastAsia" w:hAnsiTheme="minorHAnsi" w:cstheme="minorBidi"/>
          <w:sz w:val="22"/>
        </w:rPr>
      </w:pPr>
      <w:r>
        <w:t>Deactivating a Question</w:t>
      </w:r>
      <w:r>
        <w:tab/>
      </w:r>
      <w:r>
        <w:fldChar w:fldCharType="begin"/>
      </w:r>
      <w:r>
        <w:instrText xml:space="preserve"> PAGEREF _Toc507159129 \h </w:instrText>
      </w:r>
      <w:r>
        <w:fldChar w:fldCharType="separate"/>
      </w:r>
      <w:r>
        <w:t>51</w:t>
      </w:r>
      <w:r>
        <w:fldChar w:fldCharType="end"/>
      </w:r>
    </w:p>
    <w:p w14:paraId="06FDE89A" w14:textId="6ED103DF" w:rsidR="00841ABA" w:rsidRDefault="00841ABA">
      <w:pPr>
        <w:pStyle w:val="TOC3"/>
        <w:rPr>
          <w:rFonts w:asciiTheme="minorHAnsi" w:eastAsiaTheme="minorEastAsia" w:hAnsiTheme="minorHAnsi" w:cstheme="minorBidi"/>
          <w:sz w:val="22"/>
        </w:rPr>
      </w:pPr>
      <w:r>
        <w:t>Deprecating a Question</w:t>
      </w:r>
      <w:r>
        <w:tab/>
      </w:r>
      <w:r>
        <w:fldChar w:fldCharType="begin"/>
      </w:r>
      <w:r>
        <w:instrText xml:space="preserve"> PAGEREF _Toc507159130 \h </w:instrText>
      </w:r>
      <w:r>
        <w:fldChar w:fldCharType="separate"/>
      </w:r>
      <w:r>
        <w:t>52</w:t>
      </w:r>
      <w:r>
        <w:fldChar w:fldCharType="end"/>
      </w:r>
    </w:p>
    <w:p w14:paraId="55D115A4" w14:textId="38884C02" w:rsidR="00841ABA" w:rsidRDefault="00841ABA">
      <w:pPr>
        <w:pStyle w:val="TOC3"/>
        <w:rPr>
          <w:rFonts w:asciiTheme="minorHAnsi" w:eastAsiaTheme="minorEastAsia" w:hAnsiTheme="minorHAnsi" w:cstheme="minorBidi"/>
          <w:sz w:val="22"/>
        </w:rPr>
      </w:pPr>
      <w:r>
        <w:t>Reinstating a Question</w:t>
      </w:r>
      <w:r>
        <w:tab/>
      </w:r>
      <w:r>
        <w:fldChar w:fldCharType="begin"/>
      </w:r>
      <w:r>
        <w:instrText xml:space="preserve"> PAGEREF _Toc507159131 \h </w:instrText>
      </w:r>
      <w:r>
        <w:fldChar w:fldCharType="separate"/>
      </w:r>
      <w:r>
        <w:t>53</w:t>
      </w:r>
      <w:r>
        <w:fldChar w:fldCharType="end"/>
      </w:r>
    </w:p>
    <w:p w14:paraId="5138092C" w14:textId="418AC427" w:rsidR="00841ABA" w:rsidRDefault="00841ABA">
      <w:pPr>
        <w:pStyle w:val="TOC3"/>
        <w:rPr>
          <w:rFonts w:asciiTheme="minorHAnsi" w:eastAsiaTheme="minorEastAsia" w:hAnsiTheme="minorHAnsi" w:cstheme="minorBidi"/>
          <w:sz w:val="22"/>
        </w:rPr>
      </w:pPr>
      <w:r>
        <w:t>Using the Search Questions Window</w:t>
      </w:r>
      <w:r>
        <w:tab/>
      </w:r>
      <w:r>
        <w:fldChar w:fldCharType="begin"/>
      </w:r>
      <w:r>
        <w:instrText xml:space="preserve"> PAGEREF _Toc507159132 \h </w:instrText>
      </w:r>
      <w:r>
        <w:fldChar w:fldCharType="separate"/>
      </w:r>
      <w:r>
        <w:t>54</w:t>
      </w:r>
      <w:r>
        <w:fldChar w:fldCharType="end"/>
      </w:r>
    </w:p>
    <w:p w14:paraId="6DC4B998" w14:textId="02BE1199" w:rsidR="00841ABA" w:rsidRDefault="00841ABA">
      <w:pPr>
        <w:pStyle w:val="TOC3"/>
        <w:rPr>
          <w:rFonts w:asciiTheme="minorHAnsi" w:eastAsiaTheme="minorEastAsia" w:hAnsiTheme="minorHAnsi" w:cstheme="minorBidi"/>
          <w:sz w:val="22"/>
        </w:rPr>
      </w:pPr>
      <w:r>
        <w:t>Using the Search Question Values Window</w:t>
      </w:r>
      <w:r>
        <w:tab/>
      </w:r>
      <w:r>
        <w:fldChar w:fldCharType="begin"/>
      </w:r>
      <w:r>
        <w:instrText xml:space="preserve"> PAGEREF _Toc507159133 \h </w:instrText>
      </w:r>
      <w:r>
        <w:fldChar w:fldCharType="separate"/>
      </w:r>
      <w:r>
        <w:t>56</w:t>
      </w:r>
      <w:r>
        <w:fldChar w:fldCharType="end"/>
      </w:r>
    </w:p>
    <w:p w14:paraId="2F10E98A" w14:textId="3D0A134E" w:rsidR="00841ABA" w:rsidRDefault="00841ABA">
      <w:pPr>
        <w:pStyle w:val="TOC1"/>
        <w:rPr>
          <w:rFonts w:asciiTheme="minorHAnsi" w:eastAsiaTheme="minorEastAsia" w:hAnsiTheme="minorHAnsi" w:cstheme="minorBidi"/>
          <w:b w:val="0"/>
          <w:bCs w:val="0"/>
          <w:sz w:val="22"/>
          <w:szCs w:val="22"/>
        </w:rPr>
      </w:pPr>
      <w:r>
        <w:lastRenderedPageBreak/>
        <w:t>Create and Manage Forms</w:t>
      </w:r>
      <w:r>
        <w:tab/>
      </w:r>
      <w:r>
        <w:fldChar w:fldCharType="begin"/>
      </w:r>
      <w:r>
        <w:instrText xml:space="preserve"> PAGEREF _Toc507159134 \h </w:instrText>
      </w:r>
      <w:r>
        <w:fldChar w:fldCharType="separate"/>
      </w:r>
      <w:r>
        <w:t>58</w:t>
      </w:r>
      <w:r>
        <w:fldChar w:fldCharType="end"/>
      </w:r>
    </w:p>
    <w:p w14:paraId="36DC2D92" w14:textId="052DE5AE" w:rsidR="00841ABA" w:rsidRDefault="00841ABA">
      <w:pPr>
        <w:pStyle w:val="TOC3"/>
        <w:rPr>
          <w:rFonts w:asciiTheme="minorHAnsi" w:eastAsiaTheme="minorEastAsia" w:hAnsiTheme="minorHAnsi" w:cstheme="minorBidi"/>
          <w:sz w:val="22"/>
        </w:rPr>
      </w:pPr>
      <w:r>
        <w:t>Viewing a List of Forms</w:t>
      </w:r>
      <w:r>
        <w:tab/>
      </w:r>
      <w:r>
        <w:fldChar w:fldCharType="begin"/>
      </w:r>
      <w:r>
        <w:instrText xml:space="preserve"> PAGEREF _Toc507159135 \h </w:instrText>
      </w:r>
      <w:r>
        <w:fldChar w:fldCharType="separate"/>
      </w:r>
      <w:r>
        <w:t>58</w:t>
      </w:r>
      <w:r>
        <w:fldChar w:fldCharType="end"/>
      </w:r>
    </w:p>
    <w:p w14:paraId="37CD1D18" w14:textId="63B72A5E" w:rsidR="00841ABA" w:rsidRDefault="00841ABA">
      <w:pPr>
        <w:pStyle w:val="TOC3"/>
        <w:rPr>
          <w:rFonts w:asciiTheme="minorHAnsi" w:eastAsiaTheme="minorEastAsia" w:hAnsiTheme="minorHAnsi" w:cstheme="minorBidi"/>
          <w:sz w:val="22"/>
        </w:rPr>
      </w:pPr>
      <w:r>
        <w:t>Searching for a Form</w:t>
      </w:r>
      <w:r>
        <w:tab/>
      </w:r>
      <w:r>
        <w:fldChar w:fldCharType="begin"/>
      </w:r>
      <w:r>
        <w:instrText xml:space="preserve"> PAGEREF _Toc507159136 \h </w:instrText>
      </w:r>
      <w:r>
        <w:fldChar w:fldCharType="separate"/>
      </w:r>
      <w:r>
        <w:t>59</w:t>
      </w:r>
      <w:r>
        <w:fldChar w:fldCharType="end"/>
      </w:r>
    </w:p>
    <w:p w14:paraId="52E20081" w14:textId="7035EDF4" w:rsidR="00841ABA" w:rsidRDefault="00841ABA">
      <w:pPr>
        <w:pStyle w:val="TOC3"/>
        <w:rPr>
          <w:rFonts w:asciiTheme="minorHAnsi" w:eastAsiaTheme="minorEastAsia" w:hAnsiTheme="minorHAnsi" w:cstheme="minorBidi"/>
          <w:sz w:val="22"/>
        </w:rPr>
      </w:pPr>
      <w:r>
        <w:t>Viewing the Form Details</w:t>
      </w:r>
      <w:r>
        <w:tab/>
      </w:r>
      <w:r>
        <w:fldChar w:fldCharType="begin"/>
      </w:r>
      <w:r>
        <w:instrText xml:space="preserve"> PAGEREF _Toc507159137 \h </w:instrText>
      </w:r>
      <w:r>
        <w:fldChar w:fldCharType="separate"/>
      </w:r>
      <w:r>
        <w:t>61</w:t>
      </w:r>
      <w:r>
        <w:fldChar w:fldCharType="end"/>
      </w:r>
    </w:p>
    <w:p w14:paraId="433A2616" w14:textId="57E9FC9A" w:rsidR="00841ABA" w:rsidRDefault="00841ABA">
      <w:pPr>
        <w:pStyle w:val="TOC3"/>
        <w:rPr>
          <w:rFonts w:asciiTheme="minorHAnsi" w:eastAsiaTheme="minorEastAsia" w:hAnsiTheme="minorHAnsi" w:cstheme="minorBidi"/>
          <w:sz w:val="22"/>
        </w:rPr>
      </w:pPr>
      <w:r w:rsidRPr="00E8618F">
        <w:t>Previewing a Form</w:t>
      </w:r>
      <w:r>
        <w:tab/>
      </w:r>
      <w:r>
        <w:fldChar w:fldCharType="begin"/>
      </w:r>
      <w:r>
        <w:instrText xml:space="preserve"> PAGEREF _Toc507159138 \h </w:instrText>
      </w:r>
      <w:r>
        <w:fldChar w:fldCharType="separate"/>
      </w:r>
      <w:r>
        <w:t>63</w:t>
      </w:r>
      <w:r>
        <w:fldChar w:fldCharType="end"/>
      </w:r>
    </w:p>
    <w:p w14:paraId="28D3EFF0" w14:textId="245A1559" w:rsidR="00841ABA" w:rsidRDefault="00841ABA">
      <w:pPr>
        <w:pStyle w:val="TOC3"/>
        <w:rPr>
          <w:rFonts w:asciiTheme="minorHAnsi" w:eastAsiaTheme="minorEastAsia" w:hAnsiTheme="minorHAnsi" w:cstheme="minorBidi"/>
          <w:sz w:val="22"/>
        </w:rPr>
      </w:pPr>
      <w:r>
        <w:t>Creating a Form</w:t>
      </w:r>
      <w:r>
        <w:tab/>
      </w:r>
      <w:r>
        <w:fldChar w:fldCharType="begin"/>
      </w:r>
      <w:r>
        <w:instrText xml:space="preserve"> PAGEREF _Toc507159139 \h </w:instrText>
      </w:r>
      <w:r>
        <w:fldChar w:fldCharType="separate"/>
      </w:r>
      <w:r>
        <w:t>64</w:t>
      </w:r>
      <w:r>
        <w:fldChar w:fldCharType="end"/>
      </w:r>
    </w:p>
    <w:p w14:paraId="65A88AC6" w14:textId="7410BEA5" w:rsidR="00841ABA" w:rsidRDefault="00841ABA">
      <w:pPr>
        <w:pStyle w:val="TOC3"/>
        <w:rPr>
          <w:rFonts w:asciiTheme="minorHAnsi" w:eastAsiaTheme="minorEastAsia" w:hAnsiTheme="minorHAnsi" w:cstheme="minorBidi"/>
          <w:sz w:val="22"/>
        </w:rPr>
      </w:pPr>
      <w:r>
        <w:t>Copying a Form</w:t>
      </w:r>
      <w:r>
        <w:tab/>
      </w:r>
      <w:r>
        <w:fldChar w:fldCharType="begin"/>
      </w:r>
      <w:r>
        <w:instrText xml:space="preserve"> PAGEREF _Toc507159140 \h </w:instrText>
      </w:r>
      <w:r>
        <w:fldChar w:fldCharType="separate"/>
      </w:r>
      <w:r>
        <w:t>68</w:t>
      </w:r>
      <w:r>
        <w:fldChar w:fldCharType="end"/>
      </w:r>
    </w:p>
    <w:p w14:paraId="0DE0BDCD" w14:textId="6EDB70EA" w:rsidR="00841ABA" w:rsidRDefault="00841ABA">
      <w:pPr>
        <w:pStyle w:val="TOC3"/>
        <w:rPr>
          <w:rFonts w:asciiTheme="minorHAnsi" w:eastAsiaTheme="minorEastAsia" w:hAnsiTheme="minorHAnsi" w:cstheme="minorBidi"/>
          <w:sz w:val="22"/>
        </w:rPr>
      </w:pPr>
      <w:r>
        <w:t>Creating a New Section for a Form</w:t>
      </w:r>
      <w:r>
        <w:tab/>
      </w:r>
      <w:r>
        <w:fldChar w:fldCharType="begin"/>
      </w:r>
      <w:r>
        <w:instrText xml:space="preserve"> PAGEREF _Toc507159141 \h </w:instrText>
      </w:r>
      <w:r>
        <w:fldChar w:fldCharType="separate"/>
      </w:r>
      <w:r>
        <w:t>69</w:t>
      </w:r>
      <w:r>
        <w:fldChar w:fldCharType="end"/>
      </w:r>
    </w:p>
    <w:p w14:paraId="01DE1C38" w14:textId="746A17CF" w:rsidR="00841ABA" w:rsidRDefault="00841ABA">
      <w:pPr>
        <w:pStyle w:val="TOC3"/>
        <w:rPr>
          <w:rFonts w:asciiTheme="minorHAnsi" w:eastAsiaTheme="minorEastAsia" w:hAnsiTheme="minorHAnsi" w:cstheme="minorBidi"/>
          <w:sz w:val="22"/>
        </w:rPr>
      </w:pPr>
      <w:r>
        <w:t>Modifying a Form</w:t>
      </w:r>
      <w:r>
        <w:tab/>
      </w:r>
      <w:r>
        <w:fldChar w:fldCharType="begin"/>
      </w:r>
      <w:r>
        <w:instrText xml:space="preserve"> PAGEREF _Toc507159142 \h </w:instrText>
      </w:r>
      <w:r>
        <w:fldChar w:fldCharType="separate"/>
      </w:r>
      <w:r>
        <w:t>73</w:t>
      </w:r>
      <w:r>
        <w:fldChar w:fldCharType="end"/>
      </w:r>
    </w:p>
    <w:p w14:paraId="40ED5368" w14:textId="4F586382" w:rsidR="00841ABA" w:rsidRDefault="00841ABA">
      <w:pPr>
        <w:pStyle w:val="TOC3"/>
        <w:rPr>
          <w:rFonts w:asciiTheme="minorHAnsi" w:eastAsiaTheme="minorEastAsia" w:hAnsiTheme="minorHAnsi" w:cstheme="minorBidi"/>
          <w:sz w:val="22"/>
        </w:rPr>
      </w:pPr>
      <w:r>
        <w:t>Deleting a Form</w:t>
      </w:r>
      <w:r>
        <w:tab/>
      </w:r>
      <w:r>
        <w:fldChar w:fldCharType="begin"/>
      </w:r>
      <w:r>
        <w:instrText xml:space="preserve"> PAGEREF _Toc507159143 \h </w:instrText>
      </w:r>
      <w:r>
        <w:fldChar w:fldCharType="separate"/>
      </w:r>
      <w:r>
        <w:t>77</w:t>
      </w:r>
      <w:r>
        <w:fldChar w:fldCharType="end"/>
      </w:r>
    </w:p>
    <w:p w14:paraId="6BA58610" w14:textId="35570404" w:rsidR="00841ABA" w:rsidRDefault="00841ABA">
      <w:pPr>
        <w:pStyle w:val="TOC3"/>
        <w:rPr>
          <w:rFonts w:asciiTheme="minorHAnsi" w:eastAsiaTheme="minorEastAsia" w:hAnsiTheme="minorHAnsi" w:cstheme="minorBidi"/>
          <w:sz w:val="22"/>
        </w:rPr>
      </w:pPr>
      <w:r>
        <w:t>Activating a Form</w:t>
      </w:r>
      <w:r>
        <w:tab/>
      </w:r>
      <w:r>
        <w:fldChar w:fldCharType="begin"/>
      </w:r>
      <w:r>
        <w:instrText xml:space="preserve"> PAGEREF _Toc507159144 \h </w:instrText>
      </w:r>
      <w:r>
        <w:fldChar w:fldCharType="separate"/>
      </w:r>
      <w:r>
        <w:t>78</w:t>
      </w:r>
      <w:r>
        <w:fldChar w:fldCharType="end"/>
      </w:r>
    </w:p>
    <w:p w14:paraId="4814F704" w14:textId="6B03049D" w:rsidR="00841ABA" w:rsidRDefault="00841ABA">
      <w:pPr>
        <w:pStyle w:val="TOC3"/>
        <w:rPr>
          <w:rFonts w:asciiTheme="minorHAnsi" w:eastAsiaTheme="minorEastAsia" w:hAnsiTheme="minorHAnsi" w:cstheme="minorBidi"/>
          <w:sz w:val="22"/>
        </w:rPr>
      </w:pPr>
      <w:r>
        <w:t>Deactivating a Form</w:t>
      </w:r>
      <w:r>
        <w:tab/>
      </w:r>
      <w:r>
        <w:fldChar w:fldCharType="begin"/>
      </w:r>
      <w:r>
        <w:instrText xml:space="preserve"> PAGEREF _Toc507159145 \h </w:instrText>
      </w:r>
      <w:r>
        <w:fldChar w:fldCharType="separate"/>
      </w:r>
      <w:r>
        <w:t>79</w:t>
      </w:r>
      <w:r>
        <w:fldChar w:fldCharType="end"/>
      </w:r>
    </w:p>
    <w:p w14:paraId="6755412C" w14:textId="45DBDDF6" w:rsidR="00841ABA" w:rsidRDefault="00841ABA">
      <w:pPr>
        <w:pStyle w:val="TOC3"/>
        <w:rPr>
          <w:rFonts w:asciiTheme="minorHAnsi" w:eastAsiaTheme="minorEastAsia" w:hAnsiTheme="minorHAnsi" w:cstheme="minorBidi"/>
          <w:sz w:val="22"/>
        </w:rPr>
      </w:pPr>
      <w:r>
        <w:t>Deprecating a Form</w:t>
      </w:r>
      <w:r>
        <w:tab/>
      </w:r>
      <w:r>
        <w:fldChar w:fldCharType="begin"/>
      </w:r>
      <w:r>
        <w:instrText xml:space="preserve"> PAGEREF _Toc507159146 \h </w:instrText>
      </w:r>
      <w:r>
        <w:fldChar w:fldCharType="separate"/>
      </w:r>
      <w:r>
        <w:t>80</w:t>
      </w:r>
      <w:r>
        <w:fldChar w:fldCharType="end"/>
      </w:r>
    </w:p>
    <w:p w14:paraId="4CB22454" w14:textId="2B3FF48B" w:rsidR="00841ABA" w:rsidRDefault="00841ABA">
      <w:pPr>
        <w:pStyle w:val="TOC3"/>
        <w:rPr>
          <w:rFonts w:asciiTheme="minorHAnsi" w:eastAsiaTheme="minorEastAsia" w:hAnsiTheme="minorHAnsi" w:cstheme="minorBidi"/>
          <w:sz w:val="22"/>
        </w:rPr>
      </w:pPr>
      <w:r>
        <w:t>Reinstating a Form</w:t>
      </w:r>
      <w:r>
        <w:tab/>
      </w:r>
      <w:r>
        <w:fldChar w:fldCharType="begin"/>
      </w:r>
      <w:r>
        <w:instrText xml:space="preserve"> PAGEREF _Toc507159147 \h </w:instrText>
      </w:r>
      <w:r>
        <w:fldChar w:fldCharType="separate"/>
      </w:r>
      <w:r>
        <w:t>81</w:t>
      </w:r>
      <w:r>
        <w:fldChar w:fldCharType="end"/>
      </w:r>
    </w:p>
    <w:p w14:paraId="69288135" w14:textId="24E69492" w:rsidR="00841ABA" w:rsidRDefault="00841ABA">
      <w:pPr>
        <w:pStyle w:val="TOC1"/>
        <w:rPr>
          <w:rFonts w:asciiTheme="minorHAnsi" w:eastAsiaTheme="minorEastAsia" w:hAnsiTheme="minorHAnsi" w:cstheme="minorBidi"/>
          <w:b w:val="0"/>
          <w:bCs w:val="0"/>
          <w:sz w:val="22"/>
          <w:szCs w:val="22"/>
        </w:rPr>
      </w:pPr>
      <w:r>
        <w:t>Import various Workflow Process Types using standardized Templates</w:t>
      </w:r>
      <w:r>
        <w:tab/>
      </w:r>
      <w:r>
        <w:fldChar w:fldCharType="begin"/>
      </w:r>
      <w:r>
        <w:instrText xml:space="preserve"> PAGEREF _Toc507159148 \h </w:instrText>
      </w:r>
      <w:r>
        <w:fldChar w:fldCharType="separate"/>
      </w:r>
      <w:r>
        <w:t>82</w:t>
      </w:r>
      <w:r>
        <w:fldChar w:fldCharType="end"/>
      </w:r>
    </w:p>
    <w:p w14:paraId="51F1AE29" w14:textId="3E22C06C" w:rsidR="00841ABA" w:rsidRDefault="00841ABA">
      <w:pPr>
        <w:pStyle w:val="TOC3"/>
        <w:rPr>
          <w:rFonts w:asciiTheme="minorHAnsi" w:eastAsiaTheme="minorEastAsia" w:hAnsiTheme="minorHAnsi" w:cstheme="minorBidi"/>
          <w:sz w:val="22"/>
        </w:rPr>
      </w:pPr>
      <w:r>
        <w:t>Uploading a Process Template</w:t>
      </w:r>
      <w:r>
        <w:tab/>
      </w:r>
      <w:r>
        <w:fldChar w:fldCharType="begin"/>
      </w:r>
      <w:r>
        <w:instrText xml:space="preserve"> PAGEREF _Toc507159149 \h </w:instrText>
      </w:r>
      <w:r>
        <w:fldChar w:fldCharType="separate"/>
      </w:r>
      <w:r>
        <w:t>82</w:t>
      </w:r>
      <w:r>
        <w:fldChar w:fldCharType="end"/>
      </w:r>
    </w:p>
    <w:p w14:paraId="3FB347EA" w14:textId="0FB77631" w:rsidR="00841ABA" w:rsidRDefault="00841ABA">
      <w:pPr>
        <w:pStyle w:val="TOC1"/>
        <w:rPr>
          <w:rFonts w:asciiTheme="minorHAnsi" w:eastAsiaTheme="minorEastAsia" w:hAnsiTheme="minorHAnsi" w:cstheme="minorBidi"/>
          <w:b w:val="0"/>
          <w:bCs w:val="0"/>
          <w:sz w:val="22"/>
          <w:szCs w:val="22"/>
        </w:rPr>
      </w:pPr>
      <w:r>
        <w:t>Create and Manage Storage Devices</w:t>
      </w:r>
      <w:r>
        <w:tab/>
      </w:r>
      <w:r>
        <w:fldChar w:fldCharType="begin"/>
      </w:r>
      <w:r>
        <w:instrText xml:space="preserve"> PAGEREF _Toc507159150 \h </w:instrText>
      </w:r>
      <w:r>
        <w:fldChar w:fldCharType="separate"/>
      </w:r>
      <w:r>
        <w:t>88</w:t>
      </w:r>
      <w:r>
        <w:fldChar w:fldCharType="end"/>
      </w:r>
    </w:p>
    <w:p w14:paraId="5BDAC0DC" w14:textId="246FD17F" w:rsidR="00841ABA" w:rsidRDefault="00841ABA">
      <w:pPr>
        <w:pStyle w:val="TOC3"/>
        <w:rPr>
          <w:rFonts w:asciiTheme="minorHAnsi" w:eastAsiaTheme="minorEastAsia" w:hAnsiTheme="minorHAnsi" w:cstheme="minorBidi"/>
          <w:sz w:val="22"/>
        </w:rPr>
      </w:pPr>
      <w:r>
        <w:t>Viewing a List of Storage Devices</w:t>
      </w:r>
      <w:r>
        <w:tab/>
      </w:r>
      <w:r>
        <w:fldChar w:fldCharType="begin"/>
      </w:r>
      <w:r>
        <w:instrText xml:space="preserve"> PAGEREF _Toc507159151 \h </w:instrText>
      </w:r>
      <w:r>
        <w:fldChar w:fldCharType="separate"/>
      </w:r>
      <w:r>
        <w:t>88</w:t>
      </w:r>
      <w:r>
        <w:fldChar w:fldCharType="end"/>
      </w:r>
    </w:p>
    <w:p w14:paraId="7225A47D" w14:textId="7C0CF88E" w:rsidR="00841ABA" w:rsidRDefault="00841ABA">
      <w:pPr>
        <w:pStyle w:val="TOC3"/>
        <w:rPr>
          <w:rFonts w:asciiTheme="minorHAnsi" w:eastAsiaTheme="minorEastAsia" w:hAnsiTheme="minorHAnsi" w:cstheme="minorBidi"/>
          <w:sz w:val="22"/>
        </w:rPr>
      </w:pPr>
      <w:r>
        <w:t>Searching for a Storage Device</w:t>
      </w:r>
      <w:r>
        <w:tab/>
      </w:r>
      <w:r>
        <w:fldChar w:fldCharType="begin"/>
      </w:r>
      <w:r>
        <w:instrText xml:space="preserve"> PAGEREF _Toc507159152 \h </w:instrText>
      </w:r>
      <w:r>
        <w:fldChar w:fldCharType="separate"/>
      </w:r>
      <w:r>
        <w:t>90</w:t>
      </w:r>
      <w:r>
        <w:fldChar w:fldCharType="end"/>
      </w:r>
    </w:p>
    <w:p w14:paraId="2924572F" w14:textId="50E843A3" w:rsidR="00841ABA" w:rsidRDefault="00841ABA">
      <w:pPr>
        <w:pStyle w:val="TOC3"/>
        <w:rPr>
          <w:rFonts w:asciiTheme="minorHAnsi" w:eastAsiaTheme="minorEastAsia" w:hAnsiTheme="minorHAnsi" w:cstheme="minorBidi"/>
          <w:sz w:val="22"/>
        </w:rPr>
      </w:pPr>
      <w:r>
        <w:t>Viewing the Storage Device Details</w:t>
      </w:r>
      <w:r>
        <w:tab/>
      </w:r>
      <w:r>
        <w:fldChar w:fldCharType="begin"/>
      </w:r>
      <w:r>
        <w:instrText xml:space="preserve"> PAGEREF _Toc507159153 \h </w:instrText>
      </w:r>
      <w:r>
        <w:fldChar w:fldCharType="separate"/>
      </w:r>
      <w:r>
        <w:t>92</w:t>
      </w:r>
      <w:r>
        <w:fldChar w:fldCharType="end"/>
      </w:r>
    </w:p>
    <w:p w14:paraId="72315EA4" w14:textId="1CF143F8" w:rsidR="00841ABA" w:rsidRDefault="00841ABA">
      <w:pPr>
        <w:pStyle w:val="TOC3"/>
        <w:rPr>
          <w:rFonts w:asciiTheme="minorHAnsi" w:eastAsiaTheme="minorEastAsia" w:hAnsiTheme="minorHAnsi" w:cstheme="minorBidi"/>
          <w:sz w:val="22"/>
        </w:rPr>
      </w:pPr>
      <w:r>
        <w:t>Creating a Storage Device</w:t>
      </w:r>
      <w:r>
        <w:tab/>
      </w:r>
      <w:r>
        <w:fldChar w:fldCharType="begin"/>
      </w:r>
      <w:r>
        <w:instrText xml:space="preserve"> PAGEREF _Toc507159154 \h </w:instrText>
      </w:r>
      <w:r>
        <w:fldChar w:fldCharType="separate"/>
      </w:r>
      <w:r>
        <w:t>94</w:t>
      </w:r>
      <w:r>
        <w:fldChar w:fldCharType="end"/>
      </w:r>
    </w:p>
    <w:p w14:paraId="6B08BF19" w14:textId="0BA98AFB" w:rsidR="00841ABA" w:rsidRDefault="00841ABA">
      <w:pPr>
        <w:pStyle w:val="TOC3"/>
        <w:rPr>
          <w:rFonts w:asciiTheme="minorHAnsi" w:eastAsiaTheme="minorEastAsia" w:hAnsiTheme="minorHAnsi" w:cstheme="minorBidi"/>
          <w:sz w:val="22"/>
        </w:rPr>
      </w:pPr>
      <w:r>
        <w:t>Adding a New Identifier</w:t>
      </w:r>
      <w:r>
        <w:tab/>
      </w:r>
      <w:r>
        <w:fldChar w:fldCharType="begin"/>
      </w:r>
      <w:r>
        <w:instrText xml:space="preserve"> PAGEREF _Toc507159155 \h </w:instrText>
      </w:r>
      <w:r>
        <w:fldChar w:fldCharType="separate"/>
      </w:r>
      <w:r>
        <w:t>99</w:t>
      </w:r>
      <w:r>
        <w:fldChar w:fldCharType="end"/>
      </w:r>
    </w:p>
    <w:p w14:paraId="4998164C" w14:textId="05893DC1" w:rsidR="00841ABA" w:rsidRDefault="00841ABA">
      <w:pPr>
        <w:pStyle w:val="TOC3"/>
        <w:rPr>
          <w:rFonts w:asciiTheme="minorHAnsi" w:eastAsiaTheme="minorEastAsia" w:hAnsiTheme="minorHAnsi" w:cstheme="minorBidi"/>
          <w:sz w:val="22"/>
        </w:rPr>
      </w:pPr>
      <w:r>
        <w:t>Generating a Storage Map Report</w:t>
      </w:r>
      <w:r>
        <w:tab/>
      </w:r>
      <w:r>
        <w:fldChar w:fldCharType="begin"/>
      </w:r>
      <w:r>
        <w:instrText xml:space="preserve"> PAGEREF _Toc507159156 \h </w:instrText>
      </w:r>
      <w:r>
        <w:fldChar w:fldCharType="separate"/>
      </w:r>
      <w:r>
        <w:t>100</w:t>
      </w:r>
      <w:r>
        <w:fldChar w:fldCharType="end"/>
      </w:r>
    </w:p>
    <w:p w14:paraId="6A9C30F5" w14:textId="40D787BC" w:rsidR="00841ABA" w:rsidRDefault="00841ABA">
      <w:pPr>
        <w:pStyle w:val="TOC3"/>
        <w:rPr>
          <w:rFonts w:asciiTheme="minorHAnsi" w:eastAsiaTheme="minorEastAsia" w:hAnsiTheme="minorHAnsi" w:cstheme="minorBidi"/>
          <w:sz w:val="22"/>
        </w:rPr>
      </w:pPr>
      <w:r>
        <w:t>Printing a Barcode Label</w:t>
      </w:r>
      <w:r>
        <w:tab/>
      </w:r>
      <w:r>
        <w:fldChar w:fldCharType="begin"/>
      </w:r>
      <w:r>
        <w:instrText xml:space="preserve"> PAGEREF _Toc507159157 \h </w:instrText>
      </w:r>
      <w:r>
        <w:fldChar w:fldCharType="separate"/>
      </w:r>
      <w:r>
        <w:t>103</w:t>
      </w:r>
      <w:r>
        <w:fldChar w:fldCharType="end"/>
      </w:r>
    </w:p>
    <w:p w14:paraId="050F0E8F" w14:textId="3885C94C" w:rsidR="00841ABA" w:rsidRDefault="00841ABA">
      <w:pPr>
        <w:pStyle w:val="TOC3"/>
        <w:rPr>
          <w:rFonts w:asciiTheme="minorHAnsi" w:eastAsiaTheme="minorEastAsia" w:hAnsiTheme="minorHAnsi" w:cstheme="minorBidi"/>
          <w:sz w:val="22"/>
        </w:rPr>
      </w:pPr>
      <w:r>
        <w:t>Modifying a Storage Device</w:t>
      </w:r>
      <w:r>
        <w:tab/>
      </w:r>
      <w:r>
        <w:fldChar w:fldCharType="begin"/>
      </w:r>
      <w:r>
        <w:instrText xml:space="preserve"> PAGEREF _Toc507159158 \h </w:instrText>
      </w:r>
      <w:r>
        <w:fldChar w:fldCharType="separate"/>
      </w:r>
      <w:r>
        <w:t>104</w:t>
      </w:r>
      <w:r>
        <w:fldChar w:fldCharType="end"/>
      </w:r>
    </w:p>
    <w:p w14:paraId="2DAE387A" w14:textId="3E528FE2" w:rsidR="00841ABA" w:rsidRDefault="00841ABA">
      <w:pPr>
        <w:pStyle w:val="TOC3"/>
        <w:rPr>
          <w:rFonts w:asciiTheme="minorHAnsi" w:eastAsiaTheme="minorEastAsia" w:hAnsiTheme="minorHAnsi" w:cstheme="minorBidi"/>
          <w:sz w:val="22"/>
        </w:rPr>
      </w:pPr>
      <w:r>
        <w:t>Modifying a Storage Division</w:t>
      </w:r>
      <w:r>
        <w:tab/>
      </w:r>
      <w:r>
        <w:fldChar w:fldCharType="begin"/>
      </w:r>
      <w:r>
        <w:instrText xml:space="preserve"> PAGEREF _Toc507159159 \h </w:instrText>
      </w:r>
      <w:r>
        <w:fldChar w:fldCharType="separate"/>
      </w:r>
      <w:r>
        <w:t>107</w:t>
      </w:r>
      <w:r>
        <w:fldChar w:fldCharType="end"/>
      </w:r>
    </w:p>
    <w:p w14:paraId="0FB96076" w14:textId="3EE30AA7" w:rsidR="00841ABA" w:rsidRDefault="00841ABA">
      <w:pPr>
        <w:pStyle w:val="TOC3"/>
        <w:rPr>
          <w:rFonts w:asciiTheme="minorHAnsi" w:eastAsiaTheme="minorEastAsia" w:hAnsiTheme="minorHAnsi" w:cstheme="minorBidi"/>
          <w:sz w:val="22"/>
        </w:rPr>
      </w:pPr>
      <w:r>
        <w:t>Adding a Storage Division</w:t>
      </w:r>
      <w:r>
        <w:tab/>
      </w:r>
      <w:r>
        <w:fldChar w:fldCharType="begin"/>
      </w:r>
      <w:r>
        <w:instrText xml:space="preserve"> PAGEREF _Toc507159160 \h </w:instrText>
      </w:r>
      <w:r>
        <w:fldChar w:fldCharType="separate"/>
      </w:r>
      <w:r>
        <w:t>112</w:t>
      </w:r>
      <w:r>
        <w:fldChar w:fldCharType="end"/>
      </w:r>
    </w:p>
    <w:p w14:paraId="55B654ED" w14:textId="1A417CA2" w:rsidR="00841ABA" w:rsidRDefault="00841ABA">
      <w:pPr>
        <w:pStyle w:val="TOC3"/>
        <w:rPr>
          <w:rFonts w:asciiTheme="minorHAnsi" w:eastAsiaTheme="minorEastAsia" w:hAnsiTheme="minorHAnsi" w:cstheme="minorBidi"/>
          <w:sz w:val="22"/>
        </w:rPr>
      </w:pPr>
      <w:r>
        <w:t>Moving a Storage Division</w:t>
      </w:r>
      <w:r>
        <w:tab/>
      </w:r>
      <w:r>
        <w:fldChar w:fldCharType="begin"/>
      </w:r>
      <w:r>
        <w:instrText xml:space="preserve"> PAGEREF _Toc507159161 \h </w:instrText>
      </w:r>
      <w:r>
        <w:fldChar w:fldCharType="separate"/>
      </w:r>
      <w:r>
        <w:t>117</w:t>
      </w:r>
      <w:r>
        <w:fldChar w:fldCharType="end"/>
      </w:r>
    </w:p>
    <w:p w14:paraId="4EE4DB91" w14:textId="042EA83A" w:rsidR="00841ABA" w:rsidRDefault="00841ABA">
      <w:pPr>
        <w:pStyle w:val="TOC1"/>
        <w:rPr>
          <w:rFonts w:asciiTheme="minorHAnsi" w:eastAsiaTheme="minorEastAsia" w:hAnsiTheme="minorHAnsi" w:cstheme="minorBidi"/>
          <w:b w:val="0"/>
          <w:bCs w:val="0"/>
          <w:sz w:val="22"/>
          <w:szCs w:val="22"/>
        </w:rPr>
      </w:pPr>
      <w:r>
        <w:t>Create and Manage Sites, Users, Couriers</w:t>
      </w:r>
      <w:r>
        <w:tab/>
      </w:r>
      <w:r>
        <w:fldChar w:fldCharType="begin"/>
      </w:r>
      <w:r>
        <w:instrText xml:space="preserve"> PAGEREF _Toc507159162 \h </w:instrText>
      </w:r>
      <w:r>
        <w:fldChar w:fldCharType="separate"/>
      </w:r>
      <w:r>
        <w:t>121</w:t>
      </w:r>
      <w:r>
        <w:fldChar w:fldCharType="end"/>
      </w:r>
    </w:p>
    <w:p w14:paraId="3CC830DA" w14:textId="1BF6AE7B" w:rsidR="00841ABA" w:rsidRDefault="00841ABA">
      <w:pPr>
        <w:pStyle w:val="TOC3"/>
        <w:rPr>
          <w:rFonts w:asciiTheme="minorHAnsi" w:eastAsiaTheme="minorEastAsia" w:hAnsiTheme="minorHAnsi" w:cstheme="minorBidi"/>
          <w:sz w:val="22"/>
        </w:rPr>
      </w:pPr>
      <w:r>
        <w:t>Viewing a List of Address Book Entries</w:t>
      </w:r>
      <w:r>
        <w:tab/>
      </w:r>
      <w:r>
        <w:fldChar w:fldCharType="begin"/>
      </w:r>
      <w:r>
        <w:instrText xml:space="preserve"> PAGEREF _Toc507159163 \h </w:instrText>
      </w:r>
      <w:r>
        <w:fldChar w:fldCharType="separate"/>
      </w:r>
      <w:r>
        <w:t>121</w:t>
      </w:r>
      <w:r>
        <w:fldChar w:fldCharType="end"/>
      </w:r>
    </w:p>
    <w:p w14:paraId="6706F99A" w14:textId="3A503775" w:rsidR="00841ABA" w:rsidRDefault="00841ABA">
      <w:pPr>
        <w:pStyle w:val="TOC3"/>
        <w:rPr>
          <w:rFonts w:asciiTheme="minorHAnsi" w:eastAsiaTheme="minorEastAsia" w:hAnsiTheme="minorHAnsi" w:cstheme="minorBidi"/>
          <w:sz w:val="22"/>
        </w:rPr>
      </w:pPr>
      <w:r>
        <w:t>Searching for an Entry</w:t>
      </w:r>
      <w:r>
        <w:tab/>
      </w:r>
      <w:r>
        <w:fldChar w:fldCharType="begin"/>
      </w:r>
      <w:r>
        <w:instrText xml:space="preserve"> PAGEREF _Toc507159164 \h </w:instrText>
      </w:r>
      <w:r>
        <w:fldChar w:fldCharType="separate"/>
      </w:r>
      <w:r>
        <w:t>122</w:t>
      </w:r>
      <w:r>
        <w:fldChar w:fldCharType="end"/>
      </w:r>
    </w:p>
    <w:p w14:paraId="11A2840E" w14:textId="1DC468A5" w:rsidR="00841ABA" w:rsidRDefault="00841ABA">
      <w:pPr>
        <w:pStyle w:val="TOC3"/>
        <w:rPr>
          <w:rFonts w:asciiTheme="minorHAnsi" w:eastAsiaTheme="minorEastAsia" w:hAnsiTheme="minorHAnsi" w:cstheme="minorBidi"/>
          <w:sz w:val="22"/>
        </w:rPr>
      </w:pPr>
      <w:r>
        <w:t>Viewing Details for an Entry</w:t>
      </w:r>
      <w:r>
        <w:tab/>
      </w:r>
      <w:r>
        <w:fldChar w:fldCharType="begin"/>
      </w:r>
      <w:r>
        <w:instrText xml:space="preserve"> PAGEREF _Toc507159165 \h </w:instrText>
      </w:r>
      <w:r>
        <w:fldChar w:fldCharType="separate"/>
      </w:r>
      <w:r>
        <w:t>124</w:t>
      </w:r>
      <w:r>
        <w:fldChar w:fldCharType="end"/>
      </w:r>
    </w:p>
    <w:p w14:paraId="22B0D146" w14:textId="3D48EA2E" w:rsidR="00841ABA" w:rsidRDefault="00841ABA">
      <w:pPr>
        <w:pStyle w:val="TOC3"/>
        <w:rPr>
          <w:rFonts w:asciiTheme="minorHAnsi" w:eastAsiaTheme="minorEastAsia" w:hAnsiTheme="minorHAnsi" w:cstheme="minorBidi"/>
          <w:sz w:val="22"/>
        </w:rPr>
      </w:pPr>
      <w:r>
        <w:t>Creating an Entry</w:t>
      </w:r>
      <w:r>
        <w:tab/>
      </w:r>
      <w:r>
        <w:fldChar w:fldCharType="begin"/>
      </w:r>
      <w:r>
        <w:instrText xml:space="preserve"> PAGEREF _Toc507159166 \h </w:instrText>
      </w:r>
      <w:r>
        <w:fldChar w:fldCharType="separate"/>
      </w:r>
      <w:r>
        <w:t>126</w:t>
      </w:r>
      <w:r>
        <w:fldChar w:fldCharType="end"/>
      </w:r>
    </w:p>
    <w:p w14:paraId="74592924" w14:textId="2A9FFA3E" w:rsidR="00841ABA" w:rsidRDefault="00841ABA">
      <w:pPr>
        <w:pStyle w:val="TOC3"/>
        <w:rPr>
          <w:rFonts w:asciiTheme="minorHAnsi" w:eastAsiaTheme="minorEastAsia" w:hAnsiTheme="minorHAnsi" w:cstheme="minorBidi"/>
          <w:sz w:val="22"/>
        </w:rPr>
      </w:pPr>
      <w:r>
        <w:t>Copying an Entry</w:t>
      </w:r>
      <w:r>
        <w:tab/>
      </w:r>
      <w:r>
        <w:fldChar w:fldCharType="begin"/>
      </w:r>
      <w:r>
        <w:instrText xml:space="preserve"> PAGEREF _Toc507159167 \h </w:instrText>
      </w:r>
      <w:r>
        <w:fldChar w:fldCharType="separate"/>
      </w:r>
      <w:r>
        <w:t>130</w:t>
      </w:r>
      <w:r>
        <w:fldChar w:fldCharType="end"/>
      </w:r>
    </w:p>
    <w:p w14:paraId="1B8C4B8F" w14:textId="5618AF6E" w:rsidR="00841ABA" w:rsidRDefault="00841ABA">
      <w:pPr>
        <w:pStyle w:val="TOC3"/>
        <w:rPr>
          <w:rFonts w:asciiTheme="minorHAnsi" w:eastAsiaTheme="minorEastAsia" w:hAnsiTheme="minorHAnsi" w:cstheme="minorBidi"/>
          <w:sz w:val="22"/>
        </w:rPr>
      </w:pPr>
      <w:r>
        <w:t>Modifying an Entry</w:t>
      </w:r>
      <w:r>
        <w:tab/>
      </w:r>
      <w:r>
        <w:fldChar w:fldCharType="begin"/>
      </w:r>
      <w:r>
        <w:instrText xml:space="preserve"> PAGEREF _Toc507159168 \h </w:instrText>
      </w:r>
      <w:r>
        <w:fldChar w:fldCharType="separate"/>
      </w:r>
      <w:r>
        <w:t>134</w:t>
      </w:r>
      <w:r>
        <w:fldChar w:fldCharType="end"/>
      </w:r>
    </w:p>
    <w:p w14:paraId="703B5BA0" w14:textId="3E431E86" w:rsidR="00841ABA" w:rsidRDefault="00841ABA">
      <w:pPr>
        <w:pStyle w:val="TOC3"/>
        <w:rPr>
          <w:rFonts w:asciiTheme="minorHAnsi" w:eastAsiaTheme="minorEastAsia" w:hAnsiTheme="minorHAnsi" w:cstheme="minorBidi"/>
          <w:sz w:val="22"/>
        </w:rPr>
      </w:pPr>
      <w:r>
        <w:t>Deleting an Entry</w:t>
      </w:r>
      <w:r>
        <w:tab/>
      </w:r>
      <w:r>
        <w:fldChar w:fldCharType="begin"/>
      </w:r>
      <w:r>
        <w:instrText xml:space="preserve"> PAGEREF _Toc507159169 \h </w:instrText>
      </w:r>
      <w:r>
        <w:fldChar w:fldCharType="separate"/>
      </w:r>
      <w:r>
        <w:t>139</w:t>
      </w:r>
      <w:r>
        <w:fldChar w:fldCharType="end"/>
      </w:r>
    </w:p>
    <w:p w14:paraId="30370F8C" w14:textId="40D1E3AE" w:rsidR="00841ABA" w:rsidRDefault="00841ABA">
      <w:pPr>
        <w:pStyle w:val="TOC3"/>
        <w:rPr>
          <w:rFonts w:asciiTheme="minorHAnsi" w:eastAsiaTheme="minorEastAsia" w:hAnsiTheme="minorHAnsi" w:cstheme="minorBidi"/>
          <w:sz w:val="22"/>
        </w:rPr>
      </w:pPr>
      <w:r>
        <w:t>Activating an Entry</w:t>
      </w:r>
      <w:r>
        <w:tab/>
      </w:r>
      <w:r>
        <w:fldChar w:fldCharType="begin"/>
      </w:r>
      <w:r>
        <w:instrText xml:space="preserve"> PAGEREF _Toc507159170 \h </w:instrText>
      </w:r>
      <w:r>
        <w:fldChar w:fldCharType="separate"/>
      </w:r>
      <w:r>
        <w:t>140</w:t>
      </w:r>
      <w:r>
        <w:fldChar w:fldCharType="end"/>
      </w:r>
    </w:p>
    <w:p w14:paraId="4B5C429A" w14:textId="15B15DFD" w:rsidR="00841ABA" w:rsidRDefault="00841ABA">
      <w:pPr>
        <w:pStyle w:val="TOC3"/>
        <w:rPr>
          <w:rFonts w:asciiTheme="minorHAnsi" w:eastAsiaTheme="minorEastAsia" w:hAnsiTheme="minorHAnsi" w:cstheme="minorBidi"/>
          <w:sz w:val="22"/>
        </w:rPr>
      </w:pPr>
      <w:r>
        <w:t>Deactivating an Entry</w:t>
      </w:r>
      <w:r>
        <w:tab/>
      </w:r>
      <w:r>
        <w:fldChar w:fldCharType="begin"/>
      </w:r>
      <w:r>
        <w:instrText xml:space="preserve"> PAGEREF _Toc507159171 \h </w:instrText>
      </w:r>
      <w:r>
        <w:fldChar w:fldCharType="separate"/>
      </w:r>
      <w:r>
        <w:t>141</w:t>
      </w:r>
      <w:r>
        <w:fldChar w:fldCharType="end"/>
      </w:r>
    </w:p>
    <w:p w14:paraId="2D73F87F" w14:textId="76F46DFB" w:rsidR="00841ABA" w:rsidRDefault="00841ABA">
      <w:pPr>
        <w:pStyle w:val="TOC1"/>
        <w:rPr>
          <w:rFonts w:asciiTheme="minorHAnsi" w:eastAsiaTheme="minorEastAsia" w:hAnsiTheme="minorHAnsi" w:cstheme="minorBidi"/>
          <w:b w:val="0"/>
          <w:bCs w:val="0"/>
          <w:sz w:val="22"/>
          <w:szCs w:val="22"/>
        </w:rPr>
      </w:pPr>
      <w:r w:rsidRPr="00E8618F">
        <w:t>Site Administration</w:t>
      </w:r>
      <w:r>
        <w:tab/>
      </w:r>
      <w:r>
        <w:fldChar w:fldCharType="begin"/>
      </w:r>
      <w:r>
        <w:instrText xml:space="preserve"> PAGEREF _Toc507159172 \h </w:instrText>
      </w:r>
      <w:r>
        <w:fldChar w:fldCharType="separate"/>
      </w:r>
      <w:r>
        <w:t>143</w:t>
      </w:r>
      <w:r>
        <w:fldChar w:fldCharType="end"/>
      </w:r>
    </w:p>
    <w:p w14:paraId="5510DEDA" w14:textId="411F726D" w:rsidR="00841ABA" w:rsidRDefault="00841ABA">
      <w:pPr>
        <w:pStyle w:val="TOC3"/>
        <w:rPr>
          <w:rFonts w:asciiTheme="minorHAnsi" w:eastAsiaTheme="minorEastAsia" w:hAnsiTheme="minorHAnsi" w:cstheme="minorBidi"/>
          <w:sz w:val="22"/>
        </w:rPr>
      </w:pPr>
      <w:r w:rsidRPr="00E8618F">
        <w:t>Clear Application Cache</w:t>
      </w:r>
      <w:r>
        <w:tab/>
      </w:r>
      <w:r>
        <w:fldChar w:fldCharType="begin"/>
      </w:r>
      <w:r>
        <w:instrText xml:space="preserve"> PAGEREF _Toc507159173 \h </w:instrText>
      </w:r>
      <w:r>
        <w:fldChar w:fldCharType="separate"/>
      </w:r>
      <w:r>
        <w:t>143</w:t>
      </w:r>
      <w:r>
        <w:fldChar w:fldCharType="end"/>
      </w:r>
    </w:p>
    <w:p w14:paraId="03422C50" w14:textId="77D7AEE4" w:rsidR="00841ABA" w:rsidRDefault="00841ABA">
      <w:pPr>
        <w:pStyle w:val="TOC3"/>
        <w:rPr>
          <w:rFonts w:asciiTheme="minorHAnsi" w:eastAsiaTheme="minorEastAsia" w:hAnsiTheme="minorHAnsi" w:cstheme="minorBidi"/>
          <w:sz w:val="22"/>
        </w:rPr>
      </w:pPr>
      <w:r w:rsidRPr="00E8618F">
        <w:t>Manage User Session</w:t>
      </w:r>
      <w:r>
        <w:tab/>
      </w:r>
      <w:r>
        <w:fldChar w:fldCharType="begin"/>
      </w:r>
      <w:r>
        <w:instrText xml:space="preserve"> PAGEREF _Toc507159174 \h </w:instrText>
      </w:r>
      <w:r>
        <w:fldChar w:fldCharType="separate"/>
      </w:r>
      <w:r>
        <w:t>143</w:t>
      </w:r>
      <w:r>
        <w:fldChar w:fldCharType="end"/>
      </w:r>
    </w:p>
    <w:p w14:paraId="1CAAA7BF" w14:textId="7CCD7C51" w:rsidR="00841ABA" w:rsidRDefault="00841ABA">
      <w:pPr>
        <w:pStyle w:val="TOC1"/>
        <w:rPr>
          <w:rFonts w:asciiTheme="minorHAnsi" w:eastAsiaTheme="minorEastAsia" w:hAnsiTheme="minorHAnsi" w:cstheme="minorBidi"/>
          <w:b w:val="0"/>
          <w:bCs w:val="0"/>
          <w:sz w:val="22"/>
          <w:szCs w:val="22"/>
        </w:rPr>
      </w:pPr>
      <w:r>
        <w:t>Project Management</w:t>
      </w:r>
      <w:r>
        <w:tab/>
      </w:r>
      <w:r>
        <w:fldChar w:fldCharType="begin"/>
      </w:r>
      <w:r>
        <w:instrText xml:space="preserve"> PAGEREF _Toc507159175 \h </w:instrText>
      </w:r>
      <w:r>
        <w:fldChar w:fldCharType="separate"/>
      </w:r>
      <w:r>
        <w:t>144</w:t>
      </w:r>
      <w:r>
        <w:fldChar w:fldCharType="end"/>
      </w:r>
    </w:p>
    <w:p w14:paraId="59F20415" w14:textId="44248C53" w:rsidR="00841ABA" w:rsidRDefault="00841ABA">
      <w:pPr>
        <w:pStyle w:val="TOC2"/>
        <w:rPr>
          <w:rFonts w:asciiTheme="minorHAnsi" w:eastAsiaTheme="minorEastAsia" w:hAnsiTheme="minorHAnsi" w:cstheme="minorBidi"/>
          <w:sz w:val="22"/>
          <w:szCs w:val="22"/>
        </w:rPr>
      </w:pPr>
      <w:r>
        <w:lastRenderedPageBreak/>
        <w:t>Overview</w:t>
      </w:r>
      <w:r>
        <w:tab/>
      </w:r>
      <w:r>
        <w:fldChar w:fldCharType="begin"/>
      </w:r>
      <w:r>
        <w:instrText xml:space="preserve"> PAGEREF _Toc507159176 \h </w:instrText>
      </w:r>
      <w:r>
        <w:fldChar w:fldCharType="separate"/>
      </w:r>
      <w:r>
        <w:t>144</w:t>
      </w:r>
      <w:r>
        <w:fldChar w:fldCharType="end"/>
      </w:r>
    </w:p>
    <w:p w14:paraId="3493853A" w14:textId="48F9D390" w:rsidR="00841ABA" w:rsidRDefault="00841ABA">
      <w:pPr>
        <w:pStyle w:val="TOC2"/>
        <w:rPr>
          <w:rFonts w:asciiTheme="minorHAnsi" w:eastAsiaTheme="minorEastAsia" w:hAnsiTheme="minorHAnsi" w:cstheme="minorBidi"/>
          <w:sz w:val="22"/>
          <w:szCs w:val="22"/>
        </w:rPr>
      </w:pPr>
      <w:r>
        <w:t>Definitions</w:t>
      </w:r>
      <w:r>
        <w:tab/>
      </w:r>
      <w:r>
        <w:fldChar w:fldCharType="begin"/>
      </w:r>
      <w:r>
        <w:instrText xml:space="preserve"> PAGEREF _Toc507159177 \h </w:instrText>
      </w:r>
      <w:r>
        <w:fldChar w:fldCharType="separate"/>
      </w:r>
      <w:r>
        <w:t>144</w:t>
      </w:r>
      <w:r>
        <w:fldChar w:fldCharType="end"/>
      </w:r>
    </w:p>
    <w:p w14:paraId="1A6AD59E" w14:textId="295C03C7" w:rsidR="00841ABA" w:rsidRDefault="00841ABA">
      <w:pPr>
        <w:pStyle w:val="TOC3"/>
        <w:rPr>
          <w:rFonts w:asciiTheme="minorHAnsi" w:eastAsiaTheme="minorEastAsia" w:hAnsiTheme="minorHAnsi" w:cstheme="minorBidi"/>
          <w:sz w:val="22"/>
        </w:rPr>
      </w:pPr>
      <w:r>
        <w:t>Viewing a List Projects and Collections</w:t>
      </w:r>
      <w:r>
        <w:tab/>
      </w:r>
      <w:r>
        <w:fldChar w:fldCharType="begin"/>
      </w:r>
      <w:r>
        <w:instrText xml:space="preserve"> PAGEREF _Toc507159178 \h </w:instrText>
      </w:r>
      <w:r>
        <w:fldChar w:fldCharType="separate"/>
      </w:r>
      <w:r>
        <w:t>145</w:t>
      </w:r>
      <w:r>
        <w:fldChar w:fldCharType="end"/>
      </w:r>
    </w:p>
    <w:p w14:paraId="0F91D62F" w14:textId="630D10ED" w:rsidR="00841ABA" w:rsidRDefault="00841ABA">
      <w:pPr>
        <w:pStyle w:val="TOC3"/>
        <w:rPr>
          <w:rFonts w:asciiTheme="minorHAnsi" w:eastAsiaTheme="minorEastAsia" w:hAnsiTheme="minorHAnsi" w:cstheme="minorBidi"/>
          <w:sz w:val="22"/>
        </w:rPr>
      </w:pPr>
      <w:r>
        <w:t>Searching for a Project or a Collection</w:t>
      </w:r>
      <w:r>
        <w:tab/>
      </w:r>
      <w:r>
        <w:fldChar w:fldCharType="begin"/>
      </w:r>
      <w:r>
        <w:instrText xml:space="preserve"> PAGEREF _Toc507159179 \h </w:instrText>
      </w:r>
      <w:r>
        <w:fldChar w:fldCharType="separate"/>
      </w:r>
      <w:r>
        <w:t>147</w:t>
      </w:r>
      <w:r>
        <w:fldChar w:fldCharType="end"/>
      </w:r>
    </w:p>
    <w:p w14:paraId="68D27CFF" w14:textId="14CC7F15" w:rsidR="00841ABA" w:rsidRDefault="00841ABA">
      <w:pPr>
        <w:pStyle w:val="TOC3"/>
        <w:rPr>
          <w:rFonts w:asciiTheme="minorHAnsi" w:eastAsiaTheme="minorEastAsia" w:hAnsiTheme="minorHAnsi" w:cstheme="minorBidi"/>
          <w:sz w:val="22"/>
        </w:rPr>
      </w:pPr>
      <w:r>
        <w:t>Viewing the Project Hierarchy Details</w:t>
      </w:r>
      <w:r>
        <w:tab/>
      </w:r>
      <w:r>
        <w:fldChar w:fldCharType="begin"/>
      </w:r>
      <w:r>
        <w:instrText xml:space="preserve"> PAGEREF _Toc507159180 \h </w:instrText>
      </w:r>
      <w:r>
        <w:fldChar w:fldCharType="separate"/>
      </w:r>
      <w:r>
        <w:t>149</w:t>
      </w:r>
      <w:r>
        <w:fldChar w:fldCharType="end"/>
      </w:r>
    </w:p>
    <w:p w14:paraId="6E123E1E" w14:textId="1D16A3C7" w:rsidR="00841ABA" w:rsidRDefault="00841ABA">
      <w:pPr>
        <w:pStyle w:val="TOC3"/>
        <w:rPr>
          <w:rFonts w:asciiTheme="minorHAnsi" w:eastAsiaTheme="minorEastAsia" w:hAnsiTheme="minorHAnsi" w:cstheme="minorBidi"/>
          <w:sz w:val="22"/>
        </w:rPr>
      </w:pPr>
      <w:r>
        <w:t>Creating a Project Hierarchy</w:t>
      </w:r>
      <w:r>
        <w:tab/>
      </w:r>
      <w:r>
        <w:fldChar w:fldCharType="begin"/>
      </w:r>
      <w:r>
        <w:instrText xml:space="preserve"> PAGEREF _Toc507159181 \h </w:instrText>
      </w:r>
      <w:r>
        <w:fldChar w:fldCharType="separate"/>
      </w:r>
      <w:r>
        <w:t>151</w:t>
      </w:r>
      <w:r>
        <w:fldChar w:fldCharType="end"/>
      </w:r>
    </w:p>
    <w:p w14:paraId="4CE5EBED" w14:textId="7ACCF105" w:rsidR="00841ABA" w:rsidRDefault="00841ABA">
      <w:pPr>
        <w:pStyle w:val="TOC3"/>
        <w:rPr>
          <w:rFonts w:asciiTheme="minorHAnsi" w:eastAsiaTheme="minorEastAsia" w:hAnsiTheme="minorHAnsi" w:cstheme="minorBidi"/>
          <w:sz w:val="22"/>
        </w:rPr>
      </w:pPr>
      <w:r>
        <w:t>Adding a Collection to an Existing Project</w:t>
      </w:r>
      <w:r>
        <w:tab/>
      </w:r>
      <w:r>
        <w:fldChar w:fldCharType="begin"/>
      </w:r>
      <w:r>
        <w:instrText xml:space="preserve"> PAGEREF _Toc507159182 \h </w:instrText>
      </w:r>
      <w:r>
        <w:fldChar w:fldCharType="separate"/>
      </w:r>
      <w:r>
        <w:t>165</w:t>
      </w:r>
      <w:r>
        <w:fldChar w:fldCharType="end"/>
      </w:r>
    </w:p>
    <w:p w14:paraId="2B98B3A6" w14:textId="3084C9DC" w:rsidR="00841ABA" w:rsidRDefault="00841ABA">
      <w:pPr>
        <w:pStyle w:val="TOC3"/>
        <w:rPr>
          <w:rFonts w:asciiTheme="minorHAnsi" w:eastAsiaTheme="minorEastAsia" w:hAnsiTheme="minorHAnsi" w:cstheme="minorBidi"/>
          <w:sz w:val="22"/>
        </w:rPr>
      </w:pPr>
      <w:r>
        <w:t>Adding a Collection Event to an Existing Collection</w:t>
      </w:r>
      <w:r>
        <w:tab/>
      </w:r>
      <w:r>
        <w:fldChar w:fldCharType="begin"/>
      </w:r>
      <w:r>
        <w:instrText xml:space="preserve"> PAGEREF _Toc507159183 \h </w:instrText>
      </w:r>
      <w:r>
        <w:fldChar w:fldCharType="separate"/>
      </w:r>
      <w:r>
        <w:t>177</w:t>
      </w:r>
      <w:r>
        <w:fldChar w:fldCharType="end"/>
      </w:r>
    </w:p>
    <w:p w14:paraId="1C30A4E6" w14:textId="7CFABE41" w:rsidR="00841ABA" w:rsidRDefault="00841ABA">
      <w:pPr>
        <w:pStyle w:val="TOC3"/>
        <w:rPr>
          <w:rFonts w:asciiTheme="minorHAnsi" w:eastAsiaTheme="minorEastAsia" w:hAnsiTheme="minorHAnsi" w:cstheme="minorBidi"/>
          <w:sz w:val="22"/>
        </w:rPr>
      </w:pPr>
      <w:r>
        <w:t>Modifying the Project Details</w:t>
      </w:r>
      <w:r>
        <w:tab/>
      </w:r>
      <w:r>
        <w:fldChar w:fldCharType="begin"/>
      </w:r>
      <w:r>
        <w:instrText xml:space="preserve"> PAGEREF _Toc507159184 \h </w:instrText>
      </w:r>
      <w:r>
        <w:fldChar w:fldCharType="separate"/>
      </w:r>
      <w:r>
        <w:t>182</w:t>
      </w:r>
      <w:r>
        <w:fldChar w:fldCharType="end"/>
      </w:r>
    </w:p>
    <w:p w14:paraId="1132CADF" w14:textId="19D6EED3" w:rsidR="00841ABA" w:rsidRDefault="00841ABA">
      <w:pPr>
        <w:pStyle w:val="TOC3"/>
        <w:rPr>
          <w:rFonts w:asciiTheme="minorHAnsi" w:eastAsiaTheme="minorEastAsia" w:hAnsiTheme="minorHAnsi" w:cstheme="minorBidi"/>
          <w:sz w:val="22"/>
        </w:rPr>
      </w:pPr>
      <w:r>
        <w:t>Modifying the Collection Details</w:t>
      </w:r>
      <w:r>
        <w:tab/>
      </w:r>
      <w:r>
        <w:fldChar w:fldCharType="begin"/>
      </w:r>
      <w:r>
        <w:instrText xml:space="preserve"> PAGEREF _Toc507159185 \h </w:instrText>
      </w:r>
      <w:r>
        <w:fldChar w:fldCharType="separate"/>
      </w:r>
      <w:r>
        <w:t>184</w:t>
      </w:r>
      <w:r>
        <w:fldChar w:fldCharType="end"/>
      </w:r>
    </w:p>
    <w:p w14:paraId="649D9325" w14:textId="23952554" w:rsidR="00841ABA" w:rsidRDefault="00841ABA">
      <w:pPr>
        <w:pStyle w:val="TOC3"/>
        <w:rPr>
          <w:rFonts w:asciiTheme="minorHAnsi" w:eastAsiaTheme="minorEastAsia" w:hAnsiTheme="minorHAnsi" w:cstheme="minorBidi"/>
          <w:sz w:val="22"/>
        </w:rPr>
      </w:pPr>
      <w:r>
        <w:t>Deleting a Collection</w:t>
      </w:r>
      <w:r>
        <w:tab/>
      </w:r>
      <w:r>
        <w:fldChar w:fldCharType="begin"/>
      </w:r>
      <w:r>
        <w:instrText xml:space="preserve"> PAGEREF _Toc507159186 \h </w:instrText>
      </w:r>
      <w:r>
        <w:fldChar w:fldCharType="separate"/>
      </w:r>
      <w:r>
        <w:t>192</w:t>
      </w:r>
      <w:r>
        <w:fldChar w:fldCharType="end"/>
      </w:r>
    </w:p>
    <w:p w14:paraId="0C22CCE2" w14:textId="032AB6EB" w:rsidR="00841ABA" w:rsidRDefault="00841ABA">
      <w:pPr>
        <w:pStyle w:val="TOC3"/>
        <w:rPr>
          <w:rFonts w:asciiTheme="minorHAnsi" w:eastAsiaTheme="minorEastAsia" w:hAnsiTheme="minorHAnsi" w:cstheme="minorBidi"/>
          <w:sz w:val="22"/>
        </w:rPr>
      </w:pPr>
      <w:r>
        <w:t>Modifying the Collection Event Details</w:t>
      </w:r>
      <w:r>
        <w:tab/>
      </w:r>
      <w:r>
        <w:fldChar w:fldCharType="begin"/>
      </w:r>
      <w:r>
        <w:instrText xml:space="preserve"> PAGEREF _Toc507159187 \h </w:instrText>
      </w:r>
      <w:r>
        <w:fldChar w:fldCharType="separate"/>
      </w:r>
      <w:r>
        <w:t>193</w:t>
      </w:r>
      <w:r>
        <w:fldChar w:fldCharType="end"/>
      </w:r>
    </w:p>
    <w:p w14:paraId="2E1AB6CB" w14:textId="73C2CB41" w:rsidR="00841ABA" w:rsidRDefault="00841ABA">
      <w:pPr>
        <w:pStyle w:val="TOC3"/>
        <w:rPr>
          <w:rFonts w:asciiTheme="minorHAnsi" w:eastAsiaTheme="minorEastAsia" w:hAnsiTheme="minorHAnsi" w:cstheme="minorBidi"/>
          <w:sz w:val="22"/>
        </w:rPr>
      </w:pPr>
      <w:r>
        <w:t>Deleting a Collection Event</w:t>
      </w:r>
      <w:r>
        <w:tab/>
      </w:r>
      <w:r>
        <w:fldChar w:fldCharType="begin"/>
      </w:r>
      <w:r>
        <w:instrText xml:space="preserve"> PAGEREF _Toc507159188 \h </w:instrText>
      </w:r>
      <w:r>
        <w:fldChar w:fldCharType="separate"/>
      </w:r>
      <w:r>
        <w:t>196</w:t>
      </w:r>
      <w:r>
        <w:fldChar w:fldCharType="end"/>
      </w:r>
    </w:p>
    <w:p w14:paraId="51E36888" w14:textId="77409004" w:rsidR="00841ABA" w:rsidRDefault="00841ABA">
      <w:pPr>
        <w:pStyle w:val="TOC1"/>
        <w:rPr>
          <w:rFonts w:asciiTheme="minorHAnsi" w:eastAsiaTheme="minorEastAsia" w:hAnsiTheme="minorHAnsi" w:cstheme="minorBidi"/>
          <w:b w:val="0"/>
          <w:bCs w:val="0"/>
          <w:sz w:val="22"/>
          <w:szCs w:val="22"/>
        </w:rPr>
      </w:pPr>
      <w:r>
        <w:t>Search by Date Ranges, Change Search Results display, Manage Events and Upload Files</w:t>
      </w:r>
      <w:r>
        <w:tab/>
      </w:r>
      <w:r>
        <w:fldChar w:fldCharType="begin"/>
      </w:r>
      <w:r>
        <w:instrText xml:space="preserve"> PAGEREF _Toc507159189 \h </w:instrText>
      </w:r>
      <w:r>
        <w:fldChar w:fldCharType="separate"/>
      </w:r>
      <w:r>
        <w:t>197</w:t>
      </w:r>
      <w:r>
        <w:fldChar w:fldCharType="end"/>
      </w:r>
    </w:p>
    <w:p w14:paraId="1C2DFAA2" w14:textId="18C36757" w:rsidR="00841ABA" w:rsidRDefault="00841ABA">
      <w:pPr>
        <w:pStyle w:val="TOC2"/>
        <w:rPr>
          <w:rFonts w:asciiTheme="minorHAnsi" w:eastAsiaTheme="minorEastAsia" w:hAnsiTheme="minorHAnsi" w:cstheme="minorBidi"/>
          <w:sz w:val="22"/>
          <w:szCs w:val="22"/>
        </w:rPr>
      </w:pPr>
      <w:r>
        <w:t>Understanding the Date Range Search Options</w:t>
      </w:r>
      <w:r>
        <w:tab/>
      </w:r>
      <w:r>
        <w:fldChar w:fldCharType="begin"/>
      </w:r>
      <w:r>
        <w:instrText xml:space="preserve"> PAGEREF _Toc507159190 \h </w:instrText>
      </w:r>
      <w:r>
        <w:fldChar w:fldCharType="separate"/>
      </w:r>
      <w:r>
        <w:t>197</w:t>
      </w:r>
      <w:r>
        <w:fldChar w:fldCharType="end"/>
      </w:r>
    </w:p>
    <w:p w14:paraId="2AF4C86F" w14:textId="7894E233" w:rsidR="00841ABA" w:rsidRDefault="00841ABA">
      <w:pPr>
        <w:pStyle w:val="TOC2"/>
        <w:rPr>
          <w:rFonts w:asciiTheme="minorHAnsi" w:eastAsiaTheme="minorEastAsia" w:hAnsiTheme="minorHAnsi" w:cstheme="minorBidi"/>
          <w:sz w:val="22"/>
          <w:szCs w:val="22"/>
        </w:rPr>
      </w:pPr>
      <w:r>
        <w:t>Changing the Search Results Display</w:t>
      </w:r>
      <w:r>
        <w:tab/>
      </w:r>
      <w:r>
        <w:fldChar w:fldCharType="begin"/>
      </w:r>
      <w:r>
        <w:instrText xml:space="preserve"> PAGEREF _Toc507159191 \h </w:instrText>
      </w:r>
      <w:r>
        <w:fldChar w:fldCharType="separate"/>
      </w:r>
      <w:r>
        <w:t>200</w:t>
      </w:r>
      <w:r>
        <w:fldChar w:fldCharType="end"/>
      </w:r>
    </w:p>
    <w:p w14:paraId="0BBA0AEA" w14:textId="198292AB" w:rsidR="00841ABA" w:rsidRDefault="00841ABA">
      <w:pPr>
        <w:pStyle w:val="TOC3"/>
        <w:rPr>
          <w:rFonts w:asciiTheme="minorHAnsi" w:eastAsiaTheme="minorEastAsia" w:hAnsiTheme="minorHAnsi" w:cstheme="minorBidi"/>
          <w:sz w:val="22"/>
        </w:rPr>
      </w:pPr>
      <w:r>
        <w:t>Changing the Number of Records Per Page</w:t>
      </w:r>
      <w:r>
        <w:tab/>
      </w:r>
      <w:r>
        <w:fldChar w:fldCharType="begin"/>
      </w:r>
      <w:r>
        <w:instrText xml:space="preserve"> PAGEREF _Toc507159192 \h </w:instrText>
      </w:r>
      <w:r>
        <w:fldChar w:fldCharType="separate"/>
      </w:r>
      <w:r>
        <w:t>200</w:t>
      </w:r>
      <w:r>
        <w:fldChar w:fldCharType="end"/>
      </w:r>
    </w:p>
    <w:p w14:paraId="7B417C82" w14:textId="3D59CCE0" w:rsidR="00841ABA" w:rsidRDefault="00841ABA">
      <w:pPr>
        <w:pStyle w:val="TOC3"/>
        <w:rPr>
          <w:rFonts w:asciiTheme="minorHAnsi" w:eastAsiaTheme="minorEastAsia" w:hAnsiTheme="minorHAnsi" w:cstheme="minorBidi"/>
          <w:sz w:val="22"/>
        </w:rPr>
      </w:pPr>
      <w:r>
        <w:t>Changing the Display Columns</w:t>
      </w:r>
      <w:r>
        <w:tab/>
      </w:r>
      <w:r>
        <w:fldChar w:fldCharType="begin"/>
      </w:r>
      <w:r>
        <w:instrText xml:space="preserve"> PAGEREF _Toc507159193 \h </w:instrText>
      </w:r>
      <w:r>
        <w:fldChar w:fldCharType="separate"/>
      </w:r>
      <w:r>
        <w:t>201</w:t>
      </w:r>
      <w:r>
        <w:fldChar w:fldCharType="end"/>
      </w:r>
    </w:p>
    <w:p w14:paraId="1A528EB3" w14:textId="0933E251" w:rsidR="00841ABA" w:rsidRDefault="00841ABA">
      <w:pPr>
        <w:pStyle w:val="TOC3"/>
        <w:rPr>
          <w:rFonts w:asciiTheme="minorHAnsi" w:eastAsiaTheme="minorEastAsia" w:hAnsiTheme="minorHAnsi" w:cstheme="minorBidi"/>
          <w:sz w:val="22"/>
        </w:rPr>
      </w:pPr>
      <w:r>
        <w:t>Sorting Search Results</w:t>
      </w:r>
      <w:r>
        <w:tab/>
      </w:r>
      <w:r>
        <w:fldChar w:fldCharType="begin"/>
      </w:r>
      <w:r>
        <w:instrText xml:space="preserve"> PAGEREF _Toc507159194 \h </w:instrText>
      </w:r>
      <w:r>
        <w:fldChar w:fldCharType="separate"/>
      </w:r>
      <w:r>
        <w:t>202</w:t>
      </w:r>
      <w:r>
        <w:fldChar w:fldCharType="end"/>
      </w:r>
    </w:p>
    <w:p w14:paraId="6C392C16" w14:textId="1D7E2974" w:rsidR="00841ABA" w:rsidRDefault="00841ABA">
      <w:pPr>
        <w:pStyle w:val="TOC2"/>
        <w:rPr>
          <w:rFonts w:asciiTheme="minorHAnsi" w:eastAsiaTheme="minorEastAsia" w:hAnsiTheme="minorHAnsi" w:cstheme="minorBidi"/>
          <w:sz w:val="22"/>
          <w:szCs w:val="22"/>
        </w:rPr>
      </w:pPr>
      <w:r>
        <w:t>Managing Events</w:t>
      </w:r>
      <w:r>
        <w:tab/>
      </w:r>
      <w:r>
        <w:fldChar w:fldCharType="begin"/>
      </w:r>
      <w:r>
        <w:instrText xml:space="preserve"> PAGEREF _Toc507159195 \h </w:instrText>
      </w:r>
      <w:r>
        <w:fldChar w:fldCharType="separate"/>
      </w:r>
      <w:r>
        <w:t>204</w:t>
      </w:r>
      <w:r>
        <w:fldChar w:fldCharType="end"/>
      </w:r>
    </w:p>
    <w:p w14:paraId="685D37A2" w14:textId="5E0B78E6" w:rsidR="00841ABA" w:rsidRDefault="00841ABA">
      <w:pPr>
        <w:pStyle w:val="TOC3"/>
        <w:rPr>
          <w:rFonts w:asciiTheme="minorHAnsi" w:eastAsiaTheme="minorEastAsia" w:hAnsiTheme="minorHAnsi" w:cstheme="minorBidi"/>
          <w:sz w:val="22"/>
        </w:rPr>
      </w:pPr>
      <w:r>
        <w:t>Viewing an Event</w:t>
      </w:r>
      <w:r>
        <w:tab/>
      </w:r>
      <w:r>
        <w:fldChar w:fldCharType="begin"/>
      </w:r>
      <w:r>
        <w:instrText xml:space="preserve"> PAGEREF _Toc507159196 \h </w:instrText>
      </w:r>
      <w:r>
        <w:fldChar w:fldCharType="separate"/>
      </w:r>
      <w:r>
        <w:t>204</w:t>
      </w:r>
      <w:r>
        <w:fldChar w:fldCharType="end"/>
      </w:r>
    </w:p>
    <w:p w14:paraId="5B2C3491" w14:textId="2B0CC110" w:rsidR="00841ABA" w:rsidRDefault="00841ABA">
      <w:pPr>
        <w:pStyle w:val="TOC3"/>
        <w:rPr>
          <w:rFonts w:asciiTheme="minorHAnsi" w:eastAsiaTheme="minorEastAsia" w:hAnsiTheme="minorHAnsi" w:cstheme="minorBidi"/>
          <w:sz w:val="22"/>
        </w:rPr>
      </w:pPr>
      <w:r>
        <w:t>Creating an Event</w:t>
      </w:r>
      <w:r>
        <w:tab/>
      </w:r>
      <w:r>
        <w:fldChar w:fldCharType="begin"/>
      </w:r>
      <w:r>
        <w:instrText xml:space="preserve"> PAGEREF _Toc507159197 \h </w:instrText>
      </w:r>
      <w:r>
        <w:fldChar w:fldCharType="separate"/>
      </w:r>
      <w:r>
        <w:t>206</w:t>
      </w:r>
      <w:r>
        <w:fldChar w:fldCharType="end"/>
      </w:r>
    </w:p>
    <w:p w14:paraId="49E97C09" w14:textId="514ABFC1" w:rsidR="00841ABA" w:rsidRDefault="00841ABA">
      <w:pPr>
        <w:pStyle w:val="TOC3"/>
        <w:rPr>
          <w:rFonts w:asciiTheme="minorHAnsi" w:eastAsiaTheme="minorEastAsia" w:hAnsiTheme="minorHAnsi" w:cstheme="minorBidi"/>
          <w:sz w:val="22"/>
        </w:rPr>
      </w:pPr>
      <w:r>
        <w:t>Changing the Status of an Event</w:t>
      </w:r>
      <w:r>
        <w:tab/>
      </w:r>
      <w:r>
        <w:fldChar w:fldCharType="begin"/>
      </w:r>
      <w:r>
        <w:instrText xml:space="preserve"> PAGEREF _Toc507159198 \h </w:instrText>
      </w:r>
      <w:r>
        <w:fldChar w:fldCharType="separate"/>
      </w:r>
      <w:r>
        <w:t>208</w:t>
      </w:r>
      <w:r>
        <w:fldChar w:fldCharType="end"/>
      </w:r>
    </w:p>
    <w:p w14:paraId="1D484B8D" w14:textId="6FDC173D" w:rsidR="00841ABA" w:rsidRDefault="00841ABA">
      <w:pPr>
        <w:pStyle w:val="TOC3"/>
        <w:rPr>
          <w:rFonts w:asciiTheme="minorHAnsi" w:eastAsiaTheme="minorEastAsia" w:hAnsiTheme="minorHAnsi" w:cstheme="minorBidi"/>
          <w:sz w:val="22"/>
        </w:rPr>
      </w:pPr>
      <w:r>
        <w:t>Viewing or Adding Comments to an Event</w:t>
      </w:r>
      <w:r>
        <w:tab/>
      </w:r>
      <w:r>
        <w:fldChar w:fldCharType="begin"/>
      </w:r>
      <w:r>
        <w:instrText xml:space="preserve"> PAGEREF _Toc507159199 \h </w:instrText>
      </w:r>
      <w:r>
        <w:fldChar w:fldCharType="separate"/>
      </w:r>
      <w:r>
        <w:t>209</w:t>
      </w:r>
      <w:r>
        <w:fldChar w:fldCharType="end"/>
      </w:r>
    </w:p>
    <w:p w14:paraId="7987115F" w14:textId="7440827C" w:rsidR="00841ABA" w:rsidRDefault="00841ABA">
      <w:pPr>
        <w:pStyle w:val="TOC3"/>
        <w:rPr>
          <w:rFonts w:asciiTheme="minorHAnsi" w:eastAsiaTheme="minorEastAsia" w:hAnsiTheme="minorHAnsi" w:cstheme="minorBidi"/>
          <w:sz w:val="22"/>
        </w:rPr>
      </w:pPr>
      <w:r>
        <w:t xml:space="preserve">Adding an Action </w:t>
      </w:r>
      <w:r w:rsidRPr="00E8618F">
        <w:t>for</w:t>
      </w:r>
      <w:r>
        <w:t xml:space="preserve"> an Event</w:t>
      </w:r>
      <w:r>
        <w:tab/>
      </w:r>
      <w:r>
        <w:fldChar w:fldCharType="begin"/>
      </w:r>
      <w:r>
        <w:instrText xml:space="preserve"> PAGEREF _Toc507159200 \h </w:instrText>
      </w:r>
      <w:r>
        <w:fldChar w:fldCharType="separate"/>
      </w:r>
      <w:r>
        <w:t>210</w:t>
      </w:r>
      <w:r>
        <w:fldChar w:fldCharType="end"/>
      </w:r>
    </w:p>
    <w:p w14:paraId="4DB26FB5" w14:textId="2BBC1944" w:rsidR="00841ABA" w:rsidRDefault="00841ABA">
      <w:pPr>
        <w:pStyle w:val="TOC3"/>
        <w:rPr>
          <w:rFonts w:asciiTheme="minorHAnsi" w:eastAsiaTheme="minorEastAsia" w:hAnsiTheme="minorHAnsi" w:cstheme="minorBidi"/>
          <w:sz w:val="22"/>
        </w:rPr>
      </w:pPr>
      <w:r>
        <w:t xml:space="preserve">Viewing the Actions </w:t>
      </w:r>
      <w:r w:rsidRPr="00E8618F">
        <w:t xml:space="preserve">Associated with </w:t>
      </w:r>
      <w:r>
        <w:t>an Event</w:t>
      </w:r>
      <w:r>
        <w:tab/>
      </w:r>
      <w:r>
        <w:fldChar w:fldCharType="begin"/>
      </w:r>
      <w:r>
        <w:instrText xml:space="preserve"> PAGEREF _Toc507159201 \h </w:instrText>
      </w:r>
      <w:r>
        <w:fldChar w:fldCharType="separate"/>
      </w:r>
      <w:r>
        <w:t>211</w:t>
      </w:r>
      <w:r>
        <w:fldChar w:fldCharType="end"/>
      </w:r>
    </w:p>
    <w:p w14:paraId="517458E1" w14:textId="4F02EB62" w:rsidR="00841ABA" w:rsidRDefault="00841ABA">
      <w:pPr>
        <w:pStyle w:val="TOC2"/>
        <w:rPr>
          <w:rFonts w:asciiTheme="minorHAnsi" w:eastAsiaTheme="minorEastAsia" w:hAnsiTheme="minorHAnsi" w:cstheme="minorBidi"/>
          <w:sz w:val="22"/>
          <w:szCs w:val="22"/>
        </w:rPr>
      </w:pPr>
      <w:r>
        <w:t>Common File Upload</w:t>
      </w:r>
      <w:r>
        <w:tab/>
      </w:r>
      <w:r>
        <w:fldChar w:fldCharType="begin"/>
      </w:r>
      <w:r>
        <w:instrText xml:space="preserve"> PAGEREF _Toc507159202 \h </w:instrText>
      </w:r>
      <w:r>
        <w:fldChar w:fldCharType="separate"/>
      </w:r>
      <w:r>
        <w:t>212</w:t>
      </w:r>
      <w:r>
        <w:fldChar w:fldCharType="end"/>
      </w:r>
    </w:p>
    <w:p w14:paraId="77829FAE" w14:textId="000C0E6C" w:rsidR="00841ABA" w:rsidRDefault="00841ABA">
      <w:pPr>
        <w:pStyle w:val="TOC3"/>
        <w:rPr>
          <w:rFonts w:asciiTheme="minorHAnsi" w:eastAsiaTheme="minorEastAsia" w:hAnsiTheme="minorHAnsi" w:cstheme="minorBidi"/>
          <w:sz w:val="22"/>
        </w:rPr>
      </w:pPr>
      <w:r>
        <w:t>Uploading a File</w:t>
      </w:r>
      <w:r>
        <w:tab/>
      </w:r>
      <w:r>
        <w:fldChar w:fldCharType="begin"/>
      </w:r>
      <w:r>
        <w:instrText xml:space="preserve"> PAGEREF _Toc507159203 \h </w:instrText>
      </w:r>
      <w:r>
        <w:fldChar w:fldCharType="separate"/>
      </w:r>
      <w:r>
        <w:t>212</w:t>
      </w:r>
      <w:r>
        <w:fldChar w:fldCharType="end"/>
      </w:r>
    </w:p>
    <w:p w14:paraId="6934BE49" w14:textId="5EB39581" w:rsidR="00841ABA" w:rsidRDefault="00841ABA">
      <w:pPr>
        <w:pStyle w:val="TOC3"/>
        <w:rPr>
          <w:rFonts w:asciiTheme="minorHAnsi" w:eastAsiaTheme="minorEastAsia" w:hAnsiTheme="minorHAnsi" w:cstheme="minorBidi"/>
          <w:sz w:val="22"/>
        </w:rPr>
      </w:pPr>
      <w:r>
        <w:t>Downloading a File</w:t>
      </w:r>
      <w:r>
        <w:tab/>
      </w:r>
      <w:r>
        <w:fldChar w:fldCharType="begin"/>
      </w:r>
      <w:r>
        <w:instrText xml:space="preserve"> PAGEREF _Toc507159204 \h </w:instrText>
      </w:r>
      <w:r>
        <w:fldChar w:fldCharType="separate"/>
      </w:r>
      <w:r>
        <w:t>215</w:t>
      </w:r>
      <w:r>
        <w:fldChar w:fldCharType="end"/>
      </w:r>
    </w:p>
    <w:p w14:paraId="2774DBE6" w14:textId="2BABFF5A" w:rsidR="00841ABA" w:rsidRDefault="00841ABA">
      <w:pPr>
        <w:pStyle w:val="TOC3"/>
        <w:rPr>
          <w:rFonts w:asciiTheme="minorHAnsi" w:eastAsiaTheme="minorEastAsia" w:hAnsiTheme="minorHAnsi" w:cstheme="minorBidi"/>
          <w:sz w:val="22"/>
        </w:rPr>
      </w:pPr>
      <w:r>
        <w:t>Deleting a File</w:t>
      </w:r>
      <w:r>
        <w:tab/>
      </w:r>
      <w:r>
        <w:fldChar w:fldCharType="begin"/>
      </w:r>
      <w:r>
        <w:instrText xml:space="preserve"> PAGEREF _Toc507159205 \h </w:instrText>
      </w:r>
      <w:r>
        <w:fldChar w:fldCharType="separate"/>
      </w:r>
      <w:r>
        <w:t>216</w:t>
      </w:r>
      <w:r>
        <w:fldChar w:fldCharType="end"/>
      </w:r>
    </w:p>
    <w:p w14:paraId="7BE109DC" w14:textId="78B20D34" w:rsidR="00467DFD" w:rsidRDefault="00743AE6" w:rsidP="00EF538E">
      <w:pPr>
        <w:pStyle w:val="Heading1"/>
      </w:pPr>
      <w:r>
        <w:fldChar w:fldCharType="end"/>
      </w:r>
      <w:bookmarkStart w:id="92" w:name="_Toc282093893"/>
    </w:p>
    <w:p w14:paraId="03442AFF" w14:textId="671C7611" w:rsidR="00005F0F" w:rsidRPr="00960AD0" w:rsidRDefault="00467DFD" w:rsidP="00EF538E">
      <w:pPr>
        <w:pStyle w:val="Heading1"/>
      </w:pPr>
      <w:r>
        <w:br w:type="page"/>
      </w:r>
      <w:bookmarkStart w:id="93" w:name="_Toc507159096"/>
      <w:r w:rsidR="007D1153">
        <w:lastRenderedPageBreak/>
        <w:t xml:space="preserve">Accessing </w:t>
      </w:r>
      <w:r w:rsidR="00005F0F">
        <w:t xml:space="preserve">the </w:t>
      </w:r>
      <w:bookmarkEnd w:id="92"/>
      <w:r w:rsidR="007D1153">
        <w:t>Application</w:t>
      </w:r>
      <w:bookmarkEnd w:id="93"/>
    </w:p>
    <w:p w14:paraId="693225AB" w14:textId="77777777" w:rsidR="00CA0FD6" w:rsidRDefault="00CA0FD6" w:rsidP="00005F0F">
      <w:bookmarkStart w:id="94" w:name="_Toc220232651"/>
      <w:bookmarkStart w:id="95" w:name="_Toc220322201"/>
      <w:bookmarkStart w:id="96" w:name="_Toc220325401"/>
      <w:bookmarkStart w:id="97" w:name="_Toc220325538"/>
      <w:bookmarkStart w:id="98" w:name="_Toc220326222"/>
      <w:bookmarkStart w:id="99" w:name="_Toc220327301"/>
      <w:bookmarkStart w:id="100" w:name="_Toc220679078"/>
    </w:p>
    <w:p w14:paraId="43DBF155" w14:textId="77777777" w:rsidR="00CE1C9E" w:rsidRDefault="007D1153" w:rsidP="00005F0F">
      <w:pPr>
        <w:rPr>
          <w:b/>
        </w:rPr>
      </w:pPr>
      <w:r>
        <w:t xml:space="preserve">To access the </w:t>
      </w:r>
      <w:r w:rsidR="00B10DCB">
        <w:t>CIRRASPEC</w:t>
      </w:r>
      <w:r>
        <w:t xml:space="preserve"> application, you must </w:t>
      </w:r>
      <w:r w:rsidR="00005F0F" w:rsidRPr="00AD2744">
        <w:t xml:space="preserve">have a valid </w:t>
      </w:r>
      <w:r>
        <w:t>u</w:t>
      </w:r>
      <w:r w:rsidR="00005F0F" w:rsidRPr="00AD2744">
        <w:t>ser</w:t>
      </w:r>
      <w:r>
        <w:t xml:space="preserve"> </w:t>
      </w:r>
      <w:r w:rsidR="00005F0F" w:rsidRPr="00AD2744">
        <w:t xml:space="preserve">name and </w:t>
      </w:r>
      <w:r>
        <w:t>p</w:t>
      </w:r>
      <w:r w:rsidR="00005F0F" w:rsidRPr="00AD2744">
        <w:t>assword</w:t>
      </w:r>
      <w:bookmarkEnd w:id="94"/>
      <w:bookmarkEnd w:id="95"/>
      <w:bookmarkEnd w:id="96"/>
      <w:bookmarkEnd w:id="97"/>
      <w:bookmarkEnd w:id="98"/>
      <w:bookmarkEnd w:id="99"/>
      <w:bookmarkEnd w:id="100"/>
      <w:r w:rsidR="00005F0F">
        <w:t>.</w:t>
      </w:r>
      <w:r w:rsidR="00A2681A">
        <w:br/>
      </w:r>
    </w:p>
    <w:p w14:paraId="56A11CB9" w14:textId="77777777" w:rsidR="007D1808" w:rsidRPr="000D7B3C" w:rsidRDefault="007D1808" w:rsidP="007D1808">
      <w:pPr>
        <w:pStyle w:val="Heading3"/>
      </w:pPr>
      <w:bookmarkStart w:id="101" w:name="_Toc502575239"/>
      <w:bookmarkStart w:id="102" w:name="_Toc507159097"/>
      <w:r w:rsidRPr="000D7B3C">
        <w:t>Log</w:t>
      </w:r>
      <w:r>
        <w:t>in</w:t>
      </w:r>
      <w:r w:rsidRPr="000D7B3C">
        <w:t xml:space="preserve"> Guidelines</w:t>
      </w:r>
      <w:bookmarkEnd w:id="101"/>
      <w:bookmarkEnd w:id="102"/>
      <w:r w:rsidRPr="000D7B3C">
        <w:br/>
      </w:r>
    </w:p>
    <w:p w14:paraId="7DD7C650" w14:textId="77777777" w:rsidR="007D1808" w:rsidRPr="000D7B3C" w:rsidRDefault="007D1808" w:rsidP="007D1808">
      <w:pPr>
        <w:pStyle w:val="Bullet1"/>
        <w:numPr>
          <w:ilvl w:val="0"/>
          <w:numId w:val="13"/>
        </w:numPr>
        <w:ind w:right="540"/>
        <w:rPr>
          <w:rFonts w:ascii="Arial" w:hAnsi="Arial"/>
          <w:b/>
          <w:bCs/>
          <w:sz w:val="22"/>
        </w:rPr>
      </w:pPr>
      <w:r>
        <w:rPr>
          <w:rFonts w:ascii="Arial" w:hAnsi="Arial"/>
          <w:sz w:val="22"/>
        </w:rPr>
        <w:t>The p</w:t>
      </w:r>
      <w:r w:rsidRPr="000D7B3C">
        <w:rPr>
          <w:rFonts w:ascii="Arial" w:hAnsi="Arial"/>
          <w:sz w:val="22"/>
        </w:rPr>
        <w:t xml:space="preserve">assword must </w:t>
      </w:r>
      <w:r>
        <w:rPr>
          <w:rFonts w:ascii="Arial" w:hAnsi="Arial"/>
          <w:sz w:val="22"/>
        </w:rPr>
        <w:t>contain a minimum of six</w:t>
      </w:r>
      <w:r w:rsidRPr="000D7B3C">
        <w:rPr>
          <w:rFonts w:ascii="Arial" w:hAnsi="Arial"/>
          <w:sz w:val="22"/>
        </w:rPr>
        <w:t xml:space="preserve"> characters and </w:t>
      </w:r>
      <w:r>
        <w:rPr>
          <w:rFonts w:ascii="Arial" w:hAnsi="Arial"/>
          <w:sz w:val="22"/>
        </w:rPr>
        <w:t xml:space="preserve">is </w:t>
      </w:r>
      <w:r w:rsidRPr="000D7B3C">
        <w:rPr>
          <w:rFonts w:ascii="Arial" w:hAnsi="Arial"/>
          <w:sz w:val="22"/>
        </w:rPr>
        <w:t xml:space="preserve">case sensitive. </w:t>
      </w:r>
      <w:r>
        <w:rPr>
          <w:rFonts w:ascii="Arial" w:hAnsi="Arial"/>
          <w:sz w:val="22"/>
        </w:rPr>
        <w:br/>
      </w:r>
    </w:p>
    <w:p w14:paraId="59DFD47C" w14:textId="77777777" w:rsidR="007D1808" w:rsidRPr="000D7B3C" w:rsidRDefault="007D1808" w:rsidP="007D1808">
      <w:pPr>
        <w:pStyle w:val="Bullet1"/>
        <w:numPr>
          <w:ilvl w:val="0"/>
          <w:numId w:val="13"/>
        </w:numPr>
        <w:ind w:right="540"/>
        <w:rPr>
          <w:rFonts w:ascii="Arial" w:hAnsi="Arial"/>
          <w:b/>
          <w:bCs/>
          <w:sz w:val="22"/>
        </w:rPr>
      </w:pPr>
      <w:r>
        <w:rPr>
          <w:rFonts w:ascii="Arial" w:hAnsi="Arial"/>
          <w:sz w:val="22"/>
        </w:rPr>
        <w:t>The p</w:t>
      </w:r>
      <w:r w:rsidRPr="000D7B3C">
        <w:rPr>
          <w:rFonts w:ascii="Arial" w:hAnsi="Arial"/>
          <w:sz w:val="22"/>
        </w:rPr>
        <w:t xml:space="preserve">assword </w:t>
      </w:r>
      <w:r>
        <w:rPr>
          <w:rFonts w:ascii="Arial" w:hAnsi="Arial"/>
          <w:sz w:val="22"/>
        </w:rPr>
        <w:t xml:space="preserve">must contain at least one </w:t>
      </w:r>
      <w:r w:rsidRPr="000D7B3C">
        <w:rPr>
          <w:rFonts w:ascii="Arial" w:hAnsi="Arial"/>
          <w:sz w:val="22"/>
        </w:rPr>
        <w:t>alpha</w:t>
      </w:r>
      <w:r>
        <w:rPr>
          <w:rFonts w:ascii="Arial" w:hAnsi="Arial"/>
          <w:sz w:val="22"/>
        </w:rPr>
        <w:t>bet</w:t>
      </w:r>
      <w:r w:rsidRPr="000D7B3C">
        <w:rPr>
          <w:rFonts w:ascii="Arial" w:hAnsi="Arial"/>
          <w:sz w:val="22"/>
        </w:rPr>
        <w:t xml:space="preserve">, </w:t>
      </w:r>
      <w:r>
        <w:rPr>
          <w:rFonts w:ascii="Arial" w:hAnsi="Arial"/>
          <w:sz w:val="22"/>
        </w:rPr>
        <w:t xml:space="preserve">one </w:t>
      </w:r>
      <w:r w:rsidRPr="000D7B3C">
        <w:rPr>
          <w:rFonts w:ascii="Arial" w:hAnsi="Arial"/>
          <w:sz w:val="22"/>
        </w:rPr>
        <w:t>num</w:t>
      </w:r>
      <w:r>
        <w:rPr>
          <w:rFonts w:ascii="Arial" w:hAnsi="Arial"/>
          <w:sz w:val="22"/>
        </w:rPr>
        <w:t>b</w:t>
      </w:r>
      <w:r w:rsidRPr="000D7B3C">
        <w:rPr>
          <w:rFonts w:ascii="Arial" w:hAnsi="Arial"/>
          <w:sz w:val="22"/>
        </w:rPr>
        <w:t xml:space="preserve">er and </w:t>
      </w:r>
      <w:r>
        <w:rPr>
          <w:rFonts w:ascii="Arial" w:hAnsi="Arial"/>
          <w:sz w:val="22"/>
        </w:rPr>
        <w:t>one special character</w:t>
      </w:r>
      <w:r w:rsidRPr="000D7B3C">
        <w:rPr>
          <w:rFonts w:ascii="Arial" w:hAnsi="Arial"/>
          <w:sz w:val="22"/>
        </w:rPr>
        <w:t xml:space="preserve"> </w:t>
      </w:r>
      <w:r>
        <w:rPr>
          <w:rFonts w:ascii="Arial" w:hAnsi="Arial"/>
          <w:sz w:val="22"/>
        </w:rPr>
        <w:t xml:space="preserve">such </w:t>
      </w:r>
      <w:r w:rsidRPr="00A97908">
        <w:rPr>
          <w:rFonts w:ascii="Arial" w:hAnsi="Arial"/>
          <w:sz w:val="22"/>
        </w:rPr>
        <w:t>as !, @, #, &amp;, etc.</w:t>
      </w:r>
      <w:r>
        <w:rPr>
          <w:rFonts w:ascii="Arial" w:hAnsi="Arial"/>
          <w:sz w:val="22"/>
        </w:rPr>
        <w:br/>
      </w:r>
    </w:p>
    <w:p w14:paraId="7AE788C3" w14:textId="387D7A5E" w:rsidR="007D1808" w:rsidRPr="0024596E" w:rsidRDefault="007D1808" w:rsidP="007D1808">
      <w:pPr>
        <w:pStyle w:val="Bullet1"/>
        <w:numPr>
          <w:ilvl w:val="0"/>
          <w:numId w:val="13"/>
        </w:numPr>
        <w:ind w:right="540"/>
        <w:rPr>
          <w:rFonts w:ascii="Arial" w:hAnsi="Arial"/>
          <w:b/>
          <w:bCs/>
          <w:sz w:val="22"/>
        </w:rPr>
      </w:pPr>
      <w:r w:rsidRPr="000D7B3C">
        <w:rPr>
          <w:rFonts w:ascii="Arial" w:hAnsi="Arial"/>
          <w:sz w:val="22"/>
        </w:rPr>
        <w:t xml:space="preserve">The </w:t>
      </w:r>
      <w:r>
        <w:rPr>
          <w:rFonts w:ascii="Arial" w:hAnsi="Arial"/>
          <w:sz w:val="22"/>
        </w:rPr>
        <w:t xml:space="preserve">application </w:t>
      </w:r>
      <w:r w:rsidRPr="000D7B3C">
        <w:rPr>
          <w:rFonts w:ascii="Arial" w:hAnsi="Arial"/>
          <w:sz w:val="22"/>
        </w:rPr>
        <w:t>prompt</w:t>
      </w:r>
      <w:r>
        <w:rPr>
          <w:rFonts w:ascii="Arial" w:hAnsi="Arial"/>
          <w:sz w:val="22"/>
        </w:rPr>
        <w:t>s</w:t>
      </w:r>
      <w:r w:rsidRPr="000D7B3C">
        <w:rPr>
          <w:rFonts w:ascii="Arial" w:hAnsi="Arial"/>
          <w:sz w:val="22"/>
        </w:rPr>
        <w:t xml:space="preserve"> </w:t>
      </w:r>
      <w:r>
        <w:rPr>
          <w:rFonts w:ascii="Arial" w:hAnsi="Arial"/>
          <w:sz w:val="22"/>
        </w:rPr>
        <w:t xml:space="preserve">you </w:t>
      </w:r>
      <w:r w:rsidRPr="000D7B3C">
        <w:rPr>
          <w:rFonts w:ascii="Arial" w:hAnsi="Arial"/>
          <w:sz w:val="22"/>
        </w:rPr>
        <w:t xml:space="preserve">to change </w:t>
      </w:r>
      <w:r>
        <w:rPr>
          <w:rFonts w:ascii="Arial" w:hAnsi="Arial"/>
          <w:sz w:val="22"/>
        </w:rPr>
        <w:t xml:space="preserve">your </w:t>
      </w:r>
      <w:r w:rsidRPr="000D7B3C">
        <w:rPr>
          <w:rFonts w:ascii="Arial" w:hAnsi="Arial"/>
          <w:sz w:val="22"/>
        </w:rPr>
        <w:t xml:space="preserve">password </w:t>
      </w:r>
      <w:r>
        <w:rPr>
          <w:rFonts w:ascii="Arial" w:hAnsi="Arial"/>
          <w:sz w:val="22"/>
        </w:rPr>
        <w:t xml:space="preserve">after you </w:t>
      </w:r>
      <w:r w:rsidRPr="000D7B3C">
        <w:rPr>
          <w:rFonts w:ascii="Arial" w:hAnsi="Arial"/>
          <w:sz w:val="22"/>
        </w:rPr>
        <w:t>log</w:t>
      </w:r>
      <w:r w:rsidR="00593E8B">
        <w:rPr>
          <w:rFonts w:ascii="Arial" w:hAnsi="Arial"/>
          <w:sz w:val="22"/>
        </w:rPr>
        <w:t>i</w:t>
      </w:r>
      <w:r w:rsidRPr="000D7B3C">
        <w:rPr>
          <w:rFonts w:ascii="Arial" w:hAnsi="Arial"/>
          <w:sz w:val="22"/>
        </w:rPr>
        <w:t>n</w:t>
      </w:r>
      <w:r>
        <w:rPr>
          <w:rFonts w:ascii="Arial" w:hAnsi="Arial"/>
          <w:sz w:val="22"/>
        </w:rPr>
        <w:t xml:space="preserve"> for the first time. For more information about how to change your password, see </w:t>
      </w:r>
      <w:hyperlink w:anchor="ChangePassword" w:history="1">
        <w:r w:rsidRPr="000D7B3C">
          <w:rPr>
            <w:rStyle w:val="Hyperlink"/>
            <w:rFonts w:ascii="Arial" w:hAnsi="Arial"/>
            <w:b/>
            <w:sz w:val="22"/>
          </w:rPr>
          <w:t>Chang</w:t>
        </w:r>
        <w:r>
          <w:rPr>
            <w:rStyle w:val="Hyperlink"/>
            <w:rFonts w:ascii="Arial" w:hAnsi="Arial"/>
            <w:b/>
            <w:sz w:val="22"/>
          </w:rPr>
          <w:t>ing</w:t>
        </w:r>
        <w:r w:rsidRPr="000D7B3C">
          <w:rPr>
            <w:rStyle w:val="Hyperlink"/>
            <w:rFonts w:ascii="Arial" w:hAnsi="Arial"/>
            <w:b/>
            <w:sz w:val="22"/>
          </w:rPr>
          <w:t xml:space="preserve"> </w:t>
        </w:r>
        <w:r>
          <w:rPr>
            <w:rStyle w:val="Hyperlink"/>
            <w:rFonts w:ascii="Arial" w:hAnsi="Arial"/>
            <w:b/>
            <w:sz w:val="22"/>
          </w:rPr>
          <w:t xml:space="preserve">Your </w:t>
        </w:r>
        <w:r w:rsidRPr="000D7B3C">
          <w:rPr>
            <w:rStyle w:val="Hyperlink"/>
            <w:rFonts w:ascii="Arial" w:hAnsi="Arial"/>
            <w:b/>
            <w:sz w:val="22"/>
          </w:rPr>
          <w:t>Password</w:t>
        </w:r>
      </w:hyperlink>
      <w:r w:rsidRPr="000D7B3C">
        <w:rPr>
          <w:rFonts w:ascii="Arial" w:hAnsi="Arial"/>
          <w:sz w:val="22"/>
        </w:rPr>
        <w:t>.</w:t>
      </w:r>
      <w:r w:rsidRPr="0024596E">
        <w:rPr>
          <w:rFonts w:ascii="Arial" w:hAnsi="Arial"/>
          <w:sz w:val="22"/>
        </w:rPr>
        <w:br/>
      </w:r>
    </w:p>
    <w:p w14:paraId="1F769A60" w14:textId="77777777" w:rsidR="007D1808" w:rsidRDefault="007D1808" w:rsidP="007D1808">
      <w:pPr>
        <w:numPr>
          <w:ilvl w:val="0"/>
          <w:numId w:val="17"/>
        </w:numPr>
        <w:ind w:left="720"/>
      </w:pPr>
      <w:r>
        <w:t xml:space="preserve">This application supports the following browsers: </w:t>
      </w:r>
    </w:p>
    <w:p w14:paraId="240D2054" w14:textId="77777777" w:rsidR="007D1808" w:rsidRDefault="007D1808" w:rsidP="007D1808">
      <w:pPr>
        <w:numPr>
          <w:ilvl w:val="1"/>
          <w:numId w:val="17"/>
        </w:numPr>
        <w:ind w:left="1440"/>
      </w:pPr>
      <w:r w:rsidRPr="00DA26E4">
        <w:t>Firefox 3.5 and above</w:t>
      </w:r>
    </w:p>
    <w:p w14:paraId="269E0CFC" w14:textId="77777777" w:rsidR="007D1808" w:rsidRDefault="007D1808" w:rsidP="007D1808">
      <w:pPr>
        <w:numPr>
          <w:ilvl w:val="1"/>
          <w:numId w:val="17"/>
        </w:numPr>
        <w:ind w:left="1440"/>
      </w:pPr>
      <w:r>
        <w:t>IE 8.0 and above</w:t>
      </w:r>
      <w:r>
        <w:br/>
      </w:r>
    </w:p>
    <w:p w14:paraId="1864EA8E" w14:textId="77777777" w:rsidR="007D1808" w:rsidRDefault="007D1808" w:rsidP="007D1808">
      <w:pPr>
        <w:numPr>
          <w:ilvl w:val="0"/>
          <w:numId w:val="17"/>
        </w:numPr>
        <w:ind w:left="720"/>
      </w:pPr>
      <w:r>
        <w:t xml:space="preserve">You must </w:t>
      </w:r>
      <w:r w:rsidRPr="000274BA">
        <w:t>not</w:t>
      </w:r>
      <w:r>
        <w:t xml:space="preserve"> run </w:t>
      </w:r>
      <w:r w:rsidRPr="00DA26E4">
        <w:t>IE</w:t>
      </w:r>
      <w:r>
        <w:t xml:space="preserve"> </w:t>
      </w:r>
      <w:r w:rsidRPr="00DA26E4">
        <w:t xml:space="preserve">8.0 </w:t>
      </w:r>
      <w:r>
        <w:t>i</w:t>
      </w:r>
      <w:r w:rsidRPr="00DA26E4">
        <w:t xml:space="preserve">n </w:t>
      </w:r>
      <w:r>
        <w:t>the C</w:t>
      </w:r>
      <w:r w:rsidRPr="00DA26E4">
        <w:t xml:space="preserve">ompatibility mode. </w:t>
      </w:r>
      <w:r>
        <w:t xml:space="preserve">You </w:t>
      </w:r>
      <w:r w:rsidRPr="00DA26E4">
        <w:t xml:space="preserve">can check the </w:t>
      </w:r>
      <w:r>
        <w:t xml:space="preserve">IE </w:t>
      </w:r>
      <w:r w:rsidRPr="00DA26E4">
        <w:t xml:space="preserve">compatibility view by </w:t>
      </w:r>
      <w:r>
        <w:t xml:space="preserve">clicking </w:t>
      </w:r>
      <w:r w:rsidRPr="00D25F78">
        <w:rPr>
          <w:b/>
        </w:rPr>
        <w:t>Tools</w:t>
      </w:r>
      <w:r w:rsidRPr="00DA26E4">
        <w:t> </w:t>
      </w:r>
      <w:r>
        <w:t xml:space="preserve">&gt; </w:t>
      </w:r>
      <w:r w:rsidRPr="00D25F78">
        <w:rPr>
          <w:b/>
        </w:rPr>
        <w:t>Compatibility View</w:t>
      </w:r>
      <w:r>
        <w:rPr>
          <w:b/>
        </w:rPr>
        <w:t xml:space="preserve"> settings</w:t>
      </w:r>
      <w:r w:rsidRPr="00DA26E4">
        <w:t>.</w:t>
      </w:r>
    </w:p>
    <w:p w14:paraId="7286F63E" w14:textId="77777777" w:rsidR="007D1808" w:rsidRDefault="007D1808" w:rsidP="007D1808">
      <w:pPr>
        <w:ind w:left="720"/>
      </w:pPr>
    </w:p>
    <w:p w14:paraId="3EA18C41" w14:textId="77777777" w:rsidR="007D1808" w:rsidRDefault="007D1808" w:rsidP="007D1808">
      <w:pPr>
        <w:numPr>
          <w:ilvl w:val="0"/>
          <w:numId w:val="17"/>
        </w:numPr>
        <w:ind w:left="720"/>
      </w:pPr>
      <w:r>
        <w:t xml:space="preserve">You must </w:t>
      </w:r>
      <w:r w:rsidRPr="00BC00FF">
        <w:t>ensure that any pop-up blocker software is turned off</w:t>
      </w:r>
      <w:r>
        <w:t>.</w:t>
      </w:r>
    </w:p>
    <w:p w14:paraId="67C61D0C" w14:textId="77777777" w:rsidR="00CE1C9E" w:rsidRPr="008759CD" w:rsidRDefault="00CE1C9E" w:rsidP="00005F0F"/>
    <w:p w14:paraId="36554707" w14:textId="16C0F318" w:rsidR="00005F0F" w:rsidRDefault="00005F0F" w:rsidP="00570EF7">
      <w:pPr>
        <w:pStyle w:val="Heading2"/>
      </w:pPr>
      <w:bookmarkStart w:id="103" w:name="_Logging_into_the"/>
      <w:bookmarkStart w:id="104" w:name="_Toc282093894"/>
      <w:bookmarkStart w:id="105" w:name="_Toc507159098"/>
      <w:bookmarkEnd w:id="103"/>
      <w:r>
        <w:t xml:space="preserve">Logging </w:t>
      </w:r>
      <w:r w:rsidR="007D1808">
        <w:t>into</w:t>
      </w:r>
      <w:r>
        <w:t xml:space="preserve"> the </w:t>
      </w:r>
      <w:bookmarkEnd w:id="104"/>
      <w:r w:rsidR="007D1153">
        <w:t>Application</w:t>
      </w:r>
      <w:bookmarkEnd w:id="105"/>
    </w:p>
    <w:p w14:paraId="57795163" w14:textId="77777777" w:rsidR="00CE1C9E" w:rsidRDefault="00CE1C9E" w:rsidP="00A2681A"/>
    <w:p w14:paraId="298F8D08" w14:textId="77777777" w:rsidR="007D1808" w:rsidRDefault="007D1808" w:rsidP="007D1808">
      <w:r>
        <w:t>To log in</w:t>
      </w:r>
      <w:r w:rsidRPr="00542B71">
        <w:t>:</w:t>
      </w:r>
    </w:p>
    <w:p w14:paraId="3E3C1CC4" w14:textId="77777777" w:rsidR="00797A58" w:rsidRPr="00542B71" w:rsidRDefault="00797A58" w:rsidP="00797A58">
      <w:pPr>
        <w:ind w:left="720"/>
      </w:pPr>
    </w:p>
    <w:p w14:paraId="4C534929" w14:textId="77777777" w:rsidR="007D1808" w:rsidRDefault="007D1808" w:rsidP="007D1808">
      <w:pPr>
        <w:numPr>
          <w:ilvl w:val="0"/>
          <w:numId w:val="12"/>
        </w:numPr>
      </w:pPr>
      <w:r>
        <w:t>Enter CIRRASPEC</w:t>
      </w:r>
      <w:r w:rsidRPr="00542B71">
        <w:t xml:space="preserve"> web site </w:t>
      </w:r>
      <w:r>
        <w:t xml:space="preserve">URL </w:t>
      </w:r>
      <w:r w:rsidRPr="00542B71">
        <w:t>In the address bar of a Web browser</w:t>
      </w:r>
      <w:r>
        <w:t>.</w:t>
      </w:r>
    </w:p>
    <w:p w14:paraId="322A8FA6" w14:textId="77777777" w:rsidR="007D1808" w:rsidRPr="00542B71" w:rsidRDefault="007D1808" w:rsidP="007D1808">
      <w:pPr>
        <w:ind w:left="720"/>
      </w:pPr>
      <w:r>
        <w:t>T</w:t>
      </w:r>
      <w:r w:rsidRPr="00542B71">
        <w:t xml:space="preserve">he </w:t>
      </w:r>
      <w:r>
        <w:rPr>
          <w:b/>
        </w:rPr>
        <w:t>Logi</w:t>
      </w:r>
      <w:r w:rsidRPr="00542B71">
        <w:rPr>
          <w:b/>
        </w:rPr>
        <w:t>n</w:t>
      </w:r>
      <w:r w:rsidRPr="00542B71">
        <w:t xml:space="preserve"> page appears.</w:t>
      </w:r>
    </w:p>
    <w:p w14:paraId="29F50624" w14:textId="71EF36B9" w:rsidR="00487FB1" w:rsidRPr="00487FB1" w:rsidRDefault="00005F0F" w:rsidP="00612AF6">
      <w:pPr>
        <w:ind w:left="720"/>
      </w:pPr>
      <w:r>
        <w:br/>
      </w:r>
      <w:r w:rsidR="002578BB">
        <w:rPr>
          <w:noProof/>
          <w:color w:val="1F497D"/>
        </w:rPr>
        <w:drawing>
          <wp:inline distT="0" distB="0" distL="0" distR="0" wp14:anchorId="462BFC9F" wp14:editId="42DBA03B">
            <wp:extent cx="2924175" cy="26860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24175" cy="2686050"/>
                    </a:xfrm>
                    <a:prstGeom prst="rect">
                      <a:avLst/>
                    </a:prstGeom>
                    <a:noFill/>
                    <a:ln w="3175">
                      <a:solidFill>
                        <a:schemeClr val="tx1"/>
                      </a:solidFill>
                    </a:ln>
                  </pic:spPr>
                </pic:pic>
              </a:graphicData>
            </a:graphic>
          </wp:inline>
        </w:drawing>
      </w:r>
    </w:p>
    <w:p w14:paraId="37F961E7" w14:textId="5B6F6719" w:rsidR="002F050C" w:rsidRDefault="00487FB1" w:rsidP="00910297">
      <w:pPr>
        <w:numPr>
          <w:ilvl w:val="0"/>
          <w:numId w:val="12"/>
        </w:numPr>
      </w:pPr>
      <w:r>
        <w:t xml:space="preserve">In </w:t>
      </w:r>
      <w:r w:rsidR="00005F0F">
        <w:t xml:space="preserve">the </w:t>
      </w:r>
      <w:r w:rsidR="00005F0F" w:rsidRPr="00027E4A">
        <w:rPr>
          <w:b/>
        </w:rPr>
        <w:t>Username</w:t>
      </w:r>
      <w:r w:rsidR="00005F0F" w:rsidRPr="000C0A3D">
        <w:t xml:space="preserve"> </w:t>
      </w:r>
      <w:r w:rsidR="00EF4B73">
        <w:t>box, type your user</w:t>
      </w:r>
      <w:r>
        <w:t>name</w:t>
      </w:r>
      <w:r w:rsidR="000274BA">
        <w:t xml:space="preserve"> and</w:t>
      </w:r>
      <w:r>
        <w:t xml:space="preserve"> in the </w:t>
      </w:r>
      <w:r w:rsidR="00005F0F" w:rsidRPr="00027E4A">
        <w:rPr>
          <w:b/>
        </w:rPr>
        <w:t>Password</w:t>
      </w:r>
      <w:r>
        <w:t xml:space="preserve"> box</w:t>
      </w:r>
      <w:r w:rsidR="00005F0F" w:rsidRPr="000C0A3D">
        <w:t xml:space="preserve">, </w:t>
      </w:r>
      <w:r>
        <w:t xml:space="preserve">type your password. </w:t>
      </w:r>
    </w:p>
    <w:p w14:paraId="752DB80D" w14:textId="267C9982" w:rsidR="00027E4A" w:rsidRDefault="002443F4" w:rsidP="00027E4A">
      <w:pPr>
        <w:ind w:left="720"/>
        <w:rPr>
          <w:b/>
        </w:rPr>
      </w:pPr>
      <w:r w:rsidRPr="00C20E9B">
        <w:rPr>
          <w:b/>
        </w:rPr>
        <w:t>Note:</w:t>
      </w:r>
    </w:p>
    <w:p w14:paraId="1519DCF5" w14:textId="40CC2BF5" w:rsidR="002443F4" w:rsidRDefault="00593E8B" w:rsidP="00027E4A">
      <w:pPr>
        <w:ind w:left="720"/>
      </w:pPr>
      <w:r>
        <w:lastRenderedPageBreak/>
        <w:t>If you have forgotten your login credentials or need logi</w:t>
      </w:r>
      <w:r w:rsidR="002443F4">
        <w:t xml:space="preserve">n assistance, send an e-mail to </w:t>
      </w:r>
      <w:hyperlink r:id="rId11" w:history="1">
        <w:r w:rsidR="002443F4">
          <w:rPr>
            <w:rStyle w:val="Hyperlink"/>
          </w:rPr>
          <w:t>cirraspec@tgen.org</w:t>
        </w:r>
      </w:hyperlink>
      <w:r w:rsidR="002443F4">
        <w:t>.</w:t>
      </w:r>
    </w:p>
    <w:p w14:paraId="53E8BC6D" w14:textId="77777777" w:rsidR="002443F4" w:rsidRDefault="002443F4" w:rsidP="00027E4A">
      <w:pPr>
        <w:ind w:left="720"/>
      </w:pPr>
    </w:p>
    <w:p w14:paraId="75FAC275" w14:textId="77777777" w:rsidR="002F050C" w:rsidRDefault="002F050C" w:rsidP="00A045C2">
      <w:pPr>
        <w:numPr>
          <w:ilvl w:val="0"/>
          <w:numId w:val="12"/>
        </w:numPr>
      </w:pPr>
      <w:r>
        <w:t>C</w:t>
      </w:r>
      <w:r w:rsidR="00005F0F" w:rsidRPr="000C0A3D">
        <w:t xml:space="preserve">lick </w:t>
      </w:r>
      <w:r w:rsidR="00005F0F" w:rsidRPr="000C0A3D">
        <w:rPr>
          <w:b/>
        </w:rPr>
        <w:t>L</w:t>
      </w:r>
      <w:r w:rsidR="00005F0F" w:rsidRPr="00144C6A">
        <w:rPr>
          <w:b/>
          <w:caps/>
        </w:rPr>
        <w:t>ogin</w:t>
      </w:r>
      <w:r w:rsidR="00005F0F" w:rsidRPr="000C0A3D">
        <w:t>.</w:t>
      </w:r>
    </w:p>
    <w:p w14:paraId="71C1E237" w14:textId="77777777" w:rsidR="002443F4" w:rsidRDefault="002443F4" w:rsidP="002443F4">
      <w:pPr>
        <w:ind w:left="720"/>
      </w:pPr>
      <w:r>
        <w:t xml:space="preserve">The CIRRASPEC </w:t>
      </w:r>
      <w:r w:rsidRPr="00612AF6">
        <w:rPr>
          <w:b/>
        </w:rPr>
        <w:t>home page</w:t>
      </w:r>
      <w:r>
        <w:t xml:space="preserve"> appears. </w:t>
      </w:r>
      <w:r w:rsidRPr="005E3136">
        <w:t xml:space="preserve"> </w:t>
      </w:r>
    </w:p>
    <w:p w14:paraId="36105EA1" w14:textId="0B8916E2" w:rsidR="002443F4" w:rsidRDefault="002443F4" w:rsidP="002443F4">
      <w:pPr>
        <w:ind w:left="720"/>
      </w:pPr>
      <w:r>
        <w:t xml:space="preserve">On top right, below the My Account link, Home page displays </w:t>
      </w:r>
      <w:r w:rsidR="004A6D0D">
        <w:t>Welcome note</w:t>
      </w:r>
      <w:r>
        <w:t>:“Welcome User Sitename”</w:t>
      </w:r>
    </w:p>
    <w:p w14:paraId="2D0B09B3" w14:textId="77777777" w:rsidR="002443F4" w:rsidRDefault="002443F4" w:rsidP="002443F4">
      <w:pPr>
        <w:ind w:left="720"/>
      </w:pPr>
    </w:p>
    <w:p w14:paraId="1B7FEF3F" w14:textId="77777777" w:rsidR="002443F4" w:rsidRPr="00C20E9B" w:rsidRDefault="002443F4" w:rsidP="002443F4">
      <w:pPr>
        <w:ind w:right="270" w:firstLine="720"/>
        <w:rPr>
          <w:b/>
        </w:rPr>
      </w:pPr>
      <w:r w:rsidRPr="00C20E9B">
        <w:rPr>
          <w:b/>
        </w:rPr>
        <w:t>Note:</w:t>
      </w:r>
    </w:p>
    <w:p w14:paraId="160A07D9" w14:textId="77777777" w:rsidR="002443F4" w:rsidRDefault="002443F4" w:rsidP="002443F4">
      <w:pPr>
        <w:numPr>
          <w:ilvl w:val="0"/>
          <w:numId w:val="16"/>
        </w:numPr>
        <w:ind w:right="270"/>
      </w:pPr>
      <w:r>
        <w:t xml:space="preserve">If you have more than one assigned collection site locations, you are prompted to select the appropriate location for this Web session. </w:t>
      </w:r>
    </w:p>
    <w:p w14:paraId="19DBE002" w14:textId="77777777" w:rsidR="002443F4" w:rsidRPr="00DA440B" w:rsidRDefault="002443F4" w:rsidP="002443F4">
      <w:pPr>
        <w:numPr>
          <w:ilvl w:val="0"/>
          <w:numId w:val="16"/>
        </w:numPr>
        <w:ind w:right="270"/>
      </w:pPr>
      <w:r>
        <w:t xml:space="preserve">Click on </w:t>
      </w:r>
      <w:r w:rsidRPr="00C20E9B">
        <w:rPr>
          <w:b/>
        </w:rPr>
        <w:t>SAVE</w:t>
      </w:r>
      <w:r>
        <w:rPr>
          <w:b/>
        </w:rPr>
        <w:t xml:space="preserve">, </w:t>
      </w:r>
      <w:r>
        <w:t>the home page displays the location selected on top right Welcome note.</w:t>
      </w:r>
      <w:r w:rsidRPr="00DA440B">
        <w:t xml:space="preserve"> </w:t>
      </w:r>
    </w:p>
    <w:p w14:paraId="5F23C90C" w14:textId="77777777" w:rsidR="00F40D78" w:rsidRDefault="00F40D78" w:rsidP="00F40D78">
      <w:pPr>
        <w:ind w:left="1440"/>
      </w:pPr>
    </w:p>
    <w:p w14:paraId="7AE4C4F8" w14:textId="4E7294CB" w:rsidR="00F40D78" w:rsidRDefault="002578BB" w:rsidP="000F026A">
      <w:pPr>
        <w:ind w:left="720"/>
      </w:pPr>
      <w:r w:rsidRPr="00F403E4">
        <w:rPr>
          <w:noProof/>
        </w:rPr>
        <w:drawing>
          <wp:inline distT="0" distB="0" distL="0" distR="0" wp14:anchorId="20874238" wp14:editId="6504BFB4">
            <wp:extent cx="2400300" cy="2143125"/>
            <wp:effectExtent l="19050" t="19050" r="19050" b="2857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0300" cy="2143125"/>
                    </a:xfrm>
                    <a:prstGeom prst="rect">
                      <a:avLst/>
                    </a:prstGeom>
                    <a:noFill/>
                    <a:ln w="3175">
                      <a:solidFill>
                        <a:schemeClr val="tx1"/>
                      </a:solidFill>
                    </a:ln>
                  </pic:spPr>
                </pic:pic>
              </a:graphicData>
            </a:graphic>
          </wp:inline>
        </w:drawing>
      </w:r>
    </w:p>
    <w:p w14:paraId="356568B6" w14:textId="77777777" w:rsidR="00513D42" w:rsidRDefault="00513D42" w:rsidP="00F40D78">
      <w:pPr>
        <w:ind w:left="1440"/>
      </w:pPr>
    </w:p>
    <w:p w14:paraId="0E6EE975" w14:textId="77777777" w:rsidR="00513D42" w:rsidRDefault="00513D42" w:rsidP="00F40D78">
      <w:pPr>
        <w:ind w:left="1440"/>
      </w:pPr>
    </w:p>
    <w:p w14:paraId="4FFEF117" w14:textId="77777777" w:rsidR="00513D42" w:rsidRDefault="00513D42" w:rsidP="00F40D78">
      <w:pPr>
        <w:ind w:left="1440"/>
      </w:pPr>
    </w:p>
    <w:p w14:paraId="0273D30E" w14:textId="77777777" w:rsidR="00513D42" w:rsidRDefault="00513D42" w:rsidP="00513D42">
      <w:pPr>
        <w:pStyle w:val="Heading2"/>
      </w:pPr>
      <w:bookmarkStart w:id="106" w:name="_Toc507159099"/>
      <w:r>
        <w:t>Logging off the Application</w:t>
      </w:r>
      <w:bookmarkEnd w:id="106"/>
      <w:r>
        <w:t xml:space="preserve"> </w:t>
      </w:r>
    </w:p>
    <w:p w14:paraId="30746F71" w14:textId="77777777" w:rsidR="00F40D78" w:rsidRDefault="00F40D78" w:rsidP="00F40D78"/>
    <w:p w14:paraId="7DE41419" w14:textId="77777777" w:rsidR="00ED6AC8" w:rsidRDefault="00ED6AC8" w:rsidP="00A90D65">
      <w:r>
        <w:t xml:space="preserve">To log off from the application, in the upper-right corner of any page, click the </w:t>
      </w:r>
      <w:r w:rsidRPr="00181BF8">
        <w:rPr>
          <w:b/>
        </w:rPr>
        <w:t>Logout</w:t>
      </w:r>
      <w:r>
        <w:t xml:space="preserve"> link.</w:t>
      </w:r>
    </w:p>
    <w:p w14:paraId="4F75BD73" w14:textId="77777777" w:rsidR="00782FB1" w:rsidRDefault="00782FB1" w:rsidP="00782FB1">
      <w:r>
        <w:t xml:space="preserve">On successful logout, </w:t>
      </w:r>
      <w:r w:rsidRPr="00542B71">
        <w:t xml:space="preserve">The </w:t>
      </w:r>
      <w:r>
        <w:rPr>
          <w:b/>
        </w:rPr>
        <w:t>Login</w:t>
      </w:r>
      <w:r w:rsidRPr="00542B71">
        <w:t xml:space="preserve"> page appears</w:t>
      </w:r>
      <w:r>
        <w:t>.</w:t>
      </w:r>
    </w:p>
    <w:p w14:paraId="31E3EFF4" w14:textId="77777777" w:rsidR="005A7302" w:rsidRDefault="005A7302" w:rsidP="00005F0F">
      <w:pPr>
        <w:ind w:left="720"/>
      </w:pPr>
    </w:p>
    <w:p w14:paraId="10793AA3" w14:textId="77777777" w:rsidR="00A90D65" w:rsidRPr="000C0A3D" w:rsidRDefault="00A90D65" w:rsidP="00005F0F">
      <w:pPr>
        <w:ind w:left="720"/>
      </w:pPr>
      <w:r>
        <w:br w:type="page"/>
      </w:r>
    </w:p>
    <w:p w14:paraId="15CB2E46" w14:textId="77777777" w:rsidR="00005F0F" w:rsidRDefault="00ED6AC8" w:rsidP="00005F0F">
      <w:pPr>
        <w:pStyle w:val="Heading2"/>
      </w:pPr>
      <w:bookmarkStart w:id="107" w:name="_Toc282093896"/>
      <w:bookmarkStart w:id="108" w:name="_Toc507159100"/>
      <w:r>
        <w:lastRenderedPageBreak/>
        <w:t xml:space="preserve">Accessing the </w:t>
      </w:r>
      <w:r w:rsidR="00005F0F">
        <w:t>Home Page</w:t>
      </w:r>
      <w:bookmarkEnd w:id="107"/>
      <w:bookmarkEnd w:id="108"/>
    </w:p>
    <w:p w14:paraId="2EBAE99B" w14:textId="77777777" w:rsidR="00005F0F" w:rsidRDefault="00005F0F" w:rsidP="00005F0F"/>
    <w:p w14:paraId="53A09F4C" w14:textId="77777777" w:rsidR="00005F0F" w:rsidRDefault="00ED6AC8" w:rsidP="00005F0F">
      <w:pPr>
        <w:ind w:right="540"/>
      </w:pPr>
      <w:r>
        <w:t xml:space="preserve">You can access the </w:t>
      </w:r>
      <w:r w:rsidR="001A7955">
        <w:t>CIRRASPEC</w:t>
      </w:r>
      <w:r>
        <w:t xml:space="preserve"> home page from any other page </w:t>
      </w:r>
      <w:r w:rsidR="00005F0F" w:rsidRPr="002F6323">
        <w:t xml:space="preserve">by clicking the </w:t>
      </w:r>
      <w:r w:rsidR="00005F0F" w:rsidRPr="002F6323">
        <w:rPr>
          <w:b/>
        </w:rPr>
        <w:t>Home</w:t>
      </w:r>
      <w:r w:rsidR="00005F0F" w:rsidRPr="002F6323">
        <w:t xml:space="preserve"> tab. </w:t>
      </w:r>
    </w:p>
    <w:p w14:paraId="540C0518" w14:textId="77777777" w:rsidR="00005F0F" w:rsidRDefault="00005F0F" w:rsidP="00005F0F"/>
    <w:p w14:paraId="0AC29F1D" w14:textId="77777777" w:rsidR="00F57C13" w:rsidRPr="008246B4" w:rsidRDefault="00F57C13" w:rsidP="00433C4F">
      <w:pPr>
        <w:pStyle w:val="ListParagraph"/>
        <w:numPr>
          <w:ilvl w:val="0"/>
          <w:numId w:val="21"/>
        </w:numPr>
      </w:pPr>
      <w:r>
        <w:t>Allows you to access the CIRRASPEC home page</w:t>
      </w:r>
    </w:p>
    <w:p w14:paraId="675ED035" w14:textId="77777777" w:rsidR="00F57C13" w:rsidRPr="00FF126C" w:rsidRDefault="00F57C13" w:rsidP="00433C4F">
      <w:pPr>
        <w:pStyle w:val="ListParagraph"/>
        <w:numPr>
          <w:ilvl w:val="0"/>
          <w:numId w:val="21"/>
        </w:numPr>
      </w:pPr>
      <w:r>
        <w:t>Allows you to access your account for password and user profile maintenance</w:t>
      </w:r>
    </w:p>
    <w:p w14:paraId="3B6675B1" w14:textId="77777777" w:rsidR="00F57C13" w:rsidRPr="00FF126C" w:rsidRDefault="00F57C13" w:rsidP="00433C4F">
      <w:pPr>
        <w:pStyle w:val="ListParagraph"/>
        <w:numPr>
          <w:ilvl w:val="0"/>
          <w:numId w:val="21"/>
        </w:numPr>
      </w:pPr>
      <w:r>
        <w:t>Welcome note displaying user logging to the site</w:t>
      </w:r>
    </w:p>
    <w:p w14:paraId="64BDEB7A" w14:textId="77777777" w:rsidR="00F57C13" w:rsidRDefault="00F57C13" w:rsidP="00433C4F">
      <w:pPr>
        <w:pStyle w:val="ListParagraph"/>
        <w:numPr>
          <w:ilvl w:val="0"/>
          <w:numId w:val="21"/>
        </w:numPr>
      </w:pPr>
      <w:r>
        <w:t>Allows you to log off from the application.</w:t>
      </w:r>
    </w:p>
    <w:p w14:paraId="64FFA1E7" w14:textId="18CE8106" w:rsidR="00F57C13" w:rsidRDefault="00F57C13" w:rsidP="00433C4F">
      <w:pPr>
        <w:pStyle w:val="ListParagraph"/>
        <w:numPr>
          <w:ilvl w:val="0"/>
          <w:numId w:val="21"/>
        </w:numPr>
      </w:pPr>
      <w:r>
        <w:t>Easy Access Links</w:t>
      </w:r>
    </w:p>
    <w:p w14:paraId="3DF2FB0D" w14:textId="0BCF8002" w:rsidR="00F57C13" w:rsidRDefault="00F57C13" w:rsidP="00F57C13">
      <w:pPr>
        <w:pStyle w:val="ListParagraph"/>
      </w:pPr>
    </w:p>
    <w:p w14:paraId="2D95FD49" w14:textId="6AC7D71B" w:rsidR="00F57C13" w:rsidRDefault="00D953D1" w:rsidP="00F57C13">
      <w:pPr>
        <w:rPr>
          <w:noProof/>
        </w:rPr>
      </w:pPr>
      <w:r>
        <w:rPr>
          <w:noProof/>
        </w:rPr>
        <mc:AlternateContent>
          <mc:Choice Requires="wps">
            <w:drawing>
              <wp:anchor distT="0" distB="0" distL="114300" distR="114300" simplePos="0" relativeHeight="251668992" behindDoc="0" locked="0" layoutInCell="1" allowOverlap="1" wp14:anchorId="205C0357" wp14:editId="356E173D">
                <wp:simplePos x="0" y="0"/>
                <wp:positionH relativeFrom="column">
                  <wp:posOffset>6486525</wp:posOffset>
                </wp:positionH>
                <wp:positionV relativeFrom="paragraph">
                  <wp:posOffset>73660</wp:posOffset>
                </wp:positionV>
                <wp:extent cx="0" cy="561975"/>
                <wp:effectExtent l="76200" t="0" r="57150" b="47625"/>
                <wp:wrapNone/>
                <wp:docPr id="30" name="Straight Arrow Connector 30"/>
                <wp:cNvGraphicFramePr/>
                <a:graphic xmlns:a="http://schemas.openxmlformats.org/drawingml/2006/main">
                  <a:graphicData uri="http://schemas.microsoft.com/office/word/2010/wordprocessingShape">
                    <wps:wsp>
                      <wps:cNvCnPr/>
                      <wps:spPr>
                        <a:xfrm>
                          <a:off x="0" y="0"/>
                          <a:ext cx="0"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84F0D25" id="_x0000_t32" coordsize="21600,21600" o:spt="32" o:oned="t" path="m,l21600,21600e" filled="f">
                <v:path arrowok="t" fillok="f" o:connecttype="none"/>
                <o:lock v:ext="edit" shapetype="t"/>
              </v:shapetype>
              <v:shape id="Straight Arrow Connector 30" o:spid="_x0000_s1026" type="#_x0000_t32" style="position:absolute;margin-left:510.75pt;margin-top:5.8pt;width:0;height:44.25pt;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" strokecolor="black [3200]" strokeweight=".5pt">
                <v:stroke endarrow="block" joinstyle="miter"/>
              </v:shape>
            </w:pict>
          </mc:Fallback>
        </mc:AlternateContent>
      </w:r>
      <w:r w:rsidRPr="00CA4F00">
        <w:rPr>
          <w:noProof/>
        </w:rPr>
        <mc:AlternateContent>
          <mc:Choice Requires="wps">
            <w:drawing>
              <wp:anchor distT="0" distB="0" distL="114300" distR="114300" simplePos="0" relativeHeight="251677184" behindDoc="0" locked="0" layoutInCell="1" allowOverlap="1" wp14:anchorId="044307D0" wp14:editId="7A2B18F1">
                <wp:simplePos x="0" y="0"/>
                <wp:positionH relativeFrom="column">
                  <wp:posOffset>5965190</wp:posOffset>
                </wp:positionH>
                <wp:positionV relativeFrom="paragraph">
                  <wp:posOffset>57785</wp:posOffset>
                </wp:positionV>
                <wp:extent cx="295275" cy="238125"/>
                <wp:effectExtent l="0" t="0" r="28575" b="28575"/>
                <wp:wrapNone/>
                <wp:docPr id="79" name="Text Box 79"/>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12D6D8F1" w14:textId="77777777" w:rsidR="00765428" w:rsidRDefault="00765428" w:rsidP="00F57C13">
                            <w:r>
                              <w:t>2</w:t>
                            </w:r>
                            <w:r w:rsidRPr="00CA4F00">
                              <w:rPr>
                                <w:noProof/>
                              </w:rPr>
                              <w:drawing>
                                <wp:inline distT="0" distB="0" distL="0" distR="0" wp14:anchorId="4A566A75" wp14:editId="703EE47D">
                                  <wp:extent cx="106045" cy="171543"/>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045" cy="1715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4307D0" id="_x0000_t202" coordsize="21600,21600" o:spt="202" path="m,l,21600r21600,l21600,xe">
                <v:stroke joinstyle="miter"/>
                <v:path gradientshapeok="t" o:connecttype="rect"/>
              </v:shapetype>
              <v:shape id="Text Box 79" o:spid="_x0000_s1026" type="#_x0000_t202" style="position:absolute;margin-left:469.7pt;margin-top:4.55pt;width:23.25pt;height:18.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" fillcolor="white [3201]" strokeweight=".5pt">
                <v:textbox>
                  <w:txbxContent>
                    <w:p w14:paraId="12D6D8F1" w14:textId="77777777" w:rsidR="00765428" w:rsidRDefault="00765428" w:rsidP="00F57C13">
                      <w:r>
                        <w:t>2</w:t>
                      </w:r>
                      <w:r w:rsidRPr="00CA4F00">
                        <w:rPr>
                          <w:noProof/>
                        </w:rPr>
                        <w:drawing>
                          <wp:inline distT="0" distB="0" distL="0" distR="0" wp14:anchorId="4A566A75" wp14:editId="703EE47D">
                            <wp:extent cx="106045" cy="171543"/>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045" cy="171543"/>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7968" behindDoc="0" locked="0" layoutInCell="1" allowOverlap="1" wp14:anchorId="5C0097DD" wp14:editId="0B4C2DCB">
                <wp:simplePos x="0" y="0"/>
                <wp:positionH relativeFrom="column">
                  <wp:posOffset>5686425</wp:posOffset>
                </wp:positionH>
                <wp:positionV relativeFrom="paragraph">
                  <wp:posOffset>92710</wp:posOffset>
                </wp:positionV>
                <wp:extent cx="9525" cy="723900"/>
                <wp:effectExtent l="38100" t="0" r="66675" b="57150"/>
                <wp:wrapNone/>
                <wp:docPr id="46" name="Straight Arrow Connector 46"/>
                <wp:cNvGraphicFramePr/>
                <a:graphic xmlns:a="http://schemas.openxmlformats.org/drawingml/2006/main">
                  <a:graphicData uri="http://schemas.microsoft.com/office/word/2010/wordprocessingShape">
                    <wps:wsp>
                      <wps:cNvCnPr/>
                      <wps:spPr>
                        <a:xfrm>
                          <a:off x="0" y="0"/>
                          <a:ext cx="9525"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32F75" id="Straight Arrow Connector 46" o:spid="_x0000_s1026" type="#_x0000_t32" style="position:absolute;margin-left:447.75pt;margin-top:7.3pt;width:.75pt;height:5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1670016" behindDoc="0" locked="0" layoutInCell="1" allowOverlap="1" wp14:anchorId="3C0BD4E9" wp14:editId="33B3E10C">
                <wp:simplePos x="0" y="0"/>
                <wp:positionH relativeFrom="column">
                  <wp:posOffset>6153150</wp:posOffset>
                </wp:positionH>
                <wp:positionV relativeFrom="paragraph">
                  <wp:posOffset>92710</wp:posOffset>
                </wp:positionV>
                <wp:extent cx="0" cy="542925"/>
                <wp:effectExtent l="76200" t="0" r="57150" b="47625"/>
                <wp:wrapNone/>
                <wp:docPr id="28" name="Straight Arrow Connector 28"/>
                <wp:cNvGraphicFramePr/>
                <a:graphic xmlns:a="http://schemas.openxmlformats.org/drawingml/2006/main">
                  <a:graphicData uri="http://schemas.microsoft.com/office/word/2010/wordprocessingShape">
                    <wps:wsp>
                      <wps:cNvCnPr/>
                      <wps:spPr>
                        <a:xfrm>
                          <a:off x="0" y="0"/>
                          <a:ext cx="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002DE2" id="Straight Arrow Connector 28" o:spid="_x0000_s1026" type="#_x0000_t32" style="position:absolute;margin-left:484.5pt;margin-top:7.3pt;width:0;height:42.75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" strokecolor="black [3200]" strokeweight=".5pt">
                <v:stroke endarrow="block" joinstyle="miter"/>
              </v:shape>
            </w:pict>
          </mc:Fallback>
        </mc:AlternateContent>
      </w:r>
      <w:r>
        <w:rPr>
          <w:noProof/>
        </w:rPr>
        <mc:AlternateContent>
          <mc:Choice Requires="wps">
            <w:drawing>
              <wp:anchor distT="0" distB="0" distL="114300" distR="114300" simplePos="0" relativeHeight="251666944" behindDoc="0" locked="0" layoutInCell="1" allowOverlap="1" wp14:anchorId="25B69F92" wp14:editId="4865DDF7">
                <wp:simplePos x="0" y="0"/>
                <wp:positionH relativeFrom="column">
                  <wp:posOffset>2495550</wp:posOffset>
                </wp:positionH>
                <wp:positionV relativeFrom="paragraph">
                  <wp:posOffset>130810</wp:posOffset>
                </wp:positionV>
                <wp:extent cx="9525" cy="723900"/>
                <wp:effectExtent l="38100" t="0" r="66675" b="57150"/>
                <wp:wrapNone/>
                <wp:docPr id="43" name="Straight Arrow Connector 43"/>
                <wp:cNvGraphicFramePr/>
                <a:graphic xmlns:a="http://schemas.openxmlformats.org/drawingml/2006/main">
                  <a:graphicData uri="http://schemas.microsoft.com/office/word/2010/wordprocessingShape">
                    <wps:wsp>
                      <wps:cNvCnPr/>
                      <wps:spPr>
                        <a:xfrm>
                          <a:off x="0" y="0"/>
                          <a:ext cx="9525"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21203B" id="Straight Arrow Connector 43" o:spid="_x0000_s1026" type="#_x0000_t32" style="position:absolute;margin-left:196.5pt;margin-top:10.3pt;width:.75pt;height:57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675136" behindDoc="0" locked="0" layoutInCell="1" allowOverlap="1" wp14:anchorId="61E43E0A" wp14:editId="7D295F49">
                <wp:simplePos x="0" y="0"/>
                <wp:positionH relativeFrom="column">
                  <wp:posOffset>2333625</wp:posOffset>
                </wp:positionH>
                <wp:positionV relativeFrom="paragraph">
                  <wp:posOffset>16510</wp:posOffset>
                </wp:positionV>
                <wp:extent cx="295275" cy="238125"/>
                <wp:effectExtent l="0" t="0" r="28575" b="28575"/>
                <wp:wrapNone/>
                <wp:docPr id="77" name="Text Box 77"/>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54B196F9" w14:textId="77777777" w:rsidR="00765428" w:rsidRDefault="00765428" w:rsidP="00F57C1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43E0A" id="Text Box 77" o:spid="_x0000_s1027" type="#_x0000_t202" style="position:absolute;margin-left:183.75pt;margin-top:1.3pt;width:23.25pt;height:18.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" fillcolor="white [3201]" strokeweight=".5pt">
                <v:textbox>
                  <w:txbxContent>
                    <w:p w14:paraId="54B196F9" w14:textId="77777777" w:rsidR="00765428" w:rsidRDefault="00765428" w:rsidP="00F57C13">
                      <w:r>
                        <w:t>1</w:t>
                      </w:r>
                    </w:p>
                  </w:txbxContent>
                </v:textbox>
              </v:shape>
            </w:pict>
          </mc:Fallback>
        </mc:AlternateContent>
      </w:r>
      <w:r w:rsidR="00215E2C" w:rsidRPr="00CA4F00">
        <w:rPr>
          <w:noProof/>
        </w:rPr>
        <mc:AlternateContent>
          <mc:Choice Requires="wps">
            <w:drawing>
              <wp:anchor distT="0" distB="0" distL="114300" distR="114300" simplePos="0" relativeHeight="251676160" behindDoc="0" locked="0" layoutInCell="1" allowOverlap="1" wp14:anchorId="0C2B8491" wp14:editId="5D2097D1">
                <wp:simplePos x="0" y="0"/>
                <wp:positionH relativeFrom="column">
                  <wp:posOffset>5543550</wp:posOffset>
                </wp:positionH>
                <wp:positionV relativeFrom="paragraph">
                  <wp:posOffset>48260</wp:posOffset>
                </wp:positionV>
                <wp:extent cx="295275" cy="238125"/>
                <wp:effectExtent l="0" t="0" r="28575" b="28575"/>
                <wp:wrapNone/>
                <wp:docPr id="84" name="Text Box 84"/>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37D09562" w14:textId="77777777" w:rsidR="00765428" w:rsidRDefault="00765428" w:rsidP="00F57C13">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B8491" id="Text Box 84" o:spid="_x0000_s1028" type="#_x0000_t202" style="position:absolute;margin-left:436.5pt;margin-top:3.8pt;width:23.25pt;height:18.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" fillcolor="white [3201]" strokeweight=".5pt">
                <v:textbox>
                  <w:txbxContent>
                    <w:p w14:paraId="37D09562" w14:textId="77777777" w:rsidR="00765428" w:rsidRDefault="00765428" w:rsidP="00F57C13">
                      <w:r>
                        <w:t>3</w:t>
                      </w:r>
                    </w:p>
                  </w:txbxContent>
                </v:textbox>
              </v:shape>
            </w:pict>
          </mc:Fallback>
        </mc:AlternateContent>
      </w:r>
      <w:r w:rsidR="00215E2C" w:rsidRPr="00CA4F00">
        <w:rPr>
          <w:noProof/>
        </w:rPr>
        <mc:AlternateContent>
          <mc:Choice Requires="wps">
            <w:drawing>
              <wp:anchor distT="0" distB="0" distL="114300" distR="114300" simplePos="0" relativeHeight="251678208" behindDoc="0" locked="0" layoutInCell="1" allowOverlap="1" wp14:anchorId="316E1435" wp14:editId="02C03006">
                <wp:simplePos x="0" y="0"/>
                <wp:positionH relativeFrom="column">
                  <wp:posOffset>6399530</wp:posOffset>
                </wp:positionH>
                <wp:positionV relativeFrom="paragraph">
                  <wp:posOffset>45085</wp:posOffset>
                </wp:positionV>
                <wp:extent cx="295275" cy="238125"/>
                <wp:effectExtent l="0" t="0" r="28575" b="28575"/>
                <wp:wrapNone/>
                <wp:docPr id="82" name="Text Box 82"/>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73F0DAD2" w14:textId="77777777" w:rsidR="00765428" w:rsidRDefault="00765428" w:rsidP="00F57C13">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E1435" id="Text Box 82" o:spid="_x0000_s1029" type="#_x0000_t202" style="position:absolute;margin-left:503.9pt;margin-top:3.55pt;width:23.25pt;height:18.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" fillcolor="white [3201]" strokeweight=".5pt">
                <v:textbox>
                  <w:txbxContent>
                    <w:p w14:paraId="73F0DAD2" w14:textId="77777777" w:rsidR="00765428" w:rsidRDefault="00765428" w:rsidP="00F57C13">
                      <w:r>
                        <w:t>4</w:t>
                      </w:r>
                    </w:p>
                  </w:txbxContent>
                </v:textbox>
              </v:shape>
            </w:pict>
          </mc:Fallback>
        </mc:AlternateContent>
      </w:r>
    </w:p>
    <w:p w14:paraId="6E22B202" w14:textId="3E735D1C" w:rsidR="00F57C13" w:rsidRDefault="00F57C13" w:rsidP="00F57C13">
      <w:pPr>
        <w:rPr>
          <w:noProof/>
        </w:rPr>
      </w:pPr>
    </w:p>
    <w:p w14:paraId="4413E46C" w14:textId="61835163" w:rsidR="00F57C13" w:rsidRDefault="00F57C13" w:rsidP="00F57C13">
      <w:pPr>
        <w:rPr>
          <w:noProof/>
        </w:rPr>
      </w:pPr>
    </w:p>
    <w:p w14:paraId="4A2EDA13" w14:textId="71FD3A33" w:rsidR="00F57C13" w:rsidRDefault="00F57C13" w:rsidP="00F57C13"/>
    <w:p w14:paraId="0270F8C0" w14:textId="69B39473" w:rsidR="00F57C13" w:rsidRDefault="00F57C13" w:rsidP="00F57C13">
      <w:del w:id="109" w:author="Sayali Dev" w:date="2018-01-18T14:31:00Z">
        <w:r w:rsidDel="00215E2C">
          <w:rPr>
            <w:noProof/>
          </w:rPr>
          <w:drawing>
            <wp:inline distT="0" distB="0" distL="0" distR="0" wp14:anchorId="1477F4F0" wp14:editId="2952F8A3">
              <wp:extent cx="6743700" cy="3149600"/>
              <wp:effectExtent l="19050" t="19050" r="1905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43700" cy="3149600"/>
                      </a:xfrm>
                      <a:prstGeom prst="rect">
                        <a:avLst/>
                      </a:prstGeom>
                      <a:noFill/>
                      <a:ln w="3175">
                        <a:solidFill>
                          <a:schemeClr val="tx1"/>
                        </a:solidFill>
                      </a:ln>
                    </pic:spPr>
                  </pic:pic>
                </a:graphicData>
              </a:graphic>
            </wp:inline>
          </w:drawing>
        </w:r>
      </w:del>
      <w:ins w:id="110" w:author="Sayali Dev" w:date="2018-01-18T14:31:00Z">
        <w:r w:rsidR="00215E2C" w:rsidRPr="00215E2C">
          <w:rPr>
            <w:noProof/>
          </w:rPr>
          <w:t xml:space="preserve"> </w:t>
        </w:r>
      </w:ins>
      <w:r w:rsidR="00D953D1">
        <w:rPr>
          <w:noProof/>
        </w:rPr>
        <w:drawing>
          <wp:inline distT="0" distB="0" distL="0" distR="0" wp14:anchorId="5A56BB06" wp14:editId="3BB90D21">
            <wp:extent cx="6648450" cy="24669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056" r="1348" b="26596"/>
                    <a:stretch/>
                  </pic:blipFill>
                  <pic:spPr bwMode="auto">
                    <a:xfrm>
                      <a:off x="0" y="0"/>
                      <a:ext cx="6648450" cy="2466975"/>
                    </a:xfrm>
                    <a:prstGeom prst="rect">
                      <a:avLst/>
                    </a:prstGeom>
                    <a:ln>
                      <a:noFill/>
                    </a:ln>
                    <a:extLst>
                      <a:ext uri="{53640926-AAD7-44D8-BBD7-CCE9431645EC}">
                        <a14:shadowObscured xmlns:a14="http://schemas.microsoft.com/office/drawing/2010/main"/>
                      </a:ext>
                    </a:extLst>
                  </pic:spPr>
                </pic:pic>
              </a:graphicData>
            </a:graphic>
          </wp:inline>
        </w:drawing>
      </w:r>
    </w:p>
    <w:p w14:paraId="43039C2A" w14:textId="50E87D93" w:rsidR="00F57C13" w:rsidRDefault="00F57C13" w:rsidP="00F57C13"/>
    <w:p w14:paraId="305B6A35" w14:textId="77777777" w:rsidR="00005F0F" w:rsidRDefault="00005F0F" w:rsidP="00F57C13"/>
    <w:p w14:paraId="3E0638CA" w14:textId="77777777" w:rsidR="00005F0F" w:rsidRDefault="00005F0F" w:rsidP="00005F0F">
      <w:r>
        <w:br w:type="page"/>
      </w:r>
    </w:p>
    <w:p w14:paraId="0FBD6671" w14:textId="77777777" w:rsidR="00005F0F" w:rsidRPr="002F6323" w:rsidRDefault="00A253A9" w:rsidP="00005F0F">
      <w:pPr>
        <w:pStyle w:val="Heading2"/>
      </w:pPr>
      <w:bookmarkStart w:id="111" w:name="_Toc282093897"/>
      <w:bookmarkStart w:id="112" w:name="_Toc507159101"/>
      <w:r>
        <w:lastRenderedPageBreak/>
        <w:t xml:space="preserve">Accessing the </w:t>
      </w:r>
      <w:r w:rsidR="00005F0F" w:rsidRPr="002F6323">
        <w:t>My Account</w:t>
      </w:r>
      <w:bookmarkEnd w:id="111"/>
      <w:r>
        <w:t xml:space="preserve"> Page</w:t>
      </w:r>
      <w:bookmarkEnd w:id="112"/>
    </w:p>
    <w:p w14:paraId="700FB458" w14:textId="77777777" w:rsidR="00142124" w:rsidRDefault="00142124" w:rsidP="00005F0F">
      <w:pPr>
        <w:ind w:right="540"/>
      </w:pPr>
    </w:p>
    <w:p w14:paraId="2586961F" w14:textId="47CDB594" w:rsidR="00005F0F" w:rsidRPr="002F6323" w:rsidRDefault="00A253A9" w:rsidP="00005F0F">
      <w:pPr>
        <w:ind w:right="540"/>
      </w:pPr>
      <w:r>
        <w:t xml:space="preserve">You can use the </w:t>
      </w:r>
      <w:r w:rsidR="00005F0F" w:rsidRPr="000D7B3C">
        <w:t>My Account</w:t>
      </w:r>
      <w:r w:rsidR="00005F0F" w:rsidRPr="002F6323">
        <w:t xml:space="preserve"> </w:t>
      </w:r>
      <w:r w:rsidR="00867E0D">
        <w:t xml:space="preserve">page </w:t>
      </w:r>
      <w:r w:rsidR="00005F0F" w:rsidRPr="002F6323">
        <w:t xml:space="preserve">to </w:t>
      </w:r>
      <w:r>
        <w:t xml:space="preserve">update your </w:t>
      </w:r>
      <w:r w:rsidR="00005F0F" w:rsidRPr="002F6323">
        <w:t xml:space="preserve">user profile (language and location preferences) and </w:t>
      </w:r>
      <w:r>
        <w:t>your log</w:t>
      </w:r>
      <w:r w:rsidR="004C55BE">
        <w:t>i</w:t>
      </w:r>
      <w:r>
        <w:t>n password</w:t>
      </w:r>
      <w:r w:rsidR="00005F0F" w:rsidRPr="002F6323">
        <w:t>.</w:t>
      </w:r>
    </w:p>
    <w:p w14:paraId="3739EA5F" w14:textId="77777777" w:rsidR="00BE4087" w:rsidRDefault="00BE4087" w:rsidP="00867E0D">
      <w:pPr>
        <w:ind w:right="540"/>
      </w:pPr>
    </w:p>
    <w:p w14:paraId="43E10073" w14:textId="77777777" w:rsidR="00867E0D" w:rsidRDefault="00867E0D" w:rsidP="00867E0D">
      <w:pPr>
        <w:ind w:right="540"/>
      </w:pPr>
      <w:r>
        <w:t xml:space="preserve">To access the </w:t>
      </w:r>
      <w:r w:rsidRPr="00A33AEA">
        <w:rPr>
          <w:b/>
        </w:rPr>
        <w:t>My Account</w:t>
      </w:r>
      <w:r>
        <w:t xml:space="preserve"> page:</w:t>
      </w:r>
      <w:r w:rsidR="00142124">
        <w:br/>
      </w:r>
    </w:p>
    <w:p w14:paraId="29DB0FA0" w14:textId="77777777" w:rsidR="00867E0D" w:rsidRDefault="00867E0D" w:rsidP="00CD2BE5">
      <w:pPr>
        <w:numPr>
          <w:ilvl w:val="0"/>
          <w:numId w:val="18"/>
        </w:numPr>
        <w:ind w:right="540"/>
      </w:pPr>
      <w:r>
        <w:t>I</w:t>
      </w:r>
      <w:r w:rsidRPr="002F6323">
        <w:t xml:space="preserve">n the </w:t>
      </w:r>
      <w:r>
        <w:t xml:space="preserve">upper-right corner </w:t>
      </w:r>
      <w:r w:rsidRPr="002F6323">
        <w:t xml:space="preserve">of any </w:t>
      </w:r>
      <w:r>
        <w:t>page, c</w:t>
      </w:r>
      <w:r w:rsidRPr="002F6323">
        <w:t xml:space="preserve">lick the </w:t>
      </w:r>
      <w:r w:rsidRPr="002F6323">
        <w:rPr>
          <w:b/>
        </w:rPr>
        <w:t>My Account</w:t>
      </w:r>
      <w:r w:rsidRPr="002F6323">
        <w:t xml:space="preserve"> </w:t>
      </w:r>
      <w:r>
        <w:t>link.</w:t>
      </w:r>
    </w:p>
    <w:p w14:paraId="53F32A6A" w14:textId="77777777" w:rsidR="00FF126C" w:rsidRDefault="00867E0D" w:rsidP="00867E0D">
      <w:pPr>
        <w:ind w:firstLine="720"/>
      </w:pPr>
      <w:r>
        <w:t xml:space="preserve">The </w:t>
      </w:r>
      <w:r w:rsidRPr="00FC3E22">
        <w:rPr>
          <w:b/>
        </w:rPr>
        <w:t>My Account</w:t>
      </w:r>
      <w:r>
        <w:t xml:space="preserve"> page appears.</w:t>
      </w:r>
      <w:r w:rsidR="00142124">
        <w:br/>
      </w:r>
    </w:p>
    <w:p w14:paraId="32AF14AD" w14:textId="7C3F5A2A" w:rsidR="00005F0F" w:rsidRDefault="00411C37" w:rsidP="000E042F">
      <w:pPr>
        <w:ind w:left="720"/>
      </w:pPr>
      <w:r>
        <w:rPr>
          <w:noProof/>
        </w:rPr>
        <w:drawing>
          <wp:inline distT="0" distB="0" distL="0" distR="0" wp14:anchorId="257304F4" wp14:editId="165078AF">
            <wp:extent cx="6739255" cy="3629025"/>
            <wp:effectExtent l="0" t="0" r="444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594" b="5245"/>
                    <a:stretch/>
                  </pic:blipFill>
                  <pic:spPr bwMode="auto">
                    <a:xfrm>
                      <a:off x="0" y="0"/>
                      <a:ext cx="6739255" cy="3629025"/>
                    </a:xfrm>
                    <a:prstGeom prst="rect">
                      <a:avLst/>
                    </a:prstGeom>
                    <a:ln>
                      <a:noFill/>
                    </a:ln>
                    <a:extLst>
                      <a:ext uri="{53640926-AAD7-44D8-BBD7-CCE9431645EC}">
                        <a14:shadowObscured xmlns:a14="http://schemas.microsoft.com/office/drawing/2010/main"/>
                      </a:ext>
                    </a:extLst>
                  </pic:spPr>
                </pic:pic>
              </a:graphicData>
            </a:graphic>
          </wp:inline>
        </w:drawing>
      </w:r>
    </w:p>
    <w:p w14:paraId="0DDB55A6" w14:textId="77777777" w:rsidR="003676C3" w:rsidRDefault="00005F0F" w:rsidP="00005F0F">
      <w:pPr>
        <w:pStyle w:val="Heading3"/>
      </w:pPr>
      <w:r>
        <w:br w:type="page"/>
      </w:r>
      <w:bookmarkStart w:id="113" w:name="_Toc282093898"/>
    </w:p>
    <w:p w14:paraId="404D5531" w14:textId="77777777" w:rsidR="003676C3" w:rsidRPr="007E55EA" w:rsidRDefault="003676C3" w:rsidP="003676C3">
      <w:pPr>
        <w:pStyle w:val="Heading3"/>
        <w:rPr>
          <w:b w:val="0"/>
          <w:lang w:val="en-US"/>
        </w:rPr>
      </w:pPr>
      <w:bookmarkStart w:id="114" w:name="_Toc502575244"/>
      <w:bookmarkStart w:id="115" w:name="_Toc507159102"/>
      <w:r w:rsidRPr="007E55EA">
        <w:rPr>
          <w:b w:val="0"/>
          <w:lang w:val="en-US"/>
        </w:rPr>
        <w:lastRenderedPageBreak/>
        <w:t xml:space="preserve">To </w:t>
      </w:r>
      <w:r>
        <w:rPr>
          <w:b w:val="0"/>
          <w:lang w:val="en-US"/>
        </w:rPr>
        <w:t xml:space="preserve">set user profiles on </w:t>
      </w:r>
      <w:r w:rsidRPr="007E55EA">
        <w:rPr>
          <w:lang w:val="en-US"/>
        </w:rPr>
        <w:t>My Account</w:t>
      </w:r>
      <w:r>
        <w:rPr>
          <w:b w:val="0"/>
          <w:lang w:val="en-US"/>
        </w:rPr>
        <w:t xml:space="preserve"> page</w:t>
      </w:r>
      <w:r w:rsidRPr="007E55EA">
        <w:rPr>
          <w:b w:val="0"/>
          <w:lang w:val="en-US"/>
        </w:rPr>
        <w:t xml:space="preserve"> :</w:t>
      </w:r>
      <w:bookmarkEnd w:id="114"/>
      <w:bookmarkEnd w:id="115"/>
    </w:p>
    <w:p w14:paraId="5E25BF84" w14:textId="77777777" w:rsidR="003676C3" w:rsidRDefault="003676C3" w:rsidP="00005F0F">
      <w:pPr>
        <w:pStyle w:val="Heading3"/>
      </w:pPr>
    </w:p>
    <w:p w14:paraId="5E018CDB" w14:textId="77777777" w:rsidR="003676C3" w:rsidRPr="002F6323" w:rsidRDefault="003676C3" w:rsidP="003676C3">
      <w:pPr>
        <w:pStyle w:val="Heading3"/>
      </w:pPr>
      <w:bookmarkStart w:id="116" w:name="_Toc502575245"/>
      <w:bookmarkStart w:id="117" w:name="_Toc507159103"/>
      <w:r>
        <w:rPr>
          <w:lang w:val="en-US"/>
        </w:rPr>
        <w:t>Site Settings</w:t>
      </w:r>
      <w:bookmarkEnd w:id="116"/>
      <w:bookmarkEnd w:id="117"/>
      <w:r w:rsidRPr="002F6323">
        <w:t xml:space="preserve"> </w:t>
      </w:r>
    </w:p>
    <w:bookmarkEnd w:id="113"/>
    <w:p w14:paraId="3260392C" w14:textId="77777777" w:rsidR="00005F0F" w:rsidRPr="002F6323" w:rsidRDefault="00005F0F" w:rsidP="00005F0F"/>
    <w:p w14:paraId="56D0524F" w14:textId="77777777" w:rsidR="007F0118" w:rsidRPr="002F6323" w:rsidRDefault="007F0118" w:rsidP="007F0118">
      <w:pPr>
        <w:ind w:right="540"/>
      </w:pPr>
      <w:r>
        <w:t>Allows you to select a different collection site location to view information and perform tasks associated with that location.</w:t>
      </w:r>
      <w:r w:rsidRPr="00D27531">
        <w:t xml:space="preserve"> </w:t>
      </w:r>
    </w:p>
    <w:p w14:paraId="70628F52" w14:textId="77777777" w:rsidR="00005F0F" w:rsidRPr="002F6323" w:rsidRDefault="00005F0F" w:rsidP="00005F0F"/>
    <w:p w14:paraId="102123D2" w14:textId="483F3C01" w:rsidR="00005F0F" w:rsidRDefault="002170C4" w:rsidP="00005F0F">
      <w:pPr>
        <w:ind w:right="360"/>
      </w:pPr>
      <w:r>
        <w:t xml:space="preserve">To </w:t>
      </w:r>
      <w:r w:rsidR="005D6B40">
        <w:t>select a</w:t>
      </w:r>
      <w:r w:rsidR="00795955">
        <w:t xml:space="preserve"> different</w:t>
      </w:r>
      <w:r>
        <w:t xml:space="preserve"> location</w:t>
      </w:r>
      <w:r w:rsidR="00621958">
        <w:t>:</w:t>
      </w:r>
    </w:p>
    <w:p w14:paraId="6267D979" w14:textId="77777777" w:rsidR="0088472A" w:rsidRPr="002F6323" w:rsidRDefault="0088472A" w:rsidP="00005F0F">
      <w:pPr>
        <w:ind w:right="360"/>
      </w:pPr>
    </w:p>
    <w:p w14:paraId="450EDAE9" w14:textId="557322FC" w:rsidR="00005F0F" w:rsidRDefault="007F0118" w:rsidP="00A045C2">
      <w:pPr>
        <w:numPr>
          <w:ilvl w:val="0"/>
          <w:numId w:val="14"/>
        </w:numPr>
      </w:pPr>
      <w:r>
        <w:t xml:space="preserve">Click on the </w:t>
      </w:r>
      <w:r w:rsidRPr="002170C4">
        <w:rPr>
          <w:b/>
        </w:rPr>
        <w:t>Location</w:t>
      </w:r>
      <w:r>
        <w:t xml:space="preserve"> list dropdown arrow</w:t>
      </w:r>
      <w:r w:rsidR="00005F0F">
        <w:t>.</w:t>
      </w:r>
    </w:p>
    <w:p w14:paraId="757E1A6F" w14:textId="77777777" w:rsidR="007F0118" w:rsidRDefault="007F0118" w:rsidP="00612AF6">
      <w:pPr>
        <w:pStyle w:val="ListParagraph"/>
        <w:ind w:left="760" w:right="540"/>
      </w:pPr>
      <w:r>
        <w:t xml:space="preserve">Locations list displays all locations assigned to you based on your user role and access permissions. </w:t>
      </w:r>
    </w:p>
    <w:p w14:paraId="65F10252" w14:textId="77777777" w:rsidR="0088472A" w:rsidRDefault="0088472A" w:rsidP="0088472A">
      <w:pPr>
        <w:ind w:left="760"/>
      </w:pPr>
    </w:p>
    <w:p w14:paraId="41E9B940" w14:textId="30BDB546" w:rsidR="007F0118" w:rsidRDefault="007F0118" w:rsidP="007F0118">
      <w:pPr>
        <w:pStyle w:val="ListParagraph"/>
        <w:numPr>
          <w:ilvl w:val="0"/>
          <w:numId w:val="14"/>
        </w:numPr>
      </w:pPr>
      <w:r>
        <w:t>Select the desired location.</w:t>
      </w:r>
    </w:p>
    <w:p w14:paraId="78E0115F" w14:textId="77777777" w:rsidR="007F0118" w:rsidRDefault="007F0118" w:rsidP="00612AF6">
      <w:pPr>
        <w:pStyle w:val="ListParagraph"/>
        <w:ind w:left="760"/>
      </w:pPr>
    </w:p>
    <w:p w14:paraId="594183E5" w14:textId="4AE0E488" w:rsidR="007F0118" w:rsidRDefault="00005F0F" w:rsidP="007F0118">
      <w:pPr>
        <w:numPr>
          <w:ilvl w:val="0"/>
          <w:numId w:val="14"/>
        </w:numPr>
      </w:pPr>
      <w:r w:rsidRPr="002F6323">
        <w:t xml:space="preserve">Click </w:t>
      </w:r>
      <w:r w:rsidRPr="002F6323">
        <w:rPr>
          <w:b/>
        </w:rPr>
        <w:t>SAVE</w:t>
      </w:r>
      <w:r w:rsidRPr="002F6323">
        <w:t xml:space="preserve">. </w:t>
      </w:r>
    </w:p>
    <w:p w14:paraId="012DCE74" w14:textId="77777777" w:rsidR="000940E6" w:rsidRDefault="000940E6" w:rsidP="00612AF6">
      <w:pPr>
        <w:pStyle w:val="ListParagraph"/>
      </w:pPr>
    </w:p>
    <w:p w14:paraId="27F8FAF6" w14:textId="77777777" w:rsidR="0088472A" w:rsidRPr="002F6323" w:rsidRDefault="0088472A" w:rsidP="00612AF6">
      <w:r>
        <w:t>The location is updated.</w:t>
      </w:r>
      <w:r w:rsidR="00795955">
        <w:t xml:space="preserve"> Information associated with that location is displayed on the </w:t>
      </w:r>
      <w:r w:rsidR="00400142">
        <w:t>CIRRASPEC</w:t>
      </w:r>
      <w:r w:rsidR="00795955">
        <w:t xml:space="preserve"> pages. </w:t>
      </w:r>
    </w:p>
    <w:p w14:paraId="3CFAC82B" w14:textId="77777777" w:rsidR="000940E6" w:rsidRPr="002F6323" w:rsidRDefault="000940E6" w:rsidP="00005F0F"/>
    <w:p w14:paraId="65D88104" w14:textId="77777777" w:rsidR="00003D62" w:rsidRDefault="00003D62" w:rsidP="00005F0F"/>
    <w:p w14:paraId="3DDA72C2" w14:textId="77777777" w:rsidR="00005F0F" w:rsidRPr="00FF2F16" w:rsidRDefault="00005F0F" w:rsidP="00005F0F">
      <w:pPr>
        <w:pStyle w:val="Heading3"/>
      </w:pPr>
      <w:bookmarkStart w:id="118" w:name="ChangePassword"/>
      <w:bookmarkStart w:id="119" w:name="_Toc282093899"/>
      <w:bookmarkStart w:id="120" w:name="_Toc507159104"/>
      <w:bookmarkEnd w:id="118"/>
      <w:r w:rsidRPr="00FF2F16">
        <w:t>Chang</w:t>
      </w:r>
      <w:r>
        <w:t>ing</w:t>
      </w:r>
      <w:r w:rsidRPr="00FF2F16">
        <w:t xml:space="preserve"> </w:t>
      </w:r>
      <w:r w:rsidR="00BD259F">
        <w:t xml:space="preserve">Your </w:t>
      </w:r>
      <w:r w:rsidRPr="00FF2F16">
        <w:t>Password</w:t>
      </w:r>
      <w:bookmarkEnd w:id="119"/>
      <w:bookmarkEnd w:id="120"/>
    </w:p>
    <w:p w14:paraId="0071636F" w14:textId="77777777" w:rsidR="00005F0F" w:rsidRPr="00FF2F16" w:rsidRDefault="00005F0F" w:rsidP="00005F0F"/>
    <w:p w14:paraId="487E25DE" w14:textId="77777777" w:rsidR="000940E6" w:rsidRPr="00A25B71" w:rsidRDefault="000940E6" w:rsidP="000940E6">
      <w:pPr>
        <w:rPr>
          <w:lang w:eastAsia="x-none"/>
        </w:rPr>
      </w:pPr>
      <w:r>
        <w:rPr>
          <w:lang w:eastAsia="x-none"/>
        </w:rPr>
        <w:t>Allows you to update the password for login to Cirraspec application.</w:t>
      </w:r>
    </w:p>
    <w:p w14:paraId="6F419AB1" w14:textId="77777777" w:rsidR="000940E6" w:rsidRDefault="000940E6" w:rsidP="00005F0F"/>
    <w:p w14:paraId="19003C78" w14:textId="04CE0926" w:rsidR="00005F0F" w:rsidRPr="00685648" w:rsidRDefault="00005F0F" w:rsidP="00005F0F">
      <w:r w:rsidRPr="00685648">
        <w:t>Password Guidelines:</w:t>
      </w:r>
    </w:p>
    <w:p w14:paraId="391C8257" w14:textId="77777777" w:rsidR="004A7415" w:rsidRPr="00697953" w:rsidRDefault="0088472A" w:rsidP="00A045C2">
      <w:pPr>
        <w:pStyle w:val="Bullet1"/>
        <w:numPr>
          <w:ilvl w:val="0"/>
          <w:numId w:val="13"/>
        </w:numPr>
        <w:rPr>
          <w:rFonts w:ascii="Arial" w:hAnsi="Arial"/>
          <w:b/>
          <w:bCs/>
          <w:sz w:val="22"/>
        </w:rPr>
      </w:pPr>
      <w:r>
        <w:rPr>
          <w:rFonts w:ascii="Arial" w:hAnsi="Arial"/>
          <w:sz w:val="22"/>
        </w:rPr>
        <w:t>The p</w:t>
      </w:r>
      <w:r w:rsidR="00005F0F" w:rsidRPr="00685648">
        <w:rPr>
          <w:rFonts w:ascii="Arial" w:hAnsi="Arial"/>
          <w:sz w:val="22"/>
        </w:rPr>
        <w:t xml:space="preserve">assword </w:t>
      </w:r>
      <w:r>
        <w:rPr>
          <w:rFonts w:ascii="Arial" w:hAnsi="Arial"/>
          <w:sz w:val="22"/>
        </w:rPr>
        <w:t xml:space="preserve">must contain </w:t>
      </w:r>
      <w:r w:rsidR="005D6B40">
        <w:rPr>
          <w:rFonts w:ascii="Arial" w:hAnsi="Arial"/>
          <w:sz w:val="22"/>
        </w:rPr>
        <w:t xml:space="preserve">a minimum of </w:t>
      </w:r>
      <w:r w:rsidR="00315667">
        <w:rPr>
          <w:rFonts w:ascii="Arial" w:hAnsi="Arial"/>
          <w:sz w:val="22"/>
        </w:rPr>
        <w:t>six</w:t>
      </w:r>
      <w:r w:rsidR="00005F0F" w:rsidRPr="00685648">
        <w:rPr>
          <w:rFonts w:ascii="Arial" w:hAnsi="Arial"/>
          <w:sz w:val="22"/>
        </w:rPr>
        <w:t xml:space="preserve"> characters</w:t>
      </w:r>
      <w:r>
        <w:rPr>
          <w:rFonts w:ascii="Arial" w:hAnsi="Arial"/>
          <w:sz w:val="22"/>
        </w:rPr>
        <w:t xml:space="preserve"> and </w:t>
      </w:r>
      <w:r w:rsidR="007128F8">
        <w:rPr>
          <w:rFonts w:ascii="Arial" w:hAnsi="Arial"/>
          <w:sz w:val="22"/>
        </w:rPr>
        <w:t>is</w:t>
      </w:r>
      <w:r>
        <w:rPr>
          <w:rFonts w:ascii="Arial" w:hAnsi="Arial"/>
          <w:sz w:val="22"/>
        </w:rPr>
        <w:t xml:space="preserve"> </w:t>
      </w:r>
      <w:r w:rsidR="00005F0F" w:rsidRPr="00685648">
        <w:rPr>
          <w:rFonts w:ascii="Arial" w:hAnsi="Arial"/>
          <w:sz w:val="22"/>
        </w:rPr>
        <w:t>case sensitive.</w:t>
      </w:r>
    </w:p>
    <w:p w14:paraId="15C1122C" w14:textId="77777777" w:rsidR="004A7415" w:rsidRPr="00EF4B73" w:rsidRDefault="0088472A" w:rsidP="00A045C2">
      <w:pPr>
        <w:pStyle w:val="Bullet1"/>
        <w:numPr>
          <w:ilvl w:val="0"/>
          <w:numId w:val="13"/>
        </w:numPr>
        <w:rPr>
          <w:rFonts w:ascii="Arial" w:hAnsi="Arial"/>
          <w:sz w:val="22"/>
        </w:rPr>
      </w:pPr>
      <w:r>
        <w:rPr>
          <w:rFonts w:ascii="Arial" w:hAnsi="Arial"/>
          <w:sz w:val="22"/>
        </w:rPr>
        <w:t>The p</w:t>
      </w:r>
      <w:r w:rsidR="00005F0F" w:rsidRPr="00685648">
        <w:rPr>
          <w:rFonts w:ascii="Arial" w:hAnsi="Arial"/>
          <w:sz w:val="22"/>
        </w:rPr>
        <w:t xml:space="preserve">assword </w:t>
      </w:r>
      <w:r w:rsidR="007128F8">
        <w:rPr>
          <w:rFonts w:ascii="Arial" w:hAnsi="Arial"/>
          <w:sz w:val="22"/>
        </w:rPr>
        <w:t>must</w:t>
      </w:r>
      <w:r>
        <w:rPr>
          <w:rFonts w:ascii="Arial" w:hAnsi="Arial"/>
          <w:sz w:val="22"/>
        </w:rPr>
        <w:t xml:space="preserve"> contain </w:t>
      </w:r>
      <w:r w:rsidR="007128F8">
        <w:rPr>
          <w:rFonts w:ascii="Arial" w:hAnsi="Arial"/>
          <w:sz w:val="22"/>
        </w:rPr>
        <w:t xml:space="preserve">at least one </w:t>
      </w:r>
      <w:r w:rsidR="00005F0F" w:rsidRPr="00685648">
        <w:rPr>
          <w:rFonts w:ascii="Arial" w:hAnsi="Arial"/>
          <w:sz w:val="22"/>
        </w:rPr>
        <w:t>alpha</w:t>
      </w:r>
      <w:r w:rsidR="007128F8">
        <w:rPr>
          <w:rFonts w:ascii="Arial" w:hAnsi="Arial"/>
          <w:sz w:val="22"/>
        </w:rPr>
        <w:t>bet</w:t>
      </w:r>
      <w:r w:rsidR="00005F0F" w:rsidRPr="00685648">
        <w:rPr>
          <w:rFonts w:ascii="Arial" w:hAnsi="Arial"/>
          <w:sz w:val="22"/>
        </w:rPr>
        <w:t xml:space="preserve">, </w:t>
      </w:r>
      <w:r w:rsidR="007128F8">
        <w:rPr>
          <w:rFonts w:ascii="Arial" w:hAnsi="Arial"/>
          <w:sz w:val="22"/>
        </w:rPr>
        <w:t xml:space="preserve">one </w:t>
      </w:r>
      <w:r w:rsidR="00005F0F" w:rsidRPr="00685648">
        <w:rPr>
          <w:rFonts w:ascii="Arial" w:hAnsi="Arial"/>
          <w:sz w:val="22"/>
        </w:rPr>
        <w:t>num</w:t>
      </w:r>
      <w:r>
        <w:rPr>
          <w:rFonts w:ascii="Arial" w:hAnsi="Arial"/>
          <w:sz w:val="22"/>
        </w:rPr>
        <w:t>b</w:t>
      </w:r>
      <w:r w:rsidR="00005F0F" w:rsidRPr="00685648">
        <w:rPr>
          <w:rFonts w:ascii="Arial" w:hAnsi="Arial"/>
          <w:sz w:val="22"/>
        </w:rPr>
        <w:t>er</w:t>
      </w:r>
      <w:r>
        <w:rPr>
          <w:rFonts w:ascii="Arial" w:hAnsi="Arial"/>
          <w:sz w:val="22"/>
        </w:rPr>
        <w:t xml:space="preserve"> </w:t>
      </w:r>
      <w:r w:rsidR="00005F0F" w:rsidRPr="00685648">
        <w:rPr>
          <w:rFonts w:ascii="Arial" w:hAnsi="Arial"/>
          <w:sz w:val="22"/>
        </w:rPr>
        <w:t xml:space="preserve">and </w:t>
      </w:r>
      <w:r w:rsidR="007128F8">
        <w:rPr>
          <w:rFonts w:ascii="Arial" w:hAnsi="Arial"/>
          <w:sz w:val="22"/>
        </w:rPr>
        <w:t xml:space="preserve">one </w:t>
      </w:r>
      <w:r w:rsidR="00005F0F" w:rsidRPr="00EF4B73">
        <w:rPr>
          <w:rFonts w:ascii="Arial" w:hAnsi="Arial"/>
          <w:sz w:val="22"/>
        </w:rPr>
        <w:t>speci</w:t>
      </w:r>
      <w:r w:rsidR="007128F8" w:rsidRPr="00EF4B73">
        <w:rPr>
          <w:rFonts w:ascii="Arial" w:hAnsi="Arial"/>
          <w:sz w:val="22"/>
        </w:rPr>
        <w:t>al character</w:t>
      </w:r>
      <w:r w:rsidRPr="00EF4B73">
        <w:rPr>
          <w:rFonts w:ascii="Arial" w:hAnsi="Arial"/>
          <w:sz w:val="22"/>
        </w:rPr>
        <w:t xml:space="preserve"> such as </w:t>
      </w:r>
      <w:r w:rsidR="007128F8" w:rsidRPr="00EF4B73">
        <w:rPr>
          <w:rFonts w:ascii="Arial" w:hAnsi="Arial"/>
          <w:sz w:val="22"/>
        </w:rPr>
        <w:t xml:space="preserve">!, @, </w:t>
      </w:r>
      <w:r w:rsidRPr="00EF4B73">
        <w:rPr>
          <w:rFonts w:ascii="Arial" w:hAnsi="Arial"/>
          <w:sz w:val="22"/>
        </w:rPr>
        <w:t>#</w:t>
      </w:r>
      <w:r w:rsidR="007128F8" w:rsidRPr="00EF4B73">
        <w:rPr>
          <w:rFonts w:ascii="Arial" w:hAnsi="Arial"/>
          <w:sz w:val="22"/>
        </w:rPr>
        <w:t>, &amp;, etc.</w:t>
      </w:r>
    </w:p>
    <w:p w14:paraId="2AE2D397" w14:textId="77777777" w:rsidR="00005F0F" w:rsidRPr="00FF2F16" w:rsidRDefault="00005F0F" w:rsidP="00005F0F"/>
    <w:p w14:paraId="5ADC04C5" w14:textId="77777777" w:rsidR="00005F0F" w:rsidRDefault="004A7415" w:rsidP="00005F0F">
      <w:r>
        <w:t>T</w:t>
      </w:r>
      <w:r w:rsidR="00005F0F" w:rsidRPr="00FF2F16">
        <w:t xml:space="preserve">o change </w:t>
      </w:r>
      <w:r>
        <w:t xml:space="preserve">your </w:t>
      </w:r>
      <w:r w:rsidR="00005F0F" w:rsidRPr="00FF2F16">
        <w:t>password:</w:t>
      </w:r>
    </w:p>
    <w:p w14:paraId="45AFED41" w14:textId="77777777" w:rsidR="00BD259F" w:rsidRPr="00FF2F16" w:rsidRDefault="00BD259F" w:rsidP="00005F0F"/>
    <w:p w14:paraId="092DC1D7" w14:textId="77777777" w:rsidR="00005F0F" w:rsidRDefault="00BD259F" w:rsidP="00A045C2">
      <w:pPr>
        <w:numPr>
          <w:ilvl w:val="0"/>
          <w:numId w:val="15"/>
        </w:numPr>
      </w:pPr>
      <w:r>
        <w:t xml:space="preserve">In the </w:t>
      </w:r>
      <w:r w:rsidRPr="00DA474E">
        <w:rPr>
          <w:b/>
        </w:rPr>
        <w:t>Current Password</w:t>
      </w:r>
      <w:r w:rsidRPr="00FF2F16">
        <w:t xml:space="preserve"> </w:t>
      </w:r>
      <w:r>
        <w:t>box</w:t>
      </w:r>
      <w:r w:rsidRPr="00DA474E">
        <w:rPr>
          <w:b/>
        </w:rPr>
        <w:t xml:space="preserve"> </w:t>
      </w:r>
      <w:r w:rsidRPr="005C6CE1">
        <w:t>of the</w:t>
      </w:r>
      <w:r>
        <w:rPr>
          <w:b/>
        </w:rPr>
        <w:t xml:space="preserve"> </w:t>
      </w:r>
      <w:r w:rsidRPr="00DA474E">
        <w:rPr>
          <w:b/>
        </w:rPr>
        <w:t>Change Password</w:t>
      </w:r>
      <w:r>
        <w:t xml:space="preserve"> area, t</w:t>
      </w:r>
      <w:r w:rsidRPr="00FF2F16">
        <w:t xml:space="preserve">ype </w:t>
      </w:r>
      <w:r>
        <w:t xml:space="preserve">your </w:t>
      </w:r>
      <w:r w:rsidRPr="00FF2F16">
        <w:t>current password</w:t>
      </w:r>
      <w:r w:rsidR="00005F0F" w:rsidRPr="00FF2F16">
        <w:t>.</w:t>
      </w:r>
    </w:p>
    <w:p w14:paraId="3B7205CF" w14:textId="77777777" w:rsidR="00BD259F" w:rsidRPr="00FF2F16" w:rsidRDefault="00BD259F" w:rsidP="00BD259F">
      <w:pPr>
        <w:ind w:left="720"/>
      </w:pPr>
    </w:p>
    <w:p w14:paraId="2055B297" w14:textId="77777777" w:rsidR="00005F0F" w:rsidRDefault="00BD259F" w:rsidP="00A045C2">
      <w:pPr>
        <w:numPr>
          <w:ilvl w:val="0"/>
          <w:numId w:val="15"/>
        </w:numPr>
      </w:pPr>
      <w:r>
        <w:t>I</w:t>
      </w:r>
      <w:r w:rsidRPr="00FF2F16">
        <w:t xml:space="preserve">n the </w:t>
      </w:r>
      <w:r w:rsidRPr="00DA474E">
        <w:rPr>
          <w:b/>
        </w:rPr>
        <w:t>New Password</w:t>
      </w:r>
      <w:r>
        <w:t xml:space="preserve"> box, t</w:t>
      </w:r>
      <w:r w:rsidRPr="00FF2F16">
        <w:t xml:space="preserve">ype </w:t>
      </w:r>
      <w:r>
        <w:t xml:space="preserve">a </w:t>
      </w:r>
      <w:r w:rsidRPr="00FF2F16">
        <w:t>new password</w:t>
      </w:r>
      <w:r w:rsidR="00005F0F" w:rsidRPr="00FF2F16">
        <w:t>.</w:t>
      </w:r>
    </w:p>
    <w:p w14:paraId="12B0FCE9" w14:textId="77777777" w:rsidR="00BD259F" w:rsidRDefault="00BD259F" w:rsidP="00BD259F">
      <w:pPr>
        <w:pStyle w:val="ListParagraph"/>
      </w:pPr>
    </w:p>
    <w:p w14:paraId="2AE33702" w14:textId="77777777" w:rsidR="00BD259F" w:rsidRDefault="00BD259F" w:rsidP="00A045C2">
      <w:pPr>
        <w:pStyle w:val="ListParagraph"/>
        <w:numPr>
          <w:ilvl w:val="0"/>
          <w:numId w:val="15"/>
        </w:numPr>
      </w:pPr>
      <w:r>
        <w:t xml:space="preserve">In the </w:t>
      </w:r>
      <w:r w:rsidRPr="00DA474E">
        <w:rPr>
          <w:b/>
        </w:rPr>
        <w:t>Confirm Password</w:t>
      </w:r>
      <w:r w:rsidRPr="00FF2F16">
        <w:t xml:space="preserve"> </w:t>
      </w:r>
      <w:r>
        <w:t xml:space="preserve">box, type the new password again. </w:t>
      </w:r>
    </w:p>
    <w:p w14:paraId="69C222B0" w14:textId="77777777" w:rsidR="00BD259F" w:rsidRPr="00FF2F16" w:rsidRDefault="00BD259F" w:rsidP="00BD259F">
      <w:pPr>
        <w:pStyle w:val="ListParagraph"/>
      </w:pPr>
    </w:p>
    <w:p w14:paraId="57B9A768" w14:textId="77777777" w:rsidR="00005F0F" w:rsidRDefault="00005F0F" w:rsidP="00A045C2">
      <w:pPr>
        <w:numPr>
          <w:ilvl w:val="0"/>
          <w:numId w:val="15"/>
        </w:numPr>
      </w:pPr>
      <w:r w:rsidRPr="00FF2F16">
        <w:t xml:space="preserve">Click </w:t>
      </w:r>
      <w:r w:rsidRPr="00FF2F16">
        <w:rPr>
          <w:b/>
        </w:rPr>
        <w:t>SAVE</w:t>
      </w:r>
      <w:r w:rsidRPr="00FF2F16">
        <w:t>.</w:t>
      </w:r>
      <w:r w:rsidRPr="00FF2F16">
        <w:br/>
      </w:r>
      <w:r w:rsidR="00BD259F">
        <w:t xml:space="preserve">Your password is changed. </w:t>
      </w:r>
      <w:r w:rsidR="00142124">
        <w:br/>
      </w:r>
    </w:p>
    <w:p w14:paraId="08582916" w14:textId="73BF3E9A" w:rsidR="00142124" w:rsidRDefault="00142124" w:rsidP="00612AF6">
      <w:bookmarkStart w:id="121" w:name="_Toc253642633"/>
      <w:r w:rsidRPr="000940E6">
        <w:rPr>
          <w:b/>
        </w:rPr>
        <w:t>Note:</w:t>
      </w:r>
      <w:r w:rsidRPr="001C5219">
        <w:t xml:space="preserve"> For assistance with </w:t>
      </w:r>
      <w:r w:rsidR="000E042F">
        <w:t>the u</w:t>
      </w:r>
      <w:r w:rsidR="00EF4B73">
        <w:t>ser</w:t>
      </w:r>
      <w:r w:rsidR="000E042F">
        <w:t>n</w:t>
      </w:r>
      <w:r w:rsidRPr="001C5219">
        <w:t xml:space="preserve">ame or </w:t>
      </w:r>
      <w:r w:rsidR="000E042F">
        <w:t>p</w:t>
      </w:r>
      <w:r w:rsidRPr="001C5219">
        <w:t xml:space="preserve">assword, send an email to </w:t>
      </w:r>
      <w:hyperlink r:id="rId18" w:history="1">
        <w:r w:rsidR="00A468F9">
          <w:rPr>
            <w:rStyle w:val="Hyperlink"/>
          </w:rPr>
          <w:t>cirraspec@tgen.org</w:t>
        </w:r>
      </w:hyperlink>
      <w:bookmarkEnd w:id="121"/>
      <w:r w:rsidR="00003D62">
        <w:br/>
      </w:r>
    </w:p>
    <w:p w14:paraId="392CDE79" w14:textId="77777777" w:rsidR="00BD259F" w:rsidRDefault="00BD259F" w:rsidP="00BD259F"/>
    <w:p w14:paraId="095FAB9E" w14:textId="77777777" w:rsidR="00003D62" w:rsidRDefault="00003D62" w:rsidP="00BD259F"/>
    <w:p w14:paraId="36476FD7" w14:textId="77777777" w:rsidR="00005F0F" w:rsidRPr="001C5219" w:rsidRDefault="00005F0F" w:rsidP="00005F0F"/>
    <w:p w14:paraId="7956E63A" w14:textId="6DE0F95F" w:rsidR="00EF3220" w:rsidRPr="00EF3220" w:rsidRDefault="00467DFD" w:rsidP="00EF3220">
      <w:pPr>
        <w:pStyle w:val="Heading1"/>
        <w:rPr>
          <w:lang w:val="en-US"/>
        </w:rPr>
      </w:pPr>
      <w:r>
        <w:br w:type="page"/>
      </w:r>
      <w:bookmarkStart w:id="122" w:name="_Toc502575247"/>
      <w:bookmarkStart w:id="123" w:name="_Toc507159105"/>
      <w:r w:rsidR="00676F6C">
        <w:lastRenderedPageBreak/>
        <w:t>Navigating through the application</w:t>
      </w:r>
      <w:bookmarkEnd w:id="122"/>
      <w:bookmarkEnd w:id="123"/>
    </w:p>
    <w:p w14:paraId="411376E9" w14:textId="77777777" w:rsidR="00C358EC" w:rsidRPr="00C358EC" w:rsidRDefault="00C358EC" w:rsidP="00C358EC">
      <w:pPr>
        <w:rPr>
          <w:lang w:eastAsia="x-none"/>
        </w:rPr>
      </w:pPr>
    </w:p>
    <w:p w14:paraId="23BB1ABA" w14:textId="4A878D5B" w:rsidR="00676F6C" w:rsidRDefault="00370829" w:rsidP="00676F6C">
      <w:pPr>
        <w:rPr>
          <w:lang w:eastAsia="x-none"/>
        </w:rPr>
      </w:pPr>
      <w:r>
        <w:rPr>
          <w:lang w:eastAsia="x-none"/>
        </w:rPr>
        <w:t>IAMS</w:t>
      </w:r>
      <w:r w:rsidR="00676F6C">
        <w:rPr>
          <w:lang w:eastAsia="x-none"/>
        </w:rPr>
        <w:t xml:space="preserve"> tab:</w:t>
      </w:r>
    </w:p>
    <w:p w14:paraId="4D46B838" w14:textId="77777777" w:rsidR="00AC3388" w:rsidRDefault="00AC3388" w:rsidP="00676F6C">
      <w:pPr>
        <w:rPr>
          <w:lang w:eastAsia="x-none"/>
        </w:rPr>
      </w:pPr>
    </w:p>
    <w:tbl>
      <w:tblPr>
        <w:tblStyle w:val="TableGrid"/>
        <w:tblW w:w="10132" w:type="dxa"/>
        <w:tblInd w:w="805" w:type="dxa"/>
        <w:tblLook w:val="04A0" w:firstRow="1" w:lastRow="0" w:firstColumn="1" w:lastColumn="0" w:noHBand="0" w:noVBand="1"/>
      </w:tblPr>
      <w:tblGrid>
        <w:gridCol w:w="2147"/>
        <w:gridCol w:w="2893"/>
        <w:gridCol w:w="5092"/>
      </w:tblGrid>
      <w:tr w:rsidR="00676F6C" w14:paraId="5097D072" w14:textId="77777777" w:rsidTr="00AC3388">
        <w:trPr>
          <w:trHeight w:val="259"/>
        </w:trPr>
        <w:tc>
          <w:tcPr>
            <w:tcW w:w="2147" w:type="dxa"/>
          </w:tcPr>
          <w:p w14:paraId="5BFD1B13" w14:textId="77777777" w:rsidR="00676F6C" w:rsidRDefault="00676F6C" w:rsidP="00247133">
            <w:pPr>
              <w:rPr>
                <w:lang w:eastAsia="x-none"/>
              </w:rPr>
            </w:pPr>
            <w:r>
              <w:rPr>
                <w:lang w:eastAsia="x-none"/>
              </w:rPr>
              <w:t>Tab</w:t>
            </w:r>
          </w:p>
        </w:tc>
        <w:tc>
          <w:tcPr>
            <w:tcW w:w="2893" w:type="dxa"/>
          </w:tcPr>
          <w:p w14:paraId="18048903" w14:textId="77777777" w:rsidR="00676F6C" w:rsidRDefault="00676F6C" w:rsidP="00247133">
            <w:pPr>
              <w:rPr>
                <w:lang w:eastAsia="x-none"/>
              </w:rPr>
            </w:pPr>
            <w:r>
              <w:rPr>
                <w:lang w:eastAsia="x-none"/>
              </w:rPr>
              <w:t>Function</w:t>
            </w:r>
          </w:p>
        </w:tc>
        <w:tc>
          <w:tcPr>
            <w:tcW w:w="5092" w:type="dxa"/>
          </w:tcPr>
          <w:p w14:paraId="0108FB28" w14:textId="7D29A1B5" w:rsidR="00676F6C" w:rsidRDefault="00676F6C" w:rsidP="00247133">
            <w:pPr>
              <w:rPr>
                <w:lang w:eastAsia="x-none"/>
              </w:rPr>
            </w:pPr>
            <w:r>
              <w:rPr>
                <w:lang w:eastAsia="x-none"/>
              </w:rPr>
              <w:t>Events</w:t>
            </w:r>
          </w:p>
        </w:tc>
      </w:tr>
      <w:tr w:rsidR="00676F6C" w14:paraId="15ED1DBC" w14:textId="77777777" w:rsidTr="00AC3388">
        <w:trPr>
          <w:trHeight w:val="764"/>
        </w:trPr>
        <w:tc>
          <w:tcPr>
            <w:tcW w:w="2147" w:type="dxa"/>
          </w:tcPr>
          <w:p w14:paraId="52F8B2FB" w14:textId="6E1F4F12" w:rsidR="00676F6C" w:rsidRDefault="00AC3388" w:rsidP="00247133">
            <w:pPr>
              <w:rPr>
                <w:lang w:eastAsia="x-none"/>
              </w:rPr>
            </w:pPr>
            <w:r>
              <w:rPr>
                <w:lang w:eastAsia="x-none"/>
              </w:rPr>
              <w:t>Address Book</w:t>
            </w:r>
          </w:p>
        </w:tc>
        <w:tc>
          <w:tcPr>
            <w:tcW w:w="2893" w:type="dxa"/>
          </w:tcPr>
          <w:p w14:paraId="29F731A9" w14:textId="25F03944" w:rsidR="00676F6C" w:rsidRDefault="00261CF3" w:rsidP="00247133">
            <w:pPr>
              <w:rPr>
                <w:lang w:eastAsia="x-none"/>
              </w:rPr>
            </w:pPr>
            <w:r>
              <w:rPr>
                <w:lang w:eastAsia="x-none"/>
              </w:rPr>
              <w:t>Allows to manage users, sites, couriers</w:t>
            </w:r>
          </w:p>
        </w:tc>
        <w:tc>
          <w:tcPr>
            <w:tcW w:w="5092" w:type="dxa"/>
          </w:tcPr>
          <w:p w14:paraId="1EC8BC50" w14:textId="50CB22C4" w:rsidR="00676F6C" w:rsidRDefault="00AD4A4A" w:rsidP="009047C9">
            <w:r>
              <w:t>Create &amp; Manage Collection Sites</w:t>
            </w:r>
            <w:r w:rsidR="009047C9">
              <w:t>, Processing sites, Storage sites, Couriers; Create Users</w:t>
            </w:r>
          </w:p>
        </w:tc>
      </w:tr>
      <w:tr w:rsidR="00AC3388" w14:paraId="33DC3903" w14:textId="77777777" w:rsidTr="00AC3388">
        <w:trPr>
          <w:trHeight w:val="764"/>
        </w:trPr>
        <w:tc>
          <w:tcPr>
            <w:tcW w:w="2147" w:type="dxa"/>
          </w:tcPr>
          <w:p w14:paraId="4D8472C2" w14:textId="52DB8BD2" w:rsidR="00AC3388" w:rsidRDefault="00AC3388" w:rsidP="00247133">
            <w:pPr>
              <w:rPr>
                <w:lang w:eastAsia="x-none"/>
              </w:rPr>
            </w:pPr>
            <w:r>
              <w:rPr>
                <w:lang w:eastAsia="x-none"/>
              </w:rPr>
              <w:t>Forms Designer</w:t>
            </w:r>
          </w:p>
        </w:tc>
        <w:tc>
          <w:tcPr>
            <w:tcW w:w="2893" w:type="dxa"/>
          </w:tcPr>
          <w:p w14:paraId="6D336872" w14:textId="268AB4BE" w:rsidR="00AC3388" w:rsidRDefault="00261CF3" w:rsidP="00247133">
            <w:pPr>
              <w:rPr>
                <w:lang w:eastAsia="x-none"/>
              </w:rPr>
            </w:pPr>
            <w:r>
              <w:rPr>
                <w:lang w:eastAsia="x-none"/>
              </w:rPr>
              <w:t>Allows Forms management</w:t>
            </w:r>
          </w:p>
        </w:tc>
        <w:tc>
          <w:tcPr>
            <w:tcW w:w="5092" w:type="dxa"/>
          </w:tcPr>
          <w:p w14:paraId="1DF8E6A1" w14:textId="27133637" w:rsidR="00AC3388" w:rsidRDefault="00261CF3" w:rsidP="00AC3388">
            <w:r>
              <w:t>Search and View the data collection forms; create or modify forms; Activate, deactivate, deprecate and reinstate forms.</w:t>
            </w:r>
            <w:r w:rsidRPr="005F3BE3">
              <w:t xml:space="preserve">  </w:t>
            </w:r>
          </w:p>
          <w:p w14:paraId="683AD3CC" w14:textId="196DA252" w:rsidR="00261CF3" w:rsidRDefault="00261CF3" w:rsidP="00AC3388">
            <w:pPr>
              <w:rPr>
                <w:lang w:eastAsia="x-none"/>
              </w:rPr>
            </w:pPr>
          </w:p>
        </w:tc>
      </w:tr>
      <w:tr w:rsidR="00AC3388" w14:paraId="49AAEB89" w14:textId="77777777" w:rsidTr="00AC3388">
        <w:trPr>
          <w:trHeight w:val="764"/>
        </w:trPr>
        <w:tc>
          <w:tcPr>
            <w:tcW w:w="2147" w:type="dxa"/>
          </w:tcPr>
          <w:p w14:paraId="22840441" w14:textId="3E4D1674" w:rsidR="00AC3388" w:rsidRDefault="00AC3388" w:rsidP="00247133">
            <w:pPr>
              <w:rPr>
                <w:lang w:eastAsia="x-none"/>
              </w:rPr>
            </w:pPr>
            <w:r>
              <w:rPr>
                <w:lang w:eastAsia="x-none"/>
              </w:rPr>
              <w:t>Import Data</w:t>
            </w:r>
          </w:p>
        </w:tc>
        <w:tc>
          <w:tcPr>
            <w:tcW w:w="2893" w:type="dxa"/>
          </w:tcPr>
          <w:p w14:paraId="3DA3F520" w14:textId="0CE607DD" w:rsidR="00AC3388" w:rsidRDefault="00261CF3" w:rsidP="00261CF3">
            <w:pPr>
              <w:rPr>
                <w:lang w:eastAsia="x-none"/>
              </w:rPr>
            </w:pPr>
            <w:r>
              <w:rPr>
                <w:lang w:eastAsia="x-none"/>
              </w:rPr>
              <w:t xml:space="preserve">Allows Import </w:t>
            </w:r>
            <w:r>
              <w:rPr>
                <w:rFonts w:ascii="Tahoma" w:hAnsi="Tahoma"/>
              </w:rPr>
              <w:t xml:space="preserve">Process </w:t>
            </w:r>
            <w:r>
              <w:rPr>
                <w:lang w:eastAsia="x-none"/>
              </w:rPr>
              <w:t xml:space="preserve">using standard templates </w:t>
            </w:r>
          </w:p>
        </w:tc>
        <w:tc>
          <w:tcPr>
            <w:tcW w:w="5092" w:type="dxa"/>
          </w:tcPr>
          <w:p w14:paraId="55FF995A" w14:textId="5AC52B3F" w:rsidR="00AC3388" w:rsidRDefault="00261CF3" w:rsidP="00AC3388">
            <w:pPr>
              <w:rPr>
                <w:lang w:eastAsia="x-none"/>
              </w:rPr>
            </w:pPr>
            <w:r>
              <w:rPr>
                <w:lang w:eastAsia="x-none"/>
              </w:rPr>
              <w:t>Import Process Templates</w:t>
            </w:r>
          </w:p>
        </w:tc>
      </w:tr>
      <w:tr w:rsidR="00AC3388" w14:paraId="58B4C794" w14:textId="77777777" w:rsidTr="00AC3388">
        <w:trPr>
          <w:trHeight w:val="764"/>
        </w:trPr>
        <w:tc>
          <w:tcPr>
            <w:tcW w:w="2147" w:type="dxa"/>
          </w:tcPr>
          <w:p w14:paraId="46DEC9D0" w14:textId="3BE1D39D" w:rsidR="00AC3388" w:rsidRDefault="00EF3220" w:rsidP="00247133">
            <w:pPr>
              <w:rPr>
                <w:lang w:eastAsia="x-none"/>
              </w:rPr>
            </w:pPr>
            <w:r>
              <w:rPr>
                <w:lang w:eastAsia="x-none"/>
              </w:rPr>
              <w:t>Kits Designer</w:t>
            </w:r>
          </w:p>
        </w:tc>
        <w:tc>
          <w:tcPr>
            <w:tcW w:w="2893" w:type="dxa"/>
          </w:tcPr>
          <w:p w14:paraId="6BF101B5" w14:textId="613F544D" w:rsidR="00AC3388" w:rsidRDefault="00261CF3" w:rsidP="00247133">
            <w:pPr>
              <w:rPr>
                <w:lang w:eastAsia="x-none"/>
              </w:rPr>
            </w:pPr>
            <w:r>
              <w:rPr>
                <w:lang w:eastAsia="x-none"/>
              </w:rPr>
              <w:t>Allows Kit management</w:t>
            </w:r>
          </w:p>
        </w:tc>
        <w:tc>
          <w:tcPr>
            <w:tcW w:w="5092" w:type="dxa"/>
          </w:tcPr>
          <w:p w14:paraId="3672556B" w14:textId="77777777" w:rsidR="00261CF3" w:rsidRDefault="00261CF3" w:rsidP="00261CF3">
            <w:r>
              <w:t xml:space="preserve">Search Kit Templates, View kit templates, Generate kit template manifest report. </w:t>
            </w:r>
          </w:p>
          <w:p w14:paraId="17DB7218" w14:textId="7F7A4E24" w:rsidR="00AC3388" w:rsidRDefault="00261CF3" w:rsidP="00261CF3">
            <w:pPr>
              <w:rPr>
                <w:lang w:eastAsia="x-none"/>
              </w:rPr>
            </w:pPr>
            <w:r>
              <w:t>Create or modify kit templates; Activate and deactivate kit templates.</w:t>
            </w:r>
            <w:r w:rsidRPr="005F3BE3">
              <w:t xml:space="preserve">  </w:t>
            </w:r>
          </w:p>
        </w:tc>
      </w:tr>
      <w:tr w:rsidR="00AC3388" w14:paraId="522E5920" w14:textId="77777777" w:rsidTr="00AC3388">
        <w:trPr>
          <w:trHeight w:val="764"/>
        </w:trPr>
        <w:tc>
          <w:tcPr>
            <w:tcW w:w="2147" w:type="dxa"/>
          </w:tcPr>
          <w:p w14:paraId="2A594FD5" w14:textId="7FB02174" w:rsidR="00AC3388" w:rsidRDefault="00EF3220" w:rsidP="00247133">
            <w:pPr>
              <w:rPr>
                <w:lang w:eastAsia="x-none"/>
              </w:rPr>
            </w:pPr>
            <w:r>
              <w:rPr>
                <w:lang w:eastAsia="x-none"/>
              </w:rPr>
              <w:t>Questions Designer</w:t>
            </w:r>
          </w:p>
        </w:tc>
        <w:tc>
          <w:tcPr>
            <w:tcW w:w="2893" w:type="dxa"/>
          </w:tcPr>
          <w:p w14:paraId="3F587AC4" w14:textId="54EC3518" w:rsidR="00AC3388" w:rsidRPr="00261CF3" w:rsidRDefault="00261CF3" w:rsidP="00247133">
            <w:pPr>
              <w:rPr>
                <w:highlight w:val="yellow"/>
                <w:lang w:eastAsia="x-none"/>
              </w:rPr>
            </w:pPr>
            <w:r w:rsidRPr="00261CF3">
              <w:rPr>
                <w:lang w:eastAsia="x-none"/>
              </w:rPr>
              <w:t xml:space="preserve">Allows </w:t>
            </w:r>
            <w:r w:rsidR="00986765">
              <w:rPr>
                <w:lang w:eastAsia="x-none"/>
              </w:rPr>
              <w:t>Questions management</w:t>
            </w:r>
          </w:p>
        </w:tc>
        <w:tc>
          <w:tcPr>
            <w:tcW w:w="5092" w:type="dxa"/>
          </w:tcPr>
          <w:p w14:paraId="406A899E" w14:textId="1B28D162" w:rsidR="00AC3388" w:rsidRDefault="00986765" w:rsidP="00986765">
            <w:pPr>
              <w:rPr>
                <w:lang w:eastAsia="x-none"/>
              </w:rPr>
            </w:pPr>
            <w:r>
              <w:t>Search and View Questions Create or modify Questions; Activate, Deactivate, Deprecate and Reinstate questions</w:t>
            </w:r>
          </w:p>
        </w:tc>
      </w:tr>
      <w:tr w:rsidR="00AC3388" w14:paraId="2AFDCAF8" w14:textId="77777777" w:rsidTr="00AC3388">
        <w:trPr>
          <w:trHeight w:val="764"/>
        </w:trPr>
        <w:tc>
          <w:tcPr>
            <w:tcW w:w="2147" w:type="dxa"/>
          </w:tcPr>
          <w:p w14:paraId="571DFB96" w14:textId="1E3C9F78" w:rsidR="00AC3388" w:rsidRDefault="00EF3220" w:rsidP="00247133">
            <w:pPr>
              <w:rPr>
                <w:lang w:eastAsia="x-none"/>
              </w:rPr>
            </w:pPr>
            <w:r>
              <w:rPr>
                <w:lang w:eastAsia="x-none"/>
              </w:rPr>
              <w:t>Storage Designer</w:t>
            </w:r>
          </w:p>
        </w:tc>
        <w:tc>
          <w:tcPr>
            <w:tcW w:w="2893" w:type="dxa"/>
          </w:tcPr>
          <w:p w14:paraId="344996F7" w14:textId="0C7B8BE1" w:rsidR="00AC3388" w:rsidRDefault="00DE73C2" w:rsidP="00247133">
            <w:pPr>
              <w:rPr>
                <w:lang w:eastAsia="x-none"/>
              </w:rPr>
            </w:pPr>
            <w:r>
              <w:rPr>
                <w:lang w:eastAsia="x-none"/>
              </w:rPr>
              <w:t>Allows Storage Device Management</w:t>
            </w:r>
          </w:p>
        </w:tc>
        <w:tc>
          <w:tcPr>
            <w:tcW w:w="5092" w:type="dxa"/>
          </w:tcPr>
          <w:p w14:paraId="063143AC" w14:textId="6024C862" w:rsidR="00AC3388" w:rsidRDefault="00DE73C2" w:rsidP="00DE73C2">
            <w:pPr>
              <w:tabs>
                <w:tab w:val="left" w:pos="10620"/>
              </w:tabs>
              <w:ind w:right="720"/>
            </w:pPr>
            <w:r>
              <w:t>Search, View Storage devices; Create or modify storage devices; Move storage divisions within a device or to a different device; Generate storage r</w:t>
            </w:r>
            <w:r w:rsidR="00621958">
              <w:t>eport, Generate barcode labels.</w:t>
            </w:r>
          </w:p>
        </w:tc>
      </w:tr>
    </w:tbl>
    <w:p w14:paraId="449A7283" w14:textId="1B301347" w:rsidR="00676F6C" w:rsidRDefault="00EF3220" w:rsidP="00EF3220">
      <w:pPr>
        <w:ind w:left="720"/>
      </w:pPr>
      <w:r>
        <w:rPr>
          <w:noProof/>
        </w:rPr>
        <w:drawing>
          <wp:inline distT="0" distB="0" distL="0" distR="0" wp14:anchorId="1E605B58" wp14:editId="732F4CFE">
            <wp:extent cx="6486525" cy="2390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79" t="9301" r="922" b="27602"/>
                    <a:stretch/>
                  </pic:blipFill>
                  <pic:spPr bwMode="auto">
                    <a:xfrm>
                      <a:off x="0" y="0"/>
                      <a:ext cx="6486525" cy="2390775"/>
                    </a:xfrm>
                    <a:prstGeom prst="rect">
                      <a:avLst/>
                    </a:prstGeom>
                    <a:ln>
                      <a:noFill/>
                    </a:ln>
                    <a:extLst>
                      <a:ext uri="{53640926-AAD7-44D8-BBD7-CCE9431645EC}">
                        <a14:shadowObscured xmlns:a14="http://schemas.microsoft.com/office/drawing/2010/main"/>
                      </a:ext>
                    </a:extLst>
                  </pic:spPr>
                </pic:pic>
              </a:graphicData>
            </a:graphic>
          </wp:inline>
        </w:drawing>
      </w:r>
    </w:p>
    <w:p w14:paraId="2B238D64" w14:textId="77777777" w:rsidR="00EF3220" w:rsidRDefault="00EF3220" w:rsidP="00676F6C">
      <w:pPr>
        <w:rPr>
          <w:lang w:eastAsia="x-none"/>
        </w:rPr>
      </w:pPr>
    </w:p>
    <w:p w14:paraId="1E25E886" w14:textId="77777777" w:rsidR="00540BDF" w:rsidRDefault="00540BDF" w:rsidP="00676F6C">
      <w:pPr>
        <w:rPr>
          <w:lang w:eastAsia="x-none"/>
        </w:rPr>
      </w:pPr>
    </w:p>
    <w:p w14:paraId="204A5362" w14:textId="77777777" w:rsidR="00540BDF" w:rsidRDefault="00540BDF" w:rsidP="00676F6C">
      <w:pPr>
        <w:rPr>
          <w:lang w:eastAsia="x-none"/>
        </w:rPr>
      </w:pPr>
    </w:p>
    <w:p w14:paraId="6366AF2F" w14:textId="77777777" w:rsidR="00540BDF" w:rsidRDefault="00540BDF" w:rsidP="00676F6C">
      <w:pPr>
        <w:rPr>
          <w:lang w:eastAsia="x-none"/>
        </w:rPr>
      </w:pPr>
    </w:p>
    <w:p w14:paraId="708908C6" w14:textId="77777777" w:rsidR="00540BDF" w:rsidRDefault="00540BDF" w:rsidP="00676F6C">
      <w:pPr>
        <w:rPr>
          <w:lang w:eastAsia="x-none"/>
        </w:rPr>
      </w:pPr>
    </w:p>
    <w:p w14:paraId="462803EE" w14:textId="77777777" w:rsidR="00540BDF" w:rsidRDefault="00540BDF" w:rsidP="00676F6C">
      <w:pPr>
        <w:rPr>
          <w:lang w:eastAsia="x-none"/>
        </w:rPr>
      </w:pPr>
    </w:p>
    <w:p w14:paraId="2B05E4AC" w14:textId="77777777" w:rsidR="00540BDF" w:rsidRDefault="00540BDF" w:rsidP="00676F6C">
      <w:pPr>
        <w:rPr>
          <w:lang w:eastAsia="x-none"/>
        </w:rPr>
      </w:pPr>
    </w:p>
    <w:p w14:paraId="3B6B9FD6" w14:textId="77777777" w:rsidR="00540BDF" w:rsidRDefault="00540BDF" w:rsidP="00676F6C">
      <w:pPr>
        <w:rPr>
          <w:lang w:eastAsia="x-none"/>
        </w:rPr>
      </w:pPr>
    </w:p>
    <w:p w14:paraId="2933033C" w14:textId="06AFF887" w:rsidR="00540BDF" w:rsidRDefault="00540BDF" w:rsidP="00676F6C">
      <w:pPr>
        <w:rPr>
          <w:lang w:eastAsia="x-none"/>
        </w:rPr>
      </w:pPr>
    </w:p>
    <w:p w14:paraId="20B38CC8" w14:textId="77777777" w:rsidR="00540BDF" w:rsidRDefault="00540BDF" w:rsidP="00676F6C">
      <w:pPr>
        <w:rPr>
          <w:lang w:eastAsia="x-none"/>
        </w:rPr>
      </w:pPr>
    </w:p>
    <w:p w14:paraId="7427F4C9" w14:textId="71107DB5" w:rsidR="00676F6C" w:rsidRDefault="00370829" w:rsidP="00676F6C">
      <w:pPr>
        <w:rPr>
          <w:lang w:eastAsia="x-none"/>
        </w:rPr>
      </w:pPr>
      <w:r>
        <w:rPr>
          <w:lang w:eastAsia="x-none"/>
        </w:rPr>
        <w:t>RP</w:t>
      </w:r>
      <w:r w:rsidR="00676F6C">
        <w:rPr>
          <w:lang w:eastAsia="x-none"/>
        </w:rPr>
        <w:t xml:space="preserve">MS tab: </w:t>
      </w:r>
    </w:p>
    <w:p w14:paraId="3BE6C41F" w14:textId="77777777" w:rsidR="00676F6C" w:rsidRDefault="00676F6C" w:rsidP="00676F6C">
      <w:pPr>
        <w:rPr>
          <w:lang w:eastAsia="x-none"/>
        </w:rPr>
      </w:pPr>
    </w:p>
    <w:tbl>
      <w:tblPr>
        <w:tblStyle w:val="TableGrid"/>
        <w:tblW w:w="10007" w:type="dxa"/>
        <w:tblInd w:w="720" w:type="dxa"/>
        <w:tblLook w:val="04A0" w:firstRow="1" w:lastRow="0" w:firstColumn="1" w:lastColumn="0" w:noHBand="0" w:noVBand="1"/>
      </w:tblPr>
      <w:tblGrid>
        <w:gridCol w:w="2280"/>
        <w:gridCol w:w="2724"/>
        <w:gridCol w:w="5003"/>
      </w:tblGrid>
      <w:tr w:rsidR="00676F6C" w14:paraId="0EBC07DE" w14:textId="77777777" w:rsidTr="00EF3220">
        <w:trPr>
          <w:trHeight w:val="131"/>
        </w:trPr>
        <w:tc>
          <w:tcPr>
            <w:tcW w:w="2280" w:type="dxa"/>
          </w:tcPr>
          <w:p w14:paraId="1EFEB1E7" w14:textId="77777777" w:rsidR="00676F6C" w:rsidRDefault="00676F6C" w:rsidP="00247133">
            <w:pPr>
              <w:pStyle w:val="ListParagraph"/>
              <w:ind w:left="0"/>
            </w:pPr>
            <w:r>
              <w:t>Tab</w:t>
            </w:r>
          </w:p>
        </w:tc>
        <w:tc>
          <w:tcPr>
            <w:tcW w:w="2724" w:type="dxa"/>
          </w:tcPr>
          <w:p w14:paraId="2BFBC030" w14:textId="77777777" w:rsidR="00676F6C" w:rsidRDefault="00676F6C" w:rsidP="00247133">
            <w:pPr>
              <w:pStyle w:val="ListParagraph"/>
              <w:ind w:left="0"/>
            </w:pPr>
            <w:r>
              <w:t>Function</w:t>
            </w:r>
          </w:p>
        </w:tc>
        <w:tc>
          <w:tcPr>
            <w:tcW w:w="5003" w:type="dxa"/>
          </w:tcPr>
          <w:p w14:paraId="7408C009" w14:textId="77777777" w:rsidR="00676F6C" w:rsidRDefault="00676F6C" w:rsidP="00247133">
            <w:pPr>
              <w:pStyle w:val="ListParagraph"/>
              <w:ind w:left="0"/>
            </w:pPr>
            <w:r>
              <w:t>Events</w:t>
            </w:r>
          </w:p>
        </w:tc>
      </w:tr>
      <w:tr w:rsidR="00676F6C" w14:paraId="041F15C6" w14:textId="77777777" w:rsidTr="00EF3220">
        <w:trPr>
          <w:trHeight w:val="510"/>
        </w:trPr>
        <w:tc>
          <w:tcPr>
            <w:tcW w:w="2280" w:type="dxa"/>
          </w:tcPr>
          <w:p w14:paraId="5E868705" w14:textId="51E2A0F3" w:rsidR="00676F6C" w:rsidRDefault="00AC3388" w:rsidP="00247133">
            <w:pPr>
              <w:pStyle w:val="ListParagraph"/>
              <w:ind w:left="0"/>
            </w:pPr>
            <w:r>
              <w:t>Configuration</w:t>
            </w:r>
          </w:p>
        </w:tc>
        <w:tc>
          <w:tcPr>
            <w:tcW w:w="2724" w:type="dxa"/>
          </w:tcPr>
          <w:p w14:paraId="69F6AD92" w14:textId="62C72269" w:rsidR="009F12F8" w:rsidRDefault="00AC3388" w:rsidP="00AC3388">
            <w:pPr>
              <w:pStyle w:val="ListParagraph"/>
              <w:ind w:left="0"/>
            </w:pPr>
            <w:r>
              <w:t>Allows Project management</w:t>
            </w:r>
          </w:p>
        </w:tc>
        <w:tc>
          <w:tcPr>
            <w:tcW w:w="5003" w:type="dxa"/>
          </w:tcPr>
          <w:p w14:paraId="376DA350" w14:textId="6A97505D" w:rsidR="00676F6C" w:rsidRDefault="00AC3388" w:rsidP="00247133">
            <w:pPr>
              <w:pStyle w:val="ListParagraph"/>
              <w:ind w:left="0"/>
            </w:pPr>
            <w:r>
              <w:t>Search Projects, View Project, Create Projects</w:t>
            </w:r>
          </w:p>
        </w:tc>
      </w:tr>
    </w:tbl>
    <w:p w14:paraId="3792FB03" w14:textId="10AB9400" w:rsidR="00676F6C" w:rsidRDefault="00676F6C" w:rsidP="00676F6C">
      <w:pPr>
        <w:pStyle w:val="ListParagraph"/>
      </w:pPr>
    </w:p>
    <w:p w14:paraId="7FDE7CF7" w14:textId="77777777" w:rsidR="00EF3220" w:rsidRDefault="00EF3220" w:rsidP="00612AF6">
      <w:pPr>
        <w:pStyle w:val="ListParagraph"/>
        <w:ind w:left="0"/>
        <w:rPr>
          <w:noProof/>
        </w:rPr>
      </w:pPr>
    </w:p>
    <w:p w14:paraId="36CC9658" w14:textId="2DDEE5FE" w:rsidR="00EF3220" w:rsidRDefault="00540BDF" w:rsidP="00986765">
      <w:pPr>
        <w:pStyle w:val="ListParagraph"/>
        <w:rPr>
          <w:noProof/>
        </w:rPr>
      </w:pPr>
      <w:r>
        <w:rPr>
          <w:noProof/>
        </w:rPr>
        <w:drawing>
          <wp:inline distT="0" distB="0" distL="0" distR="0" wp14:anchorId="0A034CD7" wp14:editId="3BC8CA68">
            <wp:extent cx="6534150" cy="2438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13" t="9553" r="1630" b="26093"/>
                    <a:stretch/>
                  </pic:blipFill>
                  <pic:spPr bwMode="auto">
                    <a:xfrm>
                      <a:off x="0" y="0"/>
                      <a:ext cx="6534150" cy="2438400"/>
                    </a:xfrm>
                    <a:prstGeom prst="rect">
                      <a:avLst/>
                    </a:prstGeom>
                    <a:ln>
                      <a:noFill/>
                    </a:ln>
                    <a:extLst>
                      <a:ext uri="{53640926-AAD7-44D8-BBD7-CCE9431645EC}">
                        <a14:shadowObscured xmlns:a14="http://schemas.microsoft.com/office/drawing/2010/main"/>
                      </a:ext>
                    </a:extLst>
                  </pic:spPr>
                </pic:pic>
              </a:graphicData>
            </a:graphic>
          </wp:inline>
        </w:drawing>
      </w:r>
    </w:p>
    <w:p w14:paraId="21597F6C" w14:textId="1E4777D3" w:rsidR="00676F6C" w:rsidRDefault="00370829" w:rsidP="00612AF6">
      <w:pPr>
        <w:pStyle w:val="ListParagraph"/>
        <w:ind w:left="0"/>
        <w:rPr>
          <w:noProof/>
        </w:rPr>
      </w:pPr>
      <w:r>
        <w:rPr>
          <w:noProof/>
        </w:rPr>
        <w:t>Site Administration:</w:t>
      </w:r>
    </w:p>
    <w:p w14:paraId="39040FA3" w14:textId="77777777" w:rsidR="00370829" w:rsidRDefault="00370829" w:rsidP="00612AF6">
      <w:pPr>
        <w:pStyle w:val="ListParagraph"/>
        <w:ind w:left="0"/>
        <w:rPr>
          <w:noProof/>
        </w:rPr>
      </w:pPr>
    </w:p>
    <w:tbl>
      <w:tblPr>
        <w:tblStyle w:val="TableGrid"/>
        <w:tblW w:w="10248" w:type="dxa"/>
        <w:tblInd w:w="720" w:type="dxa"/>
        <w:tblLook w:val="04A0" w:firstRow="1" w:lastRow="0" w:firstColumn="1" w:lastColumn="0" w:noHBand="0" w:noVBand="1"/>
      </w:tblPr>
      <w:tblGrid>
        <w:gridCol w:w="2335"/>
        <w:gridCol w:w="2790"/>
        <w:gridCol w:w="5123"/>
      </w:tblGrid>
      <w:tr w:rsidR="00370829" w14:paraId="1F768031" w14:textId="77777777" w:rsidTr="00B779E4">
        <w:trPr>
          <w:trHeight w:val="129"/>
        </w:trPr>
        <w:tc>
          <w:tcPr>
            <w:tcW w:w="2335" w:type="dxa"/>
          </w:tcPr>
          <w:p w14:paraId="2CAB3B18" w14:textId="77777777" w:rsidR="00370829" w:rsidRDefault="00370829" w:rsidP="00B779E4">
            <w:pPr>
              <w:pStyle w:val="ListParagraph"/>
              <w:ind w:left="0"/>
            </w:pPr>
            <w:r>
              <w:t>Tab</w:t>
            </w:r>
          </w:p>
        </w:tc>
        <w:tc>
          <w:tcPr>
            <w:tcW w:w="2790" w:type="dxa"/>
          </w:tcPr>
          <w:p w14:paraId="4006D066" w14:textId="77777777" w:rsidR="00370829" w:rsidRDefault="00370829" w:rsidP="00B779E4">
            <w:pPr>
              <w:pStyle w:val="ListParagraph"/>
              <w:ind w:left="0"/>
            </w:pPr>
            <w:r>
              <w:t>Function</w:t>
            </w:r>
          </w:p>
        </w:tc>
        <w:tc>
          <w:tcPr>
            <w:tcW w:w="5123" w:type="dxa"/>
          </w:tcPr>
          <w:p w14:paraId="6075BA3C" w14:textId="77777777" w:rsidR="00370829" w:rsidRDefault="00370829" w:rsidP="00B779E4">
            <w:pPr>
              <w:pStyle w:val="ListParagraph"/>
              <w:ind w:left="0"/>
            </w:pPr>
            <w:r>
              <w:t>Events</w:t>
            </w:r>
          </w:p>
        </w:tc>
      </w:tr>
      <w:tr w:rsidR="00370829" w14:paraId="43961FBF" w14:textId="77777777" w:rsidTr="00B779E4">
        <w:trPr>
          <w:trHeight w:val="501"/>
        </w:trPr>
        <w:tc>
          <w:tcPr>
            <w:tcW w:w="2335" w:type="dxa"/>
          </w:tcPr>
          <w:p w14:paraId="20209CF6" w14:textId="339EF7BF" w:rsidR="00370829" w:rsidRDefault="00C81E17" w:rsidP="00B779E4">
            <w:pPr>
              <w:pStyle w:val="ListParagraph"/>
              <w:ind w:left="0"/>
            </w:pPr>
            <w:r>
              <w:t>Clear Appl</w:t>
            </w:r>
            <w:r w:rsidR="00AC3388">
              <w:t>ication Cache</w:t>
            </w:r>
          </w:p>
        </w:tc>
        <w:tc>
          <w:tcPr>
            <w:tcW w:w="2790" w:type="dxa"/>
          </w:tcPr>
          <w:p w14:paraId="0C17F0D2" w14:textId="7EE67122" w:rsidR="00370829" w:rsidRDefault="00C77FD6" w:rsidP="00C77FD6">
            <w:pPr>
              <w:pStyle w:val="ListParagraph"/>
              <w:ind w:left="0"/>
            </w:pPr>
            <w:r>
              <w:t>Allows Clear Cache</w:t>
            </w:r>
          </w:p>
        </w:tc>
        <w:tc>
          <w:tcPr>
            <w:tcW w:w="5123" w:type="dxa"/>
          </w:tcPr>
          <w:p w14:paraId="0D7E5BD8" w14:textId="5A85EAAC" w:rsidR="00370829" w:rsidRDefault="00C77FD6" w:rsidP="00B779E4">
            <w:pPr>
              <w:pStyle w:val="ListParagraph"/>
              <w:ind w:left="0"/>
            </w:pPr>
            <w:r>
              <w:t>Clear Cache</w:t>
            </w:r>
          </w:p>
        </w:tc>
      </w:tr>
      <w:tr w:rsidR="00AC3388" w14:paraId="7647E72E" w14:textId="77777777" w:rsidTr="00B779E4">
        <w:trPr>
          <w:trHeight w:val="501"/>
        </w:trPr>
        <w:tc>
          <w:tcPr>
            <w:tcW w:w="2335" w:type="dxa"/>
          </w:tcPr>
          <w:p w14:paraId="126B360F" w14:textId="40441F1E" w:rsidR="00AC3388" w:rsidRDefault="00AC3388" w:rsidP="00B779E4">
            <w:pPr>
              <w:pStyle w:val="ListParagraph"/>
              <w:ind w:left="0"/>
            </w:pPr>
            <w:r>
              <w:t>Manage User Session</w:t>
            </w:r>
          </w:p>
        </w:tc>
        <w:tc>
          <w:tcPr>
            <w:tcW w:w="2790" w:type="dxa"/>
          </w:tcPr>
          <w:p w14:paraId="36059F2A" w14:textId="75666D0A" w:rsidR="00AC3388" w:rsidRDefault="00AC3388" w:rsidP="00B779E4">
            <w:pPr>
              <w:pStyle w:val="ListParagraph"/>
              <w:ind w:left="0"/>
            </w:pPr>
            <w:r>
              <w:t>Allows user management</w:t>
            </w:r>
          </w:p>
        </w:tc>
        <w:tc>
          <w:tcPr>
            <w:tcW w:w="5123" w:type="dxa"/>
          </w:tcPr>
          <w:p w14:paraId="10B7CD33" w14:textId="64C7AE53" w:rsidR="00AC3388" w:rsidRDefault="00AC3388" w:rsidP="00B779E4">
            <w:pPr>
              <w:pStyle w:val="ListParagraph"/>
              <w:ind w:left="0"/>
            </w:pPr>
            <w:r>
              <w:t>Enable User, Disable user accounts and force user logout</w:t>
            </w:r>
          </w:p>
        </w:tc>
      </w:tr>
    </w:tbl>
    <w:p w14:paraId="4749A5CD" w14:textId="77777777" w:rsidR="00370829" w:rsidRDefault="00370829" w:rsidP="00612AF6">
      <w:pPr>
        <w:pStyle w:val="ListParagraph"/>
        <w:ind w:left="0"/>
        <w:rPr>
          <w:ins w:id="124" w:author="Sayali Dev" w:date="2018-01-18T15:44:00Z"/>
        </w:rPr>
      </w:pPr>
    </w:p>
    <w:p w14:paraId="30BFCEE0" w14:textId="77777777" w:rsidR="009543CE" w:rsidRDefault="009543CE" w:rsidP="00612AF6">
      <w:pPr>
        <w:pStyle w:val="ListParagraph"/>
        <w:ind w:left="0"/>
        <w:rPr>
          <w:ins w:id="125" w:author="Sayali Dev" w:date="2018-01-12T12:44:00Z"/>
        </w:rPr>
      </w:pPr>
    </w:p>
    <w:p w14:paraId="4EA8023A" w14:textId="6763FDF7" w:rsidR="005D1618" w:rsidRDefault="00E47097" w:rsidP="00E47097">
      <w:pPr>
        <w:pStyle w:val="ListParagraph"/>
        <w:ind w:left="2160" w:hanging="1440"/>
      </w:pPr>
      <w:r>
        <w:rPr>
          <w:noProof/>
        </w:rPr>
        <w:drawing>
          <wp:inline distT="0" distB="0" distL="0" distR="0" wp14:anchorId="0212C9DF" wp14:editId="2767D5A6">
            <wp:extent cx="6600825" cy="23241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055" r="2053" b="28607"/>
                    <a:stretch/>
                  </pic:blipFill>
                  <pic:spPr bwMode="auto">
                    <a:xfrm>
                      <a:off x="0" y="0"/>
                      <a:ext cx="6600825" cy="2324100"/>
                    </a:xfrm>
                    <a:prstGeom prst="rect">
                      <a:avLst/>
                    </a:prstGeom>
                    <a:ln>
                      <a:noFill/>
                    </a:ln>
                    <a:extLst>
                      <a:ext uri="{53640926-AAD7-44D8-BBD7-CCE9431645EC}">
                        <a14:shadowObscured xmlns:a14="http://schemas.microsoft.com/office/drawing/2010/main"/>
                      </a:ext>
                    </a:extLst>
                  </pic:spPr>
                </pic:pic>
              </a:graphicData>
            </a:graphic>
          </wp:inline>
        </w:drawing>
      </w:r>
    </w:p>
    <w:p w14:paraId="1C474C32" w14:textId="77777777" w:rsidR="005D1618" w:rsidRDefault="005D1618">
      <w:pPr>
        <w:pStyle w:val="ListParagraph"/>
        <w:ind w:left="0"/>
        <w:rPr>
          <w:ins w:id="126" w:author="Sayali Dev" w:date="2018-01-12T12:44:00Z"/>
        </w:rPr>
        <w:pPrChange w:id="127" w:author="Sayali Dev" w:date="2018-01-12T12:44:00Z">
          <w:pPr>
            <w:pStyle w:val="Heading1"/>
          </w:pPr>
        </w:pPrChange>
      </w:pPr>
      <w:bookmarkStart w:id="128" w:name="_Toc502575248"/>
    </w:p>
    <w:p w14:paraId="1571F333" w14:textId="2B3609FA" w:rsidR="00EF3220" w:rsidRDefault="00EF3220">
      <w:pPr>
        <w:pStyle w:val="ListParagraph"/>
        <w:ind w:left="0"/>
        <w:pPrChange w:id="129" w:author="Sayali Dev" w:date="2018-01-12T12:44:00Z">
          <w:pPr>
            <w:pStyle w:val="Heading1"/>
          </w:pPr>
        </w:pPrChange>
      </w:pPr>
      <w:ins w:id="130" w:author="Sayali Dev" w:date="2018-01-12T12:43:00Z">
        <w:r w:rsidRPr="00C90213">
          <w:rPr>
            <w:b/>
            <w:rPrChange w:id="131" w:author="Sayali Dev" w:date="2018-01-12T12:56:00Z">
              <w:rPr/>
            </w:rPrChange>
          </w:rPr>
          <w:t>NOTE:</w:t>
        </w:r>
        <w:r>
          <w:t xml:space="preserve"> </w:t>
        </w:r>
      </w:ins>
      <w:ins w:id="132" w:author="Sayali Dev" w:date="2018-01-12T12:53:00Z">
        <w:r>
          <w:t>You can scan barcode for the</w:t>
        </w:r>
      </w:ins>
      <w:r>
        <w:t xml:space="preserve"> </w:t>
      </w:r>
      <w:ins w:id="133" w:author="Sayali Dev" w:date="2018-01-12T12:53:00Z">
        <w:r>
          <w:t>kit t</w:t>
        </w:r>
      </w:ins>
      <w:ins w:id="134" w:author="Sayali Dev" w:date="2018-01-12T12:43:00Z">
        <w:r>
          <w:t>o enter source identifiers into the application.</w:t>
        </w:r>
      </w:ins>
    </w:p>
    <w:p w14:paraId="53297DFB" w14:textId="295B8813" w:rsidR="00621958" w:rsidRDefault="00621958" w:rsidP="00621958">
      <w:pPr>
        <w:pStyle w:val="ListParagraph"/>
        <w:ind w:left="0"/>
      </w:pPr>
    </w:p>
    <w:p w14:paraId="3780120D" w14:textId="77777777" w:rsidR="00621958" w:rsidDel="005D1618" w:rsidRDefault="00621958" w:rsidP="00621958">
      <w:pPr>
        <w:pStyle w:val="ListParagraph"/>
        <w:ind w:left="0"/>
        <w:rPr>
          <w:del w:id="135" w:author="Sayali Dev" w:date="2018-01-12T12:44:00Z"/>
        </w:rPr>
      </w:pPr>
    </w:p>
    <w:p w14:paraId="2A4563B5" w14:textId="435462F1" w:rsidR="009F12F8" w:rsidRDefault="009F12F8">
      <w:pPr>
        <w:pStyle w:val="ListParagraph"/>
        <w:ind w:left="0"/>
        <w:rPr>
          <w:ins w:id="136" w:author="Sayali Dev" w:date="2018-01-12T12:44:00Z"/>
        </w:rPr>
        <w:pPrChange w:id="137" w:author="Sayali Dev" w:date="2018-01-12T12:44:00Z">
          <w:pPr>
            <w:pStyle w:val="Heading1"/>
          </w:pPr>
        </w:pPrChange>
      </w:pPr>
    </w:p>
    <w:p w14:paraId="11363AC2" w14:textId="10C817EF" w:rsidR="004209F4" w:rsidRDefault="00A1075E" w:rsidP="00AA2E41">
      <w:pPr>
        <w:pStyle w:val="Heading1"/>
        <w:rPr>
          <w:lang w:val="en-US"/>
        </w:rPr>
      </w:pPr>
      <w:bookmarkStart w:id="138" w:name="_Toc504392197"/>
      <w:bookmarkStart w:id="139" w:name="_Toc507159106"/>
      <w:bookmarkEnd w:id="128"/>
      <w:r>
        <w:rPr>
          <w:lang w:val="en-US"/>
        </w:rPr>
        <w:lastRenderedPageBreak/>
        <w:t xml:space="preserve">Workflow for </w:t>
      </w:r>
      <w:r w:rsidR="00AA2E41">
        <w:rPr>
          <w:lang w:val="en-US"/>
        </w:rPr>
        <w:t xml:space="preserve">an </w:t>
      </w:r>
      <w:r>
        <w:rPr>
          <w:lang w:val="en-US"/>
        </w:rPr>
        <w:t>Administrator</w:t>
      </w:r>
      <w:bookmarkEnd w:id="138"/>
      <w:bookmarkEnd w:id="139"/>
    </w:p>
    <w:p w14:paraId="27FD45C0" w14:textId="344DE468" w:rsidR="00AA2E41" w:rsidRDefault="00AA2E41" w:rsidP="00AA2E41">
      <w:pPr>
        <w:rPr>
          <w:lang w:eastAsia="x-none"/>
        </w:rPr>
      </w:pPr>
    </w:p>
    <w:p w14:paraId="2B40457F" w14:textId="1B198B4A" w:rsidR="00AA2E41" w:rsidRDefault="00AE17E1" w:rsidP="00AE17E1">
      <w:pPr>
        <w:rPr>
          <w:lang w:eastAsia="x-none"/>
        </w:rPr>
      </w:pPr>
      <w:r>
        <w:rPr>
          <w:lang w:eastAsia="x-none"/>
        </w:rPr>
        <w:t>A</w:t>
      </w:r>
      <w:r w:rsidR="00BD0B63">
        <w:rPr>
          <w:lang w:eastAsia="x-none"/>
        </w:rPr>
        <w:t>n Administrator perform</w:t>
      </w:r>
      <w:r>
        <w:rPr>
          <w:lang w:eastAsia="x-none"/>
        </w:rPr>
        <w:t>s following tasks in same order to set up Cirraspec for Projects</w:t>
      </w:r>
    </w:p>
    <w:p w14:paraId="7ECDE40A" w14:textId="77777777" w:rsidR="00802ADF" w:rsidRPr="00AA2E41" w:rsidRDefault="00802ADF" w:rsidP="00AE17E1">
      <w:pPr>
        <w:rPr>
          <w:lang w:eastAsia="x-none"/>
        </w:rPr>
      </w:pPr>
    </w:p>
    <w:p w14:paraId="50DA3173" w14:textId="1906A05F" w:rsidR="004209F4" w:rsidRDefault="004209F4" w:rsidP="004209F4">
      <w:pPr>
        <w:rPr>
          <w:lang w:eastAsia="x-none"/>
        </w:rPr>
      </w:pPr>
    </w:p>
    <w:bookmarkStart w:id="140" w:name="_Toc506567752"/>
    <w:bookmarkStart w:id="141" w:name="_Toc507159107"/>
    <w:p w14:paraId="6560A064" w14:textId="2E30E207" w:rsidR="00AA2E41" w:rsidRDefault="00AA2E41" w:rsidP="00AA2E41">
      <w:pPr>
        <w:pStyle w:val="Heading3"/>
        <w:jc w:val="center"/>
        <w:rPr>
          <w:lang w:val="en-US"/>
        </w:rPr>
      </w:pPr>
      <w:r>
        <w:rPr>
          <w:noProof/>
          <w:lang w:val="en-US" w:eastAsia="en-US"/>
        </w:rPr>
        <mc:AlternateContent>
          <mc:Choice Requires="wps">
            <w:drawing>
              <wp:anchor distT="0" distB="0" distL="114300" distR="114300" simplePos="0" relativeHeight="251712000" behindDoc="0" locked="0" layoutInCell="1" allowOverlap="1" wp14:anchorId="35A87376" wp14:editId="6723D061">
                <wp:simplePos x="0" y="0"/>
                <wp:positionH relativeFrom="column">
                  <wp:posOffset>3305175</wp:posOffset>
                </wp:positionH>
                <wp:positionV relativeFrom="paragraph">
                  <wp:posOffset>212725</wp:posOffset>
                </wp:positionV>
                <wp:extent cx="85725" cy="57150"/>
                <wp:effectExtent l="19050" t="0" r="47625" b="38100"/>
                <wp:wrapNone/>
                <wp:docPr id="89" name="Flowchart: Merge 89"/>
                <wp:cNvGraphicFramePr/>
                <a:graphic xmlns:a="http://schemas.openxmlformats.org/drawingml/2006/main">
                  <a:graphicData uri="http://schemas.microsoft.com/office/word/2010/wordprocessingShape">
                    <wps:wsp>
                      <wps:cNvSpPr/>
                      <wps:spPr>
                        <a:xfrm>
                          <a:off x="0" y="0"/>
                          <a:ext cx="85725" cy="57150"/>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AB0F96" id="_x0000_t128" coordsize="21600,21600" o:spt="128" path="m,l21600,,10800,21600xe">
                <v:stroke joinstyle="miter"/>
                <v:path gradientshapeok="t" o:connecttype="custom" o:connectlocs="10800,0;5400,10800;10800,21600;16200,10800" textboxrect="5400,0,16200,10800"/>
              </v:shapetype>
              <v:shape id="Flowchart: Merge 89" o:spid="_x0000_s1026" type="#_x0000_t128" style="position:absolute;margin-left:260.25pt;margin-top:16.75pt;width:6.75pt;height:4.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" fillcolor="black [3200]" strokecolor="black [1600]" strokeweight="1pt"/>
            </w:pict>
          </mc:Fallback>
        </mc:AlternateContent>
      </w:r>
      <w:r w:rsidRPr="00F50B00">
        <w:t>System Administration</w:t>
      </w:r>
      <w:bookmarkEnd w:id="140"/>
      <w:r>
        <w:rPr>
          <w:lang w:val="en-US"/>
        </w:rPr>
        <w:t xml:space="preserve"> Tasks</w:t>
      </w:r>
      <w:r w:rsidR="00BD0B63">
        <w:rPr>
          <w:lang w:val="en-US"/>
        </w:rPr>
        <w:t xml:space="preserve"> </w:t>
      </w:r>
      <w:r w:rsidR="0080794D">
        <w:rPr>
          <w:lang w:val="en-US"/>
        </w:rPr>
        <w:t xml:space="preserve"> on page 14 to 46</w:t>
      </w:r>
      <w:bookmarkEnd w:id="141"/>
    </w:p>
    <w:p w14:paraId="120FE7F6" w14:textId="77777777" w:rsidR="00AA2E41" w:rsidRDefault="00AA2E41" w:rsidP="00AA2E41">
      <w:pPr>
        <w:pStyle w:val="Heading3"/>
        <w:jc w:val="center"/>
        <w:rPr>
          <w:lang w:val="en-US"/>
        </w:rPr>
      </w:pPr>
    </w:p>
    <w:p w14:paraId="7669D5A7" w14:textId="3DC60723" w:rsidR="00AA2E41" w:rsidRPr="00AA2E41" w:rsidRDefault="00AA2E41" w:rsidP="00AA2E41">
      <w:pPr>
        <w:jc w:val="center"/>
        <w:rPr>
          <w:lang w:val="x-none" w:eastAsia="x-none"/>
        </w:rPr>
      </w:pPr>
    </w:p>
    <w:p w14:paraId="4B2D1A4E" w14:textId="77777777" w:rsidR="00233D7E" w:rsidRDefault="00233D7E" w:rsidP="00AA2E41">
      <w:pPr>
        <w:jc w:val="center"/>
      </w:pPr>
      <w:r>
        <w:t>Add Collection Site</w:t>
      </w:r>
    </w:p>
    <w:p w14:paraId="1CEC3AEA" w14:textId="77777777" w:rsidR="00233D7E" w:rsidRDefault="00233D7E" w:rsidP="00AA2E41">
      <w:pPr>
        <w:jc w:val="center"/>
      </w:pPr>
    </w:p>
    <w:p w14:paraId="0B921BC4" w14:textId="77777777" w:rsidR="00233D7E" w:rsidRDefault="00233D7E" w:rsidP="00AA2E41">
      <w:pPr>
        <w:jc w:val="center"/>
      </w:pPr>
      <w:r>
        <w:t>Add Processing Site</w:t>
      </w:r>
    </w:p>
    <w:p w14:paraId="398D289A" w14:textId="77777777" w:rsidR="00233D7E" w:rsidRDefault="00233D7E" w:rsidP="00AA2E41">
      <w:pPr>
        <w:jc w:val="center"/>
      </w:pPr>
    </w:p>
    <w:p w14:paraId="7E534E7C" w14:textId="68705C2D" w:rsidR="00AA2E41" w:rsidRPr="00AA2E41" w:rsidRDefault="00AA2E41" w:rsidP="00AA2E41">
      <w:pPr>
        <w:jc w:val="center"/>
      </w:pPr>
      <w:r w:rsidRPr="00AA2E41">
        <w:t>Add Storage Site(s)</w:t>
      </w:r>
    </w:p>
    <w:p w14:paraId="7DF8C8D0" w14:textId="1909E4D9" w:rsidR="00AA2E41" w:rsidRPr="00AA2E41" w:rsidRDefault="00AA2E41" w:rsidP="00AA2E41">
      <w:pPr>
        <w:jc w:val="center"/>
      </w:pPr>
    </w:p>
    <w:p w14:paraId="5AC248D1" w14:textId="609B3268" w:rsidR="00AA2E41" w:rsidRPr="00AA2E41" w:rsidRDefault="00AA2E41" w:rsidP="00AA2E41">
      <w:pPr>
        <w:jc w:val="center"/>
      </w:pPr>
      <w:r w:rsidRPr="00AA2E41">
        <w:t>Add Courier(s)</w:t>
      </w:r>
    </w:p>
    <w:p w14:paraId="2C5F6C0A" w14:textId="7DE35DE2" w:rsidR="00AA2E41" w:rsidRPr="00AA2E41" w:rsidRDefault="00AA2E41" w:rsidP="00AA2E41">
      <w:pPr>
        <w:jc w:val="center"/>
      </w:pPr>
    </w:p>
    <w:p w14:paraId="45509976" w14:textId="5E783F77" w:rsidR="00AA2E41" w:rsidRPr="00AA2E41" w:rsidRDefault="00AA2E41" w:rsidP="00AA2E41">
      <w:pPr>
        <w:jc w:val="center"/>
      </w:pPr>
      <w:r w:rsidRPr="00AA2E41">
        <w:t>Add User(s)</w:t>
      </w:r>
    </w:p>
    <w:p w14:paraId="0FE0EA7F" w14:textId="478D1854" w:rsidR="00AA2E41" w:rsidRPr="00AA2E41" w:rsidRDefault="00AA2E41" w:rsidP="00AA2E41">
      <w:pPr>
        <w:jc w:val="center"/>
      </w:pPr>
    </w:p>
    <w:p w14:paraId="579666DA" w14:textId="2E87B603" w:rsidR="00AA2E41" w:rsidRPr="00AA2E41" w:rsidRDefault="00AA2E41" w:rsidP="00AA2E41">
      <w:pPr>
        <w:jc w:val="center"/>
      </w:pPr>
      <w:r w:rsidRPr="00AA2E41">
        <w:t>Create Questions</w:t>
      </w:r>
    </w:p>
    <w:p w14:paraId="63091755" w14:textId="10E43952" w:rsidR="00AA2E41" w:rsidRPr="00AA2E41" w:rsidRDefault="00AA2E41" w:rsidP="00AA2E41">
      <w:pPr>
        <w:jc w:val="center"/>
      </w:pPr>
    </w:p>
    <w:p w14:paraId="7D98C3C1" w14:textId="70A9FDC2" w:rsidR="00AA2E41" w:rsidRPr="00AA2E41" w:rsidRDefault="00AA2E41" w:rsidP="00AA2E41">
      <w:pPr>
        <w:jc w:val="center"/>
      </w:pPr>
      <w:r w:rsidRPr="00AA2E41">
        <w:t>Create Forms</w:t>
      </w:r>
      <w:r w:rsidR="0080794D">
        <w:t xml:space="preserve"> </w:t>
      </w:r>
    </w:p>
    <w:p w14:paraId="00EE7FD3" w14:textId="0526686D" w:rsidR="00AA2E41" w:rsidRPr="00AA2E41" w:rsidRDefault="00AA2E41" w:rsidP="0080794D"/>
    <w:p w14:paraId="07DE3774" w14:textId="7597100F" w:rsidR="00AA2E41" w:rsidRPr="00AA2E41" w:rsidRDefault="00AA2E41" w:rsidP="00AA2E41">
      <w:pPr>
        <w:jc w:val="center"/>
      </w:pPr>
      <w:r w:rsidRPr="00AA2E41">
        <w:t>Create Kit Templates</w:t>
      </w:r>
      <w:r w:rsidR="0080794D">
        <w:t xml:space="preserve"> </w:t>
      </w:r>
    </w:p>
    <w:p w14:paraId="3EF12354" w14:textId="2AADBBA0" w:rsidR="00AA2E41" w:rsidRPr="00AA2E41" w:rsidRDefault="00AA2E41" w:rsidP="00AA2E41">
      <w:pPr>
        <w:jc w:val="center"/>
      </w:pPr>
    </w:p>
    <w:p w14:paraId="3BE04EDF" w14:textId="7238EE4D" w:rsidR="00AA2E41" w:rsidRDefault="00AA2E41" w:rsidP="00AA2E41">
      <w:pPr>
        <w:jc w:val="center"/>
      </w:pPr>
      <w:r w:rsidRPr="00AA2E41">
        <w:t>Upload Sample Processing  Templates (Optional)</w:t>
      </w:r>
    </w:p>
    <w:p w14:paraId="0D1AE282" w14:textId="7936D520" w:rsidR="00654460" w:rsidRDefault="00654460" w:rsidP="00AA2E41">
      <w:pPr>
        <w:jc w:val="center"/>
      </w:pPr>
    </w:p>
    <w:p w14:paraId="22D5C27F" w14:textId="4B34AAA8" w:rsidR="00AA2E41" w:rsidRDefault="00AA2E41" w:rsidP="00654460"/>
    <w:p w14:paraId="741869F3" w14:textId="510256A0" w:rsidR="00AA2E41" w:rsidRPr="00AA2E41" w:rsidRDefault="00AD4D80" w:rsidP="00AA2E41">
      <w:pPr>
        <w:jc w:val="center"/>
      </w:pPr>
      <w:r>
        <w:rPr>
          <w:noProof/>
        </w:rPr>
        <mc:AlternateContent>
          <mc:Choice Requires="wps">
            <w:drawing>
              <wp:anchor distT="0" distB="0" distL="114300" distR="114300" simplePos="0" relativeHeight="251719168" behindDoc="0" locked="0" layoutInCell="1" allowOverlap="1" wp14:anchorId="4810D4E5" wp14:editId="04ED7132">
                <wp:simplePos x="0" y="0"/>
                <wp:positionH relativeFrom="column">
                  <wp:posOffset>3305175</wp:posOffset>
                </wp:positionH>
                <wp:positionV relativeFrom="paragraph">
                  <wp:posOffset>74930</wp:posOffset>
                </wp:positionV>
                <wp:extent cx="85725" cy="57150"/>
                <wp:effectExtent l="19050" t="0" r="47625" b="38100"/>
                <wp:wrapNone/>
                <wp:docPr id="91" name="Flowchart: Merge 91"/>
                <wp:cNvGraphicFramePr/>
                <a:graphic xmlns:a="http://schemas.openxmlformats.org/drawingml/2006/main">
                  <a:graphicData uri="http://schemas.microsoft.com/office/word/2010/wordprocessingShape">
                    <wps:wsp>
                      <wps:cNvSpPr/>
                      <wps:spPr>
                        <a:xfrm>
                          <a:off x="0" y="0"/>
                          <a:ext cx="85725" cy="57150"/>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2C0CB" id="Flowchart: Merge 91" o:spid="_x0000_s1026" type="#_x0000_t128" style="position:absolute;margin-left:260.25pt;margin-top:5.9pt;width:6.75pt;height:4.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" fillcolor="black [3200]" strokecolor="black [1600]" strokeweight="1pt"/>
            </w:pict>
          </mc:Fallback>
        </mc:AlternateContent>
      </w:r>
    </w:p>
    <w:p w14:paraId="1297AF71" w14:textId="0CA17155" w:rsidR="00AA2E41" w:rsidRDefault="00AA2E41" w:rsidP="00AA2E41">
      <w:pPr>
        <w:jc w:val="center"/>
      </w:pPr>
    </w:p>
    <w:p w14:paraId="2DBCEFE1" w14:textId="3D85D2AA" w:rsidR="00AA2E41" w:rsidRPr="00AA2E41" w:rsidRDefault="00AA2E41" w:rsidP="00233D7E">
      <w:pPr>
        <w:pStyle w:val="Heading3"/>
        <w:jc w:val="center"/>
      </w:pPr>
      <w:bookmarkStart w:id="142" w:name="_Toc507159108"/>
      <w:r w:rsidRPr="00AA2E41">
        <w:t>Project Management</w:t>
      </w:r>
      <w:r w:rsidR="00BD0B63">
        <w:t xml:space="preserve"> Tasks </w:t>
      </w:r>
      <w:r w:rsidR="00513AFB">
        <w:t>on page 147 to 199</w:t>
      </w:r>
      <w:bookmarkEnd w:id="142"/>
    </w:p>
    <w:p w14:paraId="10C4487E" w14:textId="77777777" w:rsidR="00AD4D80" w:rsidRDefault="00AD4D80" w:rsidP="00AA2E41">
      <w:pPr>
        <w:jc w:val="center"/>
      </w:pPr>
    </w:p>
    <w:p w14:paraId="76FF2340" w14:textId="32D29C66" w:rsidR="00AA2E41" w:rsidRPr="00AA2E41" w:rsidRDefault="00AA2E41" w:rsidP="00AA2E41">
      <w:pPr>
        <w:jc w:val="center"/>
      </w:pPr>
      <w:r>
        <w:rPr>
          <w:noProof/>
        </w:rPr>
        <mc:AlternateContent>
          <mc:Choice Requires="wps">
            <w:drawing>
              <wp:anchor distT="0" distB="0" distL="114300" distR="114300" simplePos="0" relativeHeight="251714048" behindDoc="0" locked="0" layoutInCell="1" allowOverlap="1" wp14:anchorId="0AC64573" wp14:editId="69E21A06">
                <wp:simplePos x="0" y="0"/>
                <wp:positionH relativeFrom="column">
                  <wp:posOffset>3314700</wp:posOffset>
                </wp:positionH>
                <wp:positionV relativeFrom="paragraph">
                  <wp:posOffset>46990</wp:posOffset>
                </wp:positionV>
                <wp:extent cx="85725" cy="57150"/>
                <wp:effectExtent l="19050" t="0" r="47625" b="38100"/>
                <wp:wrapNone/>
                <wp:docPr id="90" name="Flowchart: Merge 90"/>
                <wp:cNvGraphicFramePr/>
                <a:graphic xmlns:a="http://schemas.openxmlformats.org/drawingml/2006/main">
                  <a:graphicData uri="http://schemas.microsoft.com/office/word/2010/wordprocessingShape">
                    <wps:wsp>
                      <wps:cNvSpPr/>
                      <wps:spPr>
                        <a:xfrm>
                          <a:off x="0" y="0"/>
                          <a:ext cx="85725" cy="57150"/>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A21C22" id="_x0000_t128" coordsize="21600,21600" o:spt="128" path="m,l21600,,10800,21600xe">
                <v:stroke joinstyle="miter"/>
                <v:path gradientshapeok="t" o:connecttype="custom" o:connectlocs="10800,0;5400,10800;10800,21600;16200,10800" textboxrect="5400,0,16200,10800"/>
              </v:shapetype>
              <v:shape id="Flowchart: Merge 90" o:spid="_x0000_s1026" type="#_x0000_t128" style="position:absolute;margin-left:261pt;margin-top:3.7pt;width:6.75pt;height:4.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" fillcolor="black [3200]" strokecolor="black [1600]" strokeweight="1pt"/>
            </w:pict>
          </mc:Fallback>
        </mc:AlternateContent>
      </w:r>
    </w:p>
    <w:p w14:paraId="36CE8A28" w14:textId="5B88111E" w:rsidR="00AA2E41" w:rsidRPr="00AA2E41" w:rsidRDefault="00AA2E41" w:rsidP="00AA2E41">
      <w:pPr>
        <w:jc w:val="center"/>
      </w:pPr>
      <w:r w:rsidRPr="00AA2E41">
        <w:t>Create Project</w:t>
      </w:r>
    </w:p>
    <w:p w14:paraId="651466CE" w14:textId="3B146A99" w:rsidR="00AA2E41" w:rsidRPr="00AA2E41" w:rsidRDefault="00AA2E41" w:rsidP="00AA2E41">
      <w:pPr>
        <w:jc w:val="center"/>
      </w:pPr>
    </w:p>
    <w:p w14:paraId="3A31F90E" w14:textId="4B880179" w:rsidR="00AA2E41" w:rsidRPr="00AA2E41" w:rsidRDefault="00AA2E41" w:rsidP="00AA2E41">
      <w:pPr>
        <w:jc w:val="center"/>
      </w:pPr>
      <w:r w:rsidRPr="00AA2E41">
        <w:t>Create Collection(s)</w:t>
      </w:r>
    </w:p>
    <w:p w14:paraId="3543157A" w14:textId="24C6E638" w:rsidR="00AA2E41" w:rsidRPr="00AA2E41" w:rsidRDefault="00AA2E41" w:rsidP="00AA2E41">
      <w:pPr>
        <w:jc w:val="center"/>
      </w:pPr>
    </w:p>
    <w:p w14:paraId="5AE02A97" w14:textId="4D358BF3" w:rsidR="00AA2E41" w:rsidRPr="00AA2E41" w:rsidRDefault="00AA2E41" w:rsidP="00AA2E41">
      <w:pPr>
        <w:jc w:val="center"/>
      </w:pPr>
      <w:r w:rsidRPr="00AA2E41">
        <w:t>Create Collection Event(s)</w:t>
      </w:r>
    </w:p>
    <w:p w14:paraId="7D2E03F1" w14:textId="77AE64B2" w:rsidR="00AA2E41" w:rsidRPr="00AA2E41" w:rsidRDefault="00AA2E41" w:rsidP="00AA2E41">
      <w:pPr>
        <w:jc w:val="center"/>
      </w:pPr>
    </w:p>
    <w:p w14:paraId="75706A5D" w14:textId="46B0583D" w:rsidR="00AA2E41" w:rsidRPr="00AA2E41" w:rsidRDefault="00AA2E41" w:rsidP="00AA2E41">
      <w:pPr>
        <w:jc w:val="center"/>
      </w:pPr>
      <w:r w:rsidRPr="00AA2E41">
        <w:t>Publish Collection</w:t>
      </w:r>
    </w:p>
    <w:p w14:paraId="4A64A505" w14:textId="76360116" w:rsidR="00AA2E41" w:rsidRDefault="00516971" w:rsidP="00AA2E41">
      <w:pPr>
        <w:jc w:val="center"/>
      </w:pPr>
      <w:r>
        <w:rPr>
          <w:noProof/>
        </w:rPr>
        <mc:AlternateContent>
          <mc:Choice Requires="wps">
            <w:drawing>
              <wp:anchor distT="0" distB="0" distL="114300" distR="114300" simplePos="0" relativeHeight="251721216" behindDoc="0" locked="0" layoutInCell="1" allowOverlap="1" wp14:anchorId="0258ACF3" wp14:editId="7DFF8643">
                <wp:simplePos x="0" y="0"/>
                <wp:positionH relativeFrom="column">
                  <wp:posOffset>3305175</wp:posOffset>
                </wp:positionH>
                <wp:positionV relativeFrom="paragraph">
                  <wp:posOffset>131445</wp:posOffset>
                </wp:positionV>
                <wp:extent cx="85725" cy="57150"/>
                <wp:effectExtent l="19050" t="0" r="47625" b="38100"/>
                <wp:wrapNone/>
                <wp:docPr id="92" name="Flowchart: Merge 92"/>
                <wp:cNvGraphicFramePr/>
                <a:graphic xmlns:a="http://schemas.openxmlformats.org/drawingml/2006/main">
                  <a:graphicData uri="http://schemas.microsoft.com/office/word/2010/wordprocessingShape">
                    <wps:wsp>
                      <wps:cNvSpPr/>
                      <wps:spPr>
                        <a:xfrm>
                          <a:off x="0" y="0"/>
                          <a:ext cx="85725" cy="57150"/>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7FF48" id="Flowchart: Merge 92" o:spid="_x0000_s1026" type="#_x0000_t128" style="position:absolute;margin-left:260.25pt;margin-top:10.35pt;width:6.75pt;height:4.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" fillcolor="black [3200]" strokecolor="black [1600]" strokeweight="1pt"/>
            </w:pict>
          </mc:Fallback>
        </mc:AlternateContent>
      </w:r>
    </w:p>
    <w:p w14:paraId="277E0203" w14:textId="77777777" w:rsidR="00041349" w:rsidRPr="00AA2E41" w:rsidRDefault="00041349" w:rsidP="00041349">
      <w:pPr>
        <w:jc w:val="center"/>
      </w:pPr>
    </w:p>
    <w:p w14:paraId="282000A3" w14:textId="530F8CE8" w:rsidR="00041349" w:rsidRPr="00AA2E41" w:rsidRDefault="00041349" w:rsidP="00041349">
      <w:pPr>
        <w:jc w:val="center"/>
      </w:pPr>
      <w:r w:rsidRPr="00AA2E41">
        <w:t>Add Storage Device(s)</w:t>
      </w:r>
      <w:r>
        <w:t xml:space="preserve"> on page </w:t>
      </w:r>
      <w:r w:rsidR="00516971">
        <w:t>94</w:t>
      </w:r>
    </w:p>
    <w:p w14:paraId="3728DE75" w14:textId="42ADA25E" w:rsidR="00654460" w:rsidRDefault="00654460" w:rsidP="00AA2E41">
      <w:pPr>
        <w:jc w:val="center"/>
      </w:pPr>
    </w:p>
    <w:p w14:paraId="2E8D8CD0" w14:textId="7017E3BE" w:rsidR="00AA2E41" w:rsidRDefault="00AA2E41" w:rsidP="00041349">
      <w:pPr>
        <w:rPr>
          <w:lang w:eastAsia="x-none"/>
        </w:rPr>
      </w:pPr>
    </w:p>
    <w:p w14:paraId="65B30569" w14:textId="56F6B0BA" w:rsidR="00AA2E41" w:rsidRDefault="00AA2E41" w:rsidP="00540BDF">
      <w:pPr>
        <w:jc w:val="center"/>
        <w:rPr>
          <w:lang w:eastAsia="x-none"/>
        </w:rPr>
      </w:pPr>
    </w:p>
    <w:p w14:paraId="5C1FCA96" w14:textId="5F0A3AB3" w:rsidR="00802ADF" w:rsidRDefault="00AA2E41" w:rsidP="00802ADF">
      <w:pPr>
        <w:jc w:val="center"/>
        <w:rPr>
          <w:lang w:eastAsia="x-none"/>
        </w:rPr>
      </w:pPr>
      <w:r>
        <w:rPr>
          <w:lang w:eastAsia="x-none"/>
        </w:rPr>
        <w:t xml:space="preserve">Understanding </w:t>
      </w:r>
    </w:p>
    <w:p w14:paraId="2D802427" w14:textId="38C8F4D0" w:rsidR="00802ADF" w:rsidRDefault="00AA2E41" w:rsidP="00802ADF">
      <w:pPr>
        <w:jc w:val="center"/>
        <w:rPr>
          <w:lang w:eastAsia="x-none"/>
        </w:rPr>
      </w:pPr>
      <w:r>
        <w:rPr>
          <w:lang w:eastAsia="x-none"/>
        </w:rPr>
        <w:t>Search Options, Search Results Display, Manage E</w:t>
      </w:r>
      <w:r w:rsidR="00802ADF">
        <w:rPr>
          <w:lang w:eastAsia="x-none"/>
        </w:rPr>
        <w:t xml:space="preserve">vents and File Upload </w:t>
      </w:r>
    </w:p>
    <w:p w14:paraId="2A5E5367" w14:textId="72832DC7" w:rsidR="00676F6C" w:rsidRDefault="00AA2E41" w:rsidP="00540BDF">
      <w:pPr>
        <w:jc w:val="center"/>
        <w:rPr>
          <w:lang w:eastAsia="x-none"/>
        </w:rPr>
      </w:pPr>
      <w:r>
        <w:rPr>
          <w:lang w:eastAsia="x-none"/>
        </w:rPr>
        <w:t>on page</w:t>
      </w:r>
      <w:r w:rsidR="00802ADF">
        <w:rPr>
          <w:lang w:eastAsia="x-none"/>
        </w:rPr>
        <w:t xml:space="preserve"> 200</w:t>
      </w:r>
      <w:r>
        <w:rPr>
          <w:lang w:eastAsia="x-none"/>
        </w:rPr>
        <w:t xml:space="preserve"> </w:t>
      </w:r>
      <w:del w:id="143" w:author="Sayali Dev" w:date="2018-01-18T15:30:00Z">
        <w:r w:rsidR="00447358" w:rsidRPr="00447358" w:rsidDel="003E1A4F">
          <w:rPr>
            <w:lang w:eastAsia="x-none"/>
          </w:rPr>
          <w:delText>.</w:delText>
        </w:r>
      </w:del>
    </w:p>
    <w:p w14:paraId="5C56C1E5" w14:textId="30FBAE20" w:rsidR="00D137B5" w:rsidRDefault="00D137B5" w:rsidP="00751411">
      <w:pPr>
        <w:pStyle w:val="Heading1"/>
      </w:pPr>
    </w:p>
    <w:p w14:paraId="1B4F0C01" w14:textId="5F589CEC" w:rsidR="00D137B5" w:rsidRPr="00411C37" w:rsidRDefault="00751411" w:rsidP="00751411">
      <w:pPr>
        <w:pStyle w:val="Heading1"/>
      </w:pPr>
      <w:bookmarkStart w:id="144" w:name="_Toc507159109"/>
      <w:r>
        <w:lastRenderedPageBreak/>
        <w:t>System Administrator Task</w:t>
      </w:r>
      <w:r w:rsidR="003C049E">
        <w:t>s</w:t>
      </w:r>
      <w:bookmarkEnd w:id="144"/>
    </w:p>
    <w:p w14:paraId="23C68CC4" w14:textId="154B0A6C" w:rsidR="00D137B5" w:rsidRDefault="00D137B5" w:rsidP="00D137B5">
      <w:pPr>
        <w:rPr>
          <w:lang w:val="x-none" w:eastAsia="x-none"/>
        </w:rPr>
      </w:pPr>
    </w:p>
    <w:p w14:paraId="4C1624D1" w14:textId="44495DCB" w:rsidR="00F41403" w:rsidRDefault="00F41403" w:rsidP="00F41403">
      <w:pPr>
        <w:pStyle w:val="Heading1"/>
      </w:pPr>
      <w:bookmarkStart w:id="145" w:name="_Toc507159110"/>
      <w:r>
        <w:t>Create and Manage Kits</w:t>
      </w:r>
      <w:bookmarkEnd w:id="145"/>
    </w:p>
    <w:p w14:paraId="4DA010AF" w14:textId="77777777" w:rsidR="00F41403" w:rsidRPr="00F41403" w:rsidRDefault="00F41403" w:rsidP="00F41403">
      <w:pPr>
        <w:rPr>
          <w:lang w:val="x-none" w:eastAsia="x-none"/>
        </w:rPr>
      </w:pPr>
    </w:p>
    <w:p w14:paraId="088F4EE7" w14:textId="77777777" w:rsidR="00F41403" w:rsidRDefault="00F41403" w:rsidP="00F41403">
      <w:pPr>
        <w:pStyle w:val="Heading3"/>
      </w:pPr>
      <w:bookmarkStart w:id="146" w:name="_Toc452394209"/>
      <w:bookmarkStart w:id="147" w:name="_Toc507159111"/>
      <w:r>
        <w:t xml:space="preserve">Viewing a List of </w:t>
      </w:r>
      <w:r w:rsidRPr="001459E8">
        <w:t>Kit Template</w:t>
      </w:r>
      <w:r>
        <w:t>s</w:t>
      </w:r>
      <w:bookmarkEnd w:id="146"/>
      <w:bookmarkEnd w:id="147"/>
      <w:r>
        <w:t xml:space="preserve"> </w:t>
      </w:r>
    </w:p>
    <w:p w14:paraId="7CD2B9BF" w14:textId="77777777" w:rsidR="00F41403" w:rsidRDefault="00F41403" w:rsidP="00F41403">
      <w:r>
        <w:t>To view a list of k</w:t>
      </w:r>
      <w:r w:rsidRPr="001459E8">
        <w:t xml:space="preserve">it </w:t>
      </w:r>
      <w:r>
        <w:t>t</w:t>
      </w:r>
      <w:r w:rsidRPr="001459E8">
        <w:t>emplate</w:t>
      </w:r>
      <w:r>
        <w:t>s:</w:t>
      </w:r>
      <w:r>
        <w:br/>
      </w:r>
    </w:p>
    <w:p w14:paraId="3B2CDFAE" w14:textId="3C13E0E2" w:rsidR="00F41403" w:rsidRDefault="00F41403" w:rsidP="00BD0B63">
      <w:pPr>
        <w:numPr>
          <w:ilvl w:val="0"/>
          <w:numId w:val="230"/>
        </w:numPr>
        <w:ind w:left="720" w:right="720"/>
      </w:pPr>
      <w:r>
        <w:t xml:space="preserve">Log on to the application using your </w:t>
      </w:r>
      <w:r w:rsidR="00761DF9">
        <w:t>login</w:t>
      </w:r>
      <w:r>
        <w:t xml:space="preserve"> credentials.</w:t>
      </w:r>
      <w:r w:rsidRPr="009441C7">
        <w:t xml:space="preserve"> </w:t>
      </w:r>
      <w:r>
        <w:br/>
        <w:t xml:space="preserve">The CIRRASPEC home page appears. </w:t>
      </w:r>
    </w:p>
    <w:p w14:paraId="438DE376" w14:textId="77777777" w:rsidR="00F41403" w:rsidRDefault="00F41403" w:rsidP="00F41403">
      <w:pPr>
        <w:ind w:left="720" w:right="540"/>
      </w:pPr>
    </w:p>
    <w:p w14:paraId="355C0A1F" w14:textId="77777777" w:rsidR="00F41403" w:rsidRDefault="00F41403" w:rsidP="00BD0B63">
      <w:pPr>
        <w:numPr>
          <w:ilvl w:val="0"/>
          <w:numId w:val="230"/>
        </w:numPr>
        <w:ind w:left="720" w:right="540"/>
      </w:pPr>
      <w:r>
        <w:t xml:space="preserve">Point to the arrow of the </w:t>
      </w:r>
      <w:r w:rsidRPr="007F0C8A">
        <w:rPr>
          <w:b/>
        </w:rPr>
        <w:t>IA</w:t>
      </w:r>
      <w:r w:rsidRPr="00F9517E">
        <w:rPr>
          <w:b/>
        </w:rPr>
        <w:t>MS</w:t>
      </w:r>
      <w:r>
        <w:t xml:space="preserve"> tab, and then c</w:t>
      </w:r>
      <w:r w:rsidRPr="00585562">
        <w:t xml:space="preserve">lick </w:t>
      </w:r>
      <w:r>
        <w:rPr>
          <w:b/>
        </w:rPr>
        <w:t>Kits Designer</w:t>
      </w:r>
      <w:r w:rsidRPr="00585562">
        <w:t xml:space="preserve">. </w:t>
      </w:r>
      <w:r>
        <w:br/>
      </w:r>
      <w:r w:rsidRPr="00585562">
        <w:t xml:space="preserve">The </w:t>
      </w:r>
      <w:r>
        <w:rPr>
          <w:b/>
        </w:rPr>
        <w:t>K</w:t>
      </w:r>
      <w:r w:rsidRPr="00FB4A09">
        <w:rPr>
          <w:b/>
        </w:rPr>
        <w:t>it</w:t>
      </w:r>
      <w:r>
        <w:rPr>
          <w:b/>
        </w:rPr>
        <w:t xml:space="preserve"> Template S</w:t>
      </w:r>
      <w:r w:rsidRPr="00FB4A09">
        <w:rPr>
          <w:b/>
        </w:rPr>
        <w:t>earch</w:t>
      </w:r>
      <w:r w:rsidRPr="00585562">
        <w:t xml:space="preserve"> </w:t>
      </w:r>
      <w:r>
        <w:t>page appears.</w:t>
      </w:r>
      <w:r>
        <w:br/>
      </w:r>
    </w:p>
    <w:p w14:paraId="26FD2274" w14:textId="77777777" w:rsidR="00F41403" w:rsidRDefault="00F41403" w:rsidP="00BD0B63">
      <w:pPr>
        <w:numPr>
          <w:ilvl w:val="0"/>
          <w:numId w:val="230"/>
        </w:numPr>
        <w:ind w:left="720" w:right="540"/>
      </w:pPr>
      <w:r>
        <w:t xml:space="preserve">Click </w:t>
      </w:r>
      <w:r w:rsidRPr="00F40D78">
        <w:rPr>
          <w:b/>
        </w:rPr>
        <w:t>SEARCH</w:t>
      </w:r>
      <w:r>
        <w:t>.</w:t>
      </w:r>
      <w:r>
        <w:br/>
        <w:t>The k</w:t>
      </w:r>
      <w:r w:rsidRPr="00AE5860">
        <w:t xml:space="preserve">it </w:t>
      </w:r>
      <w:r>
        <w:t>template s</w:t>
      </w:r>
      <w:r w:rsidRPr="00AE5860">
        <w:t xml:space="preserve">earch </w:t>
      </w:r>
      <w:r>
        <w:t>page displays a list of kit templates.</w:t>
      </w:r>
    </w:p>
    <w:p w14:paraId="581F71CA" w14:textId="77777777" w:rsidR="00F41403" w:rsidRDefault="00F41403" w:rsidP="00F41403">
      <w:pPr>
        <w:rPr>
          <w:lang w:eastAsia="x-none"/>
        </w:rPr>
      </w:pPr>
    </w:p>
    <w:p w14:paraId="495D2E52" w14:textId="77777777" w:rsidR="00F41403" w:rsidRDefault="00F41403" w:rsidP="00F41403">
      <w:pPr>
        <w:ind w:left="720"/>
        <w:rPr>
          <w:lang w:eastAsia="x-none"/>
        </w:rPr>
      </w:pPr>
      <w:r>
        <w:rPr>
          <w:noProof/>
        </w:rPr>
        <w:drawing>
          <wp:inline distT="0" distB="0" distL="0" distR="0" wp14:anchorId="6B29F329" wp14:editId="43625A0A">
            <wp:extent cx="6253796" cy="2925387"/>
            <wp:effectExtent l="19050" t="19050" r="13970" b="279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91477" cy="2943013"/>
                    </a:xfrm>
                    <a:prstGeom prst="rect">
                      <a:avLst/>
                    </a:prstGeom>
                    <a:ln w="3175">
                      <a:solidFill>
                        <a:schemeClr val="tx1"/>
                      </a:solidFill>
                    </a:ln>
                  </pic:spPr>
                </pic:pic>
              </a:graphicData>
            </a:graphic>
          </wp:inline>
        </w:drawing>
      </w:r>
    </w:p>
    <w:p w14:paraId="16C6D4C3" w14:textId="77777777" w:rsidR="00F41403" w:rsidRDefault="00F41403" w:rsidP="00F41403">
      <w:pPr>
        <w:pStyle w:val="Figure"/>
        <w:tabs>
          <w:tab w:val="clear" w:pos="1710"/>
        </w:tabs>
        <w:ind w:left="2070" w:hanging="1350"/>
      </w:pPr>
      <w:r w:rsidRPr="000A1E7A">
        <w:t>Kit</w:t>
      </w:r>
      <w:r w:rsidRPr="00585562">
        <w:t xml:space="preserve"> </w:t>
      </w:r>
      <w:r>
        <w:t>Template Search page</w:t>
      </w:r>
    </w:p>
    <w:p w14:paraId="64DCEF90" w14:textId="77777777" w:rsidR="00F41403" w:rsidRDefault="00F41403" w:rsidP="00F41403">
      <w:pPr>
        <w:rPr>
          <w:lang w:eastAsia="x-none"/>
        </w:rPr>
      </w:pPr>
      <w:r>
        <w:rPr>
          <w:lang w:eastAsia="x-none"/>
        </w:rPr>
        <w:br/>
      </w:r>
    </w:p>
    <w:p w14:paraId="0ADF6665" w14:textId="0AD189AB" w:rsidR="00F41403" w:rsidRDefault="00F41403" w:rsidP="00F41403">
      <w:pPr>
        <w:ind w:left="720"/>
      </w:pPr>
      <w:r w:rsidRPr="008B5A78">
        <w:rPr>
          <w:b/>
        </w:rPr>
        <w:t>Note:</w:t>
      </w:r>
      <w:r>
        <w:t xml:space="preserve"> To re-sort the list, click </w:t>
      </w:r>
      <w:r>
        <w:rPr>
          <w:lang w:eastAsia="x-none"/>
        </w:rPr>
        <w:t xml:space="preserve">the </w:t>
      </w:r>
      <w:r w:rsidRPr="0033438F">
        <w:rPr>
          <w:lang w:eastAsia="x-none"/>
        </w:rPr>
        <w:t>header</w:t>
      </w:r>
      <w:r>
        <w:rPr>
          <w:lang w:eastAsia="x-none"/>
        </w:rPr>
        <w:t xml:space="preserve"> of the column by which you want to sort.</w:t>
      </w:r>
      <w:r>
        <w:t xml:space="preserve"> For more information about other ways to sort the list, see </w:t>
      </w:r>
      <w:hyperlink w:anchor="_Sorting_Search_Results_1" w:history="1">
        <w:r w:rsidRPr="00413008">
          <w:rPr>
            <w:rStyle w:val="Hyperlink"/>
            <w:b/>
          </w:rPr>
          <w:t>Sorting Search Results</w:t>
        </w:r>
      </w:hyperlink>
      <w:r>
        <w:t xml:space="preserve"> </w:t>
      </w:r>
    </w:p>
    <w:p w14:paraId="3767E691" w14:textId="77777777" w:rsidR="00F41403" w:rsidRDefault="00F41403" w:rsidP="00F41403"/>
    <w:p w14:paraId="4D5798BD" w14:textId="73C2FFEB" w:rsidR="002A1160" w:rsidRDefault="002A1160" w:rsidP="00F41403">
      <w:pPr>
        <w:rPr>
          <w:lang w:eastAsia="x-none"/>
        </w:rPr>
      </w:pPr>
    </w:p>
    <w:p w14:paraId="65BCAE23" w14:textId="77777777" w:rsidR="00F41403" w:rsidRDefault="00F41403" w:rsidP="00F41403">
      <w:pPr>
        <w:ind w:right="540"/>
      </w:pPr>
      <w:r>
        <w:t>On the kit templates search page, you can initiate the following tasks:</w:t>
      </w:r>
    </w:p>
    <w:p w14:paraId="12714EEE" w14:textId="77777777" w:rsidR="00F41403" w:rsidRDefault="00F41403" w:rsidP="00F41403">
      <w:pPr>
        <w:numPr>
          <w:ilvl w:val="0"/>
          <w:numId w:val="30"/>
        </w:numPr>
        <w:ind w:right="540"/>
      </w:pPr>
      <w:r w:rsidRPr="00FD36AA">
        <w:rPr>
          <w:b/>
          <w:lang w:eastAsia="x-none"/>
        </w:rPr>
        <w:t>Print a kit list as an excel spreadsheet:</w:t>
      </w:r>
      <w:r>
        <w:rPr>
          <w:lang w:eastAsia="x-none"/>
        </w:rPr>
        <w:t xml:space="preserve"> Click the </w:t>
      </w:r>
      <w:r w:rsidRPr="00FF0EA7">
        <w:rPr>
          <w:b/>
          <w:lang w:eastAsia="x-none"/>
        </w:rPr>
        <w:t xml:space="preserve">Export </w:t>
      </w:r>
      <w:r>
        <w:rPr>
          <w:b/>
          <w:lang w:eastAsia="x-none"/>
        </w:rPr>
        <w:t xml:space="preserve">current view </w:t>
      </w:r>
      <w:r w:rsidRPr="00FF0EA7">
        <w:rPr>
          <w:b/>
          <w:lang w:eastAsia="x-none"/>
        </w:rPr>
        <w:t>to CSV</w:t>
      </w:r>
      <w:r>
        <w:rPr>
          <w:lang w:eastAsia="x-none"/>
        </w:rPr>
        <w:t xml:space="preserve"> icon </w:t>
      </w:r>
      <w:r>
        <w:rPr>
          <w:noProof/>
        </w:rPr>
        <w:drawing>
          <wp:inline distT="0" distB="0" distL="0" distR="0" wp14:anchorId="2F250C13" wp14:editId="3B4CF198">
            <wp:extent cx="266065" cy="266065"/>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l="21729" t="28477" r="75697" b="68285"/>
                    <a:stretch>
                      <a:fillRect/>
                    </a:stretch>
                  </pic:blipFill>
                  <pic:spPr bwMode="auto">
                    <a:xfrm>
                      <a:off x="0" y="0"/>
                      <a:ext cx="266065" cy="266065"/>
                    </a:xfrm>
                    <a:prstGeom prst="rect">
                      <a:avLst/>
                    </a:prstGeom>
                    <a:noFill/>
                    <a:ln>
                      <a:noFill/>
                    </a:ln>
                  </pic:spPr>
                </pic:pic>
              </a:graphicData>
            </a:graphic>
          </wp:inline>
        </w:drawing>
      </w:r>
      <w:r>
        <w:t xml:space="preserve">, and then in the </w:t>
      </w:r>
      <w:r w:rsidRPr="00D219DF">
        <w:rPr>
          <w:b/>
        </w:rPr>
        <w:t>File Download</w:t>
      </w:r>
      <w:r>
        <w:t xml:space="preserve"> window, click </w:t>
      </w:r>
      <w:r w:rsidRPr="00FD36AA">
        <w:rPr>
          <w:b/>
        </w:rPr>
        <w:t>Save</w:t>
      </w:r>
      <w:r>
        <w:t xml:space="preserve">. The kit list file is saved to your machine for viewing/printing. </w:t>
      </w:r>
      <w:r>
        <w:br/>
      </w:r>
    </w:p>
    <w:p w14:paraId="1FEDCE9D" w14:textId="239B1201" w:rsidR="00F41403" w:rsidRPr="00A4438C" w:rsidRDefault="00F41403" w:rsidP="00F41403">
      <w:pPr>
        <w:numPr>
          <w:ilvl w:val="0"/>
          <w:numId w:val="30"/>
        </w:numPr>
        <w:ind w:right="540"/>
      </w:pPr>
      <w:r w:rsidRPr="00F633DB">
        <w:rPr>
          <w:b/>
        </w:rPr>
        <w:lastRenderedPageBreak/>
        <w:t>Perform a search</w:t>
      </w:r>
      <w:r>
        <w:rPr>
          <w:b/>
        </w:rPr>
        <w:t xml:space="preserve"> for a kit template</w:t>
      </w:r>
      <w:r>
        <w:t xml:space="preserve">: </w:t>
      </w:r>
      <w:r w:rsidRPr="00FD36AA">
        <w:t xml:space="preserve">For more information about how to </w:t>
      </w:r>
      <w:r>
        <w:t>search for</w:t>
      </w:r>
      <w:r w:rsidRPr="00FD36AA">
        <w:t xml:space="preserve"> </w:t>
      </w:r>
      <w:r>
        <w:t>a specific</w:t>
      </w:r>
      <w:r w:rsidRPr="00FD36AA">
        <w:t xml:space="preserve"> kit</w:t>
      </w:r>
      <w:r>
        <w:t xml:space="preserve"> or a group of kits</w:t>
      </w:r>
      <w:r w:rsidRPr="00FD36AA">
        <w:t>, see</w:t>
      </w:r>
      <w:r>
        <w:t xml:space="preserve"> </w:t>
      </w:r>
      <w:hyperlink w:anchor="SearchingForKitTemplate" w:history="1">
        <w:r w:rsidRPr="00B920FE">
          <w:rPr>
            <w:rStyle w:val="Hyperlink"/>
            <w:b/>
          </w:rPr>
          <w:t>Searching for a Kit Template</w:t>
        </w:r>
      </w:hyperlink>
      <w:r>
        <w:t>.</w:t>
      </w:r>
      <w:r>
        <w:br/>
      </w:r>
    </w:p>
    <w:p w14:paraId="011C21D3" w14:textId="0F0E82A3" w:rsidR="00F41403" w:rsidRDefault="00F41403" w:rsidP="00F41403">
      <w:pPr>
        <w:numPr>
          <w:ilvl w:val="0"/>
          <w:numId w:val="30"/>
        </w:numPr>
        <w:ind w:right="540"/>
      </w:pPr>
      <w:r w:rsidRPr="00F63ACA">
        <w:rPr>
          <w:b/>
          <w:lang w:eastAsia="x-none"/>
        </w:rPr>
        <w:t>View details of a kit template:</w:t>
      </w:r>
      <w:r>
        <w:rPr>
          <w:lang w:eastAsia="x-none"/>
        </w:rPr>
        <w:t xml:space="preserve"> </w:t>
      </w:r>
      <w:r w:rsidRPr="00FD36AA">
        <w:t xml:space="preserve">For more information about how to view the details of a kit, see </w:t>
      </w:r>
      <w:hyperlink w:anchor="ViewingKitTemplateDetails" w:history="1">
        <w:r w:rsidRPr="00F63ACA">
          <w:rPr>
            <w:rStyle w:val="Hyperlink"/>
            <w:b/>
          </w:rPr>
          <w:t>Viewing the Kit Template Details</w:t>
        </w:r>
      </w:hyperlink>
      <w:r>
        <w:t>.</w:t>
      </w:r>
      <w:r>
        <w:br/>
      </w:r>
    </w:p>
    <w:p w14:paraId="2F4A4564" w14:textId="3AB66BA0" w:rsidR="00F41403" w:rsidRPr="00CA5771" w:rsidRDefault="00F41403" w:rsidP="00F41403">
      <w:pPr>
        <w:numPr>
          <w:ilvl w:val="0"/>
          <w:numId w:val="30"/>
        </w:numPr>
        <w:ind w:right="540"/>
      </w:pPr>
      <w:r w:rsidRPr="00CA5771">
        <w:rPr>
          <w:b/>
        </w:rPr>
        <w:t>Create a new kit</w:t>
      </w:r>
      <w:r>
        <w:rPr>
          <w:b/>
        </w:rPr>
        <w:t xml:space="preserve"> template</w:t>
      </w:r>
      <w:r w:rsidRPr="00CA5771">
        <w:rPr>
          <w:b/>
        </w:rPr>
        <w:t>:</w:t>
      </w:r>
      <w:r>
        <w:t xml:space="preserve"> </w:t>
      </w:r>
      <w:r w:rsidRPr="00FD36AA">
        <w:t xml:space="preserve">For more information about how to </w:t>
      </w:r>
      <w:r>
        <w:t>create a new</w:t>
      </w:r>
      <w:r w:rsidRPr="00FD36AA">
        <w:t xml:space="preserve"> a kit, see</w:t>
      </w:r>
      <w:r>
        <w:t xml:space="preserve"> </w:t>
      </w:r>
      <w:hyperlink w:anchor="CreatingKitTemplate" w:history="1">
        <w:r w:rsidRPr="00B920FE">
          <w:rPr>
            <w:rStyle w:val="Hyperlink"/>
            <w:b/>
          </w:rPr>
          <w:t>Creating a Kit Template.</w:t>
        </w:r>
      </w:hyperlink>
      <w:r>
        <w:rPr>
          <w:b/>
        </w:rPr>
        <w:br/>
      </w:r>
    </w:p>
    <w:p w14:paraId="4F54C779" w14:textId="77777777" w:rsidR="00F41403" w:rsidRPr="001459E8" w:rsidRDefault="00F41403" w:rsidP="00F41403">
      <w:pPr>
        <w:pStyle w:val="Heading3"/>
      </w:pPr>
      <w:r>
        <w:br w:type="page"/>
      </w:r>
      <w:bookmarkStart w:id="148" w:name="SearchingForKitTemplate"/>
      <w:bookmarkStart w:id="149" w:name="_Toc452394210"/>
      <w:bookmarkStart w:id="150" w:name="_Toc507159112"/>
      <w:bookmarkEnd w:id="148"/>
      <w:r>
        <w:lastRenderedPageBreak/>
        <w:t>Searching for</w:t>
      </w:r>
      <w:r w:rsidRPr="001459E8">
        <w:t xml:space="preserve"> a Kit Template</w:t>
      </w:r>
      <w:bookmarkEnd w:id="149"/>
      <w:bookmarkEnd w:id="150"/>
    </w:p>
    <w:p w14:paraId="02755081" w14:textId="77777777" w:rsidR="00F41403" w:rsidRPr="001459E8" w:rsidRDefault="00F41403" w:rsidP="00F41403">
      <w:r w:rsidRPr="001459E8">
        <w:t xml:space="preserve">To search for a </w:t>
      </w:r>
      <w:r>
        <w:t xml:space="preserve">specific </w:t>
      </w:r>
      <w:r w:rsidRPr="001459E8">
        <w:t xml:space="preserve">kit </w:t>
      </w:r>
      <w:r>
        <w:t>template or a group of kit templates:</w:t>
      </w:r>
    </w:p>
    <w:p w14:paraId="699E1112" w14:textId="77777777" w:rsidR="00F41403" w:rsidRDefault="00F41403" w:rsidP="00F41403"/>
    <w:p w14:paraId="7001BFD2" w14:textId="77777777" w:rsidR="00F41403" w:rsidRDefault="00F41403" w:rsidP="00F41403">
      <w:pPr>
        <w:numPr>
          <w:ilvl w:val="0"/>
          <w:numId w:val="26"/>
        </w:numPr>
        <w:ind w:right="540"/>
      </w:pPr>
      <w:r>
        <w:t xml:space="preserve">Point to the arrow of the </w:t>
      </w:r>
      <w:r w:rsidRPr="007F0C8A">
        <w:rPr>
          <w:b/>
        </w:rPr>
        <w:t>IA</w:t>
      </w:r>
      <w:r w:rsidRPr="00F9517E">
        <w:rPr>
          <w:b/>
        </w:rPr>
        <w:t>MS</w:t>
      </w:r>
      <w:r>
        <w:t xml:space="preserve"> tab, and then c</w:t>
      </w:r>
      <w:r w:rsidRPr="00585562">
        <w:t xml:space="preserve">lick </w:t>
      </w:r>
      <w:r>
        <w:rPr>
          <w:b/>
        </w:rPr>
        <w:t>Kits Designer</w:t>
      </w:r>
      <w:r w:rsidRPr="00585562">
        <w:t xml:space="preserve">. </w:t>
      </w:r>
      <w:r>
        <w:br/>
      </w:r>
      <w:r w:rsidRPr="00585562">
        <w:t xml:space="preserve">The </w:t>
      </w:r>
      <w:r>
        <w:rPr>
          <w:b/>
        </w:rPr>
        <w:t>K</w:t>
      </w:r>
      <w:r w:rsidRPr="00FB4A09">
        <w:rPr>
          <w:b/>
        </w:rPr>
        <w:t>it</w:t>
      </w:r>
      <w:r>
        <w:rPr>
          <w:b/>
        </w:rPr>
        <w:t xml:space="preserve"> Template S</w:t>
      </w:r>
      <w:r w:rsidRPr="00FB4A09">
        <w:rPr>
          <w:b/>
        </w:rPr>
        <w:t>earch</w:t>
      </w:r>
      <w:r w:rsidRPr="00585562">
        <w:t xml:space="preserve"> </w:t>
      </w:r>
      <w:r>
        <w:t>page appears.</w:t>
      </w:r>
      <w:r>
        <w:br/>
      </w:r>
    </w:p>
    <w:p w14:paraId="0E28DBCB" w14:textId="77777777" w:rsidR="00F41403" w:rsidRDefault="00F41403" w:rsidP="00F41403">
      <w:pPr>
        <w:numPr>
          <w:ilvl w:val="0"/>
          <w:numId w:val="26"/>
        </w:numPr>
        <w:ind w:right="540"/>
      </w:pPr>
      <w:r>
        <w:t xml:space="preserve">Click </w:t>
      </w:r>
      <w:r w:rsidRPr="00F40D78">
        <w:rPr>
          <w:b/>
        </w:rPr>
        <w:t>SEARCH</w:t>
      </w:r>
      <w:r>
        <w:t>.</w:t>
      </w:r>
      <w:r>
        <w:br/>
        <w:t>The k</w:t>
      </w:r>
      <w:r w:rsidRPr="00AE5860">
        <w:t xml:space="preserve">it </w:t>
      </w:r>
      <w:r>
        <w:t>template s</w:t>
      </w:r>
      <w:r w:rsidRPr="00AE5860">
        <w:t xml:space="preserve">earch </w:t>
      </w:r>
      <w:r>
        <w:t xml:space="preserve">page displays the </w:t>
      </w:r>
      <w:r w:rsidRPr="00A11C56">
        <w:rPr>
          <w:b/>
        </w:rPr>
        <w:t>Kit Template Search</w:t>
      </w:r>
      <w:r>
        <w:t xml:space="preserve"> pane.</w:t>
      </w:r>
    </w:p>
    <w:p w14:paraId="5084C201" w14:textId="77777777" w:rsidR="00F41403" w:rsidRDefault="00F41403" w:rsidP="00F41403">
      <w:r>
        <w:rPr>
          <w:noProof/>
        </w:rPr>
        <mc:AlternateContent>
          <mc:Choice Requires="wps">
            <w:drawing>
              <wp:anchor distT="0" distB="0" distL="114300" distR="114300" simplePos="0" relativeHeight="251687424" behindDoc="0" locked="0" layoutInCell="1" allowOverlap="1" wp14:anchorId="11DD3302" wp14:editId="6DFA7E95">
                <wp:simplePos x="0" y="0"/>
                <wp:positionH relativeFrom="column">
                  <wp:posOffset>375285</wp:posOffset>
                </wp:positionH>
                <wp:positionV relativeFrom="paragraph">
                  <wp:posOffset>123190</wp:posOffset>
                </wp:positionV>
                <wp:extent cx="1504315" cy="393065"/>
                <wp:effectExtent l="3810" t="0" r="0" b="0"/>
                <wp:wrapNone/>
                <wp:docPr id="145" name="Text Box 88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315" cy="393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82E92F" w14:textId="77777777" w:rsidR="00765428" w:rsidRDefault="00765428" w:rsidP="00F41403">
                            <w:r>
                              <w:t>Arrow hides/displays</w:t>
                            </w:r>
                          </w:p>
                          <w:p w14:paraId="61387D79" w14:textId="77777777" w:rsidR="00765428" w:rsidRPr="002622E4" w:rsidRDefault="00765428" w:rsidP="00F41403">
                            <w:r>
                              <w:t xml:space="preserve"> the search pane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1DD3302" id="Text Box 8857" o:spid="_x0000_s1030" type="#_x0000_t202" style="position:absolute;margin-left:29.55pt;margin-top:9.7pt;width:118.45pt;height:30.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" stroked="f">
                <v:textbox>
                  <w:txbxContent>
                    <w:p w14:paraId="4882E92F" w14:textId="77777777" w:rsidR="00765428" w:rsidRDefault="00765428" w:rsidP="00F41403">
                      <w:r>
                        <w:t>Arrow hides/displays</w:t>
                      </w:r>
                    </w:p>
                    <w:p w14:paraId="61387D79" w14:textId="77777777" w:rsidR="00765428" w:rsidRPr="002622E4" w:rsidRDefault="00765428" w:rsidP="00F41403">
                      <w:r>
                        <w:t xml:space="preserve"> the search pane</w:t>
                      </w:r>
                    </w:p>
                  </w:txbxContent>
                </v:textbox>
              </v:shape>
            </w:pict>
          </mc:Fallback>
        </mc:AlternateContent>
      </w:r>
    </w:p>
    <w:p w14:paraId="1013703D" w14:textId="77777777" w:rsidR="00F41403" w:rsidRDefault="00F41403" w:rsidP="00F41403"/>
    <w:p w14:paraId="54C59FC3" w14:textId="77777777" w:rsidR="00F41403" w:rsidRPr="00A340E8" w:rsidRDefault="00F41403" w:rsidP="00F41403"/>
    <w:p w14:paraId="3C8EE03F" w14:textId="77777777" w:rsidR="00F41403" w:rsidRDefault="00F41403" w:rsidP="00F41403">
      <w:r>
        <w:rPr>
          <w:noProof/>
        </w:rPr>
        <mc:AlternateContent>
          <mc:Choice Requires="wps">
            <w:drawing>
              <wp:anchor distT="0" distB="0" distL="114300" distR="114300" simplePos="0" relativeHeight="251688448" behindDoc="0" locked="0" layoutInCell="1" allowOverlap="1" wp14:anchorId="3DD7166F" wp14:editId="7F848759">
                <wp:simplePos x="0" y="0"/>
                <wp:positionH relativeFrom="column">
                  <wp:posOffset>1196975</wp:posOffset>
                </wp:positionH>
                <wp:positionV relativeFrom="line">
                  <wp:posOffset>34290</wp:posOffset>
                </wp:positionV>
                <wp:extent cx="278130" cy="601980"/>
                <wp:effectExtent l="6350" t="9525" r="58420" b="36195"/>
                <wp:wrapNone/>
                <wp:docPr id="144" name="Line 88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8130" cy="60198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FE338C0" id="Line 8858" o:spid="_x0000_s1026" style="position:absolute;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94.25pt,2.7pt" to="116.15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">
                <v:stroke endarrow="block"/>
                <w10:wrap anchory="line"/>
              </v:line>
            </w:pict>
          </mc:Fallback>
        </mc:AlternateContent>
      </w:r>
    </w:p>
    <w:p w14:paraId="503D93A6" w14:textId="77777777" w:rsidR="00F41403" w:rsidRPr="001B3A27" w:rsidRDefault="00F41403" w:rsidP="00F41403">
      <w:pPr>
        <w:ind w:left="720"/>
      </w:pPr>
      <w:r>
        <w:rPr>
          <w:lang w:eastAsia="x-none"/>
        </w:rPr>
        <w:t xml:space="preserve"> </w:t>
      </w:r>
      <w:r>
        <w:rPr>
          <w:noProof/>
        </w:rPr>
        <w:drawing>
          <wp:inline distT="0" distB="0" distL="0" distR="0" wp14:anchorId="1A49582C" wp14:editId="0AC846C3">
            <wp:extent cx="6253796" cy="2925387"/>
            <wp:effectExtent l="19050" t="19050" r="13970" b="279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91477" cy="2943013"/>
                    </a:xfrm>
                    <a:prstGeom prst="rect">
                      <a:avLst/>
                    </a:prstGeom>
                    <a:ln w="3175">
                      <a:solidFill>
                        <a:schemeClr val="tx1"/>
                      </a:solidFill>
                    </a:ln>
                  </pic:spPr>
                </pic:pic>
              </a:graphicData>
            </a:graphic>
          </wp:inline>
        </w:drawing>
      </w:r>
    </w:p>
    <w:p w14:paraId="65561B13" w14:textId="77777777" w:rsidR="00F41403" w:rsidRDefault="00F41403" w:rsidP="00F41403">
      <w:pPr>
        <w:pStyle w:val="Figure"/>
        <w:tabs>
          <w:tab w:val="clear" w:pos="1710"/>
        </w:tabs>
        <w:ind w:left="2070" w:hanging="1350"/>
      </w:pPr>
      <w:r w:rsidRPr="00E63C3C">
        <w:t xml:space="preserve">Kit </w:t>
      </w:r>
      <w:r>
        <w:t>Template Search page</w:t>
      </w:r>
      <w:r w:rsidRPr="00E63C3C">
        <w:t xml:space="preserve"> </w:t>
      </w:r>
    </w:p>
    <w:p w14:paraId="33598497" w14:textId="77777777" w:rsidR="00F41403" w:rsidRDefault="00F41403" w:rsidP="00F41403">
      <w:pPr>
        <w:ind w:left="720" w:right="540"/>
      </w:pPr>
    </w:p>
    <w:p w14:paraId="0C4062C9" w14:textId="77777777" w:rsidR="00F41403" w:rsidRDefault="00F41403" w:rsidP="00F41403">
      <w:pPr>
        <w:numPr>
          <w:ilvl w:val="0"/>
          <w:numId w:val="26"/>
        </w:numPr>
        <w:ind w:right="540"/>
      </w:pPr>
      <w:r w:rsidRPr="00E63C3C">
        <w:t xml:space="preserve">Specify </w:t>
      </w:r>
      <w:r>
        <w:t xml:space="preserve">your </w:t>
      </w:r>
      <w:r w:rsidRPr="00E63C3C">
        <w:t xml:space="preserve">search criteria by completing </w:t>
      </w:r>
      <w:r>
        <w:t xml:space="preserve">one or more </w:t>
      </w:r>
      <w:r w:rsidRPr="00E63C3C">
        <w:t>fields</w:t>
      </w:r>
      <w:r>
        <w:t xml:space="preserve"> in the </w:t>
      </w:r>
      <w:r w:rsidRPr="00EC7BEA">
        <w:rPr>
          <w:b/>
        </w:rPr>
        <w:t xml:space="preserve">Kit </w:t>
      </w:r>
      <w:r>
        <w:rPr>
          <w:b/>
        </w:rPr>
        <w:t xml:space="preserve">Template </w:t>
      </w:r>
      <w:r w:rsidRPr="00EC7BEA">
        <w:rPr>
          <w:b/>
        </w:rPr>
        <w:t>Search</w:t>
      </w:r>
      <w:r>
        <w:t xml:space="preserve"> pane. </w:t>
      </w:r>
    </w:p>
    <w:p w14:paraId="1D1A68E7" w14:textId="77777777" w:rsidR="00F41403" w:rsidRPr="0070334C" w:rsidRDefault="00F41403" w:rsidP="00F41403">
      <w:pPr>
        <w:ind w:left="720" w:right="540"/>
        <w:rPr>
          <w:b/>
        </w:rPr>
      </w:pPr>
      <w:r>
        <w:rPr>
          <w:b/>
        </w:rPr>
        <w:br/>
      </w:r>
      <w:r w:rsidRPr="0070334C">
        <w:rPr>
          <w:b/>
        </w:rPr>
        <w:t xml:space="preserve">Note: </w:t>
      </w:r>
    </w:p>
    <w:p w14:paraId="19371C05" w14:textId="77777777" w:rsidR="00F41403" w:rsidRDefault="00F41403" w:rsidP="00F41403">
      <w:pPr>
        <w:numPr>
          <w:ilvl w:val="0"/>
          <w:numId w:val="19"/>
        </w:numPr>
        <w:ind w:left="1440" w:right="540"/>
      </w:pPr>
      <w:r>
        <w:t xml:space="preserve">You can use one field or a combination of fields to search for a kit template. </w:t>
      </w:r>
    </w:p>
    <w:p w14:paraId="723AA4D6" w14:textId="77777777" w:rsidR="00F41403" w:rsidRDefault="00F41403" w:rsidP="00F41403">
      <w:pPr>
        <w:numPr>
          <w:ilvl w:val="0"/>
          <w:numId w:val="19"/>
        </w:numPr>
        <w:ind w:left="1440" w:right="540"/>
      </w:pPr>
      <w:r>
        <w:t xml:space="preserve">You can type full or partial value in a search field along with an asterisk (*) before or after the partial value. For example, if you type </w:t>
      </w:r>
      <w:r>
        <w:rPr>
          <w:b/>
        </w:rPr>
        <w:t>02</w:t>
      </w:r>
      <w:r w:rsidRPr="00914542">
        <w:rPr>
          <w:b/>
        </w:rPr>
        <w:t>*</w:t>
      </w:r>
      <w:r>
        <w:t xml:space="preserve">, you obtain records that begin with 02. If you type </w:t>
      </w:r>
      <w:r w:rsidRPr="00914542">
        <w:rPr>
          <w:b/>
        </w:rPr>
        <w:t>*02</w:t>
      </w:r>
      <w:r>
        <w:t>, you obtain records that end with 02</w:t>
      </w:r>
    </w:p>
    <w:p w14:paraId="4ED28859" w14:textId="77777777" w:rsidR="00F41403" w:rsidRDefault="00F41403" w:rsidP="00F41403">
      <w:pPr>
        <w:ind w:left="720" w:right="540"/>
      </w:pPr>
    </w:p>
    <w:p w14:paraId="7DC599AB" w14:textId="77777777" w:rsidR="00F41403" w:rsidRDefault="00F41403" w:rsidP="00F41403">
      <w:pPr>
        <w:ind w:left="720" w:right="540"/>
      </w:pPr>
      <w:r>
        <w:t>Following table lists each search field and its description.</w:t>
      </w:r>
      <w:r>
        <w:br/>
      </w:r>
    </w:p>
    <w:p w14:paraId="20A51F12" w14:textId="0E4FC897" w:rsidR="00F41403" w:rsidRDefault="00F41403" w:rsidP="00F41403">
      <w:pPr>
        <w:pStyle w:val="Caption"/>
        <w:ind w:firstLine="720"/>
      </w:pPr>
      <w:r>
        <w:t xml:space="preserve">Table </w:t>
      </w:r>
      <w:fldSimple w:instr=" SEQ Figure \* ARABIC ">
        <w:r w:rsidR="006A4F84">
          <w:rPr>
            <w:noProof/>
          </w:rPr>
          <w:t>1</w:t>
        </w:r>
      </w:fldSimple>
      <w:r>
        <w:t>: Kit Template Search Fields</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0"/>
        <w:gridCol w:w="8010"/>
      </w:tblGrid>
      <w:tr w:rsidR="00F41403" w:rsidRPr="007A152E" w14:paraId="6B7CE5EE" w14:textId="77777777" w:rsidTr="00AA2E41">
        <w:trPr>
          <w:cantSplit/>
          <w:trHeight w:val="288"/>
          <w:tblHeader/>
        </w:trPr>
        <w:tc>
          <w:tcPr>
            <w:tcW w:w="1800" w:type="dxa"/>
            <w:shd w:val="clear" w:color="auto" w:fill="BFBFBF"/>
            <w:vAlign w:val="center"/>
          </w:tcPr>
          <w:p w14:paraId="79A5C961" w14:textId="77777777" w:rsidR="00F41403" w:rsidRPr="007A152E" w:rsidRDefault="00F41403" w:rsidP="00AA2E41">
            <w:pPr>
              <w:rPr>
                <w:b/>
              </w:rPr>
            </w:pPr>
            <w:r>
              <w:rPr>
                <w:b/>
              </w:rPr>
              <w:t>Field</w:t>
            </w:r>
          </w:p>
        </w:tc>
        <w:tc>
          <w:tcPr>
            <w:tcW w:w="8010" w:type="dxa"/>
            <w:shd w:val="clear" w:color="auto" w:fill="BFBFBF"/>
            <w:vAlign w:val="center"/>
          </w:tcPr>
          <w:p w14:paraId="682B9841" w14:textId="77777777" w:rsidR="00F41403" w:rsidRPr="007A152E" w:rsidRDefault="00F41403" w:rsidP="00AA2E41">
            <w:pPr>
              <w:rPr>
                <w:b/>
              </w:rPr>
            </w:pPr>
            <w:r w:rsidRPr="007A152E">
              <w:rPr>
                <w:b/>
              </w:rPr>
              <w:t>Description</w:t>
            </w:r>
          </w:p>
        </w:tc>
      </w:tr>
      <w:tr w:rsidR="00F41403" w14:paraId="3BBFA570" w14:textId="77777777" w:rsidTr="00AA2E41">
        <w:trPr>
          <w:cantSplit/>
          <w:trHeight w:val="288"/>
        </w:trPr>
        <w:tc>
          <w:tcPr>
            <w:tcW w:w="1800" w:type="dxa"/>
            <w:vAlign w:val="center"/>
          </w:tcPr>
          <w:p w14:paraId="318DC004" w14:textId="77777777" w:rsidR="00F41403" w:rsidRPr="007A152E" w:rsidRDefault="00F41403" w:rsidP="00AA2E41">
            <w:pPr>
              <w:rPr>
                <w:b/>
              </w:rPr>
            </w:pPr>
            <w:r>
              <w:rPr>
                <w:b/>
              </w:rPr>
              <w:t>Kit Template Name</w:t>
            </w:r>
          </w:p>
        </w:tc>
        <w:tc>
          <w:tcPr>
            <w:tcW w:w="8010" w:type="dxa"/>
            <w:vAlign w:val="center"/>
          </w:tcPr>
          <w:p w14:paraId="260C2A4D" w14:textId="77777777" w:rsidR="00F41403" w:rsidRDefault="00F41403" w:rsidP="00AA2E41">
            <w:r>
              <w:t xml:space="preserve">Type name of the kit template that you want to search. </w:t>
            </w:r>
          </w:p>
        </w:tc>
      </w:tr>
      <w:tr w:rsidR="00F41403" w14:paraId="146867A7" w14:textId="77777777" w:rsidTr="00AA2E41">
        <w:trPr>
          <w:cantSplit/>
          <w:trHeight w:val="288"/>
        </w:trPr>
        <w:tc>
          <w:tcPr>
            <w:tcW w:w="1800" w:type="dxa"/>
            <w:vAlign w:val="center"/>
          </w:tcPr>
          <w:p w14:paraId="423A8EE2" w14:textId="77777777" w:rsidR="00F41403" w:rsidRPr="007A152E" w:rsidRDefault="00F41403" w:rsidP="00AA2E41">
            <w:pPr>
              <w:rPr>
                <w:b/>
              </w:rPr>
            </w:pPr>
            <w:r>
              <w:rPr>
                <w:b/>
              </w:rPr>
              <w:t>Kit Template Code</w:t>
            </w:r>
          </w:p>
        </w:tc>
        <w:tc>
          <w:tcPr>
            <w:tcW w:w="8010" w:type="dxa"/>
            <w:vAlign w:val="center"/>
          </w:tcPr>
          <w:p w14:paraId="5B883BBB" w14:textId="77777777" w:rsidR="00F41403" w:rsidRDefault="00F41403" w:rsidP="00AA2E41">
            <w:r>
              <w:t>Type kit template code to search for the group of kit templates associated with this code.</w:t>
            </w:r>
          </w:p>
        </w:tc>
      </w:tr>
      <w:tr w:rsidR="00F41403" w14:paraId="35EB78C9" w14:textId="77777777" w:rsidTr="00AA2E41">
        <w:trPr>
          <w:cantSplit/>
          <w:trHeight w:val="288"/>
        </w:trPr>
        <w:tc>
          <w:tcPr>
            <w:tcW w:w="1800" w:type="dxa"/>
            <w:vAlign w:val="center"/>
          </w:tcPr>
          <w:p w14:paraId="045D28AB" w14:textId="77777777" w:rsidR="00F41403" w:rsidRDefault="00F41403" w:rsidP="00AA2E41">
            <w:pPr>
              <w:rPr>
                <w:b/>
              </w:rPr>
            </w:pPr>
            <w:r>
              <w:rPr>
                <w:b/>
              </w:rPr>
              <w:t xml:space="preserve">Created By </w:t>
            </w:r>
          </w:p>
        </w:tc>
        <w:tc>
          <w:tcPr>
            <w:tcW w:w="8010" w:type="dxa"/>
            <w:vAlign w:val="center"/>
          </w:tcPr>
          <w:p w14:paraId="04EDE80A" w14:textId="23754330" w:rsidR="00F41403" w:rsidRPr="00D515B3" w:rsidRDefault="00F41403" w:rsidP="00AA2E41">
            <w:r>
              <w:t xml:space="preserve">Type </w:t>
            </w:r>
            <w:r w:rsidR="00761DF9">
              <w:t>login username</w:t>
            </w:r>
            <w:r>
              <w:t xml:space="preserve"> of the user to search for kit templates created by that user.</w:t>
            </w:r>
          </w:p>
        </w:tc>
      </w:tr>
      <w:tr w:rsidR="00F41403" w14:paraId="3DCACCDD" w14:textId="77777777" w:rsidTr="00AA2E41">
        <w:trPr>
          <w:cantSplit/>
          <w:trHeight w:val="288"/>
        </w:trPr>
        <w:tc>
          <w:tcPr>
            <w:tcW w:w="1800" w:type="dxa"/>
            <w:vAlign w:val="center"/>
          </w:tcPr>
          <w:p w14:paraId="258596DB" w14:textId="77777777" w:rsidR="00F41403" w:rsidRDefault="00F41403" w:rsidP="00AA2E41">
            <w:pPr>
              <w:rPr>
                <w:b/>
              </w:rPr>
            </w:pPr>
            <w:r>
              <w:rPr>
                <w:b/>
              </w:rPr>
              <w:lastRenderedPageBreak/>
              <w:t>Modified By</w:t>
            </w:r>
          </w:p>
        </w:tc>
        <w:tc>
          <w:tcPr>
            <w:tcW w:w="8010" w:type="dxa"/>
            <w:vAlign w:val="center"/>
          </w:tcPr>
          <w:p w14:paraId="10F90F40" w14:textId="4D348162" w:rsidR="00F41403" w:rsidRPr="00D515B3" w:rsidRDefault="00F41403" w:rsidP="00AA2E41">
            <w:r>
              <w:t xml:space="preserve">Type </w:t>
            </w:r>
            <w:r w:rsidR="00761DF9">
              <w:t>login username</w:t>
            </w:r>
            <w:r>
              <w:t xml:space="preserve"> of the user to search for kit templates modified by that user.</w:t>
            </w:r>
          </w:p>
        </w:tc>
      </w:tr>
      <w:tr w:rsidR="00F41403" w14:paraId="6458FA16" w14:textId="77777777" w:rsidTr="00AA2E41">
        <w:trPr>
          <w:cantSplit/>
          <w:trHeight w:val="288"/>
        </w:trPr>
        <w:tc>
          <w:tcPr>
            <w:tcW w:w="1800" w:type="dxa"/>
            <w:vAlign w:val="center"/>
          </w:tcPr>
          <w:p w14:paraId="2822001F" w14:textId="77777777" w:rsidR="00F41403" w:rsidRDefault="00F41403" w:rsidP="00AA2E41">
            <w:pPr>
              <w:rPr>
                <w:b/>
              </w:rPr>
            </w:pPr>
            <w:r>
              <w:rPr>
                <w:b/>
              </w:rPr>
              <w:t>Collection</w:t>
            </w:r>
          </w:p>
        </w:tc>
        <w:tc>
          <w:tcPr>
            <w:tcW w:w="8010" w:type="dxa"/>
            <w:vAlign w:val="center"/>
          </w:tcPr>
          <w:p w14:paraId="3B6B63D4" w14:textId="77777777" w:rsidR="00F41403" w:rsidRDefault="00F41403" w:rsidP="00AA2E41">
            <w:r>
              <w:t>Click appropriate Collection to search for kit templates associated with it.</w:t>
            </w:r>
          </w:p>
          <w:p w14:paraId="21E18932" w14:textId="77777777" w:rsidR="00F41403" w:rsidRDefault="00F41403" w:rsidP="00AA2E41">
            <w:r w:rsidRPr="00C755B5">
              <w:rPr>
                <w:b/>
              </w:rPr>
              <w:t xml:space="preserve">Note: </w:t>
            </w:r>
            <w:r>
              <w:t xml:space="preserve">To search for kit templates associated with all Collections, click </w:t>
            </w:r>
            <w:r w:rsidRPr="00C755B5">
              <w:rPr>
                <w:b/>
              </w:rPr>
              <w:t>All</w:t>
            </w:r>
            <w:r>
              <w:t xml:space="preserve">.  </w:t>
            </w:r>
          </w:p>
        </w:tc>
      </w:tr>
      <w:tr w:rsidR="00F41403" w14:paraId="0F985991" w14:textId="77777777" w:rsidTr="00AA2E41">
        <w:trPr>
          <w:cantSplit/>
          <w:trHeight w:val="288"/>
        </w:trPr>
        <w:tc>
          <w:tcPr>
            <w:tcW w:w="1800" w:type="dxa"/>
            <w:vAlign w:val="center"/>
          </w:tcPr>
          <w:p w14:paraId="447EFD4D" w14:textId="77777777" w:rsidR="00F41403" w:rsidRDefault="00F41403" w:rsidP="00AA2E41">
            <w:pPr>
              <w:rPr>
                <w:b/>
              </w:rPr>
            </w:pPr>
            <w:r>
              <w:rPr>
                <w:b/>
              </w:rPr>
              <w:t>Kit Template Status</w:t>
            </w:r>
          </w:p>
        </w:tc>
        <w:tc>
          <w:tcPr>
            <w:tcW w:w="8010" w:type="dxa"/>
            <w:vAlign w:val="center"/>
          </w:tcPr>
          <w:p w14:paraId="56C84E9C" w14:textId="77777777" w:rsidR="00F41403" w:rsidRDefault="00F41403" w:rsidP="00AA2E41">
            <w:r>
              <w:t>Click appropriate status to search for kit templates with this status.</w:t>
            </w:r>
          </w:p>
          <w:p w14:paraId="5D7C9621" w14:textId="77777777" w:rsidR="00F41403" w:rsidRDefault="00F41403" w:rsidP="00AA2E41">
            <w:r w:rsidRPr="00C755B5">
              <w:rPr>
                <w:b/>
              </w:rPr>
              <w:t xml:space="preserve">Note: </w:t>
            </w:r>
            <w:r>
              <w:t xml:space="preserve">To search for kits with any status, click </w:t>
            </w:r>
            <w:r w:rsidRPr="00C755B5">
              <w:rPr>
                <w:b/>
              </w:rPr>
              <w:t>All</w:t>
            </w:r>
            <w:r>
              <w:t xml:space="preserve">.  </w:t>
            </w:r>
          </w:p>
        </w:tc>
      </w:tr>
      <w:tr w:rsidR="00F41403" w14:paraId="1C2A1753" w14:textId="77777777" w:rsidTr="00AA2E41">
        <w:trPr>
          <w:cantSplit/>
          <w:trHeight w:val="288"/>
        </w:trPr>
        <w:tc>
          <w:tcPr>
            <w:tcW w:w="1800" w:type="dxa"/>
          </w:tcPr>
          <w:p w14:paraId="62B0C087" w14:textId="77777777" w:rsidR="00F41403" w:rsidRDefault="00F41403" w:rsidP="00AA2E41">
            <w:pPr>
              <w:rPr>
                <w:b/>
              </w:rPr>
            </w:pPr>
            <w:r>
              <w:rPr>
                <w:b/>
              </w:rPr>
              <w:t>Date Created Range</w:t>
            </w:r>
          </w:p>
        </w:tc>
        <w:tc>
          <w:tcPr>
            <w:tcW w:w="8010" w:type="dxa"/>
            <w:vAlign w:val="center"/>
          </w:tcPr>
          <w:p w14:paraId="31D6E55E" w14:textId="25CF1403" w:rsidR="00F41403" w:rsidRPr="00D515B3" w:rsidRDefault="00F41403" w:rsidP="00AA2E41">
            <w:r>
              <w:t xml:space="preserve">Click the date icon and then in the pop-up, select appropriate date option to search for kit templates created during this timeframe. For more information, see </w:t>
            </w:r>
            <w:hyperlink w:anchor="_Understanding_the_Date" w:history="1">
              <w:r w:rsidRPr="004F6D37">
                <w:rPr>
                  <w:rStyle w:val="Hyperlink"/>
                  <w:b/>
                </w:rPr>
                <w:t xml:space="preserve">Understanding the Date Range </w:t>
              </w:r>
              <w:r>
                <w:rPr>
                  <w:rStyle w:val="Hyperlink"/>
                  <w:b/>
                </w:rPr>
                <w:t xml:space="preserve">Search </w:t>
              </w:r>
              <w:r w:rsidRPr="004F6D37">
                <w:rPr>
                  <w:rStyle w:val="Hyperlink"/>
                  <w:b/>
                </w:rPr>
                <w:t>Options</w:t>
              </w:r>
            </w:hyperlink>
            <w:r>
              <w:t xml:space="preserve"> </w:t>
            </w:r>
          </w:p>
        </w:tc>
      </w:tr>
      <w:tr w:rsidR="00F41403" w14:paraId="2FD81E63" w14:textId="77777777" w:rsidTr="00AA2E41">
        <w:trPr>
          <w:cantSplit/>
          <w:trHeight w:val="288"/>
        </w:trPr>
        <w:tc>
          <w:tcPr>
            <w:tcW w:w="1800" w:type="dxa"/>
          </w:tcPr>
          <w:p w14:paraId="15CD8C45" w14:textId="77777777" w:rsidR="00F41403" w:rsidRDefault="00F41403" w:rsidP="00AA2E41">
            <w:pPr>
              <w:rPr>
                <w:b/>
              </w:rPr>
            </w:pPr>
            <w:r>
              <w:rPr>
                <w:b/>
              </w:rPr>
              <w:t>Date Modified Range</w:t>
            </w:r>
          </w:p>
        </w:tc>
        <w:tc>
          <w:tcPr>
            <w:tcW w:w="8010" w:type="dxa"/>
            <w:vAlign w:val="center"/>
          </w:tcPr>
          <w:p w14:paraId="098AE0A0" w14:textId="143F71B0" w:rsidR="00F41403" w:rsidRPr="00D515B3" w:rsidRDefault="00F41403" w:rsidP="00AA2E41">
            <w:r>
              <w:t xml:space="preserve">Click the date icon and then in the pop-up, select appropriate date option to search for kit templates modified in this timeframe. For more information, see </w:t>
            </w:r>
            <w:hyperlink w:anchor="DateRangeSearches" w:history="1">
              <w:r w:rsidRPr="004F6D37">
                <w:rPr>
                  <w:rStyle w:val="Hyperlink"/>
                  <w:b/>
                </w:rPr>
                <w:t xml:space="preserve">Understanding the Date Range </w:t>
              </w:r>
              <w:r>
                <w:rPr>
                  <w:rStyle w:val="Hyperlink"/>
                  <w:b/>
                </w:rPr>
                <w:t xml:space="preserve">Search </w:t>
              </w:r>
              <w:r w:rsidRPr="004F6D37">
                <w:rPr>
                  <w:rStyle w:val="Hyperlink"/>
                  <w:b/>
                </w:rPr>
                <w:t>Options</w:t>
              </w:r>
            </w:hyperlink>
            <w:r>
              <w:t xml:space="preserve"> </w:t>
            </w:r>
          </w:p>
        </w:tc>
      </w:tr>
    </w:tbl>
    <w:p w14:paraId="111281A7" w14:textId="77777777" w:rsidR="00F41403" w:rsidRPr="00E63C3C" w:rsidRDefault="00F41403" w:rsidP="00F41403"/>
    <w:p w14:paraId="0E04944D" w14:textId="60F9220F" w:rsidR="00F41403" w:rsidRDefault="00F41403" w:rsidP="00F41403">
      <w:pPr>
        <w:numPr>
          <w:ilvl w:val="0"/>
          <w:numId w:val="26"/>
        </w:numPr>
      </w:pPr>
      <w:r w:rsidRPr="002557B0">
        <w:t xml:space="preserve">Click </w:t>
      </w:r>
      <w:r w:rsidRPr="00413008">
        <w:rPr>
          <w:b/>
        </w:rPr>
        <w:t>SEARCH</w:t>
      </w:r>
      <w:r w:rsidRPr="002557B0">
        <w:t>.</w:t>
      </w:r>
      <w:r>
        <w:br/>
        <w:t xml:space="preserve">The search results appear. </w:t>
      </w:r>
      <w:r>
        <w:br/>
      </w:r>
      <w:r>
        <w:br/>
      </w:r>
      <w:r w:rsidRPr="00413008">
        <w:rPr>
          <w:b/>
        </w:rPr>
        <w:t>Note:</w:t>
      </w:r>
      <w:r>
        <w:t xml:space="preserve"> Click </w:t>
      </w:r>
      <w:r>
        <w:rPr>
          <w:lang w:eastAsia="x-none"/>
        </w:rPr>
        <w:t xml:space="preserve">the </w:t>
      </w:r>
      <w:r w:rsidRPr="0033438F">
        <w:rPr>
          <w:lang w:eastAsia="x-none"/>
        </w:rPr>
        <w:t>header</w:t>
      </w:r>
      <w:r>
        <w:rPr>
          <w:lang w:eastAsia="x-none"/>
        </w:rPr>
        <w:t xml:space="preserve"> of the column with respect to which you want to sort the results.</w:t>
      </w:r>
      <w:r>
        <w:t xml:space="preserve"> For more information about how to sort the search results, see </w:t>
      </w:r>
      <w:hyperlink w:anchor="_Sorting_Search_Results" w:history="1">
        <w:r w:rsidRPr="00413008">
          <w:rPr>
            <w:rStyle w:val="Hyperlink"/>
            <w:b/>
          </w:rPr>
          <w:t>Sorting Se</w:t>
        </w:r>
        <w:r>
          <w:rPr>
            <w:rStyle w:val="Hyperlink"/>
            <w:b/>
          </w:rPr>
          <w:t>arch</w:t>
        </w:r>
        <w:r w:rsidRPr="00413008">
          <w:rPr>
            <w:rStyle w:val="Hyperlink"/>
            <w:b/>
          </w:rPr>
          <w:t xml:space="preserve"> Results</w:t>
        </w:r>
      </w:hyperlink>
      <w:r>
        <w:t xml:space="preserve"> </w:t>
      </w:r>
    </w:p>
    <w:p w14:paraId="60B9FD07" w14:textId="77777777" w:rsidR="00F41403" w:rsidRDefault="00F41403" w:rsidP="00F41403">
      <w:pPr>
        <w:pStyle w:val="Heading3"/>
      </w:pPr>
      <w:r>
        <w:br w:type="page"/>
      </w:r>
      <w:bookmarkStart w:id="151" w:name="ViewingKitDetails"/>
      <w:bookmarkStart w:id="152" w:name="ViewingKitTemplateDetails"/>
      <w:bookmarkStart w:id="153" w:name="_Toc452394211"/>
      <w:bookmarkStart w:id="154" w:name="_Toc507159113"/>
      <w:bookmarkEnd w:id="151"/>
      <w:bookmarkEnd w:id="152"/>
      <w:r>
        <w:lastRenderedPageBreak/>
        <w:t>Viewing the Kit Template Details</w:t>
      </w:r>
      <w:bookmarkEnd w:id="153"/>
      <w:bookmarkEnd w:id="154"/>
    </w:p>
    <w:p w14:paraId="5A2CD214" w14:textId="77777777" w:rsidR="00F41403" w:rsidRDefault="00F41403" w:rsidP="00F41403"/>
    <w:p w14:paraId="04842F9F" w14:textId="77777777" w:rsidR="00F41403" w:rsidRPr="00585562" w:rsidRDefault="00F41403" w:rsidP="00F41403">
      <w:r>
        <w:t>To view the details of a kit template</w:t>
      </w:r>
      <w:r w:rsidRPr="00585562">
        <w:t>:</w:t>
      </w:r>
      <w:r>
        <w:br/>
      </w:r>
    </w:p>
    <w:p w14:paraId="5E239EE2" w14:textId="51704289" w:rsidR="00F41403" w:rsidRDefault="00F41403" w:rsidP="00F41403">
      <w:pPr>
        <w:numPr>
          <w:ilvl w:val="0"/>
          <w:numId w:val="28"/>
        </w:numPr>
        <w:ind w:right="540"/>
      </w:pPr>
      <w:r>
        <w:t xml:space="preserve">Log on to the application using your </w:t>
      </w:r>
      <w:r w:rsidR="00761DF9">
        <w:t>login</w:t>
      </w:r>
      <w:r>
        <w:t xml:space="preserve"> credentials. </w:t>
      </w:r>
    </w:p>
    <w:p w14:paraId="17931FD1" w14:textId="77777777" w:rsidR="00F41403" w:rsidRDefault="00F41403" w:rsidP="00F41403">
      <w:pPr>
        <w:ind w:left="720" w:right="540"/>
      </w:pPr>
      <w:r>
        <w:t xml:space="preserve">The CIRRASPEC home page appears. </w:t>
      </w:r>
    </w:p>
    <w:p w14:paraId="023854FE" w14:textId="77777777" w:rsidR="00F41403" w:rsidRDefault="00F41403" w:rsidP="00F41403">
      <w:pPr>
        <w:ind w:left="720" w:right="540"/>
      </w:pPr>
    </w:p>
    <w:p w14:paraId="4621535D" w14:textId="77777777" w:rsidR="00F41403" w:rsidRPr="007051E5" w:rsidRDefault="00F41403" w:rsidP="00F41403">
      <w:pPr>
        <w:numPr>
          <w:ilvl w:val="0"/>
          <w:numId w:val="28"/>
        </w:numPr>
        <w:ind w:right="540"/>
      </w:pPr>
      <w:r>
        <w:t xml:space="preserve">Point to the arrow of the </w:t>
      </w:r>
      <w:r>
        <w:rPr>
          <w:b/>
        </w:rPr>
        <w:t xml:space="preserve">IAMS </w:t>
      </w:r>
      <w:r w:rsidRPr="007051E5">
        <w:t>tab, and then click</w:t>
      </w:r>
      <w:r>
        <w:rPr>
          <w:b/>
        </w:rPr>
        <w:t xml:space="preserve"> </w:t>
      </w:r>
      <w:r w:rsidRPr="00EC5321">
        <w:rPr>
          <w:b/>
        </w:rPr>
        <w:t xml:space="preserve">Kits </w:t>
      </w:r>
      <w:r>
        <w:rPr>
          <w:b/>
        </w:rPr>
        <w:t>Designer</w:t>
      </w:r>
      <w:r w:rsidRPr="007051E5">
        <w:t>.</w:t>
      </w:r>
    </w:p>
    <w:p w14:paraId="0787EE62" w14:textId="77777777" w:rsidR="00F41403" w:rsidRPr="007051E5" w:rsidRDefault="00F41403" w:rsidP="00F41403">
      <w:pPr>
        <w:ind w:left="720" w:right="540"/>
      </w:pPr>
      <w:r w:rsidRPr="007051E5">
        <w:t xml:space="preserve">The </w:t>
      </w:r>
      <w:r>
        <w:rPr>
          <w:b/>
        </w:rPr>
        <w:t xml:space="preserve">Kit </w:t>
      </w:r>
      <w:r w:rsidRPr="004238B2">
        <w:rPr>
          <w:b/>
        </w:rPr>
        <w:t>Template</w:t>
      </w:r>
      <w:r>
        <w:rPr>
          <w:b/>
        </w:rPr>
        <w:t xml:space="preserve"> S</w:t>
      </w:r>
      <w:r w:rsidRPr="004238B2">
        <w:rPr>
          <w:b/>
        </w:rPr>
        <w:t>earch</w:t>
      </w:r>
      <w:r w:rsidRPr="007051E5">
        <w:t xml:space="preserve"> page appears. </w:t>
      </w:r>
    </w:p>
    <w:p w14:paraId="04D0D6AF" w14:textId="77777777" w:rsidR="00F41403" w:rsidRPr="007051E5" w:rsidRDefault="00F41403" w:rsidP="00F41403">
      <w:pPr>
        <w:ind w:left="720" w:right="540"/>
      </w:pPr>
    </w:p>
    <w:p w14:paraId="5AC8AA13" w14:textId="77777777" w:rsidR="00F41403" w:rsidRPr="007051E5" w:rsidRDefault="00F41403" w:rsidP="00F41403">
      <w:pPr>
        <w:numPr>
          <w:ilvl w:val="0"/>
          <w:numId w:val="28"/>
        </w:numPr>
        <w:ind w:right="540"/>
      </w:pPr>
      <w:r w:rsidRPr="007051E5">
        <w:t>Click</w:t>
      </w:r>
      <w:r>
        <w:rPr>
          <w:b/>
        </w:rPr>
        <w:t xml:space="preserve"> SEARCH</w:t>
      </w:r>
      <w:r w:rsidRPr="007051E5">
        <w:t>.</w:t>
      </w:r>
      <w:r>
        <w:rPr>
          <w:b/>
        </w:rPr>
        <w:t xml:space="preserve"> </w:t>
      </w:r>
    </w:p>
    <w:p w14:paraId="5F318513" w14:textId="77777777" w:rsidR="00F41403" w:rsidRDefault="00F41403" w:rsidP="00F41403">
      <w:pPr>
        <w:ind w:left="720" w:right="540"/>
      </w:pPr>
      <w:r w:rsidRPr="007051E5">
        <w:t>The</w:t>
      </w:r>
      <w:r>
        <w:rPr>
          <w:b/>
        </w:rPr>
        <w:t xml:space="preserve"> </w:t>
      </w:r>
      <w:r w:rsidRPr="007051E5">
        <w:t>kit template search page</w:t>
      </w:r>
      <w:r>
        <w:t xml:space="preserve"> displays a list of kit templates. </w:t>
      </w:r>
      <w:r>
        <w:br/>
      </w:r>
    </w:p>
    <w:p w14:paraId="09CB1282" w14:textId="77777777" w:rsidR="00F41403" w:rsidRDefault="00F41403" w:rsidP="00F41403">
      <w:pPr>
        <w:numPr>
          <w:ilvl w:val="0"/>
          <w:numId w:val="28"/>
        </w:numPr>
        <w:ind w:right="540"/>
      </w:pPr>
      <w:r>
        <w:t xml:space="preserve">Click the row of the kit template whose details you want to view. </w:t>
      </w:r>
    </w:p>
    <w:p w14:paraId="4E91A838" w14:textId="77777777" w:rsidR="00F41403" w:rsidRDefault="00F41403" w:rsidP="00F41403">
      <w:pPr>
        <w:ind w:left="720"/>
      </w:pPr>
      <w:r>
        <w:t xml:space="preserve">The </w:t>
      </w:r>
      <w:r w:rsidRPr="007051E5">
        <w:rPr>
          <w:b/>
        </w:rPr>
        <w:t>View Kit Template</w:t>
      </w:r>
      <w:r>
        <w:t xml:space="preserve"> page appears.</w:t>
      </w:r>
      <w:r>
        <w:br/>
      </w:r>
      <w:r>
        <w:br/>
      </w:r>
      <w:r w:rsidRPr="003B2059">
        <w:rPr>
          <w:b/>
        </w:rPr>
        <w:t>Note:</w:t>
      </w:r>
      <w:r>
        <w:t xml:space="preserve"> To expand the </w:t>
      </w:r>
      <w:r w:rsidRPr="003B2059">
        <w:rPr>
          <w:b/>
        </w:rPr>
        <w:t>Comments History</w:t>
      </w:r>
      <w:r>
        <w:t xml:space="preserve"> box to display additional historical comments, click the expand icon </w:t>
      </w:r>
      <w:r>
        <w:rPr>
          <w:noProof/>
        </w:rPr>
        <w:drawing>
          <wp:inline distT="0" distB="0" distL="0" distR="0" wp14:anchorId="404F51D9" wp14:editId="3E03D5B6">
            <wp:extent cx="207645" cy="191135"/>
            <wp:effectExtent l="0" t="0" r="1905" b="0"/>
            <wp:docPr id="3" name="Picture 3" descr="expan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pand ic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7645" cy="191135"/>
                    </a:xfrm>
                    <a:prstGeom prst="rect">
                      <a:avLst/>
                    </a:prstGeom>
                    <a:noFill/>
                    <a:ln>
                      <a:noFill/>
                    </a:ln>
                  </pic:spPr>
                </pic:pic>
              </a:graphicData>
            </a:graphic>
          </wp:inline>
        </w:drawing>
      </w:r>
      <w:r>
        <w:t xml:space="preserve">. </w:t>
      </w:r>
    </w:p>
    <w:p w14:paraId="44EF3F84" w14:textId="77777777" w:rsidR="00F41403" w:rsidRDefault="00F41403" w:rsidP="00F41403">
      <w:pPr>
        <w:ind w:left="720" w:right="540"/>
      </w:pPr>
    </w:p>
    <w:p w14:paraId="29647642" w14:textId="77777777" w:rsidR="00F41403" w:rsidRDefault="00F41403" w:rsidP="00F41403">
      <w:pPr>
        <w:ind w:left="720" w:right="540"/>
      </w:pPr>
      <w:r>
        <w:rPr>
          <w:noProof/>
        </w:rPr>
        <w:drawing>
          <wp:inline distT="0" distB="0" distL="0" distR="0" wp14:anchorId="342A85D4" wp14:editId="5E5CE045">
            <wp:extent cx="6342380" cy="4239260"/>
            <wp:effectExtent l="19050" t="19050" r="20320" b="279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42380" cy="4239260"/>
                    </a:xfrm>
                    <a:prstGeom prst="rect">
                      <a:avLst/>
                    </a:prstGeom>
                    <a:noFill/>
                    <a:ln w="3175">
                      <a:solidFill>
                        <a:schemeClr val="tx1"/>
                      </a:solidFill>
                    </a:ln>
                  </pic:spPr>
                </pic:pic>
              </a:graphicData>
            </a:graphic>
          </wp:inline>
        </w:drawing>
      </w:r>
    </w:p>
    <w:p w14:paraId="0E198A83" w14:textId="77777777" w:rsidR="00F41403" w:rsidRDefault="00F41403" w:rsidP="00F41403">
      <w:pPr>
        <w:pStyle w:val="Figure"/>
        <w:tabs>
          <w:tab w:val="clear" w:pos="1710"/>
        </w:tabs>
        <w:ind w:left="2070" w:hanging="1350"/>
      </w:pPr>
      <w:r>
        <w:t>View Kit Template page</w:t>
      </w:r>
    </w:p>
    <w:p w14:paraId="04E3707A" w14:textId="77777777" w:rsidR="00F41403" w:rsidRDefault="00F41403" w:rsidP="00F41403">
      <w:r>
        <w:br w:type="page"/>
      </w:r>
      <w:r>
        <w:lastRenderedPageBreak/>
        <w:t xml:space="preserve">On the </w:t>
      </w:r>
      <w:r w:rsidRPr="00571180">
        <w:rPr>
          <w:b/>
        </w:rPr>
        <w:t>View Kit Template</w:t>
      </w:r>
      <w:r>
        <w:t xml:space="preserve"> page, you can perform the following tasks:</w:t>
      </w:r>
    </w:p>
    <w:p w14:paraId="245EA43B" w14:textId="77777777" w:rsidR="00F41403" w:rsidRDefault="00F41403" w:rsidP="00F41403"/>
    <w:p w14:paraId="5DCF2FD7" w14:textId="509C9155" w:rsidR="00F41403" w:rsidRDefault="00F41403" w:rsidP="00F41403">
      <w:pPr>
        <w:numPr>
          <w:ilvl w:val="0"/>
          <w:numId w:val="27"/>
        </w:numPr>
        <w:ind w:left="720" w:hanging="270"/>
      </w:pPr>
      <w:r w:rsidRPr="004E0486">
        <w:rPr>
          <w:b/>
        </w:rPr>
        <w:t>Delete a kit template:</w:t>
      </w:r>
      <w:r>
        <w:t xml:space="preserve"> You can delete kit template which has the </w:t>
      </w:r>
      <w:r w:rsidRPr="005157A7">
        <w:rPr>
          <w:b/>
        </w:rPr>
        <w:t>Draft</w:t>
      </w:r>
      <w:r>
        <w:t xml:space="preserve"> status. For more information about how to delete a kit template, see </w:t>
      </w:r>
      <w:hyperlink w:anchor="_Deleting_a_Kit" w:history="1">
        <w:r w:rsidRPr="00A231A4">
          <w:rPr>
            <w:rStyle w:val="Hyperlink"/>
            <w:b/>
          </w:rPr>
          <w:t>Deleting a Kit Template</w:t>
        </w:r>
      </w:hyperlink>
      <w:r>
        <w:t xml:space="preserve">. </w:t>
      </w:r>
      <w:r>
        <w:br/>
      </w:r>
    </w:p>
    <w:p w14:paraId="706B4516" w14:textId="21805BB2" w:rsidR="00F41403" w:rsidRDefault="00F41403" w:rsidP="00F41403">
      <w:pPr>
        <w:numPr>
          <w:ilvl w:val="0"/>
          <w:numId w:val="27"/>
        </w:numPr>
        <w:ind w:left="720" w:hanging="270"/>
      </w:pPr>
      <w:r w:rsidRPr="004E0486">
        <w:rPr>
          <w:b/>
        </w:rPr>
        <w:t>Generate a report:</w:t>
      </w:r>
      <w:r>
        <w:t xml:space="preserve"> You can generate a kit template manifest report. For more information about how to generate a report for a kit template, see </w:t>
      </w:r>
      <w:hyperlink w:anchor="_Generating_a_Kit" w:history="1">
        <w:r w:rsidRPr="00D76B3D">
          <w:rPr>
            <w:rStyle w:val="Hyperlink"/>
            <w:b/>
          </w:rPr>
          <w:t>Generating a Kit Template Manifest Report</w:t>
        </w:r>
      </w:hyperlink>
      <w:r>
        <w:t>.</w:t>
      </w:r>
      <w:r>
        <w:br/>
      </w:r>
    </w:p>
    <w:p w14:paraId="5E46521B" w14:textId="544A9221" w:rsidR="00F41403" w:rsidRDefault="00F41403" w:rsidP="00F41403">
      <w:pPr>
        <w:numPr>
          <w:ilvl w:val="0"/>
          <w:numId w:val="27"/>
        </w:numPr>
        <w:ind w:left="720" w:hanging="270"/>
      </w:pPr>
      <w:r w:rsidRPr="000963BD">
        <w:rPr>
          <w:b/>
        </w:rPr>
        <w:t>Copy a kit template:</w:t>
      </w:r>
      <w:r>
        <w:t xml:space="preserve"> You can copy an existing kit template to create a new template. For more information about how to copy a kit template, see </w:t>
      </w:r>
      <w:hyperlink w:anchor="CopyingKitTemplate" w:history="1">
        <w:r w:rsidRPr="00D104BD">
          <w:rPr>
            <w:rStyle w:val="Hyperlink"/>
            <w:b/>
          </w:rPr>
          <w:t>Copying a Kit Template</w:t>
        </w:r>
      </w:hyperlink>
      <w:r>
        <w:t>.</w:t>
      </w:r>
    </w:p>
    <w:p w14:paraId="4AC8AC0D" w14:textId="77777777" w:rsidR="00F41403" w:rsidRDefault="00F41403" w:rsidP="00F41403">
      <w:pPr>
        <w:ind w:left="450"/>
      </w:pPr>
    </w:p>
    <w:p w14:paraId="0F7D4B30" w14:textId="4BD4ED5B" w:rsidR="00F41403" w:rsidRDefault="00F41403" w:rsidP="00F41403">
      <w:pPr>
        <w:numPr>
          <w:ilvl w:val="0"/>
          <w:numId w:val="27"/>
        </w:numPr>
        <w:ind w:left="720" w:right="360" w:hanging="270"/>
      </w:pPr>
      <w:r w:rsidRPr="000963BD">
        <w:rPr>
          <w:b/>
        </w:rPr>
        <w:t>Modify a kit template:</w:t>
      </w:r>
      <w:r>
        <w:t xml:space="preserve"> You can modify a </w:t>
      </w:r>
      <w:r w:rsidRPr="005157A7">
        <w:rPr>
          <w:b/>
        </w:rPr>
        <w:t>Draft</w:t>
      </w:r>
      <w:r>
        <w:t xml:space="preserve"> or </w:t>
      </w:r>
      <w:r w:rsidRPr="005157A7">
        <w:rPr>
          <w:b/>
        </w:rPr>
        <w:t>Inactive</w:t>
      </w:r>
      <w:r>
        <w:t xml:space="preserve"> kit template. For more information about how to modify a kit template, see </w:t>
      </w:r>
      <w:hyperlink w:anchor="_Modifying_a_Kit" w:history="1">
        <w:r w:rsidRPr="00D104BD">
          <w:rPr>
            <w:rStyle w:val="Hyperlink"/>
            <w:b/>
          </w:rPr>
          <w:t>Modifying a Kit Template</w:t>
        </w:r>
      </w:hyperlink>
      <w:r>
        <w:t>.</w:t>
      </w:r>
      <w:r>
        <w:br/>
      </w:r>
    </w:p>
    <w:p w14:paraId="54BA2975" w14:textId="42A28F14" w:rsidR="00F41403" w:rsidRDefault="00F41403" w:rsidP="00F41403">
      <w:pPr>
        <w:numPr>
          <w:ilvl w:val="0"/>
          <w:numId w:val="27"/>
        </w:numPr>
        <w:ind w:left="720" w:hanging="270"/>
      </w:pPr>
      <w:r w:rsidRPr="000963BD">
        <w:rPr>
          <w:b/>
        </w:rPr>
        <w:t>Activate a kit template:</w:t>
      </w:r>
      <w:r>
        <w:t xml:space="preserve"> You can activate a </w:t>
      </w:r>
      <w:r w:rsidRPr="008A3AC9">
        <w:rPr>
          <w:b/>
        </w:rPr>
        <w:t>Draft</w:t>
      </w:r>
      <w:r>
        <w:t xml:space="preserve"> or </w:t>
      </w:r>
      <w:r w:rsidRPr="008A3AC9">
        <w:rPr>
          <w:b/>
        </w:rPr>
        <w:t>Inactive</w:t>
      </w:r>
      <w:r>
        <w:t xml:space="preserve"> kit template. For more information about how to </w:t>
      </w:r>
      <w:r w:rsidRPr="00E25412">
        <w:t>activate</w:t>
      </w:r>
      <w:r>
        <w:t xml:space="preserve"> a kit template, see </w:t>
      </w:r>
      <w:hyperlink w:anchor="_Activating_a_Kit" w:history="1">
        <w:r w:rsidRPr="00D104BD">
          <w:rPr>
            <w:rStyle w:val="Hyperlink"/>
            <w:b/>
          </w:rPr>
          <w:t>Activating a Kit Template</w:t>
        </w:r>
      </w:hyperlink>
      <w:r>
        <w:t>.</w:t>
      </w:r>
      <w:r>
        <w:br/>
      </w:r>
    </w:p>
    <w:p w14:paraId="04D5501D" w14:textId="7157D5FE" w:rsidR="00F41403" w:rsidRDefault="00F41403" w:rsidP="00F41403">
      <w:pPr>
        <w:numPr>
          <w:ilvl w:val="0"/>
          <w:numId w:val="27"/>
        </w:numPr>
        <w:ind w:left="720" w:right="360" w:hanging="270"/>
      </w:pPr>
      <w:r w:rsidRPr="00E25412">
        <w:rPr>
          <w:b/>
        </w:rPr>
        <w:t>Deactivate a kit template:</w:t>
      </w:r>
      <w:r>
        <w:t xml:space="preserve"> You can deactivate an </w:t>
      </w:r>
      <w:r w:rsidRPr="008A3AC9">
        <w:rPr>
          <w:b/>
        </w:rPr>
        <w:t>Active</w:t>
      </w:r>
      <w:r>
        <w:t xml:space="preserve"> kit template. For more information about how to deactivate a kit template, see </w:t>
      </w:r>
      <w:hyperlink w:anchor="_Deactivating_a_Kit" w:history="1">
        <w:r w:rsidRPr="00D104BD">
          <w:rPr>
            <w:rStyle w:val="Hyperlink"/>
            <w:b/>
          </w:rPr>
          <w:t>Deactivating a Kit Template</w:t>
        </w:r>
      </w:hyperlink>
      <w:r>
        <w:t>.</w:t>
      </w:r>
    </w:p>
    <w:p w14:paraId="7A7D7E1D" w14:textId="14C93097" w:rsidR="001C6181" w:rsidRPr="002D2EAA" w:rsidRDefault="001C6181" w:rsidP="001C6181"/>
    <w:p w14:paraId="56DC6292" w14:textId="51B96869" w:rsidR="001C6181" w:rsidRDefault="001C6181" w:rsidP="00AA2E41">
      <w:pPr>
        <w:numPr>
          <w:ilvl w:val="0"/>
          <w:numId w:val="27"/>
        </w:numPr>
        <w:ind w:left="720" w:hanging="270"/>
      </w:pPr>
      <w:r w:rsidRPr="00263A76">
        <w:rPr>
          <w:b/>
        </w:rPr>
        <w:t>Manage events:</w:t>
      </w:r>
      <w:r>
        <w:rPr>
          <w:b/>
        </w:rPr>
        <w:t xml:space="preserve"> </w:t>
      </w:r>
      <w:r>
        <w:t xml:space="preserve">You can view and add events to a kit by clicking the </w:t>
      </w:r>
      <w:r w:rsidRPr="00C50810">
        <w:rPr>
          <w:b/>
        </w:rPr>
        <w:t>Manage Events</w:t>
      </w:r>
      <w:r>
        <w:t xml:space="preserve"> link. For more information about how to manage events, see </w:t>
      </w:r>
      <w:hyperlink w:anchor="ManagingEvents" w:history="1">
        <w:r w:rsidRPr="00CE3F18">
          <w:rPr>
            <w:rStyle w:val="Hyperlink"/>
            <w:b/>
          </w:rPr>
          <w:t>Managing Events</w:t>
        </w:r>
      </w:hyperlink>
    </w:p>
    <w:p w14:paraId="7E45996A" w14:textId="77777777" w:rsidR="001C6181" w:rsidRDefault="001C6181" w:rsidP="001C6181">
      <w:pPr>
        <w:pStyle w:val="ListParagraph"/>
      </w:pPr>
    </w:p>
    <w:p w14:paraId="43C46193" w14:textId="50E756CA" w:rsidR="001F4F83" w:rsidRDefault="001C6181" w:rsidP="00610F2B">
      <w:pPr>
        <w:numPr>
          <w:ilvl w:val="0"/>
          <w:numId w:val="27"/>
        </w:numPr>
        <w:ind w:left="720" w:hanging="270"/>
        <w:jc w:val="both"/>
      </w:pPr>
      <w:r w:rsidRPr="001C6181">
        <w:rPr>
          <w:b/>
        </w:rPr>
        <w:t>Add Attachment:</w:t>
      </w:r>
      <w:r w:rsidRPr="001C6181">
        <w:t xml:space="preserve"> You can upload, download, and delete files that are attached to a kit by clicking the Add Attachment link. For more info</w:t>
      </w:r>
      <w:r w:rsidR="00AA7D0A">
        <w:t xml:space="preserve">rmation about how to add files, </w:t>
      </w:r>
      <w:r w:rsidRPr="001C6181">
        <w:t xml:space="preserve">see </w:t>
      </w:r>
      <w:hyperlink w:anchor="CommonFileUpload" w:history="1">
        <w:r w:rsidRPr="00C74C0A">
          <w:rPr>
            <w:rStyle w:val="Hyperlink"/>
            <w:b/>
          </w:rPr>
          <w:t>Common File Upload</w:t>
        </w:r>
      </w:hyperlink>
      <w:r w:rsidR="00F41403" w:rsidRPr="001C6181">
        <w:br w:type="page"/>
      </w:r>
      <w:bookmarkStart w:id="155" w:name="CreatingKitTemplate"/>
      <w:bookmarkStart w:id="156" w:name="_Toc452394212"/>
      <w:bookmarkEnd w:id="155"/>
    </w:p>
    <w:p w14:paraId="63C31578" w14:textId="3B74B947" w:rsidR="00F41403" w:rsidRPr="001F4F83" w:rsidRDefault="00F41403" w:rsidP="001F4F83">
      <w:pPr>
        <w:pStyle w:val="Heading3"/>
      </w:pPr>
      <w:bookmarkStart w:id="157" w:name="_Toc507159114"/>
      <w:r w:rsidRPr="001F4F83">
        <w:lastRenderedPageBreak/>
        <w:t>Creating a Kit Template</w:t>
      </w:r>
      <w:bookmarkEnd w:id="156"/>
      <w:bookmarkEnd w:id="157"/>
    </w:p>
    <w:p w14:paraId="4E1B9BAC" w14:textId="77777777" w:rsidR="00F41403" w:rsidRDefault="00F41403" w:rsidP="00F41403"/>
    <w:p w14:paraId="142FF1B9" w14:textId="77777777" w:rsidR="00F41403" w:rsidRDefault="00F41403" w:rsidP="00F41403">
      <w:pPr>
        <w:pStyle w:val="BodyText"/>
      </w:pPr>
      <w:r>
        <w:t xml:space="preserve">The </w:t>
      </w:r>
      <w:r w:rsidRPr="00E25412">
        <w:rPr>
          <w:b/>
        </w:rPr>
        <w:t>Create New Kit Template</w:t>
      </w:r>
      <w:r>
        <w:t xml:space="preserve"> link</w:t>
      </w:r>
      <w:r w:rsidRPr="00585562">
        <w:t xml:space="preserve"> on the </w:t>
      </w:r>
      <w:r w:rsidRPr="00C760B6">
        <w:rPr>
          <w:b/>
        </w:rPr>
        <w:t>Kit Template Search</w:t>
      </w:r>
      <w:r>
        <w:t xml:space="preserve"> page</w:t>
      </w:r>
      <w:r w:rsidRPr="00585562">
        <w:t xml:space="preserve"> allows </w:t>
      </w:r>
      <w:r>
        <w:t xml:space="preserve">you </w:t>
      </w:r>
      <w:r w:rsidRPr="00585562">
        <w:t xml:space="preserve">to </w:t>
      </w:r>
      <w:r>
        <w:t>create a new kit template</w:t>
      </w:r>
      <w:r w:rsidRPr="00585562">
        <w:t xml:space="preserve">. </w:t>
      </w:r>
      <w:r>
        <w:br/>
      </w:r>
    </w:p>
    <w:p w14:paraId="0E5910B0" w14:textId="55F96AA2" w:rsidR="00F41403" w:rsidRDefault="00F41403" w:rsidP="00F41403">
      <w:pPr>
        <w:pStyle w:val="BodyText"/>
      </w:pPr>
      <w:r w:rsidRPr="00B34280">
        <w:rPr>
          <w:b/>
        </w:rPr>
        <w:t>Note</w:t>
      </w:r>
      <w:r w:rsidRPr="007A7705">
        <w:rPr>
          <w:b/>
        </w:rPr>
        <w:t>:</w:t>
      </w:r>
      <w:r>
        <w:t xml:space="preserve"> The create procedure below uses a blank form to create a new kit template. To copy an existing kit template and create a new kit template using its information, see </w:t>
      </w:r>
      <w:hyperlink w:anchor="CopyingKitTemplate" w:history="1">
        <w:r w:rsidRPr="00B34280">
          <w:rPr>
            <w:rStyle w:val="Hyperlink"/>
            <w:b/>
          </w:rPr>
          <w:t>Copying a Kit Template</w:t>
        </w:r>
      </w:hyperlink>
      <w:r>
        <w:t>.</w:t>
      </w:r>
    </w:p>
    <w:p w14:paraId="09E1F88C" w14:textId="77777777" w:rsidR="00F41403" w:rsidRDefault="00F41403" w:rsidP="00F41403">
      <w:pPr>
        <w:pStyle w:val="BodyText"/>
      </w:pPr>
    </w:p>
    <w:p w14:paraId="3D08C6B6" w14:textId="77777777" w:rsidR="00F41403" w:rsidRPr="00585562" w:rsidRDefault="00F41403" w:rsidP="00F41403">
      <w:pPr>
        <w:pStyle w:val="BodyText"/>
      </w:pPr>
      <w:r>
        <w:t>To create a new kit template using a blank form:</w:t>
      </w:r>
    </w:p>
    <w:p w14:paraId="14BC0245" w14:textId="77777777" w:rsidR="00F41403" w:rsidRDefault="00F41403" w:rsidP="00F41403"/>
    <w:p w14:paraId="0BAFD5DB" w14:textId="7A5483AB" w:rsidR="00F41403" w:rsidRDefault="00F41403" w:rsidP="00F41403">
      <w:pPr>
        <w:numPr>
          <w:ilvl w:val="0"/>
          <w:numId w:val="31"/>
        </w:numPr>
        <w:ind w:right="540"/>
      </w:pPr>
      <w:r>
        <w:t xml:space="preserve">Log on to the application using your </w:t>
      </w:r>
      <w:r w:rsidR="00761DF9">
        <w:t>login</w:t>
      </w:r>
      <w:r>
        <w:t xml:space="preserve"> credentials. </w:t>
      </w:r>
    </w:p>
    <w:p w14:paraId="73ABDC4A" w14:textId="77777777" w:rsidR="00F41403" w:rsidRDefault="00F41403" w:rsidP="00F41403">
      <w:pPr>
        <w:ind w:left="720" w:right="540"/>
      </w:pPr>
      <w:r>
        <w:t xml:space="preserve">The CIRRASPEC home page appears. </w:t>
      </w:r>
    </w:p>
    <w:p w14:paraId="232F09C1" w14:textId="77777777" w:rsidR="00F41403" w:rsidRDefault="00F41403" w:rsidP="00F41403">
      <w:pPr>
        <w:ind w:left="720" w:right="540"/>
      </w:pPr>
    </w:p>
    <w:p w14:paraId="5E960927" w14:textId="77777777" w:rsidR="00F41403" w:rsidRPr="007051E5" w:rsidRDefault="00F41403" w:rsidP="00F41403">
      <w:pPr>
        <w:numPr>
          <w:ilvl w:val="0"/>
          <w:numId w:val="31"/>
        </w:numPr>
        <w:ind w:right="540"/>
      </w:pPr>
      <w:r>
        <w:t xml:space="preserve">Point to the arrow of the </w:t>
      </w:r>
      <w:r>
        <w:rPr>
          <w:b/>
        </w:rPr>
        <w:t xml:space="preserve">IAMS </w:t>
      </w:r>
      <w:r w:rsidRPr="007051E5">
        <w:t>tab, and then click</w:t>
      </w:r>
      <w:r>
        <w:rPr>
          <w:b/>
        </w:rPr>
        <w:t xml:space="preserve"> </w:t>
      </w:r>
      <w:r w:rsidRPr="00EC5321">
        <w:rPr>
          <w:b/>
        </w:rPr>
        <w:t xml:space="preserve">Kits </w:t>
      </w:r>
      <w:r>
        <w:rPr>
          <w:b/>
        </w:rPr>
        <w:t>Designer</w:t>
      </w:r>
      <w:r w:rsidRPr="007051E5">
        <w:t>.</w:t>
      </w:r>
    </w:p>
    <w:p w14:paraId="3CEA076B" w14:textId="77777777" w:rsidR="00F41403" w:rsidRDefault="00F41403" w:rsidP="00F41403">
      <w:pPr>
        <w:ind w:left="720" w:right="540"/>
      </w:pPr>
      <w:r w:rsidRPr="007051E5">
        <w:t xml:space="preserve">The </w:t>
      </w:r>
      <w:r w:rsidRPr="00964A90">
        <w:rPr>
          <w:b/>
        </w:rPr>
        <w:t>Kit Template Search</w:t>
      </w:r>
      <w:r w:rsidRPr="007051E5">
        <w:t xml:space="preserve"> page appears. </w:t>
      </w:r>
    </w:p>
    <w:p w14:paraId="792B5D13" w14:textId="77777777" w:rsidR="00F41403" w:rsidRDefault="00F41403" w:rsidP="00F41403">
      <w:pPr>
        <w:ind w:left="720" w:right="540"/>
      </w:pPr>
    </w:p>
    <w:p w14:paraId="0F9E8D81" w14:textId="77777777" w:rsidR="00F41403" w:rsidRDefault="00F41403" w:rsidP="00F41403">
      <w:pPr>
        <w:numPr>
          <w:ilvl w:val="0"/>
          <w:numId w:val="31"/>
        </w:numPr>
        <w:ind w:right="540"/>
      </w:pPr>
      <w:r>
        <w:t xml:space="preserve">Click </w:t>
      </w:r>
      <w:r w:rsidRPr="007A7705">
        <w:t xml:space="preserve">the </w:t>
      </w:r>
      <w:r w:rsidRPr="007A7705">
        <w:rPr>
          <w:b/>
        </w:rPr>
        <w:t>Create New Kit Template</w:t>
      </w:r>
      <w:r w:rsidRPr="007A7705">
        <w:t xml:space="preserve"> link. </w:t>
      </w:r>
    </w:p>
    <w:p w14:paraId="50A73B0B" w14:textId="77777777" w:rsidR="00F41403" w:rsidRDefault="00F41403" w:rsidP="00F41403">
      <w:pPr>
        <w:ind w:left="720" w:right="540"/>
      </w:pPr>
      <w:r>
        <w:t xml:space="preserve">The </w:t>
      </w:r>
      <w:r w:rsidRPr="007A7705">
        <w:rPr>
          <w:b/>
        </w:rPr>
        <w:t>Create Kit Template</w:t>
      </w:r>
      <w:r>
        <w:t xml:space="preserve"> page appears.</w:t>
      </w:r>
    </w:p>
    <w:p w14:paraId="3A910324" w14:textId="77777777" w:rsidR="00F41403" w:rsidRPr="00A949C6" w:rsidRDefault="00F41403" w:rsidP="00F41403">
      <w:pPr>
        <w:ind w:left="720" w:right="540"/>
        <w:rPr>
          <w:i/>
        </w:rPr>
      </w:pPr>
    </w:p>
    <w:p w14:paraId="6832565D" w14:textId="77777777" w:rsidR="00F41403" w:rsidRPr="00964A90" w:rsidRDefault="00F41403" w:rsidP="00F41403">
      <w:pPr>
        <w:ind w:left="720" w:right="540"/>
      </w:pPr>
      <w:r>
        <w:rPr>
          <w:noProof/>
        </w:rPr>
        <w:drawing>
          <wp:inline distT="0" distB="0" distL="0" distR="0" wp14:anchorId="2C149122" wp14:editId="2C108591">
            <wp:extent cx="6217920" cy="2875915"/>
            <wp:effectExtent l="19050" t="19050" r="11430"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7920" cy="2875915"/>
                    </a:xfrm>
                    <a:prstGeom prst="rect">
                      <a:avLst/>
                    </a:prstGeom>
                    <a:noFill/>
                    <a:ln w="3175">
                      <a:solidFill>
                        <a:schemeClr val="tx1"/>
                      </a:solidFill>
                    </a:ln>
                  </pic:spPr>
                </pic:pic>
              </a:graphicData>
            </a:graphic>
          </wp:inline>
        </w:drawing>
      </w:r>
    </w:p>
    <w:p w14:paraId="6E282944" w14:textId="77777777" w:rsidR="00F41403" w:rsidRDefault="00F41403" w:rsidP="00F41403">
      <w:pPr>
        <w:pStyle w:val="Figure"/>
        <w:tabs>
          <w:tab w:val="clear" w:pos="1710"/>
        </w:tabs>
        <w:ind w:left="2070" w:hanging="1350"/>
      </w:pPr>
      <w:r>
        <w:t>Create Kit Template page</w:t>
      </w:r>
      <w:r>
        <w:br/>
      </w:r>
    </w:p>
    <w:p w14:paraId="15C3FCBC" w14:textId="77777777" w:rsidR="00F41403" w:rsidRDefault="00F41403" w:rsidP="00F41403">
      <w:pPr>
        <w:numPr>
          <w:ilvl w:val="0"/>
          <w:numId w:val="31"/>
        </w:numPr>
        <w:ind w:right="540"/>
      </w:pPr>
      <w:r>
        <w:t xml:space="preserve">Enter appropriate information in each field. Following table lists each field and its description. </w:t>
      </w:r>
    </w:p>
    <w:p w14:paraId="1AC3627C" w14:textId="77777777" w:rsidR="00F41403" w:rsidRDefault="00F41403" w:rsidP="00F41403">
      <w:pPr>
        <w:ind w:left="360" w:right="540" w:firstLine="360"/>
      </w:pPr>
      <w:r w:rsidRPr="00EA12A5">
        <w:rPr>
          <w:b/>
        </w:rPr>
        <w:t>Note:</w:t>
      </w:r>
      <w:r>
        <w:t xml:space="preserve"> Fields that are marked with the red asterisk (</w:t>
      </w:r>
      <w:r w:rsidRPr="00EA12A5">
        <w:rPr>
          <w:color w:val="FF0000"/>
        </w:rPr>
        <w:t>*</w:t>
      </w:r>
      <w:r>
        <w:t>) are mandatory.</w:t>
      </w:r>
    </w:p>
    <w:p w14:paraId="54A5ECA3" w14:textId="77777777" w:rsidR="00F41403" w:rsidRDefault="00F41403" w:rsidP="00F41403">
      <w:pPr>
        <w:pStyle w:val="Caption"/>
        <w:ind w:firstLine="720"/>
      </w:pPr>
    </w:p>
    <w:p w14:paraId="7C740EE4" w14:textId="77777777" w:rsidR="00F41403" w:rsidRDefault="00F41403" w:rsidP="00F41403">
      <w:pPr>
        <w:pStyle w:val="Caption"/>
        <w:ind w:firstLine="720"/>
      </w:pPr>
    </w:p>
    <w:p w14:paraId="0B6C2D54" w14:textId="6381F048" w:rsidR="00F41403" w:rsidRDefault="00F41403" w:rsidP="00F41403">
      <w:pPr>
        <w:pStyle w:val="Caption"/>
        <w:ind w:firstLine="720"/>
      </w:pPr>
      <w:r>
        <w:t xml:space="preserve">Table </w:t>
      </w:r>
      <w:fldSimple w:instr=" SEQ Figure \* ARABIC ">
        <w:r w:rsidR="006A4F84">
          <w:rPr>
            <w:noProof/>
          </w:rPr>
          <w:t>2</w:t>
        </w:r>
      </w:fldSimple>
      <w:r>
        <w:t>: Creating a kit template</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36"/>
        <w:gridCol w:w="6652"/>
      </w:tblGrid>
      <w:tr w:rsidR="00F41403" w:rsidRPr="002C6247" w14:paraId="384A5B6E" w14:textId="77777777" w:rsidTr="00AA2E41">
        <w:trPr>
          <w:trHeight w:val="256"/>
        </w:trPr>
        <w:tc>
          <w:tcPr>
            <w:tcW w:w="2636" w:type="dxa"/>
            <w:shd w:val="clear" w:color="auto" w:fill="BFBFBF"/>
          </w:tcPr>
          <w:p w14:paraId="5013A397" w14:textId="77777777" w:rsidR="00F41403" w:rsidRPr="00F578E5" w:rsidRDefault="00F41403" w:rsidP="00AA2E41">
            <w:pPr>
              <w:ind w:right="540"/>
              <w:rPr>
                <w:b/>
              </w:rPr>
            </w:pPr>
            <w:r>
              <w:rPr>
                <w:b/>
              </w:rPr>
              <w:t>Field</w:t>
            </w:r>
          </w:p>
        </w:tc>
        <w:tc>
          <w:tcPr>
            <w:tcW w:w="6652" w:type="dxa"/>
            <w:shd w:val="clear" w:color="auto" w:fill="BFBFBF"/>
          </w:tcPr>
          <w:p w14:paraId="1C77BAEA" w14:textId="77777777" w:rsidR="00F41403" w:rsidRPr="00F578E5" w:rsidRDefault="00F41403" w:rsidP="00AA2E41">
            <w:pPr>
              <w:ind w:right="540"/>
              <w:rPr>
                <w:b/>
              </w:rPr>
            </w:pPr>
            <w:r>
              <w:rPr>
                <w:b/>
              </w:rPr>
              <w:t>Description</w:t>
            </w:r>
          </w:p>
        </w:tc>
      </w:tr>
      <w:tr w:rsidR="00F41403" w14:paraId="75127967" w14:textId="77777777" w:rsidTr="00AA2E41">
        <w:trPr>
          <w:trHeight w:val="803"/>
        </w:trPr>
        <w:tc>
          <w:tcPr>
            <w:tcW w:w="2636" w:type="dxa"/>
          </w:tcPr>
          <w:p w14:paraId="17A25C30" w14:textId="77777777" w:rsidR="00F41403" w:rsidRDefault="00F41403" w:rsidP="00AA2E41">
            <w:pPr>
              <w:ind w:right="540"/>
            </w:pPr>
            <w:r w:rsidRPr="00F578E5">
              <w:rPr>
                <w:b/>
              </w:rPr>
              <w:t>Kit Template Name</w:t>
            </w:r>
            <w:r w:rsidRPr="00F578E5">
              <w:rPr>
                <w:color w:val="FF0000"/>
              </w:rPr>
              <w:t>*</w:t>
            </w:r>
          </w:p>
        </w:tc>
        <w:tc>
          <w:tcPr>
            <w:tcW w:w="6652" w:type="dxa"/>
          </w:tcPr>
          <w:p w14:paraId="4AB74D04" w14:textId="77777777" w:rsidR="00F41403" w:rsidRDefault="00F41403" w:rsidP="00AA2E41">
            <w:pPr>
              <w:ind w:right="540"/>
            </w:pPr>
            <w:r>
              <w:t>T</w:t>
            </w:r>
            <w:r w:rsidRPr="00DA2B4B">
              <w:t xml:space="preserve">ype a name for </w:t>
            </w:r>
            <w:r>
              <w:t>this</w:t>
            </w:r>
            <w:r w:rsidRPr="00DA2B4B">
              <w:t xml:space="preserve"> kit template</w:t>
            </w:r>
            <w:r>
              <w:t>.</w:t>
            </w:r>
            <w:r>
              <w:br/>
            </w:r>
            <w:r w:rsidRPr="00560695">
              <w:rPr>
                <w:b/>
              </w:rPr>
              <w:t>Note</w:t>
            </w:r>
            <w:r>
              <w:rPr>
                <w:b/>
              </w:rPr>
              <w:t>:</w:t>
            </w:r>
            <w:r>
              <w:t xml:space="preserve"> Name cannot contain special characters.</w:t>
            </w:r>
          </w:p>
        </w:tc>
      </w:tr>
      <w:tr w:rsidR="00F41403" w14:paraId="0B8136E8" w14:textId="77777777" w:rsidTr="00AA2E41">
        <w:trPr>
          <w:trHeight w:val="72"/>
        </w:trPr>
        <w:tc>
          <w:tcPr>
            <w:tcW w:w="2636" w:type="dxa"/>
          </w:tcPr>
          <w:p w14:paraId="60C85449" w14:textId="77777777" w:rsidR="00F41403" w:rsidRDefault="00F41403" w:rsidP="00AA2E41">
            <w:pPr>
              <w:ind w:right="540"/>
            </w:pPr>
            <w:r w:rsidRPr="00F578E5">
              <w:rPr>
                <w:b/>
              </w:rPr>
              <w:t>Kit Template Code</w:t>
            </w:r>
            <w:r w:rsidRPr="00F578E5">
              <w:rPr>
                <w:color w:val="FF0000"/>
              </w:rPr>
              <w:t>*</w:t>
            </w:r>
          </w:p>
        </w:tc>
        <w:tc>
          <w:tcPr>
            <w:tcW w:w="6652" w:type="dxa"/>
          </w:tcPr>
          <w:p w14:paraId="005655B5" w14:textId="77777777" w:rsidR="00F41403" w:rsidRDefault="00F41403" w:rsidP="00AA2E41">
            <w:pPr>
              <w:ind w:right="540"/>
            </w:pPr>
            <w:r>
              <w:t xml:space="preserve">Type a code for this kit template. </w:t>
            </w:r>
          </w:p>
          <w:p w14:paraId="0B22A46C" w14:textId="77777777" w:rsidR="00F41403" w:rsidRDefault="00F41403" w:rsidP="00AA2E41">
            <w:pPr>
              <w:ind w:right="540"/>
            </w:pPr>
            <w:r w:rsidRPr="00F578E5">
              <w:rPr>
                <w:b/>
              </w:rPr>
              <w:t>Note:</w:t>
            </w:r>
            <w:r>
              <w:t xml:space="preserve"> </w:t>
            </w:r>
          </w:p>
          <w:p w14:paraId="4B0A8865" w14:textId="77777777" w:rsidR="00F41403" w:rsidRDefault="00F41403" w:rsidP="00F41403">
            <w:pPr>
              <w:pStyle w:val="ListParagraph"/>
              <w:numPr>
                <w:ilvl w:val="0"/>
                <w:numId w:val="100"/>
              </w:numPr>
              <w:ind w:right="540"/>
            </w:pPr>
            <w:r>
              <w:t>Code</w:t>
            </w:r>
            <w:r w:rsidRPr="00560695">
              <w:t xml:space="preserve"> cannot contain special characters</w:t>
            </w:r>
          </w:p>
          <w:p w14:paraId="6E1F65A4" w14:textId="77777777" w:rsidR="00F41403" w:rsidRDefault="00F41403" w:rsidP="00F41403">
            <w:pPr>
              <w:pStyle w:val="ListParagraph"/>
              <w:numPr>
                <w:ilvl w:val="0"/>
                <w:numId w:val="100"/>
              </w:numPr>
              <w:ind w:right="540"/>
            </w:pPr>
            <w:r>
              <w:lastRenderedPageBreak/>
              <w:t xml:space="preserve">Length of this code must be at least 3 characters. </w:t>
            </w:r>
          </w:p>
          <w:p w14:paraId="458B4920" w14:textId="77777777" w:rsidR="00F41403" w:rsidRDefault="00F41403" w:rsidP="00F41403">
            <w:pPr>
              <w:pStyle w:val="ListParagraph"/>
              <w:numPr>
                <w:ilvl w:val="0"/>
                <w:numId w:val="100"/>
              </w:numPr>
              <w:ind w:right="540"/>
            </w:pPr>
            <w:r>
              <w:t>Combination of the kit template name and the code must be unique.</w:t>
            </w:r>
          </w:p>
        </w:tc>
      </w:tr>
      <w:tr w:rsidR="00F41403" w14:paraId="307109A9" w14:textId="77777777" w:rsidTr="00AA2E41">
        <w:trPr>
          <w:trHeight w:val="546"/>
        </w:trPr>
        <w:tc>
          <w:tcPr>
            <w:tcW w:w="2636" w:type="dxa"/>
          </w:tcPr>
          <w:p w14:paraId="7724136E" w14:textId="77777777" w:rsidR="00F41403" w:rsidRPr="00F578E5" w:rsidRDefault="00F41403" w:rsidP="00AA2E41">
            <w:pPr>
              <w:ind w:right="540"/>
              <w:rPr>
                <w:b/>
              </w:rPr>
            </w:pPr>
            <w:r w:rsidRPr="00F578E5">
              <w:rPr>
                <w:b/>
              </w:rPr>
              <w:lastRenderedPageBreak/>
              <w:t>Kit Template Comments</w:t>
            </w:r>
          </w:p>
        </w:tc>
        <w:tc>
          <w:tcPr>
            <w:tcW w:w="6652" w:type="dxa"/>
          </w:tcPr>
          <w:p w14:paraId="3E0A6928" w14:textId="77777777" w:rsidR="00F41403" w:rsidRDefault="00F41403" w:rsidP="00AA2E41">
            <w:pPr>
              <w:ind w:right="540"/>
            </w:pPr>
            <w:r>
              <w:t>Type your comments for this kit template, if applicable.</w:t>
            </w:r>
          </w:p>
        </w:tc>
      </w:tr>
    </w:tbl>
    <w:p w14:paraId="7B8C61F9" w14:textId="77777777" w:rsidR="00F41403" w:rsidRDefault="00F41403" w:rsidP="00F41403">
      <w:pPr>
        <w:ind w:left="720" w:right="540"/>
      </w:pPr>
    </w:p>
    <w:p w14:paraId="53977588" w14:textId="77777777" w:rsidR="00F41403" w:rsidRDefault="00F41403" w:rsidP="00F41403">
      <w:pPr>
        <w:numPr>
          <w:ilvl w:val="0"/>
          <w:numId w:val="31"/>
        </w:numPr>
        <w:ind w:right="540"/>
      </w:pPr>
      <w:r>
        <w:t>To spe</w:t>
      </w:r>
      <w:r w:rsidRPr="00BE07F7">
        <w:t xml:space="preserve">cify a </w:t>
      </w:r>
      <w:r>
        <w:t>c</w:t>
      </w:r>
      <w:r w:rsidRPr="00BE07F7">
        <w:t xml:space="preserve">omponent </w:t>
      </w:r>
      <w:r>
        <w:t>g</w:t>
      </w:r>
      <w:r w:rsidRPr="00BE07F7">
        <w:t>rou</w:t>
      </w:r>
      <w:r>
        <w:t xml:space="preserve">p for this kit template:   </w:t>
      </w:r>
      <w:r w:rsidRPr="00367298">
        <w:rPr>
          <w:b/>
        </w:rPr>
        <w:br/>
        <w:t>Note:</w:t>
      </w:r>
      <w:r>
        <w:t xml:space="preserve"> You can specify multiple component groups but must specify them one at a time. </w:t>
      </w:r>
    </w:p>
    <w:p w14:paraId="7484C7C8" w14:textId="77777777" w:rsidR="00F41403" w:rsidRDefault="00F41403" w:rsidP="00F41403">
      <w:pPr>
        <w:ind w:right="540"/>
      </w:pPr>
    </w:p>
    <w:p w14:paraId="24F13AA5" w14:textId="77777777" w:rsidR="00F41403" w:rsidRDefault="00F41403" w:rsidP="00F41403">
      <w:pPr>
        <w:numPr>
          <w:ilvl w:val="0"/>
          <w:numId w:val="101"/>
        </w:numPr>
        <w:ind w:right="540"/>
      </w:pPr>
      <w:r>
        <w:t>To select an existing component group, in the</w:t>
      </w:r>
      <w:r w:rsidRPr="00BE07F7">
        <w:t xml:space="preserve"> </w:t>
      </w:r>
      <w:r w:rsidRPr="00BE07F7">
        <w:rPr>
          <w:b/>
        </w:rPr>
        <w:t>Comp</w:t>
      </w:r>
      <w:r>
        <w:rPr>
          <w:b/>
        </w:rPr>
        <w:t>onent Group Name</w:t>
      </w:r>
      <w:r>
        <w:t xml:space="preserve"> list, click the appropriate component group. </w:t>
      </w:r>
      <w:r>
        <w:br/>
      </w:r>
    </w:p>
    <w:p w14:paraId="55639080" w14:textId="77777777" w:rsidR="00F41403" w:rsidRDefault="00F41403" w:rsidP="00F41403">
      <w:pPr>
        <w:numPr>
          <w:ilvl w:val="0"/>
          <w:numId w:val="101"/>
        </w:numPr>
        <w:ind w:right="540"/>
      </w:pPr>
      <w:r>
        <w:t xml:space="preserve">To add a component group that is not listed in the </w:t>
      </w:r>
      <w:r w:rsidRPr="008E73D7">
        <w:rPr>
          <w:b/>
        </w:rPr>
        <w:t>Component Group Name</w:t>
      </w:r>
      <w:r>
        <w:t xml:space="preserve"> list, in the </w:t>
      </w:r>
      <w:r w:rsidRPr="004F1D80">
        <w:rPr>
          <w:b/>
        </w:rPr>
        <w:t>Component Group Name</w:t>
      </w:r>
      <w:r>
        <w:t xml:space="preserve"> box, type a name for the component group, and then click </w:t>
      </w:r>
      <w:r w:rsidRPr="004F1D80">
        <w:rPr>
          <w:b/>
        </w:rPr>
        <w:t>ADD</w:t>
      </w:r>
      <w:r>
        <w:t xml:space="preserve">. </w:t>
      </w:r>
    </w:p>
    <w:p w14:paraId="67AB600E" w14:textId="77777777" w:rsidR="00F41403" w:rsidRDefault="00F41403" w:rsidP="00F41403">
      <w:pPr>
        <w:ind w:left="1080" w:right="540"/>
      </w:pPr>
      <w:r w:rsidRPr="00E35B0E">
        <w:t xml:space="preserve">The </w:t>
      </w:r>
      <w:r>
        <w:t xml:space="preserve">component group name appears in the </w:t>
      </w:r>
      <w:r w:rsidRPr="004F1D80">
        <w:rPr>
          <w:b/>
        </w:rPr>
        <w:t>Component Group Name</w:t>
      </w:r>
      <w:r w:rsidRPr="00E35B0E">
        <w:t xml:space="preserve"> list</w:t>
      </w:r>
      <w:r>
        <w:t>.</w:t>
      </w:r>
    </w:p>
    <w:p w14:paraId="3490E5F5" w14:textId="77777777" w:rsidR="00F41403" w:rsidRDefault="00F41403" w:rsidP="00F41403">
      <w:pPr>
        <w:ind w:left="1440" w:right="540"/>
      </w:pPr>
    </w:p>
    <w:p w14:paraId="35D2BEEC" w14:textId="77777777" w:rsidR="00F41403" w:rsidRDefault="00F41403" w:rsidP="00F41403">
      <w:pPr>
        <w:numPr>
          <w:ilvl w:val="0"/>
          <w:numId w:val="31"/>
        </w:numPr>
        <w:ind w:right="540"/>
      </w:pPr>
      <w:r>
        <w:t xml:space="preserve">To add a kit component for the component group you specified in the previous step: </w:t>
      </w:r>
      <w:r>
        <w:br/>
      </w:r>
    </w:p>
    <w:p w14:paraId="70F3322E" w14:textId="77777777" w:rsidR="00F41403" w:rsidRDefault="00F41403" w:rsidP="00F41403">
      <w:pPr>
        <w:numPr>
          <w:ilvl w:val="0"/>
          <w:numId w:val="102"/>
        </w:numPr>
        <w:ind w:right="540"/>
      </w:pPr>
      <w:r>
        <w:t xml:space="preserve">Click the </w:t>
      </w:r>
      <w:r>
        <w:rPr>
          <w:b/>
        </w:rPr>
        <w:t>Add Ne</w:t>
      </w:r>
      <w:r w:rsidRPr="00ED7107">
        <w:rPr>
          <w:b/>
        </w:rPr>
        <w:t>w C</w:t>
      </w:r>
      <w:r>
        <w:rPr>
          <w:b/>
        </w:rPr>
        <w:t>omponent</w:t>
      </w:r>
      <w:r>
        <w:t xml:space="preserve"> link for the appropriate component group.</w:t>
      </w:r>
    </w:p>
    <w:p w14:paraId="3CD915BB" w14:textId="77777777" w:rsidR="00F41403" w:rsidRDefault="00F41403" w:rsidP="00F41403">
      <w:pPr>
        <w:ind w:left="1080" w:right="540"/>
      </w:pPr>
      <w:r>
        <w:t>The add new component area appears.</w:t>
      </w:r>
    </w:p>
    <w:p w14:paraId="6F238D0F" w14:textId="77777777" w:rsidR="00F41403" w:rsidRDefault="00F41403" w:rsidP="00F41403">
      <w:pPr>
        <w:ind w:left="1080" w:right="540"/>
      </w:pPr>
    </w:p>
    <w:p w14:paraId="41E76864" w14:textId="77777777" w:rsidR="00F41403" w:rsidRDefault="00F41403" w:rsidP="00F41403">
      <w:pPr>
        <w:ind w:right="540" w:firstLine="720"/>
      </w:pPr>
      <w:r>
        <w:rPr>
          <w:noProof/>
        </w:rPr>
        <w:drawing>
          <wp:inline distT="0" distB="0" distL="0" distR="0" wp14:anchorId="10E0D8B5" wp14:editId="1CE640BE">
            <wp:extent cx="6600190" cy="897890"/>
            <wp:effectExtent l="19050" t="19050" r="1016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00190" cy="897890"/>
                    </a:xfrm>
                    <a:prstGeom prst="rect">
                      <a:avLst/>
                    </a:prstGeom>
                    <a:noFill/>
                    <a:ln w="3175">
                      <a:solidFill>
                        <a:schemeClr val="tx1"/>
                      </a:solidFill>
                    </a:ln>
                  </pic:spPr>
                </pic:pic>
              </a:graphicData>
            </a:graphic>
          </wp:inline>
        </w:drawing>
      </w:r>
    </w:p>
    <w:p w14:paraId="659CAC8D" w14:textId="77777777" w:rsidR="00F41403" w:rsidRDefault="00F41403" w:rsidP="00F41403">
      <w:pPr>
        <w:pStyle w:val="Figure"/>
        <w:tabs>
          <w:tab w:val="clear" w:pos="1710"/>
        </w:tabs>
        <w:ind w:left="2070" w:hanging="1350"/>
      </w:pPr>
      <w:r>
        <w:t>Add New Component area</w:t>
      </w:r>
    </w:p>
    <w:p w14:paraId="46949076" w14:textId="77777777" w:rsidR="00F41403" w:rsidRDefault="00F41403" w:rsidP="00F41403">
      <w:pPr>
        <w:ind w:left="1080" w:right="540"/>
      </w:pPr>
    </w:p>
    <w:p w14:paraId="4C76E6A4" w14:textId="77777777" w:rsidR="00F41403" w:rsidRDefault="00F41403" w:rsidP="00F41403">
      <w:pPr>
        <w:numPr>
          <w:ilvl w:val="0"/>
          <w:numId w:val="102"/>
        </w:numPr>
        <w:ind w:right="540"/>
      </w:pPr>
      <w:r>
        <w:t xml:space="preserve">Enter appropriate information in each field. Following </w:t>
      </w:r>
      <w:r w:rsidRPr="002E5150">
        <w:t>table lists each field</w:t>
      </w:r>
      <w:r>
        <w:t xml:space="preserve"> and its</w:t>
      </w:r>
      <w:r w:rsidRPr="00EA12A5">
        <w:rPr>
          <w:i/>
        </w:rPr>
        <w:t xml:space="preserve"> </w:t>
      </w:r>
      <w:r w:rsidRPr="00C401F3">
        <w:t>description</w:t>
      </w:r>
      <w:r>
        <w:t xml:space="preserve">. </w:t>
      </w:r>
    </w:p>
    <w:p w14:paraId="087B1160" w14:textId="77777777" w:rsidR="00F41403" w:rsidRDefault="00F41403" w:rsidP="00F41403">
      <w:pPr>
        <w:ind w:left="720" w:right="540" w:firstLine="360"/>
      </w:pPr>
      <w:r w:rsidRPr="00326F85">
        <w:rPr>
          <w:b/>
        </w:rPr>
        <w:t>Note:</w:t>
      </w:r>
      <w:r>
        <w:t xml:space="preserve"> Fields that are marked with the red asterisk (</w:t>
      </w:r>
      <w:r w:rsidRPr="00C401F3">
        <w:rPr>
          <w:color w:val="FF0000"/>
        </w:rPr>
        <w:t>*</w:t>
      </w:r>
      <w:r>
        <w:t>) are mandatory.</w:t>
      </w:r>
    </w:p>
    <w:p w14:paraId="745643A6" w14:textId="77777777" w:rsidR="00F41403" w:rsidRDefault="00F41403" w:rsidP="00F41403">
      <w:pPr>
        <w:ind w:left="720" w:right="540" w:firstLine="360"/>
      </w:pPr>
    </w:p>
    <w:p w14:paraId="2C6E24DA" w14:textId="3F4C2B15" w:rsidR="00F41403" w:rsidRDefault="00F41403" w:rsidP="00F41403">
      <w:pPr>
        <w:pStyle w:val="Caption"/>
        <w:ind w:left="360" w:firstLine="720"/>
      </w:pPr>
      <w:r>
        <w:t xml:space="preserve">Table </w:t>
      </w:r>
      <w:fldSimple w:instr=" SEQ Figure \* ARABIC ">
        <w:r w:rsidR="006A4F84">
          <w:rPr>
            <w:noProof/>
          </w:rPr>
          <w:t>3</w:t>
        </w:r>
      </w:fldSimple>
      <w:r>
        <w:t>: Adding a new component</w:t>
      </w:r>
    </w:p>
    <w:tbl>
      <w:tblPr>
        <w:tblW w:w="0" w:type="auto"/>
        <w:tblInd w:w="1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0"/>
        <w:gridCol w:w="6750"/>
      </w:tblGrid>
      <w:tr w:rsidR="00F41403" w:rsidRPr="002C6247" w14:paraId="4F2AB26E" w14:textId="77777777" w:rsidTr="00AA2E41">
        <w:tc>
          <w:tcPr>
            <w:tcW w:w="2610" w:type="dxa"/>
            <w:shd w:val="clear" w:color="auto" w:fill="BFBFBF"/>
          </w:tcPr>
          <w:p w14:paraId="18888841" w14:textId="77777777" w:rsidR="00F41403" w:rsidRPr="00F578E5" w:rsidRDefault="00F41403" w:rsidP="00AA2E41">
            <w:pPr>
              <w:ind w:right="540"/>
              <w:rPr>
                <w:b/>
              </w:rPr>
            </w:pPr>
            <w:r w:rsidRPr="00F578E5">
              <w:rPr>
                <w:b/>
              </w:rPr>
              <w:t>Field</w:t>
            </w:r>
          </w:p>
        </w:tc>
        <w:tc>
          <w:tcPr>
            <w:tcW w:w="6750" w:type="dxa"/>
            <w:shd w:val="clear" w:color="auto" w:fill="BFBFBF"/>
          </w:tcPr>
          <w:p w14:paraId="48DFDCE9" w14:textId="77777777" w:rsidR="00F41403" w:rsidRPr="00F578E5" w:rsidRDefault="00F41403" w:rsidP="00AA2E41">
            <w:pPr>
              <w:ind w:right="540"/>
              <w:rPr>
                <w:b/>
              </w:rPr>
            </w:pPr>
            <w:r w:rsidRPr="00F578E5">
              <w:rPr>
                <w:b/>
              </w:rPr>
              <w:t>Description</w:t>
            </w:r>
          </w:p>
        </w:tc>
      </w:tr>
      <w:tr w:rsidR="00F41403" w14:paraId="57D7B34B" w14:textId="77777777" w:rsidTr="00AA2E41">
        <w:tc>
          <w:tcPr>
            <w:tcW w:w="2610" w:type="dxa"/>
          </w:tcPr>
          <w:p w14:paraId="340C135B" w14:textId="77777777" w:rsidR="00F41403" w:rsidRDefault="00F41403" w:rsidP="00AA2E41">
            <w:pPr>
              <w:ind w:right="540"/>
            </w:pPr>
            <w:r w:rsidRPr="00F578E5">
              <w:rPr>
                <w:b/>
              </w:rPr>
              <w:t>Specimen Type</w:t>
            </w:r>
            <w:r w:rsidRPr="00F578E5">
              <w:rPr>
                <w:color w:val="FF0000"/>
              </w:rPr>
              <w:t>*</w:t>
            </w:r>
          </w:p>
        </w:tc>
        <w:tc>
          <w:tcPr>
            <w:tcW w:w="6750" w:type="dxa"/>
          </w:tcPr>
          <w:p w14:paraId="4E4F6B64" w14:textId="77777777" w:rsidR="00F41403" w:rsidRDefault="00F41403" w:rsidP="00AA2E41">
            <w:pPr>
              <w:ind w:right="540"/>
            </w:pPr>
            <w:r>
              <w:t>Click appropriate specimen type for this component.</w:t>
            </w:r>
          </w:p>
        </w:tc>
      </w:tr>
      <w:tr w:rsidR="00F41403" w14:paraId="16EA8860" w14:textId="77777777" w:rsidTr="00AA2E41">
        <w:trPr>
          <w:trHeight w:val="70"/>
        </w:trPr>
        <w:tc>
          <w:tcPr>
            <w:tcW w:w="2610" w:type="dxa"/>
          </w:tcPr>
          <w:p w14:paraId="09062788" w14:textId="77777777" w:rsidR="00F41403" w:rsidRDefault="00F41403" w:rsidP="00AA2E41">
            <w:pPr>
              <w:ind w:right="540"/>
            </w:pPr>
            <w:r w:rsidRPr="00F578E5">
              <w:rPr>
                <w:b/>
              </w:rPr>
              <w:t>Sample Type</w:t>
            </w:r>
            <w:r w:rsidRPr="00F578E5">
              <w:rPr>
                <w:color w:val="FF0000"/>
              </w:rPr>
              <w:t>*</w:t>
            </w:r>
          </w:p>
        </w:tc>
        <w:tc>
          <w:tcPr>
            <w:tcW w:w="6750" w:type="dxa"/>
          </w:tcPr>
          <w:p w14:paraId="4C27335E" w14:textId="77777777" w:rsidR="00F41403" w:rsidRDefault="00F41403" w:rsidP="00AA2E41">
            <w:pPr>
              <w:ind w:right="540"/>
            </w:pPr>
            <w:r>
              <w:t>Click appropriate sample type for this component.</w:t>
            </w:r>
          </w:p>
        </w:tc>
      </w:tr>
      <w:tr w:rsidR="00F41403" w14:paraId="6166E595" w14:textId="77777777" w:rsidTr="00AA2E41">
        <w:tc>
          <w:tcPr>
            <w:tcW w:w="2610" w:type="dxa"/>
          </w:tcPr>
          <w:p w14:paraId="3E7E7B94" w14:textId="77777777" w:rsidR="00F41403" w:rsidRPr="00F578E5" w:rsidRDefault="00F41403" w:rsidP="00AA2E41">
            <w:pPr>
              <w:ind w:right="540"/>
              <w:rPr>
                <w:b/>
              </w:rPr>
            </w:pPr>
            <w:r w:rsidRPr="00F578E5">
              <w:rPr>
                <w:b/>
              </w:rPr>
              <w:t>Container Type</w:t>
            </w:r>
            <w:r w:rsidRPr="00F578E5">
              <w:rPr>
                <w:color w:val="FF0000"/>
              </w:rPr>
              <w:t>*</w:t>
            </w:r>
          </w:p>
        </w:tc>
        <w:tc>
          <w:tcPr>
            <w:tcW w:w="6750" w:type="dxa"/>
          </w:tcPr>
          <w:p w14:paraId="1557B928" w14:textId="77777777" w:rsidR="00F41403" w:rsidRDefault="00F41403" w:rsidP="00AA2E41">
            <w:pPr>
              <w:ind w:right="540"/>
            </w:pPr>
            <w:r>
              <w:t>Click appropriate container type for this component.</w:t>
            </w:r>
          </w:p>
        </w:tc>
      </w:tr>
      <w:tr w:rsidR="00F41403" w14:paraId="61A55AC9" w14:textId="77777777" w:rsidTr="00AA2E41">
        <w:tc>
          <w:tcPr>
            <w:tcW w:w="2610" w:type="dxa"/>
          </w:tcPr>
          <w:p w14:paraId="43826BDB" w14:textId="77777777" w:rsidR="00F41403" w:rsidRPr="00F578E5" w:rsidRDefault="00F41403" w:rsidP="00AA2E41">
            <w:pPr>
              <w:ind w:right="540"/>
              <w:rPr>
                <w:b/>
              </w:rPr>
            </w:pPr>
            <w:r w:rsidRPr="00F578E5">
              <w:rPr>
                <w:b/>
              </w:rPr>
              <w:t>Count</w:t>
            </w:r>
            <w:r w:rsidRPr="00F578E5">
              <w:rPr>
                <w:color w:val="FF0000"/>
              </w:rPr>
              <w:t>*</w:t>
            </w:r>
          </w:p>
        </w:tc>
        <w:tc>
          <w:tcPr>
            <w:tcW w:w="6750" w:type="dxa"/>
          </w:tcPr>
          <w:p w14:paraId="7D708B85" w14:textId="77777777" w:rsidR="00F41403" w:rsidRDefault="00F41403" w:rsidP="00AA2E41">
            <w:pPr>
              <w:ind w:right="540"/>
            </w:pPr>
            <w:r>
              <w:t>Type the number of containers you want this component to have in the kit.</w:t>
            </w:r>
          </w:p>
        </w:tc>
      </w:tr>
      <w:tr w:rsidR="00F41403" w14:paraId="5CCD393B" w14:textId="77777777" w:rsidTr="00AA2E41">
        <w:tc>
          <w:tcPr>
            <w:tcW w:w="2610" w:type="dxa"/>
          </w:tcPr>
          <w:p w14:paraId="1F98B966" w14:textId="77777777" w:rsidR="00F41403" w:rsidRPr="00F578E5" w:rsidRDefault="00F41403" w:rsidP="00AA2E41">
            <w:pPr>
              <w:ind w:right="540"/>
              <w:rPr>
                <w:b/>
              </w:rPr>
            </w:pPr>
            <w:r w:rsidRPr="00F578E5">
              <w:rPr>
                <w:b/>
              </w:rPr>
              <w:t>Barcode Needed</w:t>
            </w:r>
          </w:p>
        </w:tc>
        <w:tc>
          <w:tcPr>
            <w:tcW w:w="6750" w:type="dxa"/>
          </w:tcPr>
          <w:p w14:paraId="410D3281" w14:textId="77777777" w:rsidR="00F41403" w:rsidRDefault="00F41403" w:rsidP="00AA2E41">
            <w:pPr>
              <w:ind w:right="540"/>
            </w:pPr>
            <w:r>
              <w:t>If you want a barcode template assigned to this component, select this check box.</w:t>
            </w:r>
          </w:p>
          <w:p w14:paraId="32575E66" w14:textId="77777777" w:rsidR="00F41403" w:rsidRDefault="00F41403" w:rsidP="00AA2E41">
            <w:pPr>
              <w:ind w:right="540"/>
            </w:pPr>
            <w:r w:rsidRPr="000D6553">
              <w:rPr>
                <w:b/>
              </w:rPr>
              <w:t>Note</w:t>
            </w:r>
            <w:r>
              <w:t>: The checkbox is selected by default.</w:t>
            </w:r>
          </w:p>
        </w:tc>
      </w:tr>
      <w:tr w:rsidR="00F41403" w14:paraId="269415B2" w14:textId="77777777" w:rsidTr="00AA2E41">
        <w:tc>
          <w:tcPr>
            <w:tcW w:w="2610" w:type="dxa"/>
          </w:tcPr>
          <w:p w14:paraId="481985E4" w14:textId="77777777" w:rsidR="00F41403" w:rsidRPr="00F578E5" w:rsidRDefault="00F41403" w:rsidP="00AA2E41">
            <w:pPr>
              <w:ind w:right="540"/>
              <w:rPr>
                <w:b/>
              </w:rPr>
            </w:pPr>
            <w:r>
              <w:rPr>
                <w:b/>
              </w:rPr>
              <w:t>Parent</w:t>
            </w:r>
            <w:r w:rsidRPr="00F578E5">
              <w:rPr>
                <w:b/>
              </w:rPr>
              <w:t xml:space="preserve"> Row I</w:t>
            </w:r>
            <w:r>
              <w:rPr>
                <w:b/>
              </w:rPr>
              <w:t>D</w:t>
            </w:r>
          </w:p>
        </w:tc>
        <w:tc>
          <w:tcPr>
            <w:tcW w:w="6750" w:type="dxa"/>
          </w:tcPr>
          <w:p w14:paraId="16326687" w14:textId="77777777" w:rsidR="00F41403" w:rsidRDefault="00F41403" w:rsidP="00AA2E41">
            <w:pPr>
              <w:ind w:right="540"/>
            </w:pPr>
            <w:r>
              <w:t>Skip this field. It is reserved for future use.</w:t>
            </w:r>
          </w:p>
        </w:tc>
      </w:tr>
    </w:tbl>
    <w:p w14:paraId="1A11208A" w14:textId="77777777" w:rsidR="00F41403" w:rsidRDefault="00F41403" w:rsidP="00F41403">
      <w:pPr>
        <w:ind w:left="720" w:right="540"/>
      </w:pPr>
    </w:p>
    <w:p w14:paraId="1E19FD91" w14:textId="77777777" w:rsidR="00F41403" w:rsidRDefault="00F41403" w:rsidP="00F41403">
      <w:pPr>
        <w:numPr>
          <w:ilvl w:val="0"/>
          <w:numId w:val="102"/>
        </w:numPr>
        <w:ind w:right="540"/>
      </w:pPr>
      <w:r>
        <w:t xml:space="preserve">Click </w:t>
      </w:r>
      <w:r w:rsidRPr="004E4567">
        <w:rPr>
          <w:b/>
        </w:rPr>
        <w:t>ADD</w:t>
      </w:r>
      <w:r>
        <w:t>.</w:t>
      </w:r>
    </w:p>
    <w:p w14:paraId="66215653" w14:textId="77777777" w:rsidR="00F41403" w:rsidRDefault="00F41403" w:rsidP="00F41403">
      <w:pPr>
        <w:ind w:left="1080" w:right="540"/>
      </w:pPr>
      <w:r>
        <w:t>The component is added to the table under the component group.</w:t>
      </w:r>
    </w:p>
    <w:p w14:paraId="27F9A644" w14:textId="77777777" w:rsidR="00F41403" w:rsidRDefault="00F41403" w:rsidP="00F41403">
      <w:pPr>
        <w:ind w:left="1080" w:right="540"/>
      </w:pPr>
      <w:r w:rsidRPr="00FD4C01">
        <w:rPr>
          <w:b/>
        </w:rPr>
        <w:t>Note:</w:t>
      </w:r>
      <w:r>
        <w:t xml:space="preserve"> You can add multiple components to a component group. </w:t>
      </w:r>
      <w:r>
        <w:br/>
      </w:r>
    </w:p>
    <w:p w14:paraId="2F6C38B3" w14:textId="77777777" w:rsidR="00F41403" w:rsidRPr="000E68B4" w:rsidRDefault="00F41403" w:rsidP="00F41403">
      <w:pPr>
        <w:numPr>
          <w:ilvl w:val="0"/>
          <w:numId w:val="31"/>
        </w:numPr>
        <w:ind w:right="540"/>
        <w:rPr>
          <w:i/>
          <w:u w:val="single"/>
        </w:rPr>
      </w:pPr>
      <w:r>
        <w:t xml:space="preserve">To add a spare item for this component group: </w:t>
      </w:r>
    </w:p>
    <w:p w14:paraId="65C7F521" w14:textId="77777777" w:rsidR="00F41403" w:rsidRDefault="00F41403" w:rsidP="00F41403">
      <w:pPr>
        <w:numPr>
          <w:ilvl w:val="0"/>
          <w:numId w:val="103"/>
        </w:numPr>
        <w:ind w:right="540"/>
        <w:rPr>
          <w:i/>
          <w:u w:val="single"/>
        </w:rPr>
      </w:pPr>
      <w:r>
        <w:t xml:space="preserve">Click the </w:t>
      </w:r>
      <w:r w:rsidRPr="004B2FE6">
        <w:rPr>
          <w:b/>
        </w:rPr>
        <w:t xml:space="preserve">Add </w:t>
      </w:r>
      <w:r>
        <w:rPr>
          <w:b/>
        </w:rPr>
        <w:t xml:space="preserve">New </w:t>
      </w:r>
      <w:r w:rsidRPr="004B2FE6">
        <w:rPr>
          <w:b/>
        </w:rPr>
        <w:t>Spare Item</w:t>
      </w:r>
      <w:r>
        <w:t xml:space="preserve"> link for the appropriate component group.  </w:t>
      </w:r>
    </w:p>
    <w:p w14:paraId="4313E57B" w14:textId="77777777" w:rsidR="00F41403" w:rsidRDefault="00F41403" w:rsidP="00F41403">
      <w:pPr>
        <w:ind w:left="1080" w:right="540"/>
      </w:pPr>
      <w:r>
        <w:lastRenderedPageBreak/>
        <w:t>The add new spare item area appears.</w:t>
      </w:r>
    </w:p>
    <w:p w14:paraId="6D576823" w14:textId="77777777" w:rsidR="00F41403" w:rsidRDefault="00F41403" w:rsidP="00F41403">
      <w:pPr>
        <w:ind w:left="1080" w:right="540"/>
      </w:pPr>
    </w:p>
    <w:p w14:paraId="4D42F95B" w14:textId="77777777" w:rsidR="00F41403" w:rsidRDefault="00F41403" w:rsidP="00F41403">
      <w:pPr>
        <w:ind w:right="540" w:firstLine="720"/>
      </w:pPr>
      <w:r>
        <w:rPr>
          <w:noProof/>
        </w:rPr>
        <w:drawing>
          <wp:inline distT="0" distB="0" distL="0" distR="0" wp14:anchorId="484E7A36" wp14:editId="05B34482">
            <wp:extent cx="6583680" cy="873125"/>
            <wp:effectExtent l="19050" t="19050" r="26670" b="222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83680" cy="873125"/>
                    </a:xfrm>
                    <a:prstGeom prst="rect">
                      <a:avLst/>
                    </a:prstGeom>
                    <a:noFill/>
                    <a:ln w="3175">
                      <a:solidFill>
                        <a:schemeClr val="tx1"/>
                      </a:solidFill>
                    </a:ln>
                  </pic:spPr>
                </pic:pic>
              </a:graphicData>
            </a:graphic>
          </wp:inline>
        </w:drawing>
      </w:r>
    </w:p>
    <w:p w14:paraId="1D64EE9A" w14:textId="77777777" w:rsidR="00F41403" w:rsidRDefault="00F41403" w:rsidP="00F41403">
      <w:pPr>
        <w:pStyle w:val="Figure"/>
        <w:tabs>
          <w:tab w:val="clear" w:pos="1710"/>
        </w:tabs>
        <w:ind w:left="2070" w:hanging="1350"/>
      </w:pPr>
      <w:r>
        <w:t>Add New Spare Item area</w:t>
      </w:r>
    </w:p>
    <w:p w14:paraId="44225BEB" w14:textId="77777777" w:rsidR="00F41403" w:rsidRDefault="00F41403" w:rsidP="00F41403">
      <w:pPr>
        <w:ind w:left="1080" w:right="540"/>
      </w:pPr>
    </w:p>
    <w:p w14:paraId="752D1545" w14:textId="77777777" w:rsidR="00F41403" w:rsidRDefault="00F41403" w:rsidP="00F41403">
      <w:pPr>
        <w:numPr>
          <w:ilvl w:val="0"/>
          <w:numId w:val="103"/>
        </w:numPr>
        <w:ind w:right="540"/>
      </w:pPr>
      <w:r>
        <w:t xml:space="preserve">Enter appropriate information in each field. Following </w:t>
      </w:r>
      <w:r w:rsidRPr="002E5150">
        <w:t>table lists each field</w:t>
      </w:r>
      <w:r>
        <w:t xml:space="preserve"> and its</w:t>
      </w:r>
      <w:r w:rsidRPr="00EA12A5">
        <w:rPr>
          <w:i/>
        </w:rPr>
        <w:t xml:space="preserve"> </w:t>
      </w:r>
      <w:r w:rsidRPr="00C401F3">
        <w:t>description</w:t>
      </w:r>
      <w:r>
        <w:t xml:space="preserve">. </w:t>
      </w:r>
    </w:p>
    <w:p w14:paraId="5D95DC2B" w14:textId="77777777" w:rsidR="00F41403" w:rsidRDefault="00F41403" w:rsidP="00F41403">
      <w:pPr>
        <w:ind w:left="720" w:right="540" w:firstLine="360"/>
      </w:pPr>
      <w:r w:rsidRPr="00326F85">
        <w:rPr>
          <w:b/>
        </w:rPr>
        <w:t>Note:</w:t>
      </w:r>
      <w:r>
        <w:t xml:space="preserve"> Fields that are marked with the red asterisk (</w:t>
      </w:r>
      <w:r w:rsidRPr="00C401F3">
        <w:rPr>
          <w:color w:val="FF0000"/>
        </w:rPr>
        <w:t>*</w:t>
      </w:r>
      <w:r>
        <w:t>) are mandatory.</w:t>
      </w:r>
    </w:p>
    <w:p w14:paraId="592C513C" w14:textId="77777777" w:rsidR="00F41403" w:rsidRDefault="00F41403" w:rsidP="00F41403">
      <w:pPr>
        <w:ind w:left="720" w:right="540" w:firstLine="360"/>
      </w:pPr>
    </w:p>
    <w:p w14:paraId="14354F0E" w14:textId="55C1D4CB" w:rsidR="00F41403" w:rsidRDefault="00F41403" w:rsidP="00F41403">
      <w:pPr>
        <w:pStyle w:val="Caption"/>
        <w:ind w:left="360" w:firstLine="720"/>
      </w:pPr>
      <w:r>
        <w:t xml:space="preserve">Table </w:t>
      </w:r>
      <w:fldSimple w:instr=" SEQ Figure \* ARABIC ">
        <w:r w:rsidR="006A4F84">
          <w:rPr>
            <w:noProof/>
          </w:rPr>
          <w:t>4</w:t>
        </w:r>
      </w:fldSimple>
      <w:r>
        <w:t>: Adding a new spare item</w:t>
      </w:r>
    </w:p>
    <w:tbl>
      <w:tblPr>
        <w:tblW w:w="0" w:type="auto"/>
        <w:tblInd w:w="1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07"/>
        <w:gridCol w:w="6124"/>
      </w:tblGrid>
      <w:tr w:rsidR="00F41403" w:rsidRPr="002C6247" w14:paraId="599F76F8" w14:textId="77777777" w:rsidTr="00AA2E41">
        <w:trPr>
          <w:trHeight w:val="256"/>
        </w:trPr>
        <w:tc>
          <w:tcPr>
            <w:tcW w:w="2907" w:type="dxa"/>
            <w:shd w:val="clear" w:color="auto" w:fill="BFBFBF"/>
          </w:tcPr>
          <w:p w14:paraId="5C2680E9" w14:textId="77777777" w:rsidR="00F41403" w:rsidRPr="00F578E5" w:rsidRDefault="00F41403" w:rsidP="00AA2E41">
            <w:pPr>
              <w:ind w:right="540"/>
              <w:rPr>
                <w:b/>
              </w:rPr>
            </w:pPr>
            <w:r w:rsidRPr="00F578E5">
              <w:rPr>
                <w:b/>
              </w:rPr>
              <w:t>Field</w:t>
            </w:r>
          </w:p>
        </w:tc>
        <w:tc>
          <w:tcPr>
            <w:tcW w:w="6124" w:type="dxa"/>
            <w:shd w:val="clear" w:color="auto" w:fill="BFBFBF"/>
          </w:tcPr>
          <w:p w14:paraId="4C2C46A8" w14:textId="77777777" w:rsidR="00F41403" w:rsidRPr="00F578E5" w:rsidRDefault="00F41403" w:rsidP="00AA2E41">
            <w:pPr>
              <w:ind w:right="540"/>
              <w:rPr>
                <w:b/>
              </w:rPr>
            </w:pPr>
            <w:r w:rsidRPr="00F578E5">
              <w:rPr>
                <w:b/>
              </w:rPr>
              <w:t>Description</w:t>
            </w:r>
          </w:p>
        </w:tc>
      </w:tr>
      <w:tr w:rsidR="00F41403" w14:paraId="4DBE81A2" w14:textId="77777777" w:rsidTr="00AA2E41">
        <w:trPr>
          <w:trHeight w:val="514"/>
        </w:trPr>
        <w:tc>
          <w:tcPr>
            <w:tcW w:w="2907" w:type="dxa"/>
          </w:tcPr>
          <w:p w14:paraId="55A3DD10" w14:textId="77777777" w:rsidR="00F41403" w:rsidRPr="00CC287B" w:rsidRDefault="00F41403" w:rsidP="00AA2E41">
            <w:pPr>
              <w:ind w:right="540"/>
              <w:rPr>
                <w:b/>
              </w:rPr>
            </w:pPr>
            <w:r w:rsidRPr="00CC287B">
              <w:rPr>
                <w:b/>
              </w:rPr>
              <w:t>Spare Item Name</w:t>
            </w:r>
            <w:r w:rsidRPr="00C401F3">
              <w:rPr>
                <w:color w:val="FF0000"/>
              </w:rPr>
              <w:t>*</w:t>
            </w:r>
          </w:p>
        </w:tc>
        <w:tc>
          <w:tcPr>
            <w:tcW w:w="6124" w:type="dxa"/>
          </w:tcPr>
          <w:p w14:paraId="0A6487E8" w14:textId="77777777" w:rsidR="00F41403" w:rsidRDefault="00F41403" w:rsidP="00AA2E41">
            <w:pPr>
              <w:ind w:right="540"/>
            </w:pPr>
            <w:r>
              <w:t xml:space="preserve">Type the name for this spare item. </w:t>
            </w:r>
            <w:r>
              <w:br/>
            </w:r>
            <w:r w:rsidRPr="00C04E26">
              <w:rPr>
                <w:b/>
              </w:rPr>
              <w:t>Note:</w:t>
            </w:r>
            <w:r>
              <w:t xml:space="preserve"> Name must be unique for this kit template.</w:t>
            </w:r>
          </w:p>
        </w:tc>
      </w:tr>
      <w:tr w:rsidR="00F41403" w14:paraId="5D7AA659" w14:textId="77777777" w:rsidTr="00AA2E41">
        <w:trPr>
          <w:trHeight w:val="70"/>
        </w:trPr>
        <w:tc>
          <w:tcPr>
            <w:tcW w:w="2907" w:type="dxa"/>
          </w:tcPr>
          <w:p w14:paraId="20800017" w14:textId="77777777" w:rsidR="00F41403" w:rsidRPr="00CC287B" w:rsidRDefault="00F41403" w:rsidP="00AA2E41">
            <w:pPr>
              <w:ind w:right="540"/>
              <w:rPr>
                <w:b/>
              </w:rPr>
            </w:pPr>
            <w:r w:rsidRPr="00CC287B">
              <w:rPr>
                <w:b/>
              </w:rPr>
              <w:t>Count</w:t>
            </w:r>
            <w:r w:rsidRPr="00C401F3">
              <w:rPr>
                <w:color w:val="FF0000"/>
              </w:rPr>
              <w:t>*</w:t>
            </w:r>
          </w:p>
        </w:tc>
        <w:tc>
          <w:tcPr>
            <w:tcW w:w="6124" w:type="dxa"/>
          </w:tcPr>
          <w:p w14:paraId="69903CD5" w14:textId="77777777" w:rsidR="00F41403" w:rsidRDefault="00F41403" w:rsidP="00AA2E41">
            <w:pPr>
              <w:ind w:right="540"/>
            </w:pPr>
            <w:r>
              <w:t>Type the number of spare items you want this component group to have in the kit.</w:t>
            </w:r>
          </w:p>
        </w:tc>
      </w:tr>
      <w:tr w:rsidR="00F41403" w14:paraId="11FFA37A" w14:textId="77777777" w:rsidTr="00AA2E41">
        <w:trPr>
          <w:trHeight w:val="524"/>
        </w:trPr>
        <w:tc>
          <w:tcPr>
            <w:tcW w:w="2907" w:type="dxa"/>
          </w:tcPr>
          <w:p w14:paraId="454C7E8C" w14:textId="77777777" w:rsidR="00F41403" w:rsidRPr="00F578E5" w:rsidRDefault="00F41403" w:rsidP="00AA2E41">
            <w:pPr>
              <w:ind w:right="540"/>
              <w:rPr>
                <w:b/>
              </w:rPr>
            </w:pPr>
            <w:r>
              <w:rPr>
                <w:b/>
              </w:rPr>
              <w:t>Barcode Needed</w:t>
            </w:r>
          </w:p>
        </w:tc>
        <w:tc>
          <w:tcPr>
            <w:tcW w:w="6124" w:type="dxa"/>
          </w:tcPr>
          <w:p w14:paraId="229F8F03" w14:textId="77777777" w:rsidR="00F41403" w:rsidRDefault="00F41403" w:rsidP="00AA2E41">
            <w:pPr>
              <w:ind w:right="540"/>
            </w:pPr>
            <w:r>
              <w:t>If you want a barcode template assigned to this spare item, select this check box.</w:t>
            </w:r>
          </w:p>
          <w:p w14:paraId="5E3E2ADF" w14:textId="77777777" w:rsidR="00F41403" w:rsidRDefault="00F41403" w:rsidP="00AA2E41">
            <w:pPr>
              <w:ind w:right="540"/>
            </w:pPr>
            <w:r w:rsidRPr="000D6553">
              <w:rPr>
                <w:b/>
              </w:rPr>
              <w:t>Note</w:t>
            </w:r>
            <w:r>
              <w:t>: The checkbox is selected by default.</w:t>
            </w:r>
          </w:p>
        </w:tc>
      </w:tr>
    </w:tbl>
    <w:p w14:paraId="172F3978" w14:textId="77777777" w:rsidR="00F41403" w:rsidRPr="00B60BC9" w:rsidRDefault="00F41403" w:rsidP="00F41403">
      <w:pPr>
        <w:ind w:left="1080" w:right="540"/>
        <w:rPr>
          <w:u w:val="single"/>
        </w:rPr>
      </w:pPr>
    </w:p>
    <w:p w14:paraId="09BC6246" w14:textId="77777777" w:rsidR="00F41403" w:rsidRDefault="00F41403" w:rsidP="00F41403">
      <w:pPr>
        <w:numPr>
          <w:ilvl w:val="0"/>
          <w:numId w:val="103"/>
        </w:numPr>
        <w:ind w:right="540"/>
      </w:pPr>
      <w:r>
        <w:t xml:space="preserve">Click </w:t>
      </w:r>
      <w:r w:rsidRPr="004E4567">
        <w:rPr>
          <w:b/>
        </w:rPr>
        <w:t>ADD</w:t>
      </w:r>
      <w:r w:rsidRPr="00CC287B">
        <w:t>.</w:t>
      </w:r>
      <w:r>
        <w:t xml:space="preserve"> </w:t>
      </w:r>
    </w:p>
    <w:p w14:paraId="1B12DB51" w14:textId="77777777" w:rsidR="00F41403" w:rsidRDefault="00F41403" w:rsidP="00F41403">
      <w:pPr>
        <w:ind w:left="1080" w:right="540"/>
      </w:pPr>
      <w:r>
        <w:t>The spare item is added to the component group.</w:t>
      </w:r>
    </w:p>
    <w:p w14:paraId="3D747BA2" w14:textId="77777777" w:rsidR="00F41403" w:rsidRDefault="00F41403" w:rsidP="00F41403">
      <w:pPr>
        <w:ind w:left="720" w:right="540"/>
      </w:pPr>
    </w:p>
    <w:p w14:paraId="38B7BB16" w14:textId="77777777" w:rsidR="00F41403" w:rsidRDefault="00F41403" w:rsidP="00F41403">
      <w:pPr>
        <w:pStyle w:val="ListParagraph"/>
        <w:numPr>
          <w:ilvl w:val="0"/>
          <w:numId w:val="31"/>
        </w:numPr>
      </w:pPr>
      <w:r>
        <w:t>To add additional component groups, components and/or spare items to the kit template, repeat steps 6 to 8, as required.</w:t>
      </w:r>
      <w:r>
        <w:br/>
      </w:r>
    </w:p>
    <w:p w14:paraId="7B910E89" w14:textId="77777777" w:rsidR="00F41403" w:rsidRDefault="00F41403" w:rsidP="00F41403">
      <w:pPr>
        <w:pStyle w:val="ListParagraph"/>
        <w:numPr>
          <w:ilvl w:val="0"/>
          <w:numId w:val="31"/>
        </w:numPr>
      </w:pPr>
      <w:r>
        <w:t xml:space="preserve">To delete a component or a spare item: </w:t>
      </w:r>
    </w:p>
    <w:p w14:paraId="06E78BEB" w14:textId="77777777" w:rsidR="00F41403" w:rsidRDefault="00F41403" w:rsidP="00F41403">
      <w:pPr>
        <w:numPr>
          <w:ilvl w:val="0"/>
          <w:numId w:val="104"/>
        </w:numPr>
        <w:ind w:right="540"/>
      </w:pPr>
      <w:r>
        <w:t xml:space="preserve">Click the </w:t>
      </w:r>
      <w:r w:rsidRPr="00D52122">
        <w:t>trash can</w:t>
      </w:r>
      <w:r>
        <w:t xml:space="preserve"> icon </w:t>
      </w:r>
      <w:r>
        <w:rPr>
          <w:noProof/>
        </w:rPr>
        <w:drawing>
          <wp:inline distT="0" distB="0" distL="0" distR="0" wp14:anchorId="4957EF5D" wp14:editId="4D86AF35">
            <wp:extent cx="199390" cy="191135"/>
            <wp:effectExtent l="0" t="0" r="0" b="0"/>
            <wp:docPr id="14" name="Picture 14"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rash can ic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9390" cy="191135"/>
                    </a:xfrm>
                    <a:prstGeom prst="rect">
                      <a:avLst/>
                    </a:prstGeom>
                    <a:noFill/>
                    <a:ln>
                      <a:noFill/>
                    </a:ln>
                  </pic:spPr>
                </pic:pic>
              </a:graphicData>
            </a:graphic>
          </wp:inline>
        </w:drawing>
      </w:r>
      <w:r>
        <w:t xml:space="preserve"> for the appropriate component or spare item. </w:t>
      </w:r>
    </w:p>
    <w:p w14:paraId="7BEF6A71" w14:textId="43136D73" w:rsidR="00F41403" w:rsidRDefault="00F41403" w:rsidP="00F41403">
      <w:pPr>
        <w:pStyle w:val="ListParagraph"/>
        <w:ind w:left="1080"/>
      </w:pPr>
      <w:r w:rsidRPr="00EA12A5">
        <w:rPr>
          <w:b/>
        </w:rPr>
        <w:t>Note:</w:t>
      </w:r>
      <w:r>
        <w:t xml:space="preserve"> To delete all the components or spare items in the component group, click the </w:t>
      </w:r>
      <w:r w:rsidRPr="00D52122">
        <w:t>trash can</w:t>
      </w:r>
      <w:r>
        <w:t xml:space="preserve"> icon </w:t>
      </w:r>
      <w:r>
        <w:rPr>
          <w:noProof/>
        </w:rPr>
        <w:drawing>
          <wp:inline distT="0" distB="0" distL="0" distR="0" wp14:anchorId="42FC57B9" wp14:editId="65BE3B62">
            <wp:extent cx="191135" cy="174625"/>
            <wp:effectExtent l="0" t="0" r="0" b="0"/>
            <wp:docPr id="95" name="Picture 95"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rash can ic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135" cy="174625"/>
                    </a:xfrm>
                    <a:prstGeom prst="rect">
                      <a:avLst/>
                    </a:prstGeom>
                    <a:noFill/>
                    <a:ln>
                      <a:noFill/>
                    </a:ln>
                  </pic:spPr>
                </pic:pic>
              </a:graphicData>
            </a:graphic>
          </wp:inline>
        </w:drawing>
      </w:r>
      <w:r>
        <w:t xml:space="preserve"> in the header of the components list. </w:t>
      </w:r>
      <w:r>
        <w:br/>
        <w:t xml:space="preserve">A </w:t>
      </w:r>
      <w:r w:rsidR="005A68A4">
        <w:t xml:space="preserve">confirmation window appears. </w:t>
      </w:r>
    </w:p>
    <w:p w14:paraId="2AD37A79" w14:textId="77777777" w:rsidR="00F41403" w:rsidRDefault="00F41403" w:rsidP="00F41403">
      <w:pPr>
        <w:pStyle w:val="ListParagraph"/>
        <w:numPr>
          <w:ilvl w:val="0"/>
          <w:numId w:val="104"/>
        </w:numPr>
      </w:pPr>
      <w:r>
        <w:t xml:space="preserve">Click </w:t>
      </w:r>
      <w:r w:rsidRPr="00D52122">
        <w:rPr>
          <w:b/>
        </w:rPr>
        <w:t>OK</w:t>
      </w:r>
      <w:r>
        <w:t>.</w:t>
      </w:r>
    </w:p>
    <w:p w14:paraId="0E0E2C88" w14:textId="77777777" w:rsidR="00F41403" w:rsidRDefault="00F41403" w:rsidP="00F41403">
      <w:pPr>
        <w:ind w:left="1080" w:right="540"/>
      </w:pPr>
      <w:r>
        <w:t>The component or spare item is deleted from the kit template.</w:t>
      </w:r>
      <w:r>
        <w:br/>
      </w:r>
    </w:p>
    <w:p w14:paraId="50CF1634" w14:textId="080D4073" w:rsidR="00F41403" w:rsidRDefault="00F41403" w:rsidP="00F41403">
      <w:pPr>
        <w:pStyle w:val="ListParagraph"/>
        <w:numPr>
          <w:ilvl w:val="0"/>
          <w:numId w:val="31"/>
        </w:numPr>
      </w:pPr>
      <w:r>
        <w:t xml:space="preserve">Click </w:t>
      </w:r>
      <w:r w:rsidRPr="00C01F85">
        <w:rPr>
          <w:b/>
        </w:rPr>
        <w:t>SAVE</w:t>
      </w:r>
      <w:r>
        <w:t>.</w:t>
      </w:r>
      <w:r>
        <w:br/>
        <w:t xml:space="preserve">The kit template is created and its status is set to </w:t>
      </w:r>
      <w:r w:rsidRPr="00B92ADE">
        <w:rPr>
          <w:b/>
        </w:rPr>
        <w:t>Draft</w:t>
      </w:r>
      <w:r>
        <w:t xml:space="preserve">. </w:t>
      </w:r>
      <w:r>
        <w:br/>
      </w:r>
      <w:r w:rsidRPr="00C01F85">
        <w:rPr>
          <w:b/>
        </w:rPr>
        <w:t>Note:</w:t>
      </w:r>
      <w:r>
        <w:t xml:space="preserve"> To use this new kit template, you must activate it. For more information about how to activate a kit template, see </w:t>
      </w:r>
      <w:hyperlink w:anchor="ModifyingKitTemplate" w:history="1">
        <w:r w:rsidRPr="00E56409">
          <w:rPr>
            <w:rStyle w:val="Hyperlink"/>
            <w:b/>
          </w:rPr>
          <w:t>Activating a Kit Template</w:t>
        </w:r>
      </w:hyperlink>
      <w:r>
        <w:t>.</w:t>
      </w:r>
    </w:p>
    <w:p w14:paraId="44A65CD7" w14:textId="38A71DE8" w:rsidR="009428BF" w:rsidRDefault="009428BF" w:rsidP="009428BF"/>
    <w:p w14:paraId="7EFB6C6E" w14:textId="77777777" w:rsidR="009428BF" w:rsidRDefault="009428BF" w:rsidP="009428BF"/>
    <w:p w14:paraId="04C8AE17" w14:textId="0D0DBB30" w:rsidR="009428BF" w:rsidRDefault="009428BF" w:rsidP="009428BF">
      <w:pPr>
        <w:pStyle w:val="ListParagraph"/>
        <w:numPr>
          <w:ilvl w:val="0"/>
          <w:numId w:val="31"/>
        </w:numPr>
      </w:pPr>
      <w:r>
        <w:t xml:space="preserve">Define </w:t>
      </w:r>
      <w:commentRangeStart w:id="158"/>
      <w:r>
        <w:t>barcode label format for kits and kit contents</w:t>
      </w:r>
      <w:commentRangeEnd w:id="158"/>
      <w:r>
        <w:rPr>
          <w:rStyle w:val="CommentReference"/>
        </w:rPr>
        <w:commentReference w:id="158"/>
      </w:r>
      <w:r>
        <w:t>:</w:t>
      </w:r>
    </w:p>
    <w:p w14:paraId="44B87950" w14:textId="33B35AA7" w:rsidR="009428BF" w:rsidRDefault="009428BF" w:rsidP="009428BF"/>
    <w:p w14:paraId="02A97584" w14:textId="65753CA8" w:rsidR="009428BF" w:rsidRDefault="009428BF" w:rsidP="009428BF">
      <w:pPr>
        <w:ind w:firstLine="720"/>
      </w:pPr>
      <w:r>
        <w:t>Steps:</w:t>
      </w:r>
    </w:p>
    <w:p w14:paraId="21CB68B9" w14:textId="77777777" w:rsidR="009428BF" w:rsidRDefault="009428BF" w:rsidP="009428BF">
      <w:pPr>
        <w:pStyle w:val="ListParagraph"/>
        <w:numPr>
          <w:ilvl w:val="0"/>
          <w:numId w:val="254"/>
        </w:numPr>
      </w:pPr>
      <w:r>
        <w:t>Connect to the database and perform below queries:</w:t>
      </w:r>
    </w:p>
    <w:p w14:paraId="137D35CF" w14:textId="77777777" w:rsidR="009428BF" w:rsidRDefault="009428BF" w:rsidP="009428BF">
      <w:pPr>
        <w:pStyle w:val="ListParagraph"/>
        <w:ind w:left="1080"/>
      </w:pPr>
    </w:p>
    <w:p w14:paraId="45860D4E" w14:textId="77777777" w:rsidR="009428BF" w:rsidRDefault="009428BF" w:rsidP="009428BF">
      <w:pPr>
        <w:pStyle w:val="ListParagraph"/>
        <w:ind w:left="1080"/>
        <w:rPr>
          <w:rFonts w:ascii="Times New Roman" w:hAnsi="Times New Roman" w:cs="Times New Roman"/>
          <w:b/>
          <w:sz w:val="24"/>
          <w:szCs w:val="24"/>
        </w:rPr>
      </w:pPr>
      <w:r>
        <w:rPr>
          <w:b/>
        </w:rPr>
        <w:t>Barcode template:</w:t>
      </w:r>
    </w:p>
    <w:p w14:paraId="42B951A3" w14:textId="77777777" w:rsidR="009428BF" w:rsidRDefault="009428BF" w:rsidP="009428BF">
      <w:pPr>
        <w:pStyle w:val="ListParagraph"/>
        <w:ind w:left="1080"/>
      </w:pPr>
      <w:r>
        <w:t xml:space="preserve">Make entries into the RPM_BARCODE table. </w:t>
      </w:r>
    </w:p>
    <w:p w14:paraId="5A7DAE0F" w14:textId="77777777" w:rsidR="009428BF" w:rsidRDefault="009428BF" w:rsidP="009428BF">
      <w:pPr>
        <w:pStyle w:val="ListParagraph"/>
        <w:ind w:left="1080"/>
      </w:pPr>
      <w:r>
        <w:lastRenderedPageBreak/>
        <w:t xml:space="preserve">The IDENTIFIER_TYPE_ID column determines which barcode is for what entity </w:t>
      </w:r>
    </w:p>
    <w:p w14:paraId="228B591B" w14:textId="77777777" w:rsidR="009428BF" w:rsidRDefault="009428BF" w:rsidP="009428BF">
      <w:pPr>
        <w:pStyle w:val="ListParagraph"/>
        <w:ind w:left="1080"/>
      </w:pPr>
      <w:r>
        <w:t>(See BIO_IDENTIFIER_TYPE table). </w:t>
      </w:r>
    </w:p>
    <w:p w14:paraId="56E62A9D" w14:textId="77777777" w:rsidR="009428BF" w:rsidRDefault="009428BF" w:rsidP="009428BF">
      <w:pPr>
        <w:pStyle w:val="ListParagraph"/>
        <w:ind w:left="1080"/>
      </w:pPr>
    </w:p>
    <w:p w14:paraId="56FD9FA7" w14:textId="77777777" w:rsidR="009428BF" w:rsidRDefault="009428BF" w:rsidP="009428BF">
      <w:pPr>
        <w:pStyle w:val="ListParagraph"/>
        <w:ind w:left="1080"/>
      </w:pPr>
      <w:r>
        <w:t>For ease of use, make a copy the current entry for IDENTIFIER_TYPE_ID = 2 and use the below text for the label format:</w:t>
      </w:r>
    </w:p>
    <w:p w14:paraId="5AE2A29B" w14:textId="77777777" w:rsidR="009428BF" w:rsidRDefault="009428BF" w:rsidP="009428BF">
      <w:pPr>
        <w:pStyle w:val="ListParagraph"/>
        <w:ind w:left="1080"/>
      </w:pPr>
      <w:r>
        <w:t>[identifierMasterDomain.identifierLabel]{TAB}[TemplateContentDomain.labelCode][COPY_TO_IDENTIFIER]</w:t>
      </w:r>
    </w:p>
    <w:p w14:paraId="43850573" w14:textId="77777777" w:rsidR="009428BF" w:rsidRDefault="009428BF" w:rsidP="009428BF">
      <w:pPr>
        <w:pStyle w:val="ListParagraph"/>
        <w:ind w:left="1080"/>
      </w:pPr>
    </w:p>
    <w:p w14:paraId="612EF141" w14:textId="77777777" w:rsidR="009428BF" w:rsidRDefault="009428BF" w:rsidP="009428BF">
      <w:pPr>
        <w:pStyle w:val="ListParagraph"/>
        <w:ind w:left="1080"/>
      </w:pPr>
    </w:p>
    <w:p w14:paraId="60EA3AB4" w14:textId="5DC7E582" w:rsidR="009428BF" w:rsidRDefault="009428BF" w:rsidP="009428BF">
      <w:pPr>
        <w:pStyle w:val="ListParagraph"/>
        <w:ind w:left="1080"/>
      </w:pPr>
      <w:r>
        <w:rPr>
          <w:noProof/>
        </w:rPr>
        <w:drawing>
          <wp:inline distT="0" distB="0" distL="0" distR="0" wp14:anchorId="40A72C8D" wp14:editId="106A6C42">
            <wp:extent cx="6391275" cy="9048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t="44437" r="1318"/>
                    <a:stretch>
                      <a:fillRect/>
                    </a:stretch>
                  </pic:blipFill>
                  <pic:spPr bwMode="auto">
                    <a:xfrm>
                      <a:off x="0" y="0"/>
                      <a:ext cx="6391275" cy="904875"/>
                    </a:xfrm>
                    <a:prstGeom prst="rect">
                      <a:avLst/>
                    </a:prstGeom>
                    <a:noFill/>
                    <a:ln>
                      <a:noFill/>
                    </a:ln>
                  </pic:spPr>
                </pic:pic>
              </a:graphicData>
            </a:graphic>
          </wp:inline>
        </w:drawing>
      </w:r>
    </w:p>
    <w:p w14:paraId="14DB0168" w14:textId="77777777" w:rsidR="009428BF" w:rsidRDefault="009428BF" w:rsidP="009428BF">
      <w:pPr>
        <w:ind w:left="1080"/>
      </w:pPr>
    </w:p>
    <w:p w14:paraId="30D1A97B" w14:textId="77777777" w:rsidR="009428BF" w:rsidRDefault="009428BF" w:rsidP="009428BF"/>
    <w:p w14:paraId="765F9E16" w14:textId="77777777" w:rsidR="009428BF" w:rsidRDefault="009428BF" w:rsidP="009428BF">
      <w:pPr>
        <w:ind w:left="1080"/>
        <w:rPr>
          <w:b/>
        </w:rPr>
      </w:pPr>
      <w:r>
        <w:rPr>
          <w:b/>
        </w:rPr>
        <w:t>Label Code</w:t>
      </w:r>
    </w:p>
    <w:p w14:paraId="4D4099FE" w14:textId="77777777" w:rsidR="009428BF" w:rsidRDefault="009428BF" w:rsidP="009428BF">
      <w:pPr>
        <w:ind w:left="1080"/>
      </w:pPr>
      <w:r>
        <w:t xml:space="preserve">This is sourced from the RPM_LABEL_CODE table. </w:t>
      </w:r>
    </w:p>
    <w:p w14:paraId="4260839C" w14:textId="77777777" w:rsidR="009428BF" w:rsidRDefault="009428BF" w:rsidP="009428BF">
      <w:pPr>
        <w:ind w:left="1080"/>
      </w:pPr>
      <w:r>
        <w:t>You will need to make another entry in that table. </w:t>
      </w:r>
    </w:p>
    <w:p w14:paraId="0BA5C573" w14:textId="681758BB" w:rsidR="009428BF" w:rsidRDefault="009428BF" w:rsidP="009428BF">
      <w:pPr>
        <w:ind w:left="1080"/>
      </w:pPr>
      <w:r>
        <w:rPr>
          <w:noProof/>
        </w:rPr>
        <w:drawing>
          <wp:inline distT="0" distB="0" distL="0" distR="0" wp14:anchorId="6864F99B" wp14:editId="5B871401">
            <wp:extent cx="6457950" cy="552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t="36258"/>
                    <a:stretch>
                      <a:fillRect/>
                    </a:stretch>
                  </pic:blipFill>
                  <pic:spPr bwMode="auto">
                    <a:xfrm>
                      <a:off x="0" y="0"/>
                      <a:ext cx="6457950" cy="552450"/>
                    </a:xfrm>
                    <a:prstGeom prst="rect">
                      <a:avLst/>
                    </a:prstGeom>
                    <a:noFill/>
                    <a:ln>
                      <a:noFill/>
                    </a:ln>
                  </pic:spPr>
                </pic:pic>
              </a:graphicData>
            </a:graphic>
          </wp:inline>
        </w:drawing>
      </w:r>
    </w:p>
    <w:p w14:paraId="71949515" w14:textId="77777777" w:rsidR="009428BF" w:rsidRDefault="009428BF" w:rsidP="009428BF">
      <w:pPr>
        <w:pStyle w:val="ListParagraph"/>
        <w:ind w:left="1080"/>
      </w:pPr>
    </w:p>
    <w:p w14:paraId="6C282B55" w14:textId="77777777" w:rsidR="009428BF" w:rsidRDefault="009428BF" w:rsidP="009428BF">
      <w:pPr>
        <w:ind w:left="1080"/>
      </w:pPr>
    </w:p>
    <w:p w14:paraId="5C133A83" w14:textId="77777777" w:rsidR="009428BF" w:rsidRDefault="009428BF" w:rsidP="009428BF">
      <w:pPr>
        <w:numPr>
          <w:ilvl w:val="0"/>
          <w:numId w:val="31"/>
        </w:numPr>
      </w:pPr>
      <w:r>
        <w:t xml:space="preserve">Multiple kit templates can be created. The same set of kit templates can be used for multiple sites. </w:t>
      </w:r>
      <w:r>
        <w:br/>
      </w:r>
      <w:r>
        <w:br/>
      </w:r>
      <w:r>
        <w:rPr>
          <w:b/>
        </w:rPr>
        <w:t>Example:</w:t>
      </w:r>
      <w:r>
        <w:t xml:space="preserve"> You can create a kit template for the Initial collection event, then a second kit template for a Follow-up event, and a third kit template for a Final event. The same kit templates can be used for multiple sites with the same events.</w:t>
      </w:r>
      <w:r>
        <w:br/>
      </w:r>
    </w:p>
    <w:p w14:paraId="4005068E" w14:textId="77777777" w:rsidR="00F41403" w:rsidRDefault="00F41403" w:rsidP="00F41403">
      <w:pPr>
        <w:ind w:left="1440"/>
      </w:pPr>
    </w:p>
    <w:p w14:paraId="1BD95E6A" w14:textId="77777777" w:rsidR="00F41403" w:rsidRDefault="00F41403" w:rsidP="00F41403">
      <w:pPr>
        <w:pStyle w:val="Heading3"/>
      </w:pPr>
      <w:r>
        <w:br w:type="page"/>
      </w:r>
      <w:bookmarkStart w:id="159" w:name="CopyingKitTemplate"/>
      <w:bookmarkStart w:id="160" w:name="_Toc452394213"/>
      <w:bookmarkStart w:id="161" w:name="_Toc507159115"/>
      <w:bookmarkEnd w:id="159"/>
      <w:r>
        <w:lastRenderedPageBreak/>
        <w:t>Copying a Kit Template</w:t>
      </w:r>
      <w:bookmarkEnd w:id="160"/>
      <w:bookmarkEnd w:id="161"/>
    </w:p>
    <w:p w14:paraId="7D07C067" w14:textId="77777777" w:rsidR="00F41403" w:rsidRDefault="00F41403" w:rsidP="00F41403">
      <w:pPr>
        <w:tabs>
          <w:tab w:val="left" w:pos="10620"/>
        </w:tabs>
        <w:ind w:right="720"/>
      </w:pPr>
    </w:p>
    <w:p w14:paraId="2D6D1C97" w14:textId="77777777" w:rsidR="00F41403" w:rsidRDefault="00F41403" w:rsidP="00F41403">
      <w:pPr>
        <w:pStyle w:val="BodyText"/>
      </w:pPr>
      <w:r w:rsidRPr="00633EFF">
        <w:rPr>
          <w:b/>
        </w:rPr>
        <w:t>Copy</w:t>
      </w:r>
      <w:r>
        <w:t xml:space="preserve"> </w:t>
      </w:r>
      <w:r w:rsidRPr="00585562">
        <w:t xml:space="preserve">on the </w:t>
      </w:r>
      <w:r w:rsidRPr="00633EFF">
        <w:rPr>
          <w:b/>
        </w:rPr>
        <w:t>View Kit Template</w:t>
      </w:r>
      <w:r w:rsidRPr="00585562">
        <w:t xml:space="preserve"> </w:t>
      </w:r>
      <w:r>
        <w:t xml:space="preserve">page </w:t>
      </w:r>
      <w:r w:rsidRPr="00585562">
        <w:t xml:space="preserve">allows </w:t>
      </w:r>
      <w:r>
        <w:t xml:space="preserve">you </w:t>
      </w:r>
      <w:r w:rsidRPr="00585562">
        <w:t xml:space="preserve">to </w:t>
      </w:r>
      <w:r>
        <w:t xml:space="preserve">copy an existing kit template and create a </w:t>
      </w:r>
      <w:r w:rsidRPr="00585562">
        <w:t xml:space="preserve">new </w:t>
      </w:r>
      <w:r>
        <w:t>kit template using the existing information</w:t>
      </w:r>
      <w:r w:rsidRPr="00585562">
        <w:t xml:space="preserve">. </w:t>
      </w:r>
      <w:r>
        <w:br/>
      </w:r>
    </w:p>
    <w:p w14:paraId="4DEE995B" w14:textId="77777777" w:rsidR="00F41403" w:rsidRDefault="00F41403" w:rsidP="00F41403">
      <w:pPr>
        <w:pStyle w:val="BodyText"/>
      </w:pPr>
      <w:r>
        <w:t xml:space="preserve">To copy an existing kit template: </w:t>
      </w:r>
    </w:p>
    <w:p w14:paraId="557E235B" w14:textId="77777777" w:rsidR="00F41403" w:rsidRDefault="00F41403" w:rsidP="00F41403">
      <w:pPr>
        <w:pStyle w:val="BodyText"/>
      </w:pPr>
    </w:p>
    <w:p w14:paraId="631F3817" w14:textId="61804212" w:rsidR="00F41403" w:rsidRDefault="00F41403" w:rsidP="00F41403">
      <w:pPr>
        <w:numPr>
          <w:ilvl w:val="0"/>
          <w:numId w:val="106"/>
        </w:numPr>
        <w:ind w:right="540"/>
      </w:pPr>
      <w:r>
        <w:t xml:space="preserve">Log on to the application using your </w:t>
      </w:r>
      <w:r w:rsidR="00761DF9">
        <w:t>login</w:t>
      </w:r>
      <w:r>
        <w:t xml:space="preserve"> credentials. </w:t>
      </w:r>
    </w:p>
    <w:p w14:paraId="3FB7C8FC" w14:textId="77777777" w:rsidR="00F41403" w:rsidRDefault="00F41403" w:rsidP="00F41403">
      <w:pPr>
        <w:ind w:left="720" w:right="540"/>
      </w:pPr>
      <w:r>
        <w:t xml:space="preserve">The CIRRASPEC home page appears. </w:t>
      </w:r>
    </w:p>
    <w:p w14:paraId="08A64457" w14:textId="77777777" w:rsidR="00F41403" w:rsidRDefault="00F41403" w:rsidP="00F41403">
      <w:pPr>
        <w:ind w:left="720" w:right="540"/>
      </w:pPr>
    </w:p>
    <w:p w14:paraId="6D987A72" w14:textId="77777777" w:rsidR="00F41403" w:rsidRPr="007051E5" w:rsidRDefault="00F41403" w:rsidP="00F41403">
      <w:pPr>
        <w:numPr>
          <w:ilvl w:val="0"/>
          <w:numId w:val="106"/>
        </w:numPr>
        <w:ind w:right="540"/>
      </w:pPr>
      <w:r>
        <w:t xml:space="preserve">Point to the arrow of the </w:t>
      </w:r>
      <w:r>
        <w:rPr>
          <w:b/>
        </w:rPr>
        <w:t xml:space="preserve">IAMS </w:t>
      </w:r>
      <w:r w:rsidRPr="007051E5">
        <w:t>tab, and then click</w:t>
      </w:r>
      <w:r>
        <w:rPr>
          <w:b/>
        </w:rPr>
        <w:t xml:space="preserve"> </w:t>
      </w:r>
      <w:r w:rsidRPr="00EC5321">
        <w:rPr>
          <w:b/>
        </w:rPr>
        <w:t xml:space="preserve">Kits </w:t>
      </w:r>
      <w:r>
        <w:rPr>
          <w:b/>
        </w:rPr>
        <w:t>Designer</w:t>
      </w:r>
      <w:r w:rsidRPr="007051E5">
        <w:t>.</w:t>
      </w:r>
    </w:p>
    <w:p w14:paraId="0D9E5423" w14:textId="77777777" w:rsidR="00F41403" w:rsidRPr="007051E5" w:rsidRDefault="00F41403" w:rsidP="00F41403">
      <w:pPr>
        <w:ind w:left="720" w:right="540"/>
      </w:pPr>
      <w:r w:rsidRPr="007051E5">
        <w:t xml:space="preserve">The </w:t>
      </w:r>
      <w:r>
        <w:rPr>
          <w:b/>
        </w:rPr>
        <w:t>Kit T</w:t>
      </w:r>
      <w:r w:rsidRPr="004C2B33">
        <w:rPr>
          <w:b/>
        </w:rPr>
        <w:t>emplate</w:t>
      </w:r>
      <w:r>
        <w:rPr>
          <w:b/>
        </w:rPr>
        <w:t xml:space="preserve"> S</w:t>
      </w:r>
      <w:r w:rsidRPr="004238B2">
        <w:rPr>
          <w:b/>
        </w:rPr>
        <w:t>earch</w:t>
      </w:r>
      <w:r w:rsidRPr="007051E5">
        <w:t xml:space="preserve"> page appears. </w:t>
      </w:r>
    </w:p>
    <w:p w14:paraId="0E0E8BC6" w14:textId="77777777" w:rsidR="00F41403" w:rsidRPr="007051E5" w:rsidRDefault="00F41403" w:rsidP="00F41403">
      <w:pPr>
        <w:ind w:left="720" w:right="540"/>
      </w:pPr>
    </w:p>
    <w:p w14:paraId="5F14E23A" w14:textId="77777777" w:rsidR="00F41403" w:rsidRPr="007051E5" w:rsidRDefault="00F41403" w:rsidP="00F41403">
      <w:pPr>
        <w:numPr>
          <w:ilvl w:val="0"/>
          <w:numId w:val="106"/>
        </w:numPr>
        <w:ind w:right="540"/>
      </w:pPr>
      <w:r w:rsidRPr="007051E5">
        <w:t>Click</w:t>
      </w:r>
      <w:r>
        <w:rPr>
          <w:b/>
        </w:rPr>
        <w:t xml:space="preserve"> SEARCH</w:t>
      </w:r>
      <w:r w:rsidRPr="007051E5">
        <w:t>.</w:t>
      </w:r>
      <w:r>
        <w:rPr>
          <w:b/>
        </w:rPr>
        <w:t xml:space="preserve"> </w:t>
      </w:r>
    </w:p>
    <w:p w14:paraId="3F37A6DC" w14:textId="77777777" w:rsidR="00F41403" w:rsidRDefault="00F41403" w:rsidP="00F41403">
      <w:pPr>
        <w:ind w:left="720" w:right="540"/>
      </w:pPr>
      <w:r w:rsidRPr="007051E5">
        <w:t>The</w:t>
      </w:r>
      <w:r>
        <w:rPr>
          <w:b/>
        </w:rPr>
        <w:t xml:space="preserve"> </w:t>
      </w:r>
      <w:r w:rsidRPr="006C3482">
        <w:rPr>
          <w:b/>
        </w:rPr>
        <w:t>Kit Template Search</w:t>
      </w:r>
      <w:r w:rsidRPr="007051E5">
        <w:t xml:space="preserve"> page</w:t>
      </w:r>
      <w:r>
        <w:t xml:space="preserve"> displays a list of kit templates. </w:t>
      </w:r>
      <w:r>
        <w:br/>
      </w:r>
    </w:p>
    <w:p w14:paraId="55090CF4" w14:textId="77777777" w:rsidR="00F41403" w:rsidRDefault="00F41403" w:rsidP="00F41403">
      <w:pPr>
        <w:numPr>
          <w:ilvl w:val="0"/>
          <w:numId w:val="106"/>
        </w:numPr>
        <w:ind w:right="540"/>
      </w:pPr>
      <w:r>
        <w:t>Click the row of the kit template that you want to copy.</w:t>
      </w:r>
    </w:p>
    <w:p w14:paraId="5742CDF9" w14:textId="77777777" w:rsidR="00F41403" w:rsidRDefault="00F41403" w:rsidP="00F41403">
      <w:pPr>
        <w:ind w:left="720" w:right="540"/>
      </w:pPr>
      <w:r>
        <w:t xml:space="preserve">The </w:t>
      </w:r>
      <w:r w:rsidRPr="00EF0D13">
        <w:rPr>
          <w:b/>
        </w:rPr>
        <w:t>View Kit Template</w:t>
      </w:r>
      <w:r>
        <w:t xml:space="preserve"> page appears.</w:t>
      </w:r>
    </w:p>
    <w:p w14:paraId="38E4A16C" w14:textId="77777777" w:rsidR="00F41403" w:rsidRDefault="00F41403" w:rsidP="00F41403">
      <w:pPr>
        <w:ind w:left="720" w:right="540"/>
      </w:pPr>
    </w:p>
    <w:p w14:paraId="36118F84" w14:textId="77777777" w:rsidR="00F41403" w:rsidRDefault="00F41403" w:rsidP="00F41403">
      <w:pPr>
        <w:numPr>
          <w:ilvl w:val="0"/>
          <w:numId w:val="106"/>
        </w:numPr>
        <w:ind w:right="540"/>
      </w:pPr>
      <w:r>
        <w:t xml:space="preserve">Click </w:t>
      </w:r>
      <w:r w:rsidRPr="00EF0D13">
        <w:rPr>
          <w:b/>
        </w:rPr>
        <w:t>COPY</w:t>
      </w:r>
      <w:r>
        <w:t>.</w:t>
      </w:r>
    </w:p>
    <w:p w14:paraId="5ABB8847" w14:textId="77777777" w:rsidR="00F41403" w:rsidRPr="00585562" w:rsidRDefault="00F41403" w:rsidP="00F41403">
      <w:pPr>
        <w:ind w:left="720" w:right="540"/>
      </w:pPr>
      <w:r>
        <w:t xml:space="preserve">The </w:t>
      </w:r>
      <w:r w:rsidRPr="00EF0D13">
        <w:rPr>
          <w:b/>
        </w:rPr>
        <w:t>Create Kit Template</w:t>
      </w:r>
      <w:r>
        <w:t xml:space="preserve"> page appears with the component and spare item information copied from the existing kit template. </w:t>
      </w:r>
    </w:p>
    <w:p w14:paraId="6767F703" w14:textId="77777777" w:rsidR="00F41403" w:rsidRDefault="00F41403" w:rsidP="00F41403">
      <w:pPr>
        <w:tabs>
          <w:tab w:val="left" w:pos="10620"/>
        </w:tabs>
        <w:ind w:right="720"/>
      </w:pPr>
    </w:p>
    <w:p w14:paraId="1A7C2B86" w14:textId="77777777" w:rsidR="00F41403" w:rsidRDefault="00F41403" w:rsidP="00F41403">
      <w:pPr>
        <w:numPr>
          <w:ilvl w:val="0"/>
          <w:numId w:val="106"/>
        </w:numPr>
        <w:ind w:right="540"/>
      </w:pPr>
      <w:r>
        <w:t xml:space="preserve">Enter appropriate information in each field. Following table lists each field and its description. </w:t>
      </w:r>
    </w:p>
    <w:p w14:paraId="289E69B4" w14:textId="77777777" w:rsidR="00F41403" w:rsidRDefault="00F41403" w:rsidP="00F41403">
      <w:pPr>
        <w:ind w:left="360" w:right="540" w:firstLine="360"/>
      </w:pPr>
      <w:r w:rsidRPr="00EA12A5">
        <w:rPr>
          <w:b/>
        </w:rPr>
        <w:t>Note:</w:t>
      </w:r>
      <w:r>
        <w:t xml:space="preserve"> Fields that are marked with the red asterisk (</w:t>
      </w:r>
      <w:r w:rsidRPr="00EA12A5">
        <w:rPr>
          <w:color w:val="FF0000"/>
        </w:rPr>
        <w:t>*</w:t>
      </w:r>
      <w:r>
        <w:t>) are mandatory.</w:t>
      </w:r>
    </w:p>
    <w:p w14:paraId="6049F6CE" w14:textId="77777777" w:rsidR="00F41403" w:rsidRDefault="00F41403" w:rsidP="00F41403">
      <w:pPr>
        <w:ind w:left="720" w:right="540"/>
      </w:pPr>
    </w:p>
    <w:p w14:paraId="108E2391" w14:textId="70E4F902" w:rsidR="00F41403" w:rsidRDefault="00F41403" w:rsidP="00F41403">
      <w:pPr>
        <w:pStyle w:val="Caption"/>
        <w:ind w:firstLine="720"/>
      </w:pPr>
      <w:r>
        <w:t xml:space="preserve">Table </w:t>
      </w:r>
      <w:fldSimple w:instr=" SEQ Figure \* ARABIC ">
        <w:r w:rsidR="006A4F84">
          <w:rPr>
            <w:noProof/>
          </w:rPr>
          <w:t>5</w:t>
        </w:r>
      </w:fldSimple>
      <w:r>
        <w:t>: Copying a kit template</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27"/>
        <w:gridCol w:w="6900"/>
      </w:tblGrid>
      <w:tr w:rsidR="00F41403" w:rsidRPr="002C6247" w14:paraId="2E87B7DB" w14:textId="77777777" w:rsidTr="00AA2E41">
        <w:trPr>
          <w:trHeight w:val="248"/>
        </w:trPr>
        <w:tc>
          <w:tcPr>
            <w:tcW w:w="2327" w:type="dxa"/>
            <w:shd w:val="clear" w:color="auto" w:fill="BFBFBF"/>
          </w:tcPr>
          <w:p w14:paraId="37F72647" w14:textId="77777777" w:rsidR="00F41403" w:rsidRPr="00F578E5" w:rsidRDefault="00F41403" w:rsidP="00AA2E41">
            <w:pPr>
              <w:ind w:right="540"/>
              <w:rPr>
                <w:b/>
              </w:rPr>
            </w:pPr>
            <w:r>
              <w:rPr>
                <w:b/>
              </w:rPr>
              <w:t>Field</w:t>
            </w:r>
          </w:p>
        </w:tc>
        <w:tc>
          <w:tcPr>
            <w:tcW w:w="6900" w:type="dxa"/>
            <w:shd w:val="clear" w:color="auto" w:fill="BFBFBF"/>
          </w:tcPr>
          <w:p w14:paraId="1F8438E7" w14:textId="77777777" w:rsidR="00F41403" w:rsidRPr="00F578E5" w:rsidRDefault="00F41403" w:rsidP="00AA2E41">
            <w:pPr>
              <w:ind w:right="540"/>
              <w:rPr>
                <w:b/>
              </w:rPr>
            </w:pPr>
            <w:r>
              <w:rPr>
                <w:b/>
              </w:rPr>
              <w:t>Description</w:t>
            </w:r>
          </w:p>
        </w:tc>
      </w:tr>
      <w:tr w:rsidR="00F41403" w14:paraId="11F1E9B6" w14:textId="77777777" w:rsidTr="00AA2E41">
        <w:trPr>
          <w:trHeight w:val="486"/>
        </w:trPr>
        <w:tc>
          <w:tcPr>
            <w:tcW w:w="2327" w:type="dxa"/>
          </w:tcPr>
          <w:p w14:paraId="27A52068" w14:textId="77777777" w:rsidR="00F41403" w:rsidRDefault="00F41403" w:rsidP="00AA2E41">
            <w:pPr>
              <w:ind w:right="540"/>
            </w:pPr>
            <w:r w:rsidRPr="00F578E5">
              <w:rPr>
                <w:b/>
              </w:rPr>
              <w:t>Kit Template Name</w:t>
            </w:r>
            <w:r w:rsidRPr="00F578E5">
              <w:rPr>
                <w:color w:val="FF0000"/>
              </w:rPr>
              <w:t>*</w:t>
            </w:r>
          </w:p>
        </w:tc>
        <w:tc>
          <w:tcPr>
            <w:tcW w:w="6900" w:type="dxa"/>
          </w:tcPr>
          <w:p w14:paraId="04D8F314" w14:textId="77777777" w:rsidR="00F41403" w:rsidRDefault="00F41403" w:rsidP="00AA2E41">
            <w:pPr>
              <w:ind w:right="540"/>
            </w:pPr>
            <w:r>
              <w:t>T</w:t>
            </w:r>
            <w:r w:rsidRPr="00DA2B4B">
              <w:t xml:space="preserve">ype a name for </w:t>
            </w:r>
            <w:r>
              <w:t>this</w:t>
            </w:r>
            <w:r w:rsidRPr="00DA2B4B">
              <w:t xml:space="preserve"> kit template</w:t>
            </w:r>
            <w:r>
              <w:t>.</w:t>
            </w:r>
          </w:p>
        </w:tc>
      </w:tr>
      <w:tr w:rsidR="00F41403" w14:paraId="2848FEAE" w14:textId="77777777" w:rsidTr="00AA2E41">
        <w:trPr>
          <w:trHeight w:val="67"/>
        </w:trPr>
        <w:tc>
          <w:tcPr>
            <w:tcW w:w="2327" w:type="dxa"/>
          </w:tcPr>
          <w:p w14:paraId="089F9B60" w14:textId="77777777" w:rsidR="00F41403" w:rsidRDefault="00F41403" w:rsidP="00AA2E41">
            <w:pPr>
              <w:ind w:right="540"/>
            </w:pPr>
            <w:r w:rsidRPr="00F578E5">
              <w:rPr>
                <w:b/>
              </w:rPr>
              <w:t>Kit Template Code</w:t>
            </w:r>
            <w:r w:rsidRPr="00F578E5">
              <w:rPr>
                <w:color w:val="FF0000"/>
              </w:rPr>
              <w:t>*</w:t>
            </w:r>
          </w:p>
        </w:tc>
        <w:tc>
          <w:tcPr>
            <w:tcW w:w="6900" w:type="dxa"/>
          </w:tcPr>
          <w:p w14:paraId="6E186473" w14:textId="77777777" w:rsidR="00F41403" w:rsidRDefault="00F41403" w:rsidP="00AA2E41">
            <w:pPr>
              <w:ind w:right="540"/>
            </w:pPr>
            <w:r>
              <w:t xml:space="preserve">Type a code for this kit template. </w:t>
            </w:r>
          </w:p>
          <w:p w14:paraId="38D280EB" w14:textId="77777777" w:rsidR="00F41403" w:rsidRDefault="00F41403" w:rsidP="00AA2E41">
            <w:pPr>
              <w:ind w:right="540"/>
            </w:pPr>
            <w:r w:rsidRPr="00F578E5">
              <w:rPr>
                <w:b/>
              </w:rPr>
              <w:t>Note:</w:t>
            </w:r>
            <w:r>
              <w:t xml:space="preserve"> </w:t>
            </w:r>
          </w:p>
          <w:p w14:paraId="7EA89BFF" w14:textId="77777777" w:rsidR="00F41403" w:rsidRDefault="00F41403" w:rsidP="00F41403">
            <w:pPr>
              <w:pStyle w:val="ListParagraph"/>
              <w:numPr>
                <w:ilvl w:val="0"/>
                <w:numId w:val="100"/>
              </w:numPr>
              <w:ind w:right="540"/>
            </w:pPr>
            <w:r>
              <w:t xml:space="preserve">Length of this code must be at least 3 characters. </w:t>
            </w:r>
          </w:p>
          <w:p w14:paraId="257583AB" w14:textId="77777777" w:rsidR="00F41403" w:rsidRDefault="00F41403" w:rsidP="00F41403">
            <w:pPr>
              <w:pStyle w:val="ListParagraph"/>
              <w:numPr>
                <w:ilvl w:val="0"/>
                <w:numId w:val="100"/>
              </w:numPr>
              <w:ind w:right="540"/>
            </w:pPr>
            <w:r>
              <w:t>Combination of the kit template name and the code must be unique.</w:t>
            </w:r>
          </w:p>
        </w:tc>
      </w:tr>
      <w:tr w:rsidR="00F41403" w14:paraId="12E04EEF" w14:textId="77777777" w:rsidTr="00AA2E41">
        <w:trPr>
          <w:trHeight w:val="497"/>
        </w:trPr>
        <w:tc>
          <w:tcPr>
            <w:tcW w:w="2327" w:type="dxa"/>
          </w:tcPr>
          <w:p w14:paraId="135F1E99" w14:textId="77777777" w:rsidR="00F41403" w:rsidRPr="00F578E5" w:rsidRDefault="00F41403" w:rsidP="00AA2E41">
            <w:pPr>
              <w:ind w:right="540"/>
              <w:rPr>
                <w:b/>
              </w:rPr>
            </w:pPr>
            <w:r w:rsidRPr="00F578E5">
              <w:rPr>
                <w:b/>
              </w:rPr>
              <w:t>Kit Template Comments</w:t>
            </w:r>
          </w:p>
        </w:tc>
        <w:tc>
          <w:tcPr>
            <w:tcW w:w="6900" w:type="dxa"/>
          </w:tcPr>
          <w:p w14:paraId="43258EB3" w14:textId="77777777" w:rsidR="00F41403" w:rsidRDefault="00F41403" w:rsidP="00AA2E41">
            <w:pPr>
              <w:ind w:right="540"/>
            </w:pPr>
            <w:r>
              <w:t>Type your comments for this kit template, if applicable.</w:t>
            </w:r>
          </w:p>
        </w:tc>
      </w:tr>
    </w:tbl>
    <w:p w14:paraId="4240DB80" w14:textId="77777777" w:rsidR="00F41403" w:rsidRDefault="00F41403" w:rsidP="00F41403">
      <w:pPr>
        <w:ind w:left="720" w:right="540"/>
      </w:pPr>
    </w:p>
    <w:p w14:paraId="4D318B93" w14:textId="77777777" w:rsidR="00F41403" w:rsidRDefault="00F41403" w:rsidP="00F41403">
      <w:pPr>
        <w:numPr>
          <w:ilvl w:val="0"/>
          <w:numId w:val="106"/>
        </w:numPr>
        <w:ind w:right="540"/>
      </w:pPr>
      <w:r>
        <w:t>To add a new</w:t>
      </w:r>
      <w:r w:rsidRPr="00BE07F7">
        <w:t xml:space="preserve"> </w:t>
      </w:r>
      <w:r>
        <w:t>c</w:t>
      </w:r>
      <w:r w:rsidRPr="00BE07F7">
        <w:t xml:space="preserve">omponent </w:t>
      </w:r>
      <w:r>
        <w:t>g</w:t>
      </w:r>
      <w:r w:rsidRPr="00BE07F7">
        <w:t>rou</w:t>
      </w:r>
      <w:r>
        <w:t xml:space="preserve">p for this kit template:   </w:t>
      </w:r>
      <w:r w:rsidRPr="00367298">
        <w:rPr>
          <w:b/>
        </w:rPr>
        <w:br/>
        <w:t>Note:</w:t>
      </w:r>
      <w:r>
        <w:t xml:space="preserve"> You can specify multiple component groups but must specify them one at a time. </w:t>
      </w:r>
    </w:p>
    <w:p w14:paraId="00C46A96" w14:textId="77777777" w:rsidR="00F41403" w:rsidRDefault="00F41403" w:rsidP="00F41403">
      <w:pPr>
        <w:ind w:right="540"/>
      </w:pPr>
    </w:p>
    <w:p w14:paraId="0A39AA5A" w14:textId="77777777" w:rsidR="00F41403" w:rsidRDefault="00F41403" w:rsidP="00F41403">
      <w:pPr>
        <w:numPr>
          <w:ilvl w:val="0"/>
          <w:numId w:val="101"/>
        </w:numPr>
        <w:ind w:right="540"/>
      </w:pPr>
      <w:r>
        <w:t>To select an existing component group, in the</w:t>
      </w:r>
      <w:r w:rsidRPr="00BE07F7">
        <w:t xml:space="preserve"> </w:t>
      </w:r>
      <w:r w:rsidRPr="00BE07F7">
        <w:rPr>
          <w:b/>
        </w:rPr>
        <w:t>Comp</w:t>
      </w:r>
      <w:r>
        <w:rPr>
          <w:b/>
        </w:rPr>
        <w:t>onent Group Name</w:t>
      </w:r>
      <w:r>
        <w:t xml:space="preserve"> list, click the appropriate component group. </w:t>
      </w:r>
      <w:r>
        <w:br/>
      </w:r>
    </w:p>
    <w:p w14:paraId="6148F877" w14:textId="77777777" w:rsidR="00F41403" w:rsidRDefault="00F41403" w:rsidP="00F41403">
      <w:pPr>
        <w:numPr>
          <w:ilvl w:val="0"/>
          <w:numId w:val="101"/>
        </w:numPr>
        <w:ind w:right="540"/>
      </w:pPr>
      <w:r>
        <w:t xml:space="preserve">To add a new component group, in the </w:t>
      </w:r>
      <w:r w:rsidRPr="004F1D80">
        <w:rPr>
          <w:b/>
        </w:rPr>
        <w:t>Component Group Name</w:t>
      </w:r>
      <w:r>
        <w:t xml:space="preserve"> box, type a name for the component group, and then click </w:t>
      </w:r>
      <w:r w:rsidRPr="004F1D80">
        <w:rPr>
          <w:b/>
        </w:rPr>
        <w:t>ADD</w:t>
      </w:r>
      <w:r>
        <w:t xml:space="preserve">. </w:t>
      </w:r>
    </w:p>
    <w:p w14:paraId="4770D44B" w14:textId="77777777" w:rsidR="00F41403" w:rsidRDefault="00F41403" w:rsidP="00F41403">
      <w:pPr>
        <w:ind w:left="1080" w:right="540"/>
      </w:pPr>
      <w:r w:rsidRPr="00E35B0E">
        <w:t xml:space="preserve">The </w:t>
      </w:r>
      <w:r>
        <w:t xml:space="preserve">component group appears in the </w:t>
      </w:r>
      <w:r w:rsidRPr="004F1D80">
        <w:rPr>
          <w:b/>
        </w:rPr>
        <w:t>Component Group Name</w:t>
      </w:r>
      <w:r w:rsidRPr="00E35B0E">
        <w:t xml:space="preserve"> list</w:t>
      </w:r>
      <w:r>
        <w:t>.</w:t>
      </w:r>
    </w:p>
    <w:p w14:paraId="4E8D2859" w14:textId="77777777" w:rsidR="00F41403" w:rsidRDefault="00F41403" w:rsidP="00F41403">
      <w:pPr>
        <w:ind w:left="1440" w:right="540"/>
      </w:pPr>
    </w:p>
    <w:p w14:paraId="1851B5C7" w14:textId="77777777" w:rsidR="00F41403" w:rsidRDefault="00F41403" w:rsidP="00F41403">
      <w:pPr>
        <w:numPr>
          <w:ilvl w:val="0"/>
          <w:numId w:val="106"/>
        </w:numPr>
        <w:ind w:right="540"/>
      </w:pPr>
      <w:r>
        <w:t xml:space="preserve">To add a component for the new component group you added or to an existing component group: </w:t>
      </w:r>
      <w:r>
        <w:br/>
      </w:r>
    </w:p>
    <w:p w14:paraId="11B745CC" w14:textId="77777777" w:rsidR="00F41403" w:rsidRDefault="00F41403" w:rsidP="00F41403">
      <w:pPr>
        <w:numPr>
          <w:ilvl w:val="0"/>
          <w:numId w:val="134"/>
        </w:numPr>
        <w:ind w:right="540"/>
      </w:pPr>
      <w:r>
        <w:t xml:space="preserve">Click the </w:t>
      </w:r>
      <w:r>
        <w:rPr>
          <w:b/>
        </w:rPr>
        <w:t>Add Ne</w:t>
      </w:r>
      <w:r w:rsidRPr="00ED7107">
        <w:rPr>
          <w:b/>
        </w:rPr>
        <w:t>w C</w:t>
      </w:r>
      <w:r>
        <w:rPr>
          <w:b/>
        </w:rPr>
        <w:t>omponent</w:t>
      </w:r>
      <w:r>
        <w:t xml:space="preserve"> link for the appropriate component group.</w:t>
      </w:r>
    </w:p>
    <w:p w14:paraId="3EFD66EB" w14:textId="77777777" w:rsidR="00F41403" w:rsidRDefault="00F41403" w:rsidP="00F41403">
      <w:pPr>
        <w:ind w:left="1080" w:right="540"/>
      </w:pPr>
      <w:r>
        <w:lastRenderedPageBreak/>
        <w:t>The add new component area appears.</w:t>
      </w:r>
    </w:p>
    <w:p w14:paraId="1A622DF9" w14:textId="77777777" w:rsidR="00F41403" w:rsidRDefault="00F41403" w:rsidP="00F41403">
      <w:pPr>
        <w:ind w:left="1080" w:right="540"/>
      </w:pPr>
    </w:p>
    <w:p w14:paraId="438A72D0" w14:textId="77777777" w:rsidR="00F41403" w:rsidRDefault="00F41403" w:rsidP="00F41403">
      <w:pPr>
        <w:ind w:right="540" w:firstLine="720"/>
      </w:pPr>
      <w:r w:rsidRPr="00A7091A">
        <w:rPr>
          <w:noProof/>
        </w:rPr>
        <w:drawing>
          <wp:inline distT="0" distB="0" distL="0" distR="0" wp14:anchorId="4DF8FD03" wp14:editId="640F30D5">
            <wp:extent cx="6533515" cy="681355"/>
            <wp:effectExtent l="19050" t="19050" r="19685" b="23495"/>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33515" cy="681355"/>
                    </a:xfrm>
                    <a:prstGeom prst="rect">
                      <a:avLst/>
                    </a:prstGeom>
                    <a:noFill/>
                    <a:ln w="3175">
                      <a:solidFill>
                        <a:schemeClr val="tx1"/>
                      </a:solidFill>
                    </a:ln>
                  </pic:spPr>
                </pic:pic>
              </a:graphicData>
            </a:graphic>
          </wp:inline>
        </w:drawing>
      </w:r>
    </w:p>
    <w:p w14:paraId="316368BC" w14:textId="77777777" w:rsidR="00F41403" w:rsidRDefault="00F41403" w:rsidP="00F41403">
      <w:pPr>
        <w:pStyle w:val="Figure"/>
        <w:tabs>
          <w:tab w:val="clear" w:pos="1710"/>
        </w:tabs>
        <w:ind w:left="2070" w:hanging="1350"/>
      </w:pPr>
      <w:r>
        <w:t>Add New Component area</w:t>
      </w:r>
    </w:p>
    <w:p w14:paraId="4DB5BF99" w14:textId="77777777" w:rsidR="00F41403" w:rsidRDefault="00F41403" w:rsidP="00F41403">
      <w:pPr>
        <w:ind w:left="1080" w:right="540"/>
      </w:pPr>
    </w:p>
    <w:p w14:paraId="50843F7A" w14:textId="77777777" w:rsidR="00F41403" w:rsidRDefault="00F41403" w:rsidP="00F41403">
      <w:pPr>
        <w:numPr>
          <w:ilvl w:val="0"/>
          <w:numId w:val="134"/>
        </w:numPr>
        <w:ind w:right="540"/>
      </w:pPr>
      <w:r>
        <w:t xml:space="preserve">Enter appropriate information in each field. Following </w:t>
      </w:r>
      <w:r w:rsidRPr="002E5150">
        <w:t>table lists each field</w:t>
      </w:r>
      <w:r>
        <w:t xml:space="preserve"> and its</w:t>
      </w:r>
      <w:r w:rsidRPr="00EA12A5">
        <w:rPr>
          <w:i/>
        </w:rPr>
        <w:t xml:space="preserve"> </w:t>
      </w:r>
      <w:r w:rsidRPr="00C401F3">
        <w:t>description</w:t>
      </w:r>
      <w:r>
        <w:t xml:space="preserve">. </w:t>
      </w:r>
    </w:p>
    <w:p w14:paraId="7C83FE90" w14:textId="77777777" w:rsidR="00F41403" w:rsidRDefault="00F41403" w:rsidP="00F41403">
      <w:pPr>
        <w:ind w:left="720" w:right="540" w:firstLine="360"/>
      </w:pPr>
      <w:r w:rsidRPr="00326F85">
        <w:rPr>
          <w:b/>
        </w:rPr>
        <w:t>Note:</w:t>
      </w:r>
      <w:r>
        <w:t xml:space="preserve"> Fields that are marked with the red asterisk (</w:t>
      </w:r>
      <w:r w:rsidRPr="00C401F3">
        <w:rPr>
          <w:color w:val="FF0000"/>
        </w:rPr>
        <w:t>*</w:t>
      </w:r>
      <w:r>
        <w:t>) are mandatory.</w:t>
      </w:r>
    </w:p>
    <w:p w14:paraId="6EC9D2F2" w14:textId="77777777" w:rsidR="00F41403" w:rsidRDefault="00F41403" w:rsidP="00F41403">
      <w:pPr>
        <w:ind w:left="720" w:right="540" w:firstLine="360"/>
      </w:pPr>
    </w:p>
    <w:p w14:paraId="4FAE78D6" w14:textId="14A265A1" w:rsidR="00F41403" w:rsidRDefault="00F41403" w:rsidP="00F41403">
      <w:pPr>
        <w:pStyle w:val="Caption"/>
        <w:ind w:left="360" w:firstLine="720"/>
      </w:pPr>
      <w:r>
        <w:t xml:space="preserve">Table </w:t>
      </w:r>
      <w:fldSimple w:instr=" SEQ Figure \* ARABIC ">
        <w:r w:rsidR="006A4F84">
          <w:rPr>
            <w:noProof/>
          </w:rPr>
          <w:t>6</w:t>
        </w:r>
      </w:fldSimple>
      <w:r>
        <w:t>: Adding a new component</w:t>
      </w:r>
    </w:p>
    <w:tbl>
      <w:tblPr>
        <w:tblW w:w="0" w:type="auto"/>
        <w:tblInd w:w="1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0"/>
        <w:gridCol w:w="6750"/>
      </w:tblGrid>
      <w:tr w:rsidR="00F41403" w:rsidRPr="002C6247" w14:paraId="13F4E2A5" w14:textId="77777777" w:rsidTr="00AA2E41">
        <w:tc>
          <w:tcPr>
            <w:tcW w:w="2610" w:type="dxa"/>
            <w:shd w:val="clear" w:color="auto" w:fill="BFBFBF"/>
          </w:tcPr>
          <w:p w14:paraId="735E8B5F" w14:textId="77777777" w:rsidR="00F41403" w:rsidRPr="00F578E5" w:rsidRDefault="00F41403" w:rsidP="00AA2E41">
            <w:pPr>
              <w:ind w:right="540"/>
              <w:rPr>
                <w:b/>
              </w:rPr>
            </w:pPr>
            <w:r w:rsidRPr="00F578E5">
              <w:rPr>
                <w:b/>
              </w:rPr>
              <w:t>Field</w:t>
            </w:r>
          </w:p>
        </w:tc>
        <w:tc>
          <w:tcPr>
            <w:tcW w:w="6750" w:type="dxa"/>
            <w:shd w:val="clear" w:color="auto" w:fill="BFBFBF"/>
          </w:tcPr>
          <w:p w14:paraId="0D15AF5B" w14:textId="77777777" w:rsidR="00F41403" w:rsidRPr="00F578E5" w:rsidRDefault="00F41403" w:rsidP="00AA2E41">
            <w:pPr>
              <w:ind w:right="540"/>
              <w:rPr>
                <w:b/>
              </w:rPr>
            </w:pPr>
            <w:r w:rsidRPr="00F578E5">
              <w:rPr>
                <w:b/>
              </w:rPr>
              <w:t>Description</w:t>
            </w:r>
          </w:p>
        </w:tc>
      </w:tr>
      <w:tr w:rsidR="00F41403" w14:paraId="48E7009F" w14:textId="77777777" w:rsidTr="00AA2E41">
        <w:tc>
          <w:tcPr>
            <w:tcW w:w="2610" w:type="dxa"/>
          </w:tcPr>
          <w:p w14:paraId="34A78A57" w14:textId="77777777" w:rsidR="00F41403" w:rsidRDefault="00F41403" w:rsidP="00AA2E41">
            <w:pPr>
              <w:ind w:right="540"/>
            </w:pPr>
            <w:r w:rsidRPr="00F578E5">
              <w:rPr>
                <w:b/>
              </w:rPr>
              <w:t>Specimen Type</w:t>
            </w:r>
            <w:r w:rsidRPr="00F578E5">
              <w:rPr>
                <w:color w:val="FF0000"/>
              </w:rPr>
              <w:t>*</w:t>
            </w:r>
          </w:p>
        </w:tc>
        <w:tc>
          <w:tcPr>
            <w:tcW w:w="6750" w:type="dxa"/>
          </w:tcPr>
          <w:p w14:paraId="1A730080" w14:textId="77777777" w:rsidR="00F41403" w:rsidRDefault="00F41403" w:rsidP="00AA2E41">
            <w:pPr>
              <w:ind w:right="540"/>
            </w:pPr>
            <w:r>
              <w:t>Click appropriate specimen type for this component.</w:t>
            </w:r>
          </w:p>
        </w:tc>
      </w:tr>
      <w:tr w:rsidR="00F41403" w14:paraId="6135186A" w14:textId="77777777" w:rsidTr="00AA2E41">
        <w:trPr>
          <w:trHeight w:val="70"/>
        </w:trPr>
        <w:tc>
          <w:tcPr>
            <w:tcW w:w="2610" w:type="dxa"/>
          </w:tcPr>
          <w:p w14:paraId="610FB099" w14:textId="77777777" w:rsidR="00F41403" w:rsidRDefault="00F41403" w:rsidP="00AA2E41">
            <w:pPr>
              <w:ind w:right="540"/>
            </w:pPr>
            <w:r w:rsidRPr="00F578E5">
              <w:rPr>
                <w:b/>
              </w:rPr>
              <w:t>Sample Type</w:t>
            </w:r>
            <w:r w:rsidRPr="00F578E5">
              <w:rPr>
                <w:color w:val="FF0000"/>
              </w:rPr>
              <w:t>*</w:t>
            </w:r>
          </w:p>
        </w:tc>
        <w:tc>
          <w:tcPr>
            <w:tcW w:w="6750" w:type="dxa"/>
          </w:tcPr>
          <w:p w14:paraId="31F6B972" w14:textId="77777777" w:rsidR="00F41403" w:rsidRDefault="00F41403" w:rsidP="00AA2E41">
            <w:pPr>
              <w:ind w:right="540"/>
            </w:pPr>
            <w:r>
              <w:t>Click appropriate sample type for this component.</w:t>
            </w:r>
          </w:p>
        </w:tc>
      </w:tr>
      <w:tr w:rsidR="00F41403" w14:paraId="250338D6" w14:textId="77777777" w:rsidTr="00AA2E41">
        <w:tc>
          <w:tcPr>
            <w:tcW w:w="2610" w:type="dxa"/>
          </w:tcPr>
          <w:p w14:paraId="4CF677B8" w14:textId="77777777" w:rsidR="00F41403" w:rsidRPr="00F578E5" w:rsidRDefault="00F41403" w:rsidP="00AA2E41">
            <w:pPr>
              <w:ind w:right="540"/>
              <w:rPr>
                <w:b/>
              </w:rPr>
            </w:pPr>
            <w:r w:rsidRPr="00F578E5">
              <w:rPr>
                <w:b/>
              </w:rPr>
              <w:t>Container Type</w:t>
            </w:r>
            <w:r w:rsidRPr="00F578E5">
              <w:rPr>
                <w:color w:val="FF0000"/>
              </w:rPr>
              <w:t>*</w:t>
            </w:r>
          </w:p>
        </w:tc>
        <w:tc>
          <w:tcPr>
            <w:tcW w:w="6750" w:type="dxa"/>
          </w:tcPr>
          <w:p w14:paraId="265BA630" w14:textId="77777777" w:rsidR="00F41403" w:rsidRDefault="00F41403" w:rsidP="00AA2E41">
            <w:pPr>
              <w:ind w:right="540"/>
            </w:pPr>
            <w:r>
              <w:t>Click appropriate container type for this component.</w:t>
            </w:r>
          </w:p>
        </w:tc>
      </w:tr>
      <w:tr w:rsidR="00F41403" w14:paraId="026ECA31" w14:textId="77777777" w:rsidTr="00AA2E41">
        <w:tc>
          <w:tcPr>
            <w:tcW w:w="2610" w:type="dxa"/>
          </w:tcPr>
          <w:p w14:paraId="07A82277" w14:textId="77777777" w:rsidR="00F41403" w:rsidRPr="00F578E5" w:rsidRDefault="00F41403" w:rsidP="00AA2E41">
            <w:pPr>
              <w:ind w:right="540"/>
              <w:rPr>
                <w:b/>
              </w:rPr>
            </w:pPr>
            <w:r w:rsidRPr="00F578E5">
              <w:rPr>
                <w:b/>
              </w:rPr>
              <w:t>Count</w:t>
            </w:r>
            <w:r w:rsidRPr="00F578E5">
              <w:rPr>
                <w:color w:val="FF0000"/>
              </w:rPr>
              <w:t>*</w:t>
            </w:r>
          </w:p>
        </w:tc>
        <w:tc>
          <w:tcPr>
            <w:tcW w:w="6750" w:type="dxa"/>
          </w:tcPr>
          <w:p w14:paraId="583EF5F6" w14:textId="77777777" w:rsidR="00F41403" w:rsidRDefault="00F41403" w:rsidP="00AA2E41">
            <w:pPr>
              <w:ind w:right="540"/>
            </w:pPr>
            <w:r>
              <w:t>Type the number of containers you want this component to have in the kit.</w:t>
            </w:r>
          </w:p>
        </w:tc>
      </w:tr>
      <w:tr w:rsidR="00F41403" w14:paraId="7C3265D2" w14:textId="77777777" w:rsidTr="00AA2E41">
        <w:tc>
          <w:tcPr>
            <w:tcW w:w="2610" w:type="dxa"/>
          </w:tcPr>
          <w:p w14:paraId="6F4F7BE3" w14:textId="77777777" w:rsidR="00F41403" w:rsidRPr="00F578E5" w:rsidRDefault="00F41403" w:rsidP="00AA2E41">
            <w:pPr>
              <w:ind w:right="540"/>
              <w:rPr>
                <w:b/>
              </w:rPr>
            </w:pPr>
            <w:r w:rsidRPr="00F578E5">
              <w:rPr>
                <w:b/>
              </w:rPr>
              <w:t>Barcode Needed</w:t>
            </w:r>
          </w:p>
        </w:tc>
        <w:tc>
          <w:tcPr>
            <w:tcW w:w="6750" w:type="dxa"/>
          </w:tcPr>
          <w:p w14:paraId="5750953F" w14:textId="77777777" w:rsidR="00F41403" w:rsidRDefault="00F41403" w:rsidP="00AA2E41">
            <w:pPr>
              <w:ind w:right="540"/>
            </w:pPr>
            <w:r>
              <w:t>If you want a barcode template assigned to this component, select this check box.</w:t>
            </w:r>
          </w:p>
          <w:p w14:paraId="497A844D" w14:textId="77777777" w:rsidR="00F41403" w:rsidRDefault="00F41403" w:rsidP="00AA2E41">
            <w:pPr>
              <w:ind w:right="540"/>
            </w:pPr>
            <w:r w:rsidRPr="000D6553">
              <w:rPr>
                <w:b/>
              </w:rPr>
              <w:t>Note</w:t>
            </w:r>
            <w:r>
              <w:t>: The checkbox is selected by default.</w:t>
            </w:r>
          </w:p>
        </w:tc>
      </w:tr>
      <w:tr w:rsidR="00F41403" w14:paraId="20F4E874" w14:textId="77777777" w:rsidTr="00AA2E41">
        <w:tc>
          <w:tcPr>
            <w:tcW w:w="2610" w:type="dxa"/>
          </w:tcPr>
          <w:p w14:paraId="3479200D" w14:textId="77777777" w:rsidR="00F41403" w:rsidRPr="00F578E5" w:rsidRDefault="00F41403" w:rsidP="00AA2E41">
            <w:pPr>
              <w:ind w:right="540"/>
              <w:rPr>
                <w:b/>
              </w:rPr>
            </w:pPr>
            <w:r w:rsidRPr="00F46457">
              <w:rPr>
                <w:b/>
              </w:rPr>
              <w:t>Parent Row ID</w:t>
            </w:r>
          </w:p>
        </w:tc>
        <w:tc>
          <w:tcPr>
            <w:tcW w:w="6750" w:type="dxa"/>
          </w:tcPr>
          <w:p w14:paraId="25CF68D1" w14:textId="77777777" w:rsidR="00F41403" w:rsidRDefault="00F41403" w:rsidP="00AA2E41">
            <w:pPr>
              <w:ind w:right="540"/>
            </w:pPr>
            <w:r w:rsidRPr="00C35676">
              <w:t>Skip this field. It is reserved for future use.</w:t>
            </w:r>
          </w:p>
        </w:tc>
      </w:tr>
    </w:tbl>
    <w:p w14:paraId="6E866B67" w14:textId="77777777" w:rsidR="00F41403" w:rsidRDefault="00F41403" w:rsidP="00F41403">
      <w:pPr>
        <w:ind w:left="720" w:right="540"/>
      </w:pPr>
    </w:p>
    <w:p w14:paraId="35D33046" w14:textId="77777777" w:rsidR="00F41403" w:rsidRDefault="00F41403" w:rsidP="00F41403">
      <w:pPr>
        <w:numPr>
          <w:ilvl w:val="0"/>
          <w:numId w:val="134"/>
        </w:numPr>
        <w:ind w:right="540"/>
      </w:pPr>
      <w:r>
        <w:t xml:space="preserve">Click </w:t>
      </w:r>
      <w:r w:rsidRPr="004E4567">
        <w:rPr>
          <w:b/>
        </w:rPr>
        <w:t>ADD</w:t>
      </w:r>
      <w:r>
        <w:t>.</w:t>
      </w:r>
    </w:p>
    <w:p w14:paraId="01EFCFF7" w14:textId="77777777" w:rsidR="00F41403" w:rsidRDefault="00F41403" w:rsidP="00F41403">
      <w:pPr>
        <w:ind w:left="1080" w:right="540"/>
      </w:pPr>
      <w:r>
        <w:t>The component is added to the table under the component group.</w:t>
      </w:r>
    </w:p>
    <w:p w14:paraId="6809E4BC" w14:textId="77777777" w:rsidR="00F41403" w:rsidRDefault="00F41403" w:rsidP="00F41403">
      <w:pPr>
        <w:ind w:left="1080" w:right="540"/>
      </w:pPr>
      <w:r w:rsidRPr="00FD4C01">
        <w:rPr>
          <w:b/>
        </w:rPr>
        <w:t>Note:</w:t>
      </w:r>
      <w:r>
        <w:t xml:space="preserve"> You can add multiple components to a component group. </w:t>
      </w:r>
      <w:r>
        <w:br/>
      </w:r>
    </w:p>
    <w:p w14:paraId="5E98EE5E" w14:textId="77777777" w:rsidR="00F41403" w:rsidRPr="000E68B4" w:rsidRDefault="00F41403" w:rsidP="00F41403">
      <w:pPr>
        <w:numPr>
          <w:ilvl w:val="0"/>
          <w:numId w:val="106"/>
        </w:numPr>
        <w:ind w:right="540"/>
        <w:rPr>
          <w:i/>
          <w:u w:val="single"/>
        </w:rPr>
      </w:pPr>
      <w:r>
        <w:t xml:space="preserve">To add a spare item to the new component group you added or to an existing component group: </w:t>
      </w:r>
    </w:p>
    <w:p w14:paraId="2BFD7679" w14:textId="77777777" w:rsidR="00F41403" w:rsidRDefault="00F41403" w:rsidP="00F41403">
      <w:pPr>
        <w:numPr>
          <w:ilvl w:val="0"/>
          <w:numId w:val="135"/>
        </w:numPr>
        <w:ind w:right="540"/>
        <w:rPr>
          <w:i/>
          <w:u w:val="single"/>
        </w:rPr>
      </w:pPr>
      <w:r>
        <w:t xml:space="preserve">Click the </w:t>
      </w:r>
      <w:r w:rsidRPr="004B2FE6">
        <w:rPr>
          <w:b/>
        </w:rPr>
        <w:t xml:space="preserve">Add </w:t>
      </w:r>
      <w:r>
        <w:rPr>
          <w:b/>
        </w:rPr>
        <w:t xml:space="preserve">New </w:t>
      </w:r>
      <w:r w:rsidRPr="004B2FE6">
        <w:rPr>
          <w:b/>
        </w:rPr>
        <w:t>Spare Item</w:t>
      </w:r>
      <w:r>
        <w:t xml:space="preserve"> link for the appropriate component group.  </w:t>
      </w:r>
    </w:p>
    <w:p w14:paraId="35B6D022" w14:textId="77777777" w:rsidR="00F41403" w:rsidRDefault="00F41403" w:rsidP="00F41403">
      <w:pPr>
        <w:ind w:left="1080" w:right="540"/>
      </w:pPr>
      <w:r>
        <w:t>The add new spare item area appears.</w:t>
      </w:r>
    </w:p>
    <w:p w14:paraId="415B6977" w14:textId="77777777" w:rsidR="00F41403" w:rsidRDefault="00F41403" w:rsidP="00F41403">
      <w:pPr>
        <w:ind w:left="1080" w:right="540"/>
      </w:pPr>
    </w:p>
    <w:p w14:paraId="6AE9CE26" w14:textId="77777777" w:rsidR="00F41403" w:rsidRDefault="00F41403" w:rsidP="00F41403">
      <w:pPr>
        <w:ind w:right="540" w:firstLine="720"/>
      </w:pPr>
      <w:r w:rsidRPr="00A7091A">
        <w:rPr>
          <w:noProof/>
        </w:rPr>
        <w:drawing>
          <wp:inline distT="0" distB="0" distL="0" distR="0" wp14:anchorId="35D145EE" wp14:editId="38747A2D">
            <wp:extent cx="6550660" cy="681355"/>
            <wp:effectExtent l="19050" t="19050" r="21590" b="23495"/>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50660" cy="681355"/>
                    </a:xfrm>
                    <a:prstGeom prst="rect">
                      <a:avLst/>
                    </a:prstGeom>
                    <a:noFill/>
                    <a:ln w="3175">
                      <a:solidFill>
                        <a:schemeClr val="tx1"/>
                      </a:solidFill>
                    </a:ln>
                  </pic:spPr>
                </pic:pic>
              </a:graphicData>
            </a:graphic>
          </wp:inline>
        </w:drawing>
      </w:r>
    </w:p>
    <w:p w14:paraId="2696726E" w14:textId="77777777" w:rsidR="00F41403" w:rsidRDefault="00F41403" w:rsidP="00F41403">
      <w:pPr>
        <w:pStyle w:val="Figure"/>
        <w:tabs>
          <w:tab w:val="clear" w:pos="1710"/>
        </w:tabs>
        <w:ind w:left="2070" w:hanging="1350"/>
      </w:pPr>
      <w:r>
        <w:t>Add New Spare Item area</w:t>
      </w:r>
    </w:p>
    <w:p w14:paraId="74B0ABB7" w14:textId="77777777" w:rsidR="00F41403" w:rsidRDefault="00F41403" w:rsidP="00F41403">
      <w:pPr>
        <w:ind w:left="1080" w:right="540"/>
      </w:pPr>
    </w:p>
    <w:p w14:paraId="38B88FCE" w14:textId="77777777" w:rsidR="00F41403" w:rsidRDefault="00F41403" w:rsidP="00F41403">
      <w:pPr>
        <w:numPr>
          <w:ilvl w:val="0"/>
          <w:numId w:val="135"/>
        </w:numPr>
        <w:ind w:right="540"/>
      </w:pPr>
      <w:r>
        <w:t xml:space="preserve">Enter appropriate information in each field. Following </w:t>
      </w:r>
      <w:r w:rsidRPr="002E5150">
        <w:t>table lists each field</w:t>
      </w:r>
      <w:r>
        <w:t xml:space="preserve"> and its</w:t>
      </w:r>
      <w:r w:rsidRPr="00EA12A5">
        <w:rPr>
          <w:i/>
        </w:rPr>
        <w:t xml:space="preserve"> </w:t>
      </w:r>
      <w:r w:rsidRPr="00C401F3">
        <w:t>description</w:t>
      </w:r>
      <w:r>
        <w:t xml:space="preserve">. </w:t>
      </w:r>
    </w:p>
    <w:p w14:paraId="1B71A349" w14:textId="77777777" w:rsidR="00F41403" w:rsidRDefault="00F41403" w:rsidP="00F41403">
      <w:pPr>
        <w:ind w:left="720" w:right="540" w:firstLine="360"/>
      </w:pPr>
      <w:r w:rsidRPr="00326F85">
        <w:rPr>
          <w:b/>
        </w:rPr>
        <w:t>Note:</w:t>
      </w:r>
      <w:r>
        <w:t xml:space="preserve"> Fields that are marked with the red asterisk (</w:t>
      </w:r>
      <w:r w:rsidRPr="00C401F3">
        <w:rPr>
          <w:color w:val="FF0000"/>
        </w:rPr>
        <w:t>*</w:t>
      </w:r>
      <w:r>
        <w:t>) are mandatory.</w:t>
      </w:r>
    </w:p>
    <w:p w14:paraId="7191EC00" w14:textId="77777777" w:rsidR="00F41403" w:rsidRDefault="00F41403" w:rsidP="00F41403">
      <w:pPr>
        <w:ind w:left="720" w:right="540" w:firstLine="360"/>
      </w:pPr>
    </w:p>
    <w:p w14:paraId="0617BCF5" w14:textId="61E7E59F" w:rsidR="00F41403" w:rsidRDefault="00F41403" w:rsidP="00F41403">
      <w:pPr>
        <w:pStyle w:val="Caption"/>
        <w:ind w:left="360" w:firstLine="720"/>
      </w:pPr>
      <w:r>
        <w:t xml:space="preserve">Table </w:t>
      </w:r>
      <w:fldSimple w:instr=" SEQ Figure \* ARABIC ">
        <w:r w:rsidR="006A4F84">
          <w:rPr>
            <w:noProof/>
          </w:rPr>
          <w:t>7</w:t>
        </w:r>
      </w:fldSimple>
      <w:r>
        <w:t>: Adding a new spare item</w:t>
      </w:r>
    </w:p>
    <w:tbl>
      <w:tblPr>
        <w:tblW w:w="0" w:type="auto"/>
        <w:tblInd w:w="1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53"/>
        <w:gridCol w:w="6278"/>
      </w:tblGrid>
      <w:tr w:rsidR="00F41403" w:rsidRPr="002C6247" w14:paraId="1DCA1489" w14:textId="77777777" w:rsidTr="00AA2E41">
        <w:trPr>
          <w:trHeight w:val="264"/>
        </w:trPr>
        <w:tc>
          <w:tcPr>
            <w:tcW w:w="2753" w:type="dxa"/>
            <w:shd w:val="clear" w:color="auto" w:fill="BFBFBF"/>
          </w:tcPr>
          <w:p w14:paraId="57B8A758" w14:textId="77777777" w:rsidR="00F41403" w:rsidRPr="00F578E5" w:rsidRDefault="00F41403" w:rsidP="00AA2E41">
            <w:pPr>
              <w:ind w:right="540"/>
              <w:rPr>
                <w:b/>
              </w:rPr>
            </w:pPr>
            <w:r w:rsidRPr="00F578E5">
              <w:rPr>
                <w:b/>
              </w:rPr>
              <w:t>Field</w:t>
            </w:r>
          </w:p>
        </w:tc>
        <w:tc>
          <w:tcPr>
            <w:tcW w:w="6278" w:type="dxa"/>
            <w:shd w:val="clear" w:color="auto" w:fill="BFBFBF"/>
          </w:tcPr>
          <w:p w14:paraId="61F8B87A" w14:textId="77777777" w:rsidR="00F41403" w:rsidRPr="00F578E5" w:rsidRDefault="00F41403" w:rsidP="00AA2E41">
            <w:pPr>
              <w:ind w:right="540"/>
              <w:rPr>
                <w:b/>
              </w:rPr>
            </w:pPr>
            <w:r w:rsidRPr="00F578E5">
              <w:rPr>
                <w:b/>
              </w:rPr>
              <w:t>Description</w:t>
            </w:r>
          </w:p>
        </w:tc>
      </w:tr>
      <w:tr w:rsidR="00F41403" w14:paraId="5B486DD9" w14:textId="77777777" w:rsidTr="00AA2E41">
        <w:trPr>
          <w:trHeight w:val="517"/>
        </w:trPr>
        <w:tc>
          <w:tcPr>
            <w:tcW w:w="2753" w:type="dxa"/>
          </w:tcPr>
          <w:p w14:paraId="6C829B0B" w14:textId="77777777" w:rsidR="00F41403" w:rsidRPr="00CC287B" w:rsidRDefault="00F41403" w:rsidP="00AA2E41">
            <w:pPr>
              <w:ind w:right="540"/>
              <w:rPr>
                <w:b/>
              </w:rPr>
            </w:pPr>
            <w:r w:rsidRPr="00CC287B">
              <w:rPr>
                <w:b/>
              </w:rPr>
              <w:t>Spare Item Name</w:t>
            </w:r>
            <w:r w:rsidRPr="00C401F3">
              <w:rPr>
                <w:color w:val="FF0000"/>
              </w:rPr>
              <w:t>*</w:t>
            </w:r>
          </w:p>
        </w:tc>
        <w:tc>
          <w:tcPr>
            <w:tcW w:w="6278" w:type="dxa"/>
          </w:tcPr>
          <w:p w14:paraId="6982D594" w14:textId="77777777" w:rsidR="00F41403" w:rsidRDefault="00F41403" w:rsidP="00AA2E41">
            <w:pPr>
              <w:ind w:right="540"/>
            </w:pPr>
            <w:r>
              <w:t>Type a name for this spare item.</w:t>
            </w:r>
            <w:r>
              <w:br/>
            </w:r>
            <w:r w:rsidRPr="00C04E26">
              <w:rPr>
                <w:b/>
              </w:rPr>
              <w:t>Note:</w:t>
            </w:r>
            <w:r>
              <w:t xml:space="preserve"> Name must be unique for this kit template. </w:t>
            </w:r>
          </w:p>
        </w:tc>
      </w:tr>
      <w:tr w:rsidR="00F41403" w14:paraId="12EF4CD3" w14:textId="77777777" w:rsidTr="00AA2E41">
        <w:trPr>
          <w:trHeight w:val="73"/>
        </w:trPr>
        <w:tc>
          <w:tcPr>
            <w:tcW w:w="2753" w:type="dxa"/>
          </w:tcPr>
          <w:p w14:paraId="04AB0AEE" w14:textId="77777777" w:rsidR="00F41403" w:rsidRPr="00CC287B" w:rsidRDefault="00F41403" w:rsidP="00AA2E41">
            <w:pPr>
              <w:ind w:right="540"/>
              <w:rPr>
                <w:b/>
              </w:rPr>
            </w:pPr>
            <w:r w:rsidRPr="00CC287B">
              <w:rPr>
                <w:b/>
              </w:rPr>
              <w:t>Count</w:t>
            </w:r>
            <w:r w:rsidRPr="00C401F3">
              <w:rPr>
                <w:color w:val="FF0000"/>
              </w:rPr>
              <w:t>*</w:t>
            </w:r>
          </w:p>
        </w:tc>
        <w:tc>
          <w:tcPr>
            <w:tcW w:w="6278" w:type="dxa"/>
          </w:tcPr>
          <w:p w14:paraId="30CF11EC" w14:textId="77777777" w:rsidR="00F41403" w:rsidRDefault="00F41403" w:rsidP="00AA2E41">
            <w:pPr>
              <w:ind w:right="540"/>
            </w:pPr>
            <w:r>
              <w:t>Type the number of spare items you want this component group to have in the kit.</w:t>
            </w:r>
          </w:p>
        </w:tc>
      </w:tr>
      <w:tr w:rsidR="00F41403" w14:paraId="55F1EB33" w14:textId="77777777" w:rsidTr="00AA2E41">
        <w:trPr>
          <w:trHeight w:val="529"/>
        </w:trPr>
        <w:tc>
          <w:tcPr>
            <w:tcW w:w="2753" w:type="dxa"/>
          </w:tcPr>
          <w:p w14:paraId="0162F613" w14:textId="77777777" w:rsidR="00F41403" w:rsidRPr="00F578E5" w:rsidRDefault="00F41403" w:rsidP="00AA2E41">
            <w:pPr>
              <w:ind w:right="540"/>
              <w:rPr>
                <w:b/>
              </w:rPr>
            </w:pPr>
            <w:r>
              <w:rPr>
                <w:b/>
              </w:rPr>
              <w:t>Barcode Needed</w:t>
            </w:r>
          </w:p>
        </w:tc>
        <w:tc>
          <w:tcPr>
            <w:tcW w:w="6278" w:type="dxa"/>
          </w:tcPr>
          <w:p w14:paraId="4C86EBF3" w14:textId="77777777" w:rsidR="00F41403" w:rsidRDefault="00F41403" w:rsidP="00AA2E41">
            <w:pPr>
              <w:ind w:right="540"/>
            </w:pPr>
            <w:r>
              <w:t>If you want a barcode template assigned to this spare item, select this check box.</w:t>
            </w:r>
          </w:p>
          <w:p w14:paraId="6F16BA31" w14:textId="77777777" w:rsidR="00F41403" w:rsidRDefault="00F41403" w:rsidP="00AA2E41">
            <w:pPr>
              <w:ind w:right="540"/>
            </w:pPr>
            <w:r w:rsidRPr="000D6553">
              <w:rPr>
                <w:b/>
              </w:rPr>
              <w:lastRenderedPageBreak/>
              <w:t>Note</w:t>
            </w:r>
            <w:r>
              <w:t>: The checkbox is selected by default.</w:t>
            </w:r>
          </w:p>
        </w:tc>
      </w:tr>
    </w:tbl>
    <w:p w14:paraId="3CD8F80B" w14:textId="77777777" w:rsidR="00F41403" w:rsidRPr="00B60BC9" w:rsidRDefault="00F41403" w:rsidP="00F41403">
      <w:pPr>
        <w:ind w:left="1080" w:right="540"/>
        <w:rPr>
          <w:u w:val="single"/>
        </w:rPr>
      </w:pPr>
    </w:p>
    <w:p w14:paraId="6AB082C7" w14:textId="77777777" w:rsidR="00F41403" w:rsidRDefault="00F41403" w:rsidP="00F41403">
      <w:pPr>
        <w:numPr>
          <w:ilvl w:val="0"/>
          <w:numId w:val="135"/>
        </w:numPr>
        <w:ind w:right="540"/>
      </w:pPr>
      <w:r>
        <w:t xml:space="preserve">Click </w:t>
      </w:r>
      <w:r w:rsidRPr="004E4567">
        <w:rPr>
          <w:b/>
        </w:rPr>
        <w:t>ADD</w:t>
      </w:r>
      <w:r w:rsidRPr="00CC287B">
        <w:t>.</w:t>
      </w:r>
      <w:r>
        <w:t xml:space="preserve"> </w:t>
      </w:r>
    </w:p>
    <w:p w14:paraId="109602C2" w14:textId="77777777" w:rsidR="00F41403" w:rsidRDefault="00F41403" w:rsidP="00F41403">
      <w:pPr>
        <w:ind w:left="1080" w:right="540"/>
      </w:pPr>
      <w:r>
        <w:t>The spare item is added to the component group.</w:t>
      </w:r>
    </w:p>
    <w:p w14:paraId="65F4869E" w14:textId="77777777" w:rsidR="00F41403" w:rsidRDefault="00F41403" w:rsidP="00F41403">
      <w:pPr>
        <w:ind w:left="720" w:right="540"/>
      </w:pPr>
    </w:p>
    <w:p w14:paraId="70DD59CD" w14:textId="77777777" w:rsidR="00F41403" w:rsidRDefault="00F41403" w:rsidP="00F41403">
      <w:pPr>
        <w:pStyle w:val="ListParagraph"/>
        <w:numPr>
          <w:ilvl w:val="0"/>
          <w:numId w:val="106"/>
        </w:numPr>
      </w:pPr>
      <w:r>
        <w:t xml:space="preserve">To delete a component or a spare item: </w:t>
      </w:r>
    </w:p>
    <w:p w14:paraId="76CAF7B8" w14:textId="77777777" w:rsidR="00F41403" w:rsidRDefault="00F41403" w:rsidP="00F41403">
      <w:pPr>
        <w:numPr>
          <w:ilvl w:val="0"/>
          <w:numId w:val="136"/>
        </w:numPr>
        <w:ind w:right="540"/>
      </w:pPr>
      <w:r>
        <w:t xml:space="preserve">Click the </w:t>
      </w:r>
      <w:r w:rsidRPr="00D52122">
        <w:t>trash can</w:t>
      </w:r>
      <w:r>
        <w:t xml:space="preserve"> icon </w:t>
      </w:r>
      <w:r>
        <w:rPr>
          <w:noProof/>
        </w:rPr>
        <w:drawing>
          <wp:inline distT="0" distB="0" distL="0" distR="0" wp14:anchorId="677FEB75" wp14:editId="3178E2E9">
            <wp:extent cx="199390" cy="191135"/>
            <wp:effectExtent l="0" t="0" r="0" b="0"/>
            <wp:docPr id="119" name="Picture 119"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rash can ic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9390" cy="191135"/>
                    </a:xfrm>
                    <a:prstGeom prst="rect">
                      <a:avLst/>
                    </a:prstGeom>
                    <a:noFill/>
                    <a:ln>
                      <a:noFill/>
                    </a:ln>
                  </pic:spPr>
                </pic:pic>
              </a:graphicData>
            </a:graphic>
          </wp:inline>
        </w:drawing>
      </w:r>
      <w:r>
        <w:t xml:space="preserve"> for the appropriate component or spare item. </w:t>
      </w:r>
    </w:p>
    <w:p w14:paraId="638E3D8F" w14:textId="77777777" w:rsidR="00F41403" w:rsidRDefault="00F41403" w:rsidP="00F41403">
      <w:pPr>
        <w:pStyle w:val="ListParagraph"/>
        <w:ind w:left="1080"/>
      </w:pPr>
      <w:r w:rsidRPr="00EA12A5">
        <w:rPr>
          <w:b/>
        </w:rPr>
        <w:t>Note:</w:t>
      </w:r>
      <w:r>
        <w:t xml:space="preserve"> To delete all components or spare items in the component group, click the </w:t>
      </w:r>
      <w:r w:rsidRPr="00D52122">
        <w:t>trash can</w:t>
      </w:r>
      <w:r>
        <w:t xml:space="preserve"> icon </w:t>
      </w:r>
      <w:r>
        <w:rPr>
          <w:noProof/>
        </w:rPr>
        <w:drawing>
          <wp:inline distT="0" distB="0" distL="0" distR="0" wp14:anchorId="05A5E4B5" wp14:editId="4843A1FC">
            <wp:extent cx="191135" cy="174625"/>
            <wp:effectExtent l="0" t="0" r="0" b="0"/>
            <wp:docPr id="120" name="Picture 120"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rash can ic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135" cy="174625"/>
                    </a:xfrm>
                    <a:prstGeom prst="rect">
                      <a:avLst/>
                    </a:prstGeom>
                    <a:noFill/>
                    <a:ln>
                      <a:noFill/>
                    </a:ln>
                  </pic:spPr>
                </pic:pic>
              </a:graphicData>
            </a:graphic>
          </wp:inline>
        </w:drawing>
      </w:r>
      <w:r>
        <w:t xml:space="preserve"> on the header of the components list. </w:t>
      </w:r>
      <w:r>
        <w:br/>
        <w:t xml:space="preserve">A confirmation window appears. </w:t>
      </w:r>
      <w:r>
        <w:br/>
      </w:r>
    </w:p>
    <w:p w14:paraId="62DC908E" w14:textId="77777777" w:rsidR="00F41403" w:rsidRDefault="00F41403" w:rsidP="00F41403">
      <w:pPr>
        <w:pStyle w:val="ListParagraph"/>
        <w:numPr>
          <w:ilvl w:val="0"/>
          <w:numId w:val="136"/>
        </w:numPr>
      </w:pPr>
      <w:r>
        <w:t xml:space="preserve">Click </w:t>
      </w:r>
      <w:r w:rsidRPr="00D52122">
        <w:rPr>
          <w:b/>
        </w:rPr>
        <w:t>OK</w:t>
      </w:r>
      <w:r>
        <w:t>.</w:t>
      </w:r>
    </w:p>
    <w:p w14:paraId="42A29038" w14:textId="77777777" w:rsidR="00F41403" w:rsidRDefault="00F41403" w:rsidP="00F41403">
      <w:pPr>
        <w:ind w:left="1080" w:right="540"/>
      </w:pPr>
      <w:r>
        <w:t>The component or spare item is deleted from the kit template.</w:t>
      </w:r>
      <w:r>
        <w:br/>
      </w:r>
    </w:p>
    <w:p w14:paraId="71839F1D" w14:textId="77777777" w:rsidR="00F41403" w:rsidRDefault="00F41403" w:rsidP="00F41403">
      <w:pPr>
        <w:pStyle w:val="ListParagraph"/>
        <w:numPr>
          <w:ilvl w:val="0"/>
          <w:numId w:val="106"/>
        </w:numPr>
      </w:pPr>
      <w:r>
        <w:t xml:space="preserve">Repeat steps 7 to 10 to add or delete components, as needed. </w:t>
      </w:r>
      <w:r>
        <w:br/>
      </w:r>
    </w:p>
    <w:p w14:paraId="617C1584" w14:textId="1860F18F" w:rsidR="00F41403" w:rsidRDefault="00F41403" w:rsidP="00F41403">
      <w:pPr>
        <w:pStyle w:val="ListParagraph"/>
        <w:numPr>
          <w:ilvl w:val="0"/>
          <w:numId w:val="106"/>
        </w:numPr>
      </w:pPr>
      <w:r>
        <w:t xml:space="preserve">Click </w:t>
      </w:r>
      <w:r w:rsidRPr="00C01F85">
        <w:rPr>
          <w:b/>
        </w:rPr>
        <w:t>SAVE</w:t>
      </w:r>
      <w:r>
        <w:t>.</w:t>
      </w:r>
      <w:r>
        <w:br/>
        <w:t xml:space="preserve">The kit template is created and its status is set to </w:t>
      </w:r>
      <w:r w:rsidRPr="00B92ADE">
        <w:rPr>
          <w:b/>
        </w:rPr>
        <w:t>Draft</w:t>
      </w:r>
      <w:r>
        <w:t xml:space="preserve">. </w:t>
      </w:r>
      <w:r>
        <w:br/>
      </w:r>
      <w:r w:rsidRPr="00C01F85">
        <w:rPr>
          <w:b/>
        </w:rPr>
        <w:t>Note:</w:t>
      </w:r>
      <w:r>
        <w:t xml:space="preserve"> You must activate the kit template to make it available for use. For more information about how to activate a kit template, see </w:t>
      </w:r>
      <w:hyperlink w:anchor="ModifyingKitTemplate" w:history="1">
        <w:r w:rsidRPr="00F46457">
          <w:rPr>
            <w:rStyle w:val="Hyperlink"/>
            <w:b/>
          </w:rPr>
          <w:t>Activating a Kit Template</w:t>
        </w:r>
      </w:hyperlink>
      <w:r>
        <w:t>.</w:t>
      </w:r>
    </w:p>
    <w:p w14:paraId="70525E10" w14:textId="77777777" w:rsidR="00F41403" w:rsidRDefault="00F41403" w:rsidP="00F41403">
      <w:pPr>
        <w:ind w:left="720" w:right="540"/>
        <w:rPr>
          <w:b/>
        </w:rPr>
      </w:pPr>
      <w:r>
        <w:br/>
      </w:r>
    </w:p>
    <w:p w14:paraId="22EF8858" w14:textId="77777777" w:rsidR="00F41403" w:rsidRPr="003C6AC0" w:rsidRDefault="00F41403" w:rsidP="00F41403">
      <w:pPr>
        <w:pStyle w:val="Heading3"/>
        <w:pageBreakBefore/>
      </w:pPr>
      <w:bookmarkStart w:id="162" w:name="ActivatingKitTemplate"/>
      <w:bookmarkStart w:id="163" w:name="_Deleting_a_Kit"/>
      <w:bookmarkStart w:id="164" w:name="_Toc452394214"/>
      <w:bookmarkStart w:id="165" w:name="_Toc507159116"/>
      <w:bookmarkEnd w:id="162"/>
      <w:bookmarkEnd w:id="163"/>
      <w:r w:rsidRPr="003C6AC0">
        <w:lastRenderedPageBreak/>
        <w:t>Deleting a Kit Template</w:t>
      </w:r>
      <w:bookmarkEnd w:id="164"/>
      <w:bookmarkEnd w:id="165"/>
    </w:p>
    <w:p w14:paraId="5A4E6D9C" w14:textId="77777777" w:rsidR="00F41403" w:rsidRDefault="00F41403" w:rsidP="00F41403">
      <w:pPr>
        <w:tabs>
          <w:tab w:val="left" w:pos="10620"/>
        </w:tabs>
        <w:ind w:right="720"/>
      </w:pPr>
    </w:p>
    <w:p w14:paraId="0DCFEB1E" w14:textId="77777777" w:rsidR="00F41403" w:rsidRDefault="00F41403" w:rsidP="00F41403">
      <w:pPr>
        <w:pStyle w:val="BodyText"/>
      </w:pPr>
      <w:r w:rsidRPr="00585562">
        <w:rPr>
          <w:b/>
        </w:rPr>
        <w:t>Note:</w:t>
      </w:r>
      <w:r w:rsidRPr="00585562">
        <w:t xml:space="preserve"> </w:t>
      </w:r>
      <w:r>
        <w:t xml:space="preserve">You can only delete a kit template that has the </w:t>
      </w:r>
      <w:r w:rsidRPr="00EF0D13">
        <w:rPr>
          <w:b/>
        </w:rPr>
        <w:t>Draft</w:t>
      </w:r>
      <w:r>
        <w:t xml:space="preserve"> status. </w:t>
      </w:r>
    </w:p>
    <w:p w14:paraId="7C7B9185" w14:textId="77777777" w:rsidR="00F41403" w:rsidRDefault="00F41403" w:rsidP="00F41403">
      <w:pPr>
        <w:pStyle w:val="BodyText"/>
      </w:pPr>
    </w:p>
    <w:p w14:paraId="2B8AA14A" w14:textId="77777777" w:rsidR="00F41403" w:rsidRDefault="00F41403" w:rsidP="00F41403">
      <w:pPr>
        <w:pStyle w:val="BodyText"/>
      </w:pPr>
      <w:r>
        <w:t xml:space="preserve">To delete a kit template: </w:t>
      </w:r>
      <w:r>
        <w:br/>
      </w:r>
    </w:p>
    <w:p w14:paraId="005A6509" w14:textId="3DA60A00" w:rsidR="00F41403" w:rsidRDefault="00F41403" w:rsidP="00F41403">
      <w:pPr>
        <w:numPr>
          <w:ilvl w:val="0"/>
          <w:numId w:val="107"/>
        </w:numPr>
        <w:ind w:right="540"/>
      </w:pPr>
      <w:r>
        <w:t xml:space="preserve">Log on to the application using your </w:t>
      </w:r>
      <w:r w:rsidR="00761DF9">
        <w:t>login</w:t>
      </w:r>
      <w:r>
        <w:t xml:space="preserve"> credentials. </w:t>
      </w:r>
    </w:p>
    <w:p w14:paraId="26E2B2E2" w14:textId="77777777" w:rsidR="00F41403" w:rsidRDefault="00F41403" w:rsidP="00F41403">
      <w:pPr>
        <w:ind w:left="720" w:right="540"/>
      </w:pPr>
      <w:r>
        <w:t xml:space="preserve">The CIRRASPEC home page appears. </w:t>
      </w:r>
    </w:p>
    <w:p w14:paraId="61F54CCF" w14:textId="77777777" w:rsidR="00F41403" w:rsidRDefault="00F41403" w:rsidP="00F41403">
      <w:pPr>
        <w:ind w:left="720" w:right="540"/>
      </w:pPr>
    </w:p>
    <w:p w14:paraId="1A909F15" w14:textId="77777777" w:rsidR="00F41403" w:rsidRPr="007051E5" w:rsidRDefault="00F41403" w:rsidP="00F41403">
      <w:pPr>
        <w:numPr>
          <w:ilvl w:val="0"/>
          <w:numId w:val="107"/>
        </w:numPr>
        <w:ind w:right="540"/>
      </w:pPr>
      <w:r>
        <w:t xml:space="preserve">Point to the arrow of the </w:t>
      </w:r>
      <w:r>
        <w:rPr>
          <w:b/>
        </w:rPr>
        <w:t xml:space="preserve">IAMS </w:t>
      </w:r>
      <w:r w:rsidRPr="007051E5">
        <w:t>tab, and then click</w:t>
      </w:r>
      <w:r>
        <w:rPr>
          <w:b/>
        </w:rPr>
        <w:t xml:space="preserve"> </w:t>
      </w:r>
      <w:r w:rsidRPr="00EC5321">
        <w:rPr>
          <w:b/>
        </w:rPr>
        <w:t xml:space="preserve">Kits </w:t>
      </w:r>
      <w:r>
        <w:rPr>
          <w:b/>
        </w:rPr>
        <w:t>Designer</w:t>
      </w:r>
      <w:r w:rsidRPr="007051E5">
        <w:t>.</w:t>
      </w:r>
    </w:p>
    <w:p w14:paraId="3933A21A" w14:textId="77777777" w:rsidR="00F41403" w:rsidRPr="007051E5" w:rsidRDefault="00F41403" w:rsidP="00F41403">
      <w:pPr>
        <w:ind w:left="720" w:right="540"/>
      </w:pPr>
      <w:r w:rsidRPr="007051E5">
        <w:t xml:space="preserve">The </w:t>
      </w:r>
      <w:r>
        <w:rPr>
          <w:b/>
        </w:rPr>
        <w:t>K</w:t>
      </w:r>
      <w:r w:rsidRPr="00D438CA">
        <w:rPr>
          <w:b/>
        </w:rPr>
        <w:t xml:space="preserve">it </w:t>
      </w:r>
      <w:r>
        <w:rPr>
          <w:b/>
        </w:rPr>
        <w:t>T</w:t>
      </w:r>
      <w:r w:rsidRPr="00D438CA">
        <w:rPr>
          <w:b/>
        </w:rPr>
        <w:t>emplate</w:t>
      </w:r>
      <w:r w:rsidRPr="007051E5">
        <w:t xml:space="preserve"> </w:t>
      </w:r>
      <w:r>
        <w:rPr>
          <w:b/>
        </w:rPr>
        <w:t>S</w:t>
      </w:r>
      <w:r w:rsidRPr="004238B2">
        <w:rPr>
          <w:b/>
        </w:rPr>
        <w:t>earch</w:t>
      </w:r>
      <w:r w:rsidRPr="007051E5">
        <w:t xml:space="preserve"> page appears. </w:t>
      </w:r>
    </w:p>
    <w:p w14:paraId="0CDE7F23" w14:textId="77777777" w:rsidR="00F41403" w:rsidRPr="007051E5" w:rsidRDefault="00F41403" w:rsidP="00F41403">
      <w:pPr>
        <w:ind w:left="720" w:right="540"/>
      </w:pPr>
    </w:p>
    <w:p w14:paraId="4EC02453" w14:textId="77777777" w:rsidR="00F41403" w:rsidRPr="007051E5" w:rsidRDefault="00F41403" w:rsidP="00F41403">
      <w:pPr>
        <w:numPr>
          <w:ilvl w:val="0"/>
          <w:numId w:val="107"/>
        </w:numPr>
        <w:ind w:right="540"/>
      </w:pPr>
      <w:r w:rsidRPr="007051E5">
        <w:t>Click</w:t>
      </w:r>
      <w:r>
        <w:rPr>
          <w:b/>
        </w:rPr>
        <w:t xml:space="preserve"> SEARCH</w:t>
      </w:r>
      <w:r w:rsidRPr="007051E5">
        <w:t>.</w:t>
      </w:r>
      <w:r>
        <w:rPr>
          <w:b/>
        </w:rPr>
        <w:t xml:space="preserve"> </w:t>
      </w:r>
    </w:p>
    <w:p w14:paraId="3C3E7059" w14:textId="77777777" w:rsidR="00F41403" w:rsidRDefault="00F41403" w:rsidP="00F41403">
      <w:pPr>
        <w:ind w:left="720" w:right="540"/>
      </w:pPr>
      <w:r w:rsidRPr="007051E5">
        <w:t>The</w:t>
      </w:r>
      <w:r>
        <w:rPr>
          <w:b/>
        </w:rPr>
        <w:t xml:space="preserve"> </w:t>
      </w:r>
      <w:r w:rsidRPr="007051E5">
        <w:t>kit template search page</w:t>
      </w:r>
      <w:r>
        <w:t xml:space="preserve"> displays a list of kit templates. </w:t>
      </w:r>
      <w:r>
        <w:br/>
      </w:r>
    </w:p>
    <w:p w14:paraId="4268EB43" w14:textId="77777777" w:rsidR="00F41403" w:rsidRDefault="00F41403" w:rsidP="00F41403">
      <w:pPr>
        <w:numPr>
          <w:ilvl w:val="0"/>
          <w:numId w:val="107"/>
        </w:numPr>
        <w:ind w:right="540"/>
      </w:pPr>
      <w:r>
        <w:t>Click the row of the kit template that you want to delete.</w:t>
      </w:r>
    </w:p>
    <w:p w14:paraId="4E163684" w14:textId="77777777" w:rsidR="00F41403" w:rsidRDefault="00F41403" w:rsidP="00F41403">
      <w:pPr>
        <w:ind w:left="720" w:right="540"/>
      </w:pPr>
      <w:r>
        <w:t xml:space="preserve">The </w:t>
      </w:r>
      <w:r w:rsidRPr="00F22757">
        <w:rPr>
          <w:b/>
        </w:rPr>
        <w:t>View Kit Template</w:t>
      </w:r>
      <w:r>
        <w:t xml:space="preserve"> page appears.</w:t>
      </w:r>
    </w:p>
    <w:p w14:paraId="4536433D" w14:textId="77777777" w:rsidR="00F41403" w:rsidRDefault="00F41403" w:rsidP="00F41403">
      <w:pPr>
        <w:ind w:left="720" w:right="540"/>
      </w:pPr>
    </w:p>
    <w:p w14:paraId="4DBE5A78" w14:textId="77777777" w:rsidR="00F41403" w:rsidRDefault="00F41403" w:rsidP="00F41403">
      <w:pPr>
        <w:numPr>
          <w:ilvl w:val="0"/>
          <w:numId w:val="107"/>
        </w:numPr>
        <w:ind w:right="540"/>
      </w:pPr>
      <w:r w:rsidRPr="003A0ACC">
        <w:t xml:space="preserve">Click </w:t>
      </w:r>
      <w:r w:rsidRPr="00F22757">
        <w:rPr>
          <w:b/>
        </w:rPr>
        <w:t>DELETE</w:t>
      </w:r>
      <w:r w:rsidRPr="003A0ACC">
        <w:t xml:space="preserve">. </w:t>
      </w:r>
    </w:p>
    <w:p w14:paraId="1AA1893C" w14:textId="77777777" w:rsidR="00F41403" w:rsidRDefault="00F41403" w:rsidP="00F41403">
      <w:pPr>
        <w:ind w:left="720" w:right="540"/>
      </w:pPr>
      <w:r>
        <w:t xml:space="preserve">A confirmation message appears. </w:t>
      </w:r>
    </w:p>
    <w:p w14:paraId="421A7BE4" w14:textId="77777777" w:rsidR="00F41403" w:rsidRDefault="00F41403" w:rsidP="00F41403">
      <w:pPr>
        <w:ind w:left="720" w:right="540"/>
      </w:pPr>
    </w:p>
    <w:p w14:paraId="0D0FC368" w14:textId="77777777" w:rsidR="00F41403" w:rsidRDefault="00F41403" w:rsidP="00F41403">
      <w:pPr>
        <w:numPr>
          <w:ilvl w:val="0"/>
          <w:numId w:val="107"/>
        </w:numPr>
        <w:ind w:left="360" w:right="540" w:firstLine="0"/>
      </w:pPr>
      <w:r w:rsidRPr="00F22757">
        <w:t xml:space="preserve">Click </w:t>
      </w:r>
      <w:r w:rsidRPr="00F22757">
        <w:rPr>
          <w:b/>
        </w:rPr>
        <w:t>OK</w:t>
      </w:r>
      <w:r w:rsidRPr="00F22757">
        <w:t xml:space="preserve">. </w:t>
      </w:r>
    </w:p>
    <w:p w14:paraId="30C81DA3" w14:textId="77777777" w:rsidR="00F41403" w:rsidRDefault="00F41403" w:rsidP="00F41403">
      <w:pPr>
        <w:ind w:left="720" w:right="540"/>
      </w:pPr>
      <w:r>
        <w:t xml:space="preserve">The </w:t>
      </w:r>
      <w:r w:rsidRPr="00F22757">
        <w:rPr>
          <w:b/>
        </w:rPr>
        <w:t>Electronic Signature</w:t>
      </w:r>
      <w:r>
        <w:t xml:space="preserve"> window appears. </w:t>
      </w:r>
    </w:p>
    <w:p w14:paraId="0825BA2E" w14:textId="77777777" w:rsidR="00F41403" w:rsidRDefault="00F41403" w:rsidP="00F41403">
      <w:pPr>
        <w:ind w:left="720" w:right="540"/>
      </w:pPr>
    </w:p>
    <w:p w14:paraId="2A642086" w14:textId="77777777" w:rsidR="00F41403" w:rsidRDefault="00F41403" w:rsidP="00F41403">
      <w:pPr>
        <w:ind w:left="720" w:right="540"/>
      </w:pPr>
      <w:r w:rsidRPr="00A7091A">
        <w:rPr>
          <w:noProof/>
        </w:rPr>
        <w:drawing>
          <wp:inline distT="0" distB="0" distL="0" distR="0" wp14:anchorId="65AA1D28" wp14:editId="4A2D74DA">
            <wp:extent cx="3342005" cy="2793365"/>
            <wp:effectExtent l="19050" t="19050" r="10795" b="26035"/>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42005" cy="2793365"/>
                    </a:xfrm>
                    <a:prstGeom prst="rect">
                      <a:avLst/>
                    </a:prstGeom>
                    <a:noFill/>
                    <a:ln w="3175">
                      <a:solidFill>
                        <a:schemeClr val="tx1"/>
                      </a:solidFill>
                    </a:ln>
                  </pic:spPr>
                </pic:pic>
              </a:graphicData>
            </a:graphic>
          </wp:inline>
        </w:drawing>
      </w:r>
    </w:p>
    <w:p w14:paraId="5E4075CA" w14:textId="77777777" w:rsidR="00F41403" w:rsidRDefault="00F41403" w:rsidP="00F41403">
      <w:pPr>
        <w:pStyle w:val="Figure"/>
        <w:tabs>
          <w:tab w:val="clear" w:pos="1710"/>
        </w:tabs>
        <w:ind w:left="2070" w:hanging="1350"/>
      </w:pPr>
      <w:r>
        <w:t xml:space="preserve">Electronic Signature window – Delete </w:t>
      </w:r>
      <w:r>
        <w:br/>
      </w:r>
    </w:p>
    <w:p w14:paraId="69F3C0AA" w14:textId="77777777" w:rsidR="00F41403" w:rsidRDefault="00F41403" w:rsidP="00F41403">
      <w:pPr>
        <w:ind w:right="540"/>
      </w:pPr>
    </w:p>
    <w:p w14:paraId="47332461" w14:textId="77777777" w:rsidR="00F41403" w:rsidRDefault="00F41403" w:rsidP="00F41403">
      <w:pPr>
        <w:numPr>
          <w:ilvl w:val="0"/>
          <w:numId w:val="107"/>
        </w:numPr>
        <w:ind w:right="540"/>
      </w:pPr>
      <w:r>
        <w:t xml:space="preserve">Enter appropriate information in each field. Following </w:t>
      </w:r>
      <w:r w:rsidRPr="002E5150">
        <w:t>table lists each field</w:t>
      </w:r>
      <w:r>
        <w:t xml:space="preserve"> and its</w:t>
      </w:r>
      <w:r w:rsidRPr="00EA12A5">
        <w:rPr>
          <w:i/>
        </w:rPr>
        <w:t xml:space="preserve"> </w:t>
      </w:r>
      <w:r w:rsidRPr="00C401F3">
        <w:t>description</w:t>
      </w:r>
      <w:r>
        <w:t xml:space="preserve">. </w:t>
      </w:r>
    </w:p>
    <w:p w14:paraId="1007894A" w14:textId="77777777" w:rsidR="00F41403" w:rsidRDefault="00F41403" w:rsidP="00F41403">
      <w:pPr>
        <w:ind w:right="540" w:firstLine="720"/>
      </w:pPr>
      <w:r w:rsidRPr="00326F85">
        <w:rPr>
          <w:b/>
        </w:rPr>
        <w:t>Note:</w:t>
      </w:r>
      <w:r>
        <w:t xml:space="preserve"> Fields that are marked with the red asterisk (</w:t>
      </w:r>
      <w:r w:rsidRPr="00C401F3">
        <w:rPr>
          <w:color w:val="FF0000"/>
        </w:rPr>
        <w:t>*</w:t>
      </w:r>
      <w:r>
        <w:t>) are mandatory.</w:t>
      </w:r>
    </w:p>
    <w:p w14:paraId="0C2A8C84" w14:textId="77777777" w:rsidR="00F41403" w:rsidRDefault="00F41403" w:rsidP="00F41403">
      <w:pPr>
        <w:ind w:left="720" w:right="540" w:firstLine="360"/>
      </w:pPr>
    </w:p>
    <w:p w14:paraId="575D5302" w14:textId="1E2ED8C8" w:rsidR="00F41403" w:rsidRDefault="00F41403" w:rsidP="00F41403">
      <w:pPr>
        <w:pStyle w:val="Caption"/>
        <w:ind w:firstLine="720"/>
      </w:pPr>
      <w:r>
        <w:t xml:space="preserve">Table </w:t>
      </w:r>
      <w:fldSimple w:instr=" SEQ Figure \* ARABIC ">
        <w:r w:rsidR="006A4F84">
          <w:rPr>
            <w:noProof/>
          </w:rPr>
          <w:t>8</w:t>
        </w:r>
      </w:fldSimple>
      <w:r>
        <w:t>: Deleting a kit template</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60"/>
        <w:gridCol w:w="5688"/>
      </w:tblGrid>
      <w:tr w:rsidR="00F41403" w:rsidRPr="002C6247" w14:paraId="6C6164C8" w14:textId="77777777" w:rsidTr="00AA2E41">
        <w:tc>
          <w:tcPr>
            <w:tcW w:w="3060" w:type="dxa"/>
            <w:shd w:val="clear" w:color="auto" w:fill="BFBFBF"/>
          </w:tcPr>
          <w:p w14:paraId="32465044" w14:textId="77777777" w:rsidR="00F41403" w:rsidRPr="00F578E5" w:rsidRDefault="00F41403" w:rsidP="00AA2E41">
            <w:pPr>
              <w:ind w:right="540"/>
              <w:rPr>
                <w:b/>
              </w:rPr>
            </w:pPr>
            <w:r w:rsidRPr="00F578E5">
              <w:rPr>
                <w:b/>
              </w:rPr>
              <w:t>Field</w:t>
            </w:r>
          </w:p>
        </w:tc>
        <w:tc>
          <w:tcPr>
            <w:tcW w:w="5688" w:type="dxa"/>
            <w:shd w:val="clear" w:color="auto" w:fill="BFBFBF"/>
          </w:tcPr>
          <w:p w14:paraId="4E8200B1" w14:textId="77777777" w:rsidR="00F41403" w:rsidRPr="00F578E5" w:rsidRDefault="00F41403" w:rsidP="00AA2E41">
            <w:pPr>
              <w:ind w:right="540"/>
              <w:rPr>
                <w:b/>
              </w:rPr>
            </w:pPr>
            <w:r w:rsidRPr="00F578E5">
              <w:rPr>
                <w:b/>
              </w:rPr>
              <w:t>Description</w:t>
            </w:r>
          </w:p>
        </w:tc>
      </w:tr>
      <w:tr w:rsidR="00F41403" w14:paraId="4157A8F3" w14:textId="77777777" w:rsidTr="00AA2E41">
        <w:tc>
          <w:tcPr>
            <w:tcW w:w="3060" w:type="dxa"/>
          </w:tcPr>
          <w:p w14:paraId="6F644EBB" w14:textId="77777777" w:rsidR="00F41403" w:rsidRPr="00CC287B" w:rsidRDefault="00F41403" w:rsidP="00AA2E41">
            <w:pPr>
              <w:ind w:right="540"/>
              <w:rPr>
                <w:b/>
              </w:rPr>
            </w:pPr>
            <w:r>
              <w:rPr>
                <w:b/>
              </w:rPr>
              <w:t>Username</w:t>
            </w:r>
            <w:r w:rsidRPr="00C401F3">
              <w:rPr>
                <w:color w:val="FF0000"/>
              </w:rPr>
              <w:t>*</w:t>
            </w:r>
          </w:p>
        </w:tc>
        <w:tc>
          <w:tcPr>
            <w:tcW w:w="5688" w:type="dxa"/>
            <w:vAlign w:val="center"/>
          </w:tcPr>
          <w:p w14:paraId="762D425C" w14:textId="2D85B0B8" w:rsidR="00F41403" w:rsidRDefault="00F41403" w:rsidP="00AA2E41">
            <w:r>
              <w:t xml:space="preserve">Type your user </w:t>
            </w:r>
            <w:r w:rsidR="00761DF9">
              <w:t>login username</w:t>
            </w:r>
            <w:r>
              <w:t>.</w:t>
            </w:r>
          </w:p>
        </w:tc>
      </w:tr>
      <w:tr w:rsidR="00F41403" w14:paraId="42BFEF6E" w14:textId="77777777" w:rsidTr="00AA2E41">
        <w:trPr>
          <w:trHeight w:val="70"/>
        </w:trPr>
        <w:tc>
          <w:tcPr>
            <w:tcW w:w="3060" w:type="dxa"/>
          </w:tcPr>
          <w:p w14:paraId="5AF950E9" w14:textId="77777777" w:rsidR="00F41403" w:rsidRPr="00CC287B" w:rsidRDefault="00F41403" w:rsidP="00AA2E41">
            <w:pPr>
              <w:ind w:right="540"/>
              <w:rPr>
                <w:b/>
              </w:rPr>
            </w:pPr>
            <w:r>
              <w:rPr>
                <w:b/>
              </w:rPr>
              <w:t>Password</w:t>
            </w:r>
            <w:r w:rsidRPr="00C401F3">
              <w:rPr>
                <w:color w:val="FF0000"/>
              </w:rPr>
              <w:t>*</w:t>
            </w:r>
          </w:p>
        </w:tc>
        <w:tc>
          <w:tcPr>
            <w:tcW w:w="5688" w:type="dxa"/>
            <w:vAlign w:val="center"/>
          </w:tcPr>
          <w:p w14:paraId="29A1E44C" w14:textId="77777777" w:rsidR="00F41403" w:rsidRDefault="00F41403" w:rsidP="00AA2E41">
            <w:r>
              <w:t xml:space="preserve">Type your password. </w:t>
            </w:r>
          </w:p>
        </w:tc>
      </w:tr>
      <w:tr w:rsidR="00F41403" w14:paraId="1E022ECB" w14:textId="77777777" w:rsidTr="00AA2E41">
        <w:tc>
          <w:tcPr>
            <w:tcW w:w="3060" w:type="dxa"/>
          </w:tcPr>
          <w:p w14:paraId="58513529" w14:textId="77777777" w:rsidR="00F41403" w:rsidRPr="00F578E5" w:rsidRDefault="00F41403" w:rsidP="00AA2E41">
            <w:pPr>
              <w:ind w:right="540"/>
              <w:rPr>
                <w:b/>
              </w:rPr>
            </w:pPr>
            <w:r>
              <w:rPr>
                <w:b/>
              </w:rPr>
              <w:lastRenderedPageBreak/>
              <w:t>Delete Reasons</w:t>
            </w:r>
            <w:r w:rsidRPr="00C401F3">
              <w:rPr>
                <w:color w:val="FF0000"/>
              </w:rPr>
              <w:t>*</w:t>
            </w:r>
          </w:p>
        </w:tc>
        <w:tc>
          <w:tcPr>
            <w:tcW w:w="5688" w:type="dxa"/>
            <w:vAlign w:val="center"/>
          </w:tcPr>
          <w:p w14:paraId="3E715CCE" w14:textId="77777777" w:rsidR="00F41403" w:rsidRDefault="00F41403" w:rsidP="00AA2E41">
            <w:r>
              <w:t>Click appropriate reason for deleting this kit template.</w:t>
            </w:r>
          </w:p>
        </w:tc>
      </w:tr>
      <w:tr w:rsidR="00F41403" w14:paraId="2CB4665B" w14:textId="77777777" w:rsidTr="00AA2E41">
        <w:tc>
          <w:tcPr>
            <w:tcW w:w="3060" w:type="dxa"/>
          </w:tcPr>
          <w:p w14:paraId="54C9E10F" w14:textId="77777777" w:rsidR="00F41403" w:rsidRDefault="00F41403" w:rsidP="00AA2E41">
            <w:pPr>
              <w:ind w:right="540"/>
              <w:rPr>
                <w:b/>
              </w:rPr>
            </w:pPr>
            <w:r>
              <w:rPr>
                <w:b/>
              </w:rPr>
              <w:t>Other Reasons</w:t>
            </w:r>
          </w:p>
        </w:tc>
        <w:tc>
          <w:tcPr>
            <w:tcW w:w="5688" w:type="dxa"/>
            <w:vAlign w:val="center"/>
          </w:tcPr>
          <w:p w14:paraId="5FCBE8F2" w14:textId="77777777" w:rsidR="00F41403" w:rsidRDefault="00F41403" w:rsidP="00AA2E41">
            <w:r>
              <w:t xml:space="preserve">If you clicked </w:t>
            </w:r>
            <w:r w:rsidRPr="00DC74B0">
              <w:rPr>
                <w:b/>
              </w:rPr>
              <w:t>Other</w:t>
            </w:r>
            <w:r>
              <w:t xml:space="preserve"> in the </w:t>
            </w:r>
            <w:r w:rsidRPr="00DC74B0">
              <w:rPr>
                <w:b/>
              </w:rPr>
              <w:t>Delete Reasons</w:t>
            </w:r>
            <w:r>
              <w:t xml:space="preserve"> list, type a reason for deleting this kit template.</w:t>
            </w:r>
          </w:p>
        </w:tc>
      </w:tr>
    </w:tbl>
    <w:p w14:paraId="1FC76DC1" w14:textId="77777777" w:rsidR="00F41403" w:rsidRDefault="00F41403" w:rsidP="00F41403">
      <w:pPr>
        <w:ind w:left="720"/>
      </w:pPr>
    </w:p>
    <w:p w14:paraId="40CA3D89" w14:textId="77777777" w:rsidR="00F41403" w:rsidRDefault="00F41403" w:rsidP="00F41403">
      <w:pPr>
        <w:numPr>
          <w:ilvl w:val="0"/>
          <w:numId w:val="107"/>
        </w:numPr>
      </w:pPr>
      <w:r>
        <w:t xml:space="preserve">Click </w:t>
      </w:r>
      <w:r w:rsidRPr="00874EE5">
        <w:rPr>
          <w:b/>
        </w:rPr>
        <w:t>SIGN</w:t>
      </w:r>
      <w:r>
        <w:t xml:space="preserve">. </w:t>
      </w:r>
    </w:p>
    <w:p w14:paraId="29A781FE" w14:textId="77777777" w:rsidR="00F41403" w:rsidRDefault="00F41403" w:rsidP="00F41403">
      <w:pPr>
        <w:ind w:left="720"/>
      </w:pPr>
      <w:r>
        <w:t xml:space="preserve">The kit template is deleted and its status changes to </w:t>
      </w:r>
      <w:r w:rsidRPr="00117932">
        <w:rPr>
          <w:b/>
        </w:rPr>
        <w:t>Deleted</w:t>
      </w:r>
      <w:r>
        <w:t xml:space="preserve">. You can now view the template but cannot modify it and it will not be available for use. </w:t>
      </w:r>
    </w:p>
    <w:p w14:paraId="1A32C338" w14:textId="77777777" w:rsidR="00F41403" w:rsidRDefault="00F41403" w:rsidP="00F41403">
      <w:pPr>
        <w:ind w:left="720"/>
      </w:pPr>
    </w:p>
    <w:p w14:paraId="2877FBEF" w14:textId="77777777" w:rsidR="00F41403" w:rsidRDefault="00F41403" w:rsidP="00F41403">
      <w:pPr>
        <w:pStyle w:val="Heading3"/>
      </w:pPr>
      <w:r>
        <w:br w:type="page"/>
      </w:r>
      <w:bookmarkStart w:id="166" w:name="_Modifying_a_Kit"/>
      <w:bookmarkStart w:id="167" w:name="_Toc452394215"/>
      <w:bookmarkStart w:id="168" w:name="_Toc507159117"/>
      <w:bookmarkEnd w:id="166"/>
      <w:r>
        <w:lastRenderedPageBreak/>
        <w:t>Modifying a Kit Template</w:t>
      </w:r>
      <w:bookmarkEnd w:id="167"/>
      <w:bookmarkEnd w:id="168"/>
    </w:p>
    <w:p w14:paraId="1E08C955" w14:textId="77777777" w:rsidR="00F41403" w:rsidRDefault="00F41403" w:rsidP="00F41403"/>
    <w:p w14:paraId="52207C9F" w14:textId="77777777" w:rsidR="00F41403" w:rsidRDefault="00F41403" w:rsidP="00F41403">
      <w:pPr>
        <w:pStyle w:val="BodyText"/>
      </w:pPr>
      <w:r w:rsidRPr="00585562">
        <w:rPr>
          <w:b/>
        </w:rPr>
        <w:t>Note:</w:t>
      </w:r>
      <w:r w:rsidRPr="00585562">
        <w:t xml:space="preserve"> </w:t>
      </w:r>
    </w:p>
    <w:p w14:paraId="4359C930" w14:textId="77777777" w:rsidR="00F41403" w:rsidRDefault="00F41403" w:rsidP="00F41403">
      <w:pPr>
        <w:pStyle w:val="BodyText"/>
        <w:numPr>
          <w:ilvl w:val="0"/>
          <w:numId w:val="105"/>
        </w:numPr>
      </w:pPr>
      <w:r>
        <w:t>You can modify only that kit template which has the</w:t>
      </w:r>
      <w:r w:rsidRPr="00A949C6">
        <w:rPr>
          <w:b/>
        </w:rPr>
        <w:t xml:space="preserve"> Draf</w:t>
      </w:r>
      <w:r w:rsidRPr="00EF0D13">
        <w:rPr>
          <w:b/>
        </w:rPr>
        <w:t>t</w:t>
      </w:r>
      <w:r>
        <w:t xml:space="preserve"> or</w:t>
      </w:r>
      <w:r w:rsidRPr="00A949C6">
        <w:rPr>
          <w:b/>
        </w:rPr>
        <w:t xml:space="preserve"> Inactiv</w:t>
      </w:r>
      <w:r w:rsidRPr="008032D7">
        <w:rPr>
          <w:b/>
        </w:rPr>
        <w:t>e</w:t>
      </w:r>
      <w:r>
        <w:t xml:space="preserve"> status. </w:t>
      </w:r>
    </w:p>
    <w:p w14:paraId="13A76A6F" w14:textId="77777777" w:rsidR="005A68A4" w:rsidRDefault="005A68A4" w:rsidP="00F41403">
      <w:pPr>
        <w:numPr>
          <w:ilvl w:val="0"/>
          <w:numId w:val="105"/>
        </w:numPr>
      </w:pPr>
      <w:r>
        <w:t xml:space="preserve">To be able to modify </w:t>
      </w:r>
      <w:r w:rsidR="00F41403">
        <w:t xml:space="preserve">a kit that has the </w:t>
      </w:r>
      <w:r w:rsidR="00F41403" w:rsidRPr="008032D7">
        <w:rPr>
          <w:b/>
        </w:rPr>
        <w:t>Active</w:t>
      </w:r>
      <w:r w:rsidR="00F41403">
        <w:t xml:space="preserve"> s</w:t>
      </w:r>
      <w:r>
        <w:t>tatus</w:t>
      </w:r>
      <w:r w:rsidR="00F41403">
        <w:t xml:space="preserve">, </w:t>
      </w:r>
      <w:r>
        <w:t xml:space="preserve">you need to first deactivate it. </w:t>
      </w:r>
    </w:p>
    <w:p w14:paraId="6687FFB7" w14:textId="063F40E9" w:rsidR="00F41403" w:rsidRPr="00D9706B" w:rsidRDefault="005A68A4" w:rsidP="005A68A4">
      <w:pPr>
        <w:ind w:left="720"/>
      </w:pPr>
      <w:r>
        <w:t xml:space="preserve">To deactivate, </w:t>
      </w:r>
      <w:r w:rsidR="00F41403">
        <w:t xml:space="preserve">see </w:t>
      </w:r>
      <w:hyperlink w:anchor="_Deactivating_a_Kit_1" w:history="1">
        <w:r w:rsidR="00F41403" w:rsidRPr="008032D7">
          <w:rPr>
            <w:rStyle w:val="Hyperlink"/>
            <w:b/>
          </w:rPr>
          <w:t>Deactivating a Kit Template</w:t>
        </w:r>
      </w:hyperlink>
      <w:r w:rsidR="00F41403">
        <w:t>.</w:t>
      </w:r>
    </w:p>
    <w:p w14:paraId="0A6A020D" w14:textId="77777777" w:rsidR="00F41403" w:rsidRDefault="00F41403" w:rsidP="00F41403"/>
    <w:p w14:paraId="1FDD55C9" w14:textId="77777777" w:rsidR="00F41403" w:rsidRDefault="00F41403" w:rsidP="00F41403">
      <w:r>
        <w:t>To modify a kit template:</w:t>
      </w:r>
    </w:p>
    <w:p w14:paraId="0930C82E" w14:textId="77777777" w:rsidR="00F41403" w:rsidRDefault="00F41403" w:rsidP="00F41403"/>
    <w:p w14:paraId="2F7C3D1E" w14:textId="4B9C83F5" w:rsidR="00F41403" w:rsidRDefault="00F41403" w:rsidP="00F41403">
      <w:pPr>
        <w:numPr>
          <w:ilvl w:val="0"/>
          <w:numId w:val="141"/>
        </w:numPr>
        <w:ind w:right="540"/>
      </w:pPr>
      <w:r>
        <w:t xml:space="preserve">Log on to the application using your </w:t>
      </w:r>
      <w:r w:rsidR="00761DF9">
        <w:t>login</w:t>
      </w:r>
      <w:r>
        <w:t xml:space="preserve"> credentials. </w:t>
      </w:r>
    </w:p>
    <w:p w14:paraId="4C416869" w14:textId="77777777" w:rsidR="00F41403" w:rsidRDefault="00F41403" w:rsidP="00F41403">
      <w:pPr>
        <w:ind w:left="720" w:right="540"/>
      </w:pPr>
      <w:r>
        <w:t xml:space="preserve">The CIRRASPEC home page appears. </w:t>
      </w:r>
    </w:p>
    <w:p w14:paraId="044F6D0C" w14:textId="77777777" w:rsidR="00F41403" w:rsidRDefault="00F41403" w:rsidP="00F41403">
      <w:pPr>
        <w:ind w:left="720" w:right="540"/>
      </w:pPr>
    </w:p>
    <w:p w14:paraId="76172439" w14:textId="77777777" w:rsidR="00F41403" w:rsidRPr="007051E5" w:rsidRDefault="00F41403" w:rsidP="00F41403">
      <w:pPr>
        <w:numPr>
          <w:ilvl w:val="0"/>
          <w:numId w:val="141"/>
        </w:numPr>
        <w:ind w:right="540"/>
      </w:pPr>
      <w:r>
        <w:t xml:space="preserve">Point to the arrow of the </w:t>
      </w:r>
      <w:r>
        <w:rPr>
          <w:b/>
        </w:rPr>
        <w:t xml:space="preserve">IAMS </w:t>
      </w:r>
      <w:r w:rsidRPr="007051E5">
        <w:t>tab, and then click</w:t>
      </w:r>
      <w:r>
        <w:rPr>
          <w:b/>
        </w:rPr>
        <w:t xml:space="preserve"> </w:t>
      </w:r>
      <w:r w:rsidRPr="00EC5321">
        <w:rPr>
          <w:b/>
        </w:rPr>
        <w:t xml:space="preserve">Kits </w:t>
      </w:r>
      <w:r>
        <w:rPr>
          <w:b/>
        </w:rPr>
        <w:t>Designer</w:t>
      </w:r>
      <w:r w:rsidRPr="007051E5">
        <w:t>.</w:t>
      </w:r>
    </w:p>
    <w:p w14:paraId="70D587C1" w14:textId="77777777" w:rsidR="00F41403" w:rsidRPr="007051E5" w:rsidRDefault="00F41403" w:rsidP="00F41403">
      <w:pPr>
        <w:ind w:left="720" w:right="540"/>
      </w:pPr>
      <w:r w:rsidRPr="007051E5">
        <w:t xml:space="preserve">The </w:t>
      </w:r>
      <w:r>
        <w:rPr>
          <w:b/>
        </w:rPr>
        <w:t>Kit T</w:t>
      </w:r>
      <w:r w:rsidRPr="009B718B">
        <w:rPr>
          <w:b/>
        </w:rPr>
        <w:t>emplate</w:t>
      </w:r>
      <w:r w:rsidRPr="004238B2">
        <w:rPr>
          <w:b/>
        </w:rPr>
        <w:t xml:space="preserve"> Search </w:t>
      </w:r>
      <w:r w:rsidRPr="007051E5">
        <w:t xml:space="preserve">page appears. </w:t>
      </w:r>
    </w:p>
    <w:p w14:paraId="4AC5EA6D" w14:textId="77777777" w:rsidR="00F41403" w:rsidRPr="007051E5" w:rsidRDefault="00F41403" w:rsidP="00F41403">
      <w:pPr>
        <w:ind w:left="720" w:right="540"/>
      </w:pPr>
    </w:p>
    <w:p w14:paraId="25BF466B" w14:textId="77777777" w:rsidR="00F41403" w:rsidRPr="007051E5" w:rsidRDefault="00F41403" w:rsidP="00F41403">
      <w:pPr>
        <w:numPr>
          <w:ilvl w:val="0"/>
          <w:numId w:val="141"/>
        </w:numPr>
        <w:ind w:right="540"/>
      </w:pPr>
      <w:r w:rsidRPr="007051E5">
        <w:t>Click</w:t>
      </w:r>
      <w:r>
        <w:rPr>
          <w:b/>
        </w:rPr>
        <w:t xml:space="preserve"> SEARCH</w:t>
      </w:r>
      <w:r w:rsidRPr="007051E5">
        <w:t>.</w:t>
      </w:r>
      <w:r>
        <w:rPr>
          <w:b/>
        </w:rPr>
        <w:t xml:space="preserve"> </w:t>
      </w:r>
    </w:p>
    <w:p w14:paraId="35FD4326" w14:textId="77777777" w:rsidR="00F41403" w:rsidRDefault="00F41403" w:rsidP="00F41403">
      <w:pPr>
        <w:ind w:left="720" w:right="540"/>
      </w:pPr>
      <w:r w:rsidRPr="007051E5">
        <w:t>The</w:t>
      </w:r>
      <w:r>
        <w:rPr>
          <w:b/>
        </w:rPr>
        <w:t xml:space="preserve"> </w:t>
      </w:r>
      <w:r w:rsidRPr="007051E5">
        <w:t>kit template search page</w:t>
      </w:r>
      <w:r>
        <w:t xml:space="preserve"> displays a list of kit templates. </w:t>
      </w:r>
      <w:r>
        <w:br/>
      </w:r>
    </w:p>
    <w:p w14:paraId="5005DF32" w14:textId="77777777" w:rsidR="00F41403" w:rsidRDefault="00F41403" w:rsidP="00F41403">
      <w:pPr>
        <w:numPr>
          <w:ilvl w:val="0"/>
          <w:numId w:val="141"/>
        </w:numPr>
        <w:ind w:right="540"/>
      </w:pPr>
      <w:r>
        <w:t>Click the row of the kit template that you want to modify.</w:t>
      </w:r>
    </w:p>
    <w:p w14:paraId="0C506B91" w14:textId="77777777" w:rsidR="00F41403" w:rsidRDefault="00F41403" w:rsidP="00F41403">
      <w:pPr>
        <w:ind w:left="720" w:right="540"/>
      </w:pPr>
      <w:r>
        <w:t xml:space="preserve">The </w:t>
      </w:r>
      <w:r w:rsidRPr="00F22757">
        <w:rPr>
          <w:b/>
        </w:rPr>
        <w:t>View Kit Template</w:t>
      </w:r>
      <w:r>
        <w:t xml:space="preserve"> page appears.</w:t>
      </w:r>
    </w:p>
    <w:p w14:paraId="043B4A75" w14:textId="77777777" w:rsidR="00F41403" w:rsidRDefault="00F41403" w:rsidP="00F41403">
      <w:pPr>
        <w:ind w:left="720" w:right="540"/>
        <w:rPr>
          <w:b/>
        </w:rPr>
      </w:pPr>
    </w:p>
    <w:p w14:paraId="71A4277E" w14:textId="77777777" w:rsidR="00F41403" w:rsidRDefault="00F41403" w:rsidP="00F41403">
      <w:pPr>
        <w:numPr>
          <w:ilvl w:val="0"/>
          <w:numId w:val="141"/>
        </w:numPr>
        <w:ind w:right="540"/>
      </w:pPr>
      <w:r>
        <w:t xml:space="preserve">Click </w:t>
      </w:r>
      <w:r>
        <w:rPr>
          <w:b/>
        </w:rPr>
        <w:t>MODIFY</w:t>
      </w:r>
      <w:r>
        <w:t xml:space="preserve">. </w:t>
      </w:r>
    </w:p>
    <w:p w14:paraId="418C076E" w14:textId="77777777" w:rsidR="00F41403" w:rsidRDefault="00F41403" w:rsidP="00F41403">
      <w:pPr>
        <w:ind w:firstLine="720"/>
      </w:pPr>
      <w:r>
        <w:t xml:space="preserve">The </w:t>
      </w:r>
      <w:r w:rsidRPr="00D9706B">
        <w:rPr>
          <w:b/>
        </w:rPr>
        <w:t>Modify Kit Template</w:t>
      </w:r>
      <w:r>
        <w:t xml:space="preserve"> page appears. </w:t>
      </w:r>
    </w:p>
    <w:p w14:paraId="3405EE23" w14:textId="77777777" w:rsidR="00F41403" w:rsidRDefault="00F41403" w:rsidP="00F41403">
      <w:pPr>
        <w:ind w:firstLine="720"/>
      </w:pPr>
    </w:p>
    <w:p w14:paraId="628D931F" w14:textId="77777777" w:rsidR="00F41403" w:rsidRDefault="00F41403" w:rsidP="00F41403">
      <w:pPr>
        <w:ind w:firstLine="720"/>
      </w:pPr>
      <w:r>
        <w:rPr>
          <w:noProof/>
        </w:rPr>
        <w:drawing>
          <wp:inline distT="0" distB="0" distL="0" distR="0" wp14:anchorId="4CE8A98F" wp14:editId="3C7D96A9">
            <wp:extent cx="6334125" cy="4076700"/>
            <wp:effectExtent l="19050" t="19050" r="28575" b="190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34125" cy="4076700"/>
                    </a:xfrm>
                    <a:prstGeom prst="rect">
                      <a:avLst/>
                    </a:prstGeom>
                    <a:noFill/>
                    <a:ln w="3175">
                      <a:solidFill>
                        <a:schemeClr val="tx1"/>
                      </a:solidFill>
                    </a:ln>
                  </pic:spPr>
                </pic:pic>
              </a:graphicData>
            </a:graphic>
          </wp:inline>
        </w:drawing>
      </w:r>
    </w:p>
    <w:p w14:paraId="6C52075E" w14:textId="77777777" w:rsidR="00F41403" w:rsidRDefault="00F41403" w:rsidP="00F41403">
      <w:pPr>
        <w:pStyle w:val="Figure"/>
        <w:tabs>
          <w:tab w:val="clear" w:pos="1710"/>
        </w:tabs>
        <w:ind w:left="2070" w:hanging="1350"/>
      </w:pPr>
      <w:r>
        <w:t>Modify Kit Template page</w:t>
      </w:r>
    </w:p>
    <w:p w14:paraId="21F18BB3" w14:textId="77777777" w:rsidR="00F41403" w:rsidRDefault="00F41403" w:rsidP="00F41403">
      <w:pPr>
        <w:tabs>
          <w:tab w:val="left" w:pos="10620"/>
        </w:tabs>
        <w:ind w:right="720"/>
      </w:pPr>
    </w:p>
    <w:p w14:paraId="4A8910E4" w14:textId="77777777" w:rsidR="00F41403" w:rsidRDefault="00F41403" w:rsidP="00F41403">
      <w:pPr>
        <w:numPr>
          <w:ilvl w:val="0"/>
          <w:numId w:val="141"/>
        </w:numPr>
        <w:ind w:right="540"/>
      </w:pPr>
      <w:r>
        <w:lastRenderedPageBreak/>
        <w:t xml:space="preserve">Enter appropriate information in each field. Following table lists each field and its description. </w:t>
      </w:r>
    </w:p>
    <w:p w14:paraId="0759E3E2" w14:textId="77777777" w:rsidR="00F41403" w:rsidRDefault="00F41403" w:rsidP="00F41403">
      <w:pPr>
        <w:ind w:left="360" w:right="540" w:firstLine="360"/>
      </w:pPr>
      <w:r w:rsidRPr="00EA12A5">
        <w:rPr>
          <w:b/>
        </w:rPr>
        <w:t>Note:</w:t>
      </w:r>
      <w:r>
        <w:t xml:space="preserve"> Fields that are marked with the red asterisk (</w:t>
      </w:r>
      <w:r w:rsidRPr="00EA12A5">
        <w:rPr>
          <w:color w:val="FF0000"/>
        </w:rPr>
        <w:t>*</w:t>
      </w:r>
      <w:r>
        <w:t>) are mandatory.</w:t>
      </w:r>
    </w:p>
    <w:p w14:paraId="1E87FB8B" w14:textId="77777777" w:rsidR="00F41403" w:rsidRDefault="00F41403" w:rsidP="00F41403">
      <w:pPr>
        <w:ind w:left="720" w:right="540"/>
      </w:pPr>
    </w:p>
    <w:p w14:paraId="61C9BDF0" w14:textId="57ED8A26" w:rsidR="00F41403" w:rsidRDefault="00F41403" w:rsidP="00F41403">
      <w:pPr>
        <w:pStyle w:val="Caption"/>
        <w:ind w:firstLine="720"/>
      </w:pPr>
      <w:r>
        <w:t xml:space="preserve">Table </w:t>
      </w:r>
      <w:fldSimple w:instr=" SEQ Figure \* ARABIC ">
        <w:r w:rsidR="006A4F84">
          <w:rPr>
            <w:noProof/>
          </w:rPr>
          <w:t>9</w:t>
        </w:r>
      </w:fldSimple>
      <w:r>
        <w:t>: Modifying a kit template</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0"/>
        <w:gridCol w:w="6514"/>
      </w:tblGrid>
      <w:tr w:rsidR="00F41403" w:rsidRPr="002C6247" w14:paraId="04047953" w14:textId="77777777" w:rsidTr="00AA2E41">
        <w:trPr>
          <w:trHeight w:val="256"/>
        </w:trPr>
        <w:tc>
          <w:tcPr>
            <w:tcW w:w="2970" w:type="dxa"/>
            <w:shd w:val="clear" w:color="auto" w:fill="BFBFBF"/>
          </w:tcPr>
          <w:p w14:paraId="1388941B" w14:textId="77777777" w:rsidR="00F41403" w:rsidRPr="00F578E5" w:rsidRDefault="00F41403" w:rsidP="00AA2E41">
            <w:pPr>
              <w:ind w:right="540"/>
              <w:rPr>
                <w:b/>
              </w:rPr>
            </w:pPr>
            <w:r>
              <w:rPr>
                <w:b/>
              </w:rPr>
              <w:t>Field</w:t>
            </w:r>
          </w:p>
        </w:tc>
        <w:tc>
          <w:tcPr>
            <w:tcW w:w="6514" w:type="dxa"/>
            <w:shd w:val="clear" w:color="auto" w:fill="BFBFBF"/>
          </w:tcPr>
          <w:p w14:paraId="79A68335" w14:textId="77777777" w:rsidR="00F41403" w:rsidRPr="00F578E5" w:rsidRDefault="00F41403" w:rsidP="00AA2E41">
            <w:pPr>
              <w:ind w:right="540"/>
              <w:rPr>
                <w:b/>
              </w:rPr>
            </w:pPr>
            <w:r>
              <w:rPr>
                <w:b/>
              </w:rPr>
              <w:t>Description</w:t>
            </w:r>
          </w:p>
        </w:tc>
      </w:tr>
      <w:tr w:rsidR="00F41403" w14:paraId="3D5D6ED1" w14:textId="77777777" w:rsidTr="00AA2E41">
        <w:trPr>
          <w:trHeight w:val="502"/>
        </w:trPr>
        <w:tc>
          <w:tcPr>
            <w:tcW w:w="2970" w:type="dxa"/>
          </w:tcPr>
          <w:p w14:paraId="3AAF1C60" w14:textId="77777777" w:rsidR="00F41403" w:rsidRDefault="00F41403" w:rsidP="00AA2E41">
            <w:pPr>
              <w:ind w:right="540"/>
            </w:pPr>
            <w:r w:rsidRPr="00F578E5">
              <w:rPr>
                <w:b/>
              </w:rPr>
              <w:t>Kit Template Name</w:t>
            </w:r>
            <w:r w:rsidRPr="00F578E5">
              <w:rPr>
                <w:color w:val="FF0000"/>
              </w:rPr>
              <w:t>*</w:t>
            </w:r>
          </w:p>
        </w:tc>
        <w:tc>
          <w:tcPr>
            <w:tcW w:w="6514" w:type="dxa"/>
          </w:tcPr>
          <w:p w14:paraId="6AE063B1" w14:textId="77777777" w:rsidR="00F41403" w:rsidRDefault="00F41403" w:rsidP="00AA2E41">
            <w:pPr>
              <w:ind w:right="540"/>
            </w:pPr>
            <w:r>
              <w:t>If you want to modify the name, t</w:t>
            </w:r>
            <w:r w:rsidRPr="00DA2B4B">
              <w:t xml:space="preserve">ype a </w:t>
            </w:r>
            <w:r>
              <w:t xml:space="preserve">new </w:t>
            </w:r>
            <w:r w:rsidRPr="00DA2B4B">
              <w:t xml:space="preserve">name for </w:t>
            </w:r>
            <w:r>
              <w:t>this</w:t>
            </w:r>
            <w:r w:rsidRPr="00DA2B4B">
              <w:t xml:space="preserve"> kit template</w:t>
            </w:r>
            <w:r>
              <w:t>.</w:t>
            </w:r>
          </w:p>
        </w:tc>
      </w:tr>
      <w:tr w:rsidR="00F41403" w14:paraId="2C753E7A" w14:textId="77777777" w:rsidTr="00AA2E41">
        <w:trPr>
          <w:trHeight w:val="70"/>
        </w:trPr>
        <w:tc>
          <w:tcPr>
            <w:tcW w:w="2970" w:type="dxa"/>
          </w:tcPr>
          <w:p w14:paraId="447128F5" w14:textId="77777777" w:rsidR="00F41403" w:rsidRDefault="00F41403" w:rsidP="00AA2E41">
            <w:pPr>
              <w:ind w:right="540"/>
            </w:pPr>
            <w:r w:rsidRPr="00F578E5">
              <w:rPr>
                <w:b/>
              </w:rPr>
              <w:t>Kit Template Code</w:t>
            </w:r>
            <w:r w:rsidRPr="00F578E5">
              <w:rPr>
                <w:color w:val="FF0000"/>
              </w:rPr>
              <w:t>*</w:t>
            </w:r>
          </w:p>
        </w:tc>
        <w:tc>
          <w:tcPr>
            <w:tcW w:w="6514" w:type="dxa"/>
          </w:tcPr>
          <w:p w14:paraId="443D2176" w14:textId="77777777" w:rsidR="00F41403" w:rsidRDefault="00F41403" w:rsidP="00AA2E41">
            <w:pPr>
              <w:ind w:right="540"/>
            </w:pPr>
            <w:r>
              <w:t xml:space="preserve">If you want to modify the code, type a new code for this kit template. </w:t>
            </w:r>
          </w:p>
          <w:p w14:paraId="78397944" w14:textId="77777777" w:rsidR="00F41403" w:rsidRDefault="00F41403" w:rsidP="00AA2E41">
            <w:pPr>
              <w:ind w:right="540"/>
            </w:pPr>
            <w:r w:rsidRPr="00F578E5">
              <w:rPr>
                <w:b/>
              </w:rPr>
              <w:t>Note:</w:t>
            </w:r>
            <w:r>
              <w:t xml:space="preserve"> </w:t>
            </w:r>
          </w:p>
          <w:p w14:paraId="4FEE17E5" w14:textId="77777777" w:rsidR="00F41403" w:rsidRDefault="00F41403" w:rsidP="00F41403">
            <w:pPr>
              <w:pStyle w:val="ListParagraph"/>
              <w:numPr>
                <w:ilvl w:val="0"/>
                <w:numId w:val="100"/>
              </w:numPr>
              <w:ind w:right="540"/>
            </w:pPr>
            <w:r>
              <w:t xml:space="preserve">Length of this code must be at least 3 characters. </w:t>
            </w:r>
          </w:p>
          <w:p w14:paraId="7C177F22" w14:textId="77777777" w:rsidR="00F41403" w:rsidRDefault="00F41403" w:rsidP="00F41403">
            <w:pPr>
              <w:pStyle w:val="ListParagraph"/>
              <w:numPr>
                <w:ilvl w:val="0"/>
                <w:numId w:val="100"/>
              </w:numPr>
              <w:ind w:right="540"/>
            </w:pPr>
            <w:r>
              <w:t>Combination of the kit template name and the code must be unique.</w:t>
            </w:r>
          </w:p>
        </w:tc>
      </w:tr>
      <w:tr w:rsidR="00F41403" w14:paraId="66356110" w14:textId="77777777" w:rsidTr="00AA2E41">
        <w:trPr>
          <w:trHeight w:val="523"/>
        </w:trPr>
        <w:tc>
          <w:tcPr>
            <w:tcW w:w="2970" w:type="dxa"/>
          </w:tcPr>
          <w:p w14:paraId="28EAA35E" w14:textId="77777777" w:rsidR="00F41403" w:rsidRPr="00F578E5" w:rsidRDefault="00F41403" w:rsidP="00AA2E41">
            <w:pPr>
              <w:ind w:right="540"/>
              <w:rPr>
                <w:b/>
              </w:rPr>
            </w:pPr>
            <w:r w:rsidRPr="00F578E5">
              <w:rPr>
                <w:b/>
              </w:rPr>
              <w:t>Kit Template Comments</w:t>
            </w:r>
          </w:p>
        </w:tc>
        <w:tc>
          <w:tcPr>
            <w:tcW w:w="6514" w:type="dxa"/>
          </w:tcPr>
          <w:p w14:paraId="4C8A06D8" w14:textId="77777777" w:rsidR="00F41403" w:rsidRDefault="00F41403" w:rsidP="00AA2E41">
            <w:pPr>
              <w:ind w:right="540"/>
            </w:pPr>
            <w:r>
              <w:t>Type your comments for this kit template, if applicable.</w:t>
            </w:r>
          </w:p>
        </w:tc>
      </w:tr>
    </w:tbl>
    <w:p w14:paraId="28D97F6D" w14:textId="77777777" w:rsidR="00F41403" w:rsidRDefault="00F41403" w:rsidP="00F41403">
      <w:pPr>
        <w:ind w:left="720" w:right="540"/>
      </w:pPr>
    </w:p>
    <w:p w14:paraId="3AFA3F8E" w14:textId="77777777" w:rsidR="00F41403" w:rsidRDefault="00F41403" w:rsidP="00F41403">
      <w:pPr>
        <w:numPr>
          <w:ilvl w:val="0"/>
          <w:numId w:val="141"/>
        </w:numPr>
        <w:ind w:right="540"/>
      </w:pPr>
      <w:r>
        <w:t>To add a new</w:t>
      </w:r>
      <w:r w:rsidRPr="00BE07F7">
        <w:t xml:space="preserve"> </w:t>
      </w:r>
      <w:r>
        <w:t>c</w:t>
      </w:r>
      <w:r w:rsidRPr="00BE07F7">
        <w:t xml:space="preserve">omponent </w:t>
      </w:r>
      <w:r>
        <w:t>g</w:t>
      </w:r>
      <w:r w:rsidRPr="00BE07F7">
        <w:t>rou</w:t>
      </w:r>
      <w:r>
        <w:t xml:space="preserve">p for this kit template:   </w:t>
      </w:r>
      <w:r w:rsidRPr="00367298">
        <w:rPr>
          <w:b/>
        </w:rPr>
        <w:br/>
        <w:t>Note:</w:t>
      </w:r>
      <w:r>
        <w:t xml:space="preserve"> You can specify multiple component groups for this kit template. </w:t>
      </w:r>
    </w:p>
    <w:p w14:paraId="2D6504F3" w14:textId="77777777" w:rsidR="00F41403" w:rsidRDefault="00F41403" w:rsidP="00F41403">
      <w:pPr>
        <w:ind w:right="540"/>
      </w:pPr>
    </w:p>
    <w:p w14:paraId="177BBA5E" w14:textId="77777777" w:rsidR="00F41403" w:rsidRDefault="00F41403" w:rsidP="00F41403">
      <w:pPr>
        <w:numPr>
          <w:ilvl w:val="0"/>
          <w:numId w:val="101"/>
        </w:numPr>
        <w:ind w:right="540"/>
      </w:pPr>
      <w:r>
        <w:t>To select an existing component group, in the</w:t>
      </w:r>
      <w:r w:rsidRPr="00BE07F7">
        <w:t xml:space="preserve"> </w:t>
      </w:r>
      <w:r w:rsidRPr="00BE07F7">
        <w:rPr>
          <w:b/>
        </w:rPr>
        <w:t>Comp</w:t>
      </w:r>
      <w:r>
        <w:rPr>
          <w:b/>
        </w:rPr>
        <w:t>onent Group Name</w:t>
      </w:r>
      <w:r>
        <w:t xml:space="preserve"> list, click the appropriate component group. </w:t>
      </w:r>
      <w:r>
        <w:br/>
      </w:r>
    </w:p>
    <w:p w14:paraId="00A964B2" w14:textId="77777777" w:rsidR="00F41403" w:rsidRDefault="00F41403" w:rsidP="00F41403">
      <w:pPr>
        <w:numPr>
          <w:ilvl w:val="0"/>
          <w:numId w:val="101"/>
        </w:numPr>
        <w:ind w:right="540"/>
      </w:pPr>
      <w:r>
        <w:t xml:space="preserve">To add a new component group, in the </w:t>
      </w:r>
      <w:r w:rsidRPr="004F1D80">
        <w:rPr>
          <w:b/>
        </w:rPr>
        <w:t>Component Group Name</w:t>
      </w:r>
      <w:r>
        <w:t xml:space="preserve"> box, type a name for the component group, and then click </w:t>
      </w:r>
      <w:r w:rsidRPr="004F1D80">
        <w:rPr>
          <w:b/>
        </w:rPr>
        <w:t>ADD</w:t>
      </w:r>
      <w:r>
        <w:t xml:space="preserve">. </w:t>
      </w:r>
    </w:p>
    <w:p w14:paraId="7D88AB25" w14:textId="77777777" w:rsidR="00F41403" w:rsidRDefault="00F41403" w:rsidP="00F41403">
      <w:pPr>
        <w:ind w:left="1080" w:right="540"/>
      </w:pPr>
      <w:r w:rsidRPr="00E35B0E">
        <w:t xml:space="preserve">The </w:t>
      </w:r>
      <w:r>
        <w:t xml:space="preserve">component group appears in the </w:t>
      </w:r>
      <w:r w:rsidRPr="004F1D80">
        <w:rPr>
          <w:b/>
        </w:rPr>
        <w:t>Component Group Name</w:t>
      </w:r>
      <w:r w:rsidRPr="00E35B0E">
        <w:t xml:space="preserve"> list</w:t>
      </w:r>
      <w:r>
        <w:t>.</w:t>
      </w:r>
    </w:p>
    <w:p w14:paraId="7F1AAA44" w14:textId="77777777" w:rsidR="00F41403" w:rsidRDefault="00F41403" w:rsidP="00F41403">
      <w:pPr>
        <w:ind w:left="1440" w:right="540"/>
      </w:pPr>
    </w:p>
    <w:p w14:paraId="3D02F9CD" w14:textId="77777777" w:rsidR="00F41403" w:rsidRDefault="00F41403" w:rsidP="00F41403">
      <w:pPr>
        <w:numPr>
          <w:ilvl w:val="0"/>
          <w:numId w:val="141"/>
        </w:numPr>
        <w:ind w:right="540"/>
      </w:pPr>
      <w:r>
        <w:t xml:space="preserve">To add a component for the new component group you added or an existing component group: </w:t>
      </w:r>
      <w:r>
        <w:br/>
      </w:r>
    </w:p>
    <w:p w14:paraId="3635F422" w14:textId="77777777" w:rsidR="00F41403" w:rsidRDefault="00F41403" w:rsidP="00F41403">
      <w:pPr>
        <w:numPr>
          <w:ilvl w:val="0"/>
          <w:numId w:val="142"/>
        </w:numPr>
        <w:ind w:right="540"/>
      </w:pPr>
      <w:r>
        <w:t xml:space="preserve">Click the </w:t>
      </w:r>
      <w:r>
        <w:rPr>
          <w:b/>
        </w:rPr>
        <w:t>Add Ne</w:t>
      </w:r>
      <w:r w:rsidRPr="00ED7107">
        <w:rPr>
          <w:b/>
        </w:rPr>
        <w:t>w C</w:t>
      </w:r>
      <w:r>
        <w:rPr>
          <w:b/>
        </w:rPr>
        <w:t>omponent</w:t>
      </w:r>
      <w:r>
        <w:t xml:space="preserve"> link for the appropriate component group.</w:t>
      </w:r>
    </w:p>
    <w:p w14:paraId="4EE37AD7" w14:textId="77777777" w:rsidR="00F41403" w:rsidRDefault="00F41403" w:rsidP="00F41403">
      <w:pPr>
        <w:ind w:left="1080" w:right="540"/>
      </w:pPr>
      <w:r>
        <w:t>The add new component area appears.</w:t>
      </w:r>
    </w:p>
    <w:p w14:paraId="07EC76AE" w14:textId="77777777" w:rsidR="00F41403" w:rsidRDefault="00F41403" w:rsidP="00F41403">
      <w:pPr>
        <w:ind w:left="1080" w:right="540"/>
      </w:pPr>
    </w:p>
    <w:p w14:paraId="1591AC42" w14:textId="77777777" w:rsidR="00F41403" w:rsidRDefault="00F41403" w:rsidP="00F41403">
      <w:pPr>
        <w:ind w:right="540" w:firstLine="720"/>
      </w:pPr>
      <w:r w:rsidRPr="00A7091A">
        <w:rPr>
          <w:noProof/>
        </w:rPr>
        <w:drawing>
          <wp:inline distT="0" distB="0" distL="0" distR="0" wp14:anchorId="4BF0CF2D" wp14:editId="7048C231">
            <wp:extent cx="6567170" cy="706755"/>
            <wp:effectExtent l="19050" t="19050" r="24130" b="17145"/>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67170" cy="706755"/>
                    </a:xfrm>
                    <a:prstGeom prst="rect">
                      <a:avLst/>
                    </a:prstGeom>
                    <a:noFill/>
                    <a:ln w="3175">
                      <a:solidFill>
                        <a:schemeClr val="tx1"/>
                      </a:solidFill>
                    </a:ln>
                  </pic:spPr>
                </pic:pic>
              </a:graphicData>
            </a:graphic>
          </wp:inline>
        </w:drawing>
      </w:r>
    </w:p>
    <w:p w14:paraId="108A188D" w14:textId="77777777" w:rsidR="00F41403" w:rsidRDefault="00F41403" w:rsidP="00F41403">
      <w:pPr>
        <w:pStyle w:val="Figure"/>
        <w:tabs>
          <w:tab w:val="clear" w:pos="1710"/>
        </w:tabs>
        <w:ind w:left="2070" w:hanging="1350"/>
      </w:pPr>
      <w:r>
        <w:t>Add New Component area</w:t>
      </w:r>
    </w:p>
    <w:p w14:paraId="1CDC9205" w14:textId="77777777" w:rsidR="00F41403" w:rsidRDefault="00F41403" w:rsidP="00F41403">
      <w:pPr>
        <w:ind w:left="1080" w:right="540"/>
      </w:pPr>
    </w:p>
    <w:p w14:paraId="54DA9784" w14:textId="77777777" w:rsidR="00F41403" w:rsidRDefault="00F41403" w:rsidP="00F41403">
      <w:pPr>
        <w:numPr>
          <w:ilvl w:val="0"/>
          <w:numId w:val="142"/>
        </w:numPr>
        <w:ind w:right="540"/>
      </w:pPr>
      <w:r>
        <w:t xml:space="preserve">Enter appropriate information in each field. Following </w:t>
      </w:r>
      <w:r w:rsidRPr="002E5150">
        <w:t>table lists each field</w:t>
      </w:r>
      <w:r>
        <w:t xml:space="preserve"> and its</w:t>
      </w:r>
      <w:r w:rsidRPr="00EA12A5">
        <w:rPr>
          <w:i/>
        </w:rPr>
        <w:t xml:space="preserve"> </w:t>
      </w:r>
      <w:r w:rsidRPr="00C401F3">
        <w:t>description</w:t>
      </w:r>
      <w:r>
        <w:t xml:space="preserve">. </w:t>
      </w:r>
    </w:p>
    <w:p w14:paraId="7A1B117D" w14:textId="19B371F6" w:rsidR="00F41403" w:rsidRDefault="00F41403" w:rsidP="00765428">
      <w:pPr>
        <w:ind w:left="720" w:right="540" w:firstLine="360"/>
      </w:pPr>
      <w:r w:rsidRPr="00326F85">
        <w:rPr>
          <w:b/>
        </w:rPr>
        <w:t>Note:</w:t>
      </w:r>
      <w:r>
        <w:t xml:space="preserve"> Fields that are marked with the red asterisk (</w:t>
      </w:r>
      <w:r w:rsidRPr="00C401F3">
        <w:rPr>
          <w:color w:val="FF0000"/>
        </w:rPr>
        <w:t>*</w:t>
      </w:r>
      <w:r>
        <w:t>) are mandatory.</w:t>
      </w:r>
    </w:p>
    <w:p w14:paraId="7B7AED08" w14:textId="5B67E02C" w:rsidR="00F41403" w:rsidRDefault="00F41403" w:rsidP="00F41403">
      <w:pPr>
        <w:pStyle w:val="Caption"/>
        <w:ind w:left="360" w:firstLine="720"/>
      </w:pPr>
      <w:r>
        <w:t xml:space="preserve">Table </w:t>
      </w:r>
      <w:fldSimple w:instr=" SEQ Figure \* ARABIC ">
        <w:r w:rsidR="006A4F84">
          <w:rPr>
            <w:noProof/>
          </w:rPr>
          <w:t>10</w:t>
        </w:r>
      </w:fldSimple>
      <w:r>
        <w:t>: Adding a new component</w:t>
      </w:r>
    </w:p>
    <w:tbl>
      <w:tblPr>
        <w:tblW w:w="0" w:type="auto"/>
        <w:tblInd w:w="1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0"/>
        <w:gridCol w:w="6750"/>
      </w:tblGrid>
      <w:tr w:rsidR="00F41403" w:rsidRPr="002C6247" w14:paraId="79DB9E47" w14:textId="77777777" w:rsidTr="00AA2E41">
        <w:tc>
          <w:tcPr>
            <w:tcW w:w="2610" w:type="dxa"/>
            <w:shd w:val="clear" w:color="auto" w:fill="BFBFBF"/>
          </w:tcPr>
          <w:p w14:paraId="35E4393A" w14:textId="77777777" w:rsidR="00F41403" w:rsidRPr="00F578E5" w:rsidRDefault="00F41403" w:rsidP="00AA2E41">
            <w:pPr>
              <w:ind w:right="540"/>
              <w:rPr>
                <w:b/>
              </w:rPr>
            </w:pPr>
            <w:r w:rsidRPr="00F578E5">
              <w:rPr>
                <w:b/>
              </w:rPr>
              <w:t>Field</w:t>
            </w:r>
          </w:p>
        </w:tc>
        <w:tc>
          <w:tcPr>
            <w:tcW w:w="6750" w:type="dxa"/>
            <w:shd w:val="clear" w:color="auto" w:fill="BFBFBF"/>
          </w:tcPr>
          <w:p w14:paraId="0F744083" w14:textId="77777777" w:rsidR="00F41403" w:rsidRPr="00F578E5" w:rsidRDefault="00F41403" w:rsidP="00AA2E41">
            <w:pPr>
              <w:ind w:right="540"/>
              <w:rPr>
                <w:b/>
              </w:rPr>
            </w:pPr>
            <w:r w:rsidRPr="00F578E5">
              <w:rPr>
                <w:b/>
              </w:rPr>
              <w:t>Description</w:t>
            </w:r>
          </w:p>
        </w:tc>
      </w:tr>
      <w:tr w:rsidR="00F41403" w14:paraId="029CD5D2" w14:textId="77777777" w:rsidTr="00AA2E41">
        <w:tc>
          <w:tcPr>
            <w:tcW w:w="2610" w:type="dxa"/>
          </w:tcPr>
          <w:p w14:paraId="79540EF0" w14:textId="77777777" w:rsidR="00F41403" w:rsidRDefault="00F41403" w:rsidP="00AA2E41">
            <w:pPr>
              <w:ind w:right="540"/>
            </w:pPr>
            <w:r w:rsidRPr="00F578E5">
              <w:rPr>
                <w:b/>
              </w:rPr>
              <w:t>Specimen Type</w:t>
            </w:r>
            <w:r w:rsidRPr="00F578E5">
              <w:rPr>
                <w:color w:val="FF0000"/>
              </w:rPr>
              <w:t>*</w:t>
            </w:r>
          </w:p>
        </w:tc>
        <w:tc>
          <w:tcPr>
            <w:tcW w:w="6750" w:type="dxa"/>
          </w:tcPr>
          <w:p w14:paraId="28CE04DA" w14:textId="77777777" w:rsidR="00F41403" w:rsidRDefault="00F41403" w:rsidP="00AA2E41">
            <w:pPr>
              <w:ind w:right="540"/>
            </w:pPr>
            <w:r>
              <w:t>Click appropriate specimen type for this component.</w:t>
            </w:r>
          </w:p>
        </w:tc>
      </w:tr>
      <w:tr w:rsidR="00F41403" w14:paraId="261CF87B" w14:textId="77777777" w:rsidTr="00AA2E41">
        <w:trPr>
          <w:trHeight w:val="70"/>
        </w:trPr>
        <w:tc>
          <w:tcPr>
            <w:tcW w:w="2610" w:type="dxa"/>
          </w:tcPr>
          <w:p w14:paraId="55C39CB9" w14:textId="77777777" w:rsidR="00F41403" w:rsidRDefault="00F41403" w:rsidP="00AA2E41">
            <w:pPr>
              <w:ind w:right="540"/>
            </w:pPr>
            <w:r w:rsidRPr="00F578E5">
              <w:rPr>
                <w:b/>
              </w:rPr>
              <w:t>Sample Type</w:t>
            </w:r>
            <w:r w:rsidRPr="00F578E5">
              <w:rPr>
                <w:color w:val="FF0000"/>
              </w:rPr>
              <w:t>*</w:t>
            </w:r>
          </w:p>
        </w:tc>
        <w:tc>
          <w:tcPr>
            <w:tcW w:w="6750" w:type="dxa"/>
          </w:tcPr>
          <w:p w14:paraId="4C605155" w14:textId="77777777" w:rsidR="00F41403" w:rsidRDefault="00F41403" w:rsidP="00AA2E41">
            <w:pPr>
              <w:ind w:right="540"/>
            </w:pPr>
            <w:r>
              <w:t>Click appropriate sample type for this component.</w:t>
            </w:r>
          </w:p>
        </w:tc>
      </w:tr>
      <w:tr w:rsidR="00F41403" w14:paraId="01970FC8" w14:textId="77777777" w:rsidTr="00AA2E41">
        <w:tc>
          <w:tcPr>
            <w:tcW w:w="2610" w:type="dxa"/>
          </w:tcPr>
          <w:p w14:paraId="40754EEA" w14:textId="77777777" w:rsidR="00F41403" w:rsidRPr="00F578E5" w:rsidRDefault="00F41403" w:rsidP="00AA2E41">
            <w:pPr>
              <w:ind w:right="540"/>
              <w:rPr>
                <w:b/>
              </w:rPr>
            </w:pPr>
            <w:r w:rsidRPr="00F578E5">
              <w:rPr>
                <w:b/>
              </w:rPr>
              <w:t>Container Type</w:t>
            </w:r>
            <w:r w:rsidRPr="00F578E5">
              <w:rPr>
                <w:color w:val="FF0000"/>
              </w:rPr>
              <w:t>*</w:t>
            </w:r>
          </w:p>
        </w:tc>
        <w:tc>
          <w:tcPr>
            <w:tcW w:w="6750" w:type="dxa"/>
          </w:tcPr>
          <w:p w14:paraId="6F6144BE" w14:textId="77777777" w:rsidR="00F41403" w:rsidRDefault="00F41403" w:rsidP="00AA2E41">
            <w:pPr>
              <w:ind w:right="540"/>
            </w:pPr>
            <w:r>
              <w:t>Click appropriate container type for this component.</w:t>
            </w:r>
          </w:p>
        </w:tc>
      </w:tr>
      <w:tr w:rsidR="00F41403" w14:paraId="44AA2D54" w14:textId="77777777" w:rsidTr="00AA2E41">
        <w:tc>
          <w:tcPr>
            <w:tcW w:w="2610" w:type="dxa"/>
          </w:tcPr>
          <w:p w14:paraId="1B452EB8" w14:textId="77777777" w:rsidR="00F41403" w:rsidRPr="00F578E5" w:rsidRDefault="00F41403" w:rsidP="00AA2E41">
            <w:pPr>
              <w:ind w:right="540"/>
              <w:rPr>
                <w:b/>
              </w:rPr>
            </w:pPr>
            <w:r w:rsidRPr="00F578E5">
              <w:rPr>
                <w:b/>
              </w:rPr>
              <w:t>Count</w:t>
            </w:r>
            <w:r w:rsidRPr="00F578E5">
              <w:rPr>
                <w:color w:val="FF0000"/>
              </w:rPr>
              <w:t>*</w:t>
            </w:r>
          </w:p>
        </w:tc>
        <w:tc>
          <w:tcPr>
            <w:tcW w:w="6750" w:type="dxa"/>
          </w:tcPr>
          <w:p w14:paraId="481E1220" w14:textId="77777777" w:rsidR="00F41403" w:rsidRDefault="00F41403" w:rsidP="00AA2E41">
            <w:pPr>
              <w:ind w:right="540"/>
            </w:pPr>
            <w:r>
              <w:t>Type the number of containers you want this component to have in the kit.</w:t>
            </w:r>
          </w:p>
        </w:tc>
      </w:tr>
      <w:tr w:rsidR="00F41403" w14:paraId="7F7C1DEE" w14:textId="77777777" w:rsidTr="00AA2E41">
        <w:tc>
          <w:tcPr>
            <w:tcW w:w="2610" w:type="dxa"/>
          </w:tcPr>
          <w:p w14:paraId="4F99CDA0" w14:textId="77777777" w:rsidR="00F41403" w:rsidRPr="00F578E5" w:rsidRDefault="00F41403" w:rsidP="00AA2E41">
            <w:pPr>
              <w:ind w:right="540"/>
              <w:rPr>
                <w:b/>
              </w:rPr>
            </w:pPr>
            <w:r w:rsidRPr="00F578E5">
              <w:rPr>
                <w:b/>
              </w:rPr>
              <w:t>Barcode Needed</w:t>
            </w:r>
          </w:p>
        </w:tc>
        <w:tc>
          <w:tcPr>
            <w:tcW w:w="6750" w:type="dxa"/>
          </w:tcPr>
          <w:p w14:paraId="5A72525C" w14:textId="77777777" w:rsidR="00F41403" w:rsidRDefault="00F41403" w:rsidP="00AA2E41">
            <w:pPr>
              <w:ind w:right="540"/>
            </w:pPr>
            <w:r>
              <w:t>If you want a barcode template assigned to this component, select this check box.</w:t>
            </w:r>
          </w:p>
          <w:p w14:paraId="6ECE6817" w14:textId="77777777" w:rsidR="00F41403" w:rsidRDefault="00F41403" w:rsidP="00AA2E41">
            <w:pPr>
              <w:ind w:right="540"/>
            </w:pPr>
            <w:r w:rsidRPr="000D6553">
              <w:rPr>
                <w:b/>
              </w:rPr>
              <w:t>Note</w:t>
            </w:r>
            <w:r>
              <w:t>: The checkbox is selected by default.</w:t>
            </w:r>
          </w:p>
        </w:tc>
      </w:tr>
      <w:tr w:rsidR="00F41403" w14:paraId="5BA0B4B2" w14:textId="77777777" w:rsidTr="00AA2E41">
        <w:tc>
          <w:tcPr>
            <w:tcW w:w="2610" w:type="dxa"/>
          </w:tcPr>
          <w:p w14:paraId="57954319" w14:textId="77777777" w:rsidR="00F41403" w:rsidRPr="00F578E5" w:rsidRDefault="00F41403" w:rsidP="00AA2E41">
            <w:pPr>
              <w:ind w:right="540"/>
              <w:rPr>
                <w:b/>
              </w:rPr>
            </w:pPr>
            <w:r w:rsidRPr="00051444">
              <w:rPr>
                <w:b/>
              </w:rPr>
              <w:t>Parent Row ID</w:t>
            </w:r>
          </w:p>
        </w:tc>
        <w:tc>
          <w:tcPr>
            <w:tcW w:w="6750" w:type="dxa"/>
          </w:tcPr>
          <w:p w14:paraId="143BF7DE" w14:textId="77777777" w:rsidR="00F41403" w:rsidRDefault="00F41403" w:rsidP="00AA2E41">
            <w:pPr>
              <w:ind w:right="540"/>
            </w:pPr>
            <w:r w:rsidRPr="00A113A7">
              <w:t>Skip this field. It is reserved for future use.</w:t>
            </w:r>
          </w:p>
        </w:tc>
      </w:tr>
    </w:tbl>
    <w:p w14:paraId="3F410195" w14:textId="77777777" w:rsidR="00F41403" w:rsidRDefault="00F41403" w:rsidP="00F41403">
      <w:pPr>
        <w:ind w:left="720" w:right="540"/>
      </w:pPr>
    </w:p>
    <w:p w14:paraId="3BE680B4" w14:textId="77777777" w:rsidR="00F41403" w:rsidRDefault="00F41403" w:rsidP="00F41403">
      <w:pPr>
        <w:numPr>
          <w:ilvl w:val="0"/>
          <w:numId w:val="142"/>
        </w:numPr>
        <w:ind w:right="540"/>
      </w:pPr>
      <w:r>
        <w:t xml:space="preserve">Click </w:t>
      </w:r>
      <w:r w:rsidRPr="004E4567">
        <w:rPr>
          <w:b/>
        </w:rPr>
        <w:t>ADD</w:t>
      </w:r>
      <w:r>
        <w:t>.</w:t>
      </w:r>
    </w:p>
    <w:p w14:paraId="14E44F7C" w14:textId="77777777" w:rsidR="00F41403" w:rsidRDefault="00F41403" w:rsidP="00F41403">
      <w:pPr>
        <w:ind w:left="1080" w:right="540"/>
      </w:pPr>
      <w:r>
        <w:t>The component is added to the table under the component group.</w:t>
      </w:r>
    </w:p>
    <w:p w14:paraId="15CA1693" w14:textId="77777777" w:rsidR="00F41403" w:rsidRDefault="00F41403" w:rsidP="00F41403">
      <w:pPr>
        <w:ind w:left="1080" w:right="540"/>
      </w:pPr>
      <w:r w:rsidRPr="00FD4C01">
        <w:rPr>
          <w:b/>
        </w:rPr>
        <w:t>Note:</w:t>
      </w:r>
      <w:r>
        <w:t xml:space="preserve"> You can add multiple components to a component group. </w:t>
      </w:r>
      <w:r>
        <w:br/>
      </w:r>
    </w:p>
    <w:p w14:paraId="04D0C6AB" w14:textId="77777777" w:rsidR="00F41403" w:rsidRPr="000E68B4" w:rsidRDefault="00F41403" w:rsidP="00F41403">
      <w:pPr>
        <w:numPr>
          <w:ilvl w:val="0"/>
          <w:numId w:val="141"/>
        </w:numPr>
        <w:ind w:right="540"/>
        <w:rPr>
          <w:i/>
          <w:u w:val="single"/>
        </w:rPr>
      </w:pPr>
      <w:r>
        <w:t xml:space="preserve">To add a spare item to the new component group you added or to an existing component group: </w:t>
      </w:r>
    </w:p>
    <w:p w14:paraId="5862499D" w14:textId="77777777" w:rsidR="00F41403" w:rsidRDefault="00F41403" w:rsidP="00F41403">
      <w:pPr>
        <w:numPr>
          <w:ilvl w:val="0"/>
          <w:numId w:val="143"/>
        </w:numPr>
        <w:ind w:right="540"/>
        <w:rPr>
          <w:i/>
          <w:u w:val="single"/>
        </w:rPr>
      </w:pPr>
      <w:r>
        <w:t xml:space="preserve">Click the </w:t>
      </w:r>
      <w:r w:rsidRPr="004B2FE6">
        <w:rPr>
          <w:b/>
        </w:rPr>
        <w:t xml:space="preserve">Add </w:t>
      </w:r>
      <w:r>
        <w:rPr>
          <w:b/>
        </w:rPr>
        <w:t xml:space="preserve">New </w:t>
      </w:r>
      <w:r w:rsidRPr="004B2FE6">
        <w:rPr>
          <w:b/>
        </w:rPr>
        <w:t>Spare Item</w:t>
      </w:r>
      <w:r>
        <w:t xml:space="preserve"> link for the appropriate component group.  </w:t>
      </w:r>
    </w:p>
    <w:p w14:paraId="4DAEEE6A" w14:textId="77777777" w:rsidR="00F41403" w:rsidRDefault="00F41403" w:rsidP="00F41403">
      <w:pPr>
        <w:ind w:left="1080" w:right="540"/>
      </w:pPr>
      <w:r>
        <w:t>The add new spare item area appears.</w:t>
      </w:r>
    </w:p>
    <w:p w14:paraId="4AFD454E" w14:textId="77777777" w:rsidR="00F41403" w:rsidRDefault="00F41403" w:rsidP="00F41403">
      <w:pPr>
        <w:ind w:left="1080" w:right="540"/>
      </w:pPr>
    </w:p>
    <w:p w14:paraId="71589148" w14:textId="77777777" w:rsidR="00F41403" w:rsidRDefault="00F41403" w:rsidP="00F41403">
      <w:pPr>
        <w:ind w:right="540" w:firstLine="720"/>
      </w:pPr>
      <w:r w:rsidRPr="006C6480">
        <w:rPr>
          <w:noProof/>
        </w:rPr>
        <w:drawing>
          <wp:inline distT="0" distB="0" distL="0" distR="0" wp14:anchorId="324ED1A1" wp14:editId="14CCE2D6">
            <wp:extent cx="6483985" cy="664845"/>
            <wp:effectExtent l="19050" t="19050" r="12065" b="20955"/>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83985" cy="664845"/>
                    </a:xfrm>
                    <a:prstGeom prst="rect">
                      <a:avLst/>
                    </a:prstGeom>
                    <a:noFill/>
                    <a:ln w="3175">
                      <a:solidFill>
                        <a:schemeClr val="tx1"/>
                      </a:solidFill>
                    </a:ln>
                  </pic:spPr>
                </pic:pic>
              </a:graphicData>
            </a:graphic>
          </wp:inline>
        </w:drawing>
      </w:r>
    </w:p>
    <w:p w14:paraId="6DCA7017" w14:textId="77777777" w:rsidR="00F41403" w:rsidRDefault="00F41403" w:rsidP="00F41403">
      <w:pPr>
        <w:pStyle w:val="Figure"/>
        <w:tabs>
          <w:tab w:val="clear" w:pos="1710"/>
        </w:tabs>
        <w:ind w:left="2070" w:hanging="1350"/>
      </w:pPr>
      <w:r>
        <w:t>Add new spare item area</w:t>
      </w:r>
    </w:p>
    <w:p w14:paraId="0A3B02CB" w14:textId="77777777" w:rsidR="00F41403" w:rsidRDefault="00F41403" w:rsidP="00F41403">
      <w:pPr>
        <w:ind w:left="1080" w:right="540"/>
      </w:pPr>
    </w:p>
    <w:p w14:paraId="14E6D088" w14:textId="77777777" w:rsidR="00F41403" w:rsidRDefault="00F41403" w:rsidP="00F41403">
      <w:pPr>
        <w:numPr>
          <w:ilvl w:val="0"/>
          <w:numId w:val="143"/>
        </w:numPr>
        <w:ind w:right="540"/>
      </w:pPr>
      <w:r>
        <w:t xml:space="preserve">Enter appropriate information in each field. Following </w:t>
      </w:r>
      <w:r w:rsidRPr="002E5150">
        <w:t>table lists each field</w:t>
      </w:r>
      <w:r>
        <w:t xml:space="preserve"> and its</w:t>
      </w:r>
      <w:r w:rsidRPr="00EA12A5">
        <w:rPr>
          <w:i/>
        </w:rPr>
        <w:t xml:space="preserve"> </w:t>
      </w:r>
      <w:r w:rsidRPr="00C401F3">
        <w:t>description</w:t>
      </w:r>
      <w:r>
        <w:t xml:space="preserve">. </w:t>
      </w:r>
    </w:p>
    <w:p w14:paraId="75DAC061" w14:textId="77777777" w:rsidR="00F41403" w:rsidRDefault="00F41403" w:rsidP="00F41403">
      <w:pPr>
        <w:ind w:left="720" w:right="540" w:firstLine="360"/>
      </w:pPr>
      <w:r w:rsidRPr="00326F85">
        <w:rPr>
          <w:b/>
        </w:rPr>
        <w:t>Note:</w:t>
      </w:r>
      <w:r>
        <w:t xml:space="preserve"> Fields that are marked with the red asterisk (</w:t>
      </w:r>
      <w:r w:rsidRPr="00C401F3">
        <w:rPr>
          <w:color w:val="FF0000"/>
        </w:rPr>
        <w:t>*</w:t>
      </w:r>
      <w:r>
        <w:t>) are mandatory.</w:t>
      </w:r>
    </w:p>
    <w:p w14:paraId="6413344F" w14:textId="77777777" w:rsidR="00F41403" w:rsidRDefault="00F41403" w:rsidP="00F41403">
      <w:pPr>
        <w:ind w:left="720" w:right="540" w:firstLine="360"/>
      </w:pPr>
    </w:p>
    <w:p w14:paraId="4FCAAA44" w14:textId="1A5D12EB" w:rsidR="00F41403" w:rsidRDefault="00F41403" w:rsidP="00F41403">
      <w:pPr>
        <w:pStyle w:val="Caption"/>
        <w:ind w:left="360" w:firstLine="720"/>
      </w:pPr>
      <w:r>
        <w:t xml:space="preserve">Table </w:t>
      </w:r>
      <w:fldSimple w:instr=" SEQ Figure \* ARABIC ">
        <w:r w:rsidR="006A4F84">
          <w:rPr>
            <w:noProof/>
          </w:rPr>
          <w:t>11</w:t>
        </w:r>
      </w:fldSimple>
      <w:r>
        <w:t>: Adding a new spare item</w:t>
      </w:r>
    </w:p>
    <w:tbl>
      <w:tblPr>
        <w:tblW w:w="0" w:type="auto"/>
        <w:tblInd w:w="1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00"/>
        <w:gridCol w:w="5688"/>
      </w:tblGrid>
      <w:tr w:rsidR="00F41403" w:rsidRPr="002C6247" w14:paraId="4B5ECD19" w14:textId="77777777" w:rsidTr="00AA2E41">
        <w:tc>
          <w:tcPr>
            <w:tcW w:w="2700" w:type="dxa"/>
            <w:shd w:val="clear" w:color="auto" w:fill="BFBFBF"/>
          </w:tcPr>
          <w:p w14:paraId="2CF2DE4D" w14:textId="77777777" w:rsidR="00F41403" w:rsidRPr="00F578E5" w:rsidRDefault="00F41403" w:rsidP="00AA2E41">
            <w:pPr>
              <w:ind w:right="540"/>
              <w:rPr>
                <w:b/>
              </w:rPr>
            </w:pPr>
            <w:r w:rsidRPr="00F578E5">
              <w:rPr>
                <w:b/>
              </w:rPr>
              <w:t>Field</w:t>
            </w:r>
          </w:p>
        </w:tc>
        <w:tc>
          <w:tcPr>
            <w:tcW w:w="5688" w:type="dxa"/>
            <w:shd w:val="clear" w:color="auto" w:fill="BFBFBF"/>
          </w:tcPr>
          <w:p w14:paraId="7C470384" w14:textId="77777777" w:rsidR="00F41403" w:rsidRPr="00F578E5" w:rsidRDefault="00F41403" w:rsidP="00AA2E41">
            <w:pPr>
              <w:ind w:right="540"/>
              <w:rPr>
                <w:b/>
              </w:rPr>
            </w:pPr>
            <w:r w:rsidRPr="00F578E5">
              <w:rPr>
                <w:b/>
              </w:rPr>
              <w:t>Description</w:t>
            </w:r>
          </w:p>
        </w:tc>
      </w:tr>
      <w:tr w:rsidR="00F41403" w14:paraId="7D0C2A4B" w14:textId="77777777" w:rsidTr="00AA2E41">
        <w:tc>
          <w:tcPr>
            <w:tcW w:w="2700" w:type="dxa"/>
          </w:tcPr>
          <w:p w14:paraId="0EEF1286" w14:textId="77777777" w:rsidR="00F41403" w:rsidRPr="00CC287B" w:rsidRDefault="00F41403" w:rsidP="00AA2E41">
            <w:pPr>
              <w:ind w:right="540"/>
              <w:rPr>
                <w:b/>
              </w:rPr>
            </w:pPr>
            <w:r w:rsidRPr="00CC287B">
              <w:rPr>
                <w:b/>
              </w:rPr>
              <w:t>Spare Item Name</w:t>
            </w:r>
            <w:r w:rsidRPr="00C401F3">
              <w:rPr>
                <w:color w:val="FF0000"/>
              </w:rPr>
              <w:t>*</w:t>
            </w:r>
          </w:p>
        </w:tc>
        <w:tc>
          <w:tcPr>
            <w:tcW w:w="5688" w:type="dxa"/>
          </w:tcPr>
          <w:p w14:paraId="04A65B60" w14:textId="77777777" w:rsidR="00F41403" w:rsidRDefault="00F41403" w:rsidP="00AA2E41">
            <w:pPr>
              <w:ind w:right="540"/>
            </w:pPr>
            <w:r>
              <w:t xml:space="preserve">Type a name for this spare item. </w:t>
            </w:r>
            <w:r>
              <w:br/>
            </w:r>
            <w:r w:rsidRPr="00C04E26">
              <w:rPr>
                <w:b/>
              </w:rPr>
              <w:t>Note:</w:t>
            </w:r>
            <w:r>
              <w:t xml:space="preserve"> Name must be unique for this kit template.</w:t>
            </w:r>
          </w:p>
        </w:tc>
      </w:tr>
      <w:tr w:rsidR="00F41403" w14:paraId="1F72F3BE" w14:textId="77777777" w:rsidTr="00AA2E41">
        <w:trPr>
          <w:trHeight w:val="70"/>
        </w:trPr>
        <w:tc>
          <w:tcPr>
            <w:tcW w:w="2700" w:type="dxa"/>
          </w:tcPr>
          <w:p w14:paraId="56BF76D5" w14:textId="77777777" w:rsidR="00F41403" w:rsidRPr="00CC287B" w:rsidRDefault="00F41403" w:rsidP="00AA2E41">
            <w:pPr>
              <w:ind w:right="540"/>
              <w:rPr>
                <w:b/>
              </w:rPr>
            </w:pPr>
            <w:r w:rsidRPr="00CC287B">
              <w:rPr>
                <w:b/>
              </w:rPr>
              <w:t>Count</w:t>
            </w:r>
            <w:r w:rsidRPr="00C401F3">
              <w:rPr>
                <w:color w:val="FF0000"/>
              </w:rPr>
              <w:t>*</w:t>
            </w:r>
          </w:p>
        </w:tc>
        <w:tc>
          <w:tcPr>
            <w:tcW w:w="5688" w:type="dxa"/>
          </w:tcPr>
          <w:p w14:paraId="0A3E9F53" w14:textId="77777777" w:rsidR="00F41403" w:rsidRDefault="00F41403" w:rsidP="00AA2E41">
            <w:pPr>
              <w:ind w:right="540"/>
            </w:pPr>
            <w:r>
              <w:t>Type the number of spare items you want this component to have in the kit.</w:t>
            </w:r>
          </w:p>
        </w:tc>
      </w:tr>
      <w:tr w:rsidR="00F41403" w14:paraId="4C8098CA" w14:textId="77777777" w:rsidTr="00AA2E41">
        <w:tc>
          <w:tcPr>
            <w:tcW w:w="2700" w:type="dxa"/>
          </w:tcPr>
          <w:p w14:paraId="17FD8988" w14:textId="77777777" w:rsidR="00F41403" w:rsidRPr="00F578E5" w:rsidRDefault="00F41403" w:rsidP="00AA2E41">
            <w:pPr>
              <w:ind w:right="540"/>
              <w:rPr>
                <w:b/>
              </w:rPr>
            </w:pPr>
            <w:r>
              <w:rPr>
                <w:b/>
              </w:rPr>
              <w:t>Barcode Needed</w:t>
            </w:r>
          </w:p>
        </w:tc>
        <w:tc>
          <w:tcPr>
            <w:tcW w:w="5688" w:type="dxa"/>
          </w:tcPr>
          <w:p w14:paraId="7491E126" w14:textId="77777777" w:rsidR="00F41403" w:rsidRDefault="00F41403" w:rsidP="00AA2E41">
            <w:pPr>
              <w:ind w:right="540"/>
            </w:pPr>
            <w:r>
              <w:t>If you want a barcode template assigned to this spare item, select this check box.</w:t>
            </w:r>
          </w:p>
          <w:p w14:paraId="1B77583B" w14:textId="77777777" w:rsidR="00F41403" w:rsidRDefault="00F41403" w:rsidP="00AA2E41">
            <w:pPr>
              <w:ind w:right="540"/>
            </w:pPr>
            <w:r w:rsidRPr="000D6553">
              <w:rPr>
                <w:b/>
              </w:rPr>
              <w:t>Note</w:t>
            </w:r>
            <w:r>
              <w:t>: The checkbox is selected by default.</w:t>
            </w:r>
          </w:p>
        </w:tc>
      </w:tr>
    </w:tbl>
    <w:p w14:paraId="7C72508D" w14:textId="77777777" w:rsidR="00F41403" w:rsidRPr="00B60BC9" w:rsidRDefault="00F41403" w:rsidP="00F41403">
      <w:pPr>
        <w:ind w:left="1080" w:right="540"/>
        <w:rPr>
          <w:u w:val="single"/>
        </w:rPr>
      </w:pPr>
    </w:p>
    <w:p w14:paraId="488922E4" w14:textId="77777777" w:rsidR="00F41403" w:rsidRDefault="00F41403" w:rsidP="00F41403">
      <w:pPr>
        <w:numPr>
          <w:ilvl w:val="0"/>
          <w:numId w:val="143"/>
        </w:numPr>
        <w:ind w:right="540"/>
      </w:pPr>
      <w:r>
        <w:t xml:space="preserve">Click </w:t>
      </w:r>
      <w:r w:rsidRPr="004E4567">
        <w:rPr>
          <w:b/>
        </w:rPr>
        <w:t>ADD</w:t>
      </w:r>
      <w:r w:rsidRPr="00CC287B">
        <w:t>.</w:t>
      </w:r>
      <w:r>
        <w:t xml:space="preserve"> </w:t>
      </w:r>
    </w:p>
    <w:p w14:paraId="500C4D6F" w14:textId="77777777" w:rsidR="00F41403" w:rsidRDefault="00F41403" w:rsidP="00F41403">
      <w:pPr>
        <w:ind w:left="1080" w:right="540"/>
      </w:pPr>
      <w:r>
        <w:t>The spare item is added to the component group.</w:t>
      </w:r>
    </w:p>
    <w:p w14:paraId="0303758B" w14:textId="77777777" w:rsidR="00F41403" w:rsidRDefault="00F41403" w:rsidP="00F41403">
      <w:pPr>
        <w:ind w:left="720" w:right="540"/>
      </w:pPr>
    </w:p>
    <w:p w14:paraId="36C0FD49" w14:textId="77777777" w:rsidR="00F41403" w:rsidRDefault="00F41403" w:rsidP="00F41403">
      <w:pPr>
        <w:pStyle w:val="ListParagraph"/>
        <w:numPr>
          <w:ilvl w:val="0"/>
          <w:numId w:val="141"/>
        </w:numPr>
      </w:pPr>
      <w:r>
        <w:t xml:space="preserve">To delete a component or a spare item: </w:t>
      </w:r>
    </w:p>
    <w:p w14:paraId="24C19E4F" w14:textId="77777777" w:rsidR="00F41403" w:rsidRDefault="00F41403" w:rsidP="00F41403">
      <w:pPr>
        <w:numPr>
          <w:ilvl w:val="0"/>
          <w:numId w:val="144"/>
        </w:numPr>
        <w:ind w:right="540"/>
      </w:pPr>
      <w:r>
        <w:t xml:space="preserve">Click the </w:t>
      </w:r>
      <w:r w:rsidRPr="00D52122">
        <w:t>trash can</w:t>
      </w:r>
      <w:r>
        <w:t xml:space="preserve"> icon </w:t>
      </w:r>
      <w:r>
        <w:rPr>
          <w:noProof/>
        </w:rPr>
        <w:drawing>
          <wp:inline distT="0" distB="0" distL="0" distR="0" wp14:anchorId="1326DAF3" wp14:editId="54AA6063">
            <wp:extent cx="199390" cy="191135"/>
            <wp:effectExtent l="0" t="0" r="0" b="0"/>
            <wp:docPr id="147" name="Picture 147"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rash can ic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9390" cy="191135"/>
                    </a:xfrm>
                    <a:prstGeom prst="rect">
                      <a:avLst/>
                    </a:prstGeom>
                    <a:noFill/>
                    <a:ln>
                      <a:noFill/>
                    </a:ln>
                  </pic:spPr>
                </pic:pic>
              </a:graphicData>
            </a:graphic>
          </wp:inline>
        </w:drawing>
      </w:r>
      <w:r>
        <w:t xml:space="preserve"> for appropriate component or spare item. </w:t>
      </w:r>
    </w:p>
    <w:p w14:paraId="32E2FD70" w14:textId="77777777" w:rsidR="00F41403" w:rsidRDefault="00F41403" w:rsidP="00F41403">
      <w:pPr>
        <w:pStyle w:val="ListParagraph"/>
        <w:ind w:left="1080"/>
      </w:pPr>
      <w:r w:rsidRPr="00EA12A5">
        <w:rPr>
          <w:b/>
        </w:rPr>
        <w:t>Note:</w:t>
      </w:r>
      <w:r>
        <w:t xml:space="preserve"> To delete all components or spare items in the component group, click the </w:t>
      </w:r>
      <w:r w:rsidRPr="00D52122">
        <w:t>trash can</w:t>
      </w:r>
      <w:r>
        <w:t xml:space="preserve"> icon </w:t>
      </w:r>
      <w:r>
        <w:rPr>
          <w:noProof/>
        </w:rPr>
        <w:drawing>
          <wp:inline distT="0" distB="0" distL="0" distR="0" wp14:anchorId="27409414" wp14:editId="737D7C22">
            <wp:extent cx="191135" cy="174625"/>
            <wp:effectExtent l="0" t="0" r="0" b="0"/>
            <wp:docPr id="148" name="Picture 148"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rash can ic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135" cy="174625"/>
                    </a:xfrm>
                    <a:prstGeom prst="rect">
                      <a:avLst/>
                    </a:prstGeom>
                    <a:noFill/>
                    <a:ln>
                      <a:noFill/>
                    </a:ln>
                  </pic:spPr>
                </pic:pic>
              </a:graphicData>
            </a:graphic>
          </wp:inline>
        </w:drawing>
      </w:r>
      <w:r>
        <w:t xml:space="preserve"> on the header of the components list. </w:t>
      </w:r>
      <w:r>
        <w:br/>
        <w:t xml:space="preserve">A confirmation window appears. </w:t>
      </w:r>
      <w:r>
        <w:br/>
      </w:r>
    </w:p>
    <w:p w14:paraId="49218921" w14:textId="77777777" w:rsidR="00F41403" w:rsidRDefault="00F41403" w:rsidP="00F41403">
      <w:pPr>
        <w:pStyle w:val="ListParagraph"/>
        <w:numPr>
          <w:ilvl w:val="0"/>
          <w:numId w:val="144"/>
        </w:numPr>
      </w:pPr>
      <w:r>
        <w:t xml:space="preserve">Click </w:t>
      </w:r>
      <w:r w:rsidRPr="00D52122">
        <w:rPr>
          <w:b/>
        </w:rPr>
        <w:t>OK</w:t>
      </w:r>
      <w:r>
        <w:t>.</w:t>
      </w:r>
    </w:p>
    <w:p w14:paraId="26968FDB" w14:textId="77777777" w:rsidR="00F41403" w:rsidRDefault="00F41403" w:rsidP="00F41403">
      <w:pPr>
        <w:ind w:left="1080" w:right="540"/>
      </w:pPr>
      <w:r>
        <w:t>The component or spare item is deleted from the kit template.</w:t>
      </w:r>
    </w:p>
    <w:p w14:paraId="7919885E" w14:textId="77777777" w:rsidR="00F41403" w:rsidRDefault="00F41403" w:rsidP="00F41403">
      <w:pPr>
        <w:pStyle w:val="ListParagraph"/>
      </w:pPr>
    </w:p>
    <w:p w14:paraId="639166BF" w14:textId="77777777" w:rsidR="00F41403" w:rsidRDefault="00F41403" w:rsidP="00F41403">
      <w:pPr>
        <w:numPr>
          <w:ilvl w:val="0"/>
          <w:numId w:val="141"/>
        </w:numPr>
        <w:ind w:right="540"/>
      </w:pPr>
      <w:r>
        <w:t xml:space="preserve">Click </w:t>
      </w:r>
      <w:r w:rsidRPr="00886DD2">
        <w:rPr>
          <w:b/>
        </w:rPr>
        <w:t>SAVE</w:t>
      </w:r>
      <w:r>
        <w:t xml:space="preserve">. </w:t>
      </w:r>
    </w:p>
    <w:p w14:paraId="5C1F9D1A" w14:textId="77777777" w:rsidR="00F41403" w:rsidRDefault="00F41403" w:rsidP="00F41403">
      <w:pPr>
        <w:ind w:left="720" w:right="540"/>
      </w:pPr>
      <w:r>
        <w:t xml:space="preserve">The </w:t>
      </w:r>
      <w:r w:rsidRPr="007A4DE6">
        <w:rPr>
          <w:b/>
        </w:rPr>
        <w:t>Electronic Signature</w:t>
      </w:r>
      <w:r>
        <w:t xml:space="preserve"> window appears only if the kit template is in the </w:t>
      </w:r>
      <w:r w:rsidRPr="000C5729">
        <w:rPr>
          <w:b/>
        </w:rPr>
        <w:t>Inactive</w:t>
      </w:r>
      <w:r>
        <w:t xml:space="preserve"> status. </w:t>
      </w:r>
    </w:p>
    <w:p w14:paraId="43DAE7FB" w14:textId="77777777" w:rsidR="00F41403" w:rsidRDefault="00F41403" w:rsidP="00F41403">
      <w:pPr>
        <w:ind w:left="720" w:right="540"/>
      </w:pPr>
      <w:r w:rsidRPr="000C5729">
        <w:rPr>
          <w:b/>
        </w:rPr>
        <w:t>Note</w:t>
      </w:r>
      <w:r>
        <w:t xml:space="preserve">: If the kit template is in the </w:t>
      </w:r>
      <w:r w:rsidRPr="000C5729">
        <w:rPr>
          <w:b/>
        </w:rPr>
        <w:t>Draft</w:t>
      </w:r>
      <w:r>
        <w:t xml:space="preserve"> status, then the </w:t>
      </w:r>
      <w:r w:rsidRPr="000C5729">
        <w:rPr>
          <w:b/>
        </w:rPr>
        <w:t>Electronic Signature</w:t>
      </w:r>
      <w:r>
        <w:t xml:space="preserve"> window does not appear, but the changes are saved for the kit template. Status of the kit template remains as </w:t>
      </w:r>
      <w:r w:rsidRPr="000C5729">
        <w:rPr>
          <w:b/>
        </w:rPr>
        <w:t>Draft</w:t>
      </w:r>
      <w:r>
        <w:t>.</w:t>
      </w:r>
      <w:r>
        <w:br/>
      </w:r>
    </w:p>
    <w:p w14:paraId="4002537D" w14:textId="77777777" w:rsidR="00F41403" w:rsidRDefault="00F41403" w:rsidP="00F41403">
      <w:pPr>
        <w:ind w:left="720" w:right="540"/>
      </w:pPr>
      <w:r w:rsidRPr="006C6480">
        <w:rPr>
          <w:noProof/>
        </w:rPr>
        <w:lastRenderedPageBreak/>
        <w:drawing>
          <wp:inline distT="0" distB="0" distL="0" distR="0" wp14:anchorId="30101F63" wp14:editId="7590D654">
            <wp:extent cx="3524885" cy="2784475"/>
            <wp:effectExtent l="19050" t="19050" r="18415" b="1587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4885" cy="2784475"/>
                    </a:xfrm>
                    <a:prstGeom prst="rect">
                      <a:avLst/>
                    </a:prstGeom>
                    <a:noFill/>
                    <a:ln w="3175">
                      <a:solidFill>
                        <a:schemeClr val="tx1"/>
                      </a:solidFill>
                    </a:ln>
                  </pic:spPr>
                </pic:pic>
              </a:graphicData>
            </a:graphic>
          </wp:inline>
        </w:drawing>
      </w:r>
    </w:p>
    <w:p w14:paraId="3449AAF1" w14:textId="77777777" w:rsidR="00F41403" w:rsidRDefault="00F41403" w:rsidP="00F41403">
      <w:pPr>
        <w:pStyle w:val="Figure"/>
        <w:tabs>
          <w:tab w:val="clear" w:pos="1710"/>
        </w:tabs>
        <w:ind w:left="2070" w:hanging="1350"/>
      </w:pPr>
      <w:r>
        <w:t>Electronic Signature window – Modify</w:t>
      </w:r>
    </w:p>
    <w:p w14:paraId="092FB2CD" w14:textId="77777777" w:rsidR="00F41403" w:rsidRPr="007A4DE6" w:rsidRDefault="00F41403" w:rsidP="00F41403"/>
    <w:p w14:paraId="05EB0E62" w14:textId="77777777" w:rsidR="00F41403" w:rsidRDefault="00F41403" w:rsidP="00F41403">
      <w:pPr>
        <w:numPr>
          <w:ilvl w:val="0"/>
          <w:numId w:val="141"/>
        </w:numPr>
        <w:ind w:right="540"/>
      </w:pPr>
      <w:r>
        <w:t xml:space="preserve">Enter appropriate information in each field. Following </w:t>
      </w:r>
      <w:r w:rsidRPr="002E5150">
        <w:t>table lists each field</w:t>
      </w:r>
      <w:r>
        <w:t xml:space="preserve"> and its</w:t>
      </w:r>
      <w:r w:rsidRPr="00EA12A5">
        <w:rPr>
          <w:i/>
        </w:rPr>
        <w:t xml:space="preserve"> </w:t>
      </w:r>
      <w:r w:rsidRPr="00C401F3">
        <w:t>description</w:t>
      </w:r>
      <w:r>
        <w:t xml:space="preserve">. </w:t>
      </w:r>
    </w:p>
    <w:p w14:paraId="25938A03" w14:textId="77777777" w:rsidR="00F41403" w:rsidRDefault="00F41403" w:rsidP="00F41403">
      <w:pPr>
        <w:ind w:right="540" w:firstLine="720"/>
      </w:pPr>
      <w:r w:rsidRPr="00326F85">
        <w:rPr>
          <w:b/>
        </w:rPr>
        <w:t>Note:</w:t>
      </w:r>
      <w:r>
        <w:t xml:space="preserve"> Fields that are marked with the red asterisk (</w:t>
      </w:r>
      <w:r w:rsidRPr="00C401F3">
        <w:rPr>
          <w:color w:val="FF0000"/>
        </w:rPr>
        <w:t>*</w:t>
      </w:r>
      <w:r>
        <w:t>) are mandatory.</w:t>
      </w:r>
    </w:p>
    <w:p w14:paraId="282268B6" w14:textId="77777777" w:rsidR="00F41403" w:rsidRDefault="00F41403" w:rsidP="00F41403">
      <w:pPr>
        <w:ind w:left="720" w:right="540" w:firstLine="360"/>
      </w:pPr>
    </w:p>
    <w:p w14:paraId="4B17DCDE" w14:textId="6EA33592" w:rsidR="00F41403" w:rsidRDefault="00F41403" w:rsidP="00F41403">
      <w:pPr>
        <w:pStyle w:val="Caption"/>
        <w:ind w:firstLine="720"/>
      </w:pPr>
      <w:r>
        <w:t xml:space="preserve">Table </w:t>
      </w:r>
      <w:fldSimple w:instr=" SEQ Figure \* ARABIC ">
        <w:r w:rsidR="006A4F84">
          <w:rPr>
            <w:noProof/>
          </w:rPr>
          <w:t>12</w:t>
        </w:r>
      </w:fldSimple>
      <w:r>
        <w:t>: Activating a kit template</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60"/>
        <w:gridCol w:w="5688"/>
      </w:tblGrid>
      <w:tr w:rsidR="00F41403" w:rsidRPr="002C6247" w14:paraId="3DACCD74" w14:textId="77777777" w:rsidTr="00AA2E41">
        <w:tc>
          <w:tcPr>
            <w:tcW w:w="3060" w:type="dxa"/>
            <w:shd w:val="clear" w:color="auto" w:fill="BFBFBF"/>
          </w:tcPr>
          <w:p w14:paraId="6D8106D0" w14:textId="77777777" w:rsidR="00F41403" w:rsidRPr="00F578E5" w:rsidRDefault="00F41403" w:rsidP="00AA2E41">
            <w:pPr>
              <w:ind w:right="540"/>
              <w:rPr>
                <w:b/>
              </w:rPr>
            </w:pPr>
            <w:r w:rsidRPr="00F578E5">
              <w:rPr>
                <w:b/>
              </w:rPr>
              <w:t>Field</w:t>
            </w:r>
          </w:p>
        </w:tc>
        <w:tc>
          <w:tcPr>
            <w:tcW w:w="5688" w:type="dxa"/>
            <w:shd w:val="clear" w:color="auto" w:fill="BFBFBF"/>
          </w:tcPr>
          <w:p w14:paraId="09EF556C" w14:textId="77777777" w:rsidR="00F41403" w:rsidRPr="00F578E5" w:rsidRDefault="00F41403" w:rsidP="00AA2E41">
            <w:pPr>
              <w:ind w:right="540"/>
              <w:rPr>
                <w:b/>
              </w:rPr>
            </w:pPr>
            <w:r w:rsidRPr="00F578E5">
              <w:rPr>
                <w:b/>
              </w:rPr>
              <w:t>Description</w:t>
            </w:r>
          </w:p>
        </w:tc>
      </w:tr>
      <w:tr w:rsidR="00F41403" w14:paraId="0735F885" w14:textId="77777777" w:rsidTr="00AA2E41">
        <w:tc>
          <w:tcPr>
            <w:tcW w:w="3060" w:type="dxa"/>
          </w:tcPr>
          <w:p w14:paraId="29529DFA" w14:textId="77777777" w:rsidR="00F41403" w:rsidRPr="00CC287B" w:rsidRDefault="00F41403" w:rsidP="00AA2E41">
            <w:pPr>
              <w:ind w:right="540"/>
              <w:rPr>
                <w:b/>
              </w:rPr>
            </w:pPr>
            <w:r>
              <w:rPr>
                <w:b/>
              </w:rPr>
              <w:t>Username</w:t>
            </w:r>
            <w:r w:rsidRPr="00C401F3">
              <w:rPr>
                <w:color w:val="FF0000"/>
              </w:rPr>
              <w:t>*</w:t>
            </w:r>
          </w:p>
        </w:tc>
        <w:tc>
          <w:tcPr>
            <w:tcW w:w="5688" w:type="dxa"/>
            <w:vAlign w:val="center"/>
          </w:tcPr>
          <w:p w14:paraId="61835A8F" w14:textId="3A2CF297" w:rsidR="00F41403" w:rsidRDefault="00F41403" w:rsidP="00AA2E41">
            <w:r>
              <w:t xml:space="preserve">Type your user </w:t>
            </w:r>
            <w:r w:rsidR="00761DF9">
              <w:t>login username</w:t>
            </w:r>
            <w:r>
              <w:t>.</w:t>
            </w:r>
          </w:p>
        </w:tc>
      </w:tr>
      <w:tr w:rsidR="00F41403" w14:paraId="46CD9919" w14:textId="77777777" w:rsidTr="00AA2E41">
        <w:trPr>
          <w:trHeight w:val="70"/>
        </w:trPr>
        <w:tc>
          <w:tcPr>
            <w:tcW w:w="3060" w:type="dxa"/>
          </w:tcPr>
          <w:p w14:paraId="3C8BAE41" w14:textId="77777777" w:rsidR="00F41403" w:rsidRPr="00CC287B" w:rsidRDefault="00F41403" w:rsidP="00AA2E41">
            <w:pPr>
              <w:ind w:right="540"/>
              <w:rPr>
                <w:b/>
              </w:rPr>
            </w:pPr>
            <w:r>
              <w:rPr>
                <w:b/>
              </w:rPr>
              <w:t>Password</w:t>
            </w:r>
            <w:r w:rsidRPr="00C401F3">
              <w:rPr>
                <w:color w:val="FF0000"/>
              </w:rPr>
              <w:t>*</w:t>
            </w:r>
          </w:p>
        </w:tc>
        <w:tc>
          <w:tcPr>
            <w:tcW w:w="5688" w:type="dxa"/>
            <w:vAlign w:val="center"/>
          </w:tcPr>
          <w:p w14:paraId="55A8C655" w14:textId="77777777" w:rsidR="00F41403" w:rsidRDefault="00F41403" w:rsidP="00AA2E41">
            <w:r>
              <w:t xml:space="preserve">Type your password. </w:t>
            </w:r>
          </w:p>
        </w:tc>
      </w:tr>
      <w:tr w:rsidR="00F41403" w14:paraId="4C9DCA59" w14:textId="77777777" w:rsidTr="00AA2E41">
        <w:tc>
          <w:tcPr>
            <w:tcW w:w="3060" w:type="dxa"/>
          </w:tcPr>
          <w:p w14:paraId="58773556" w14:textId="77777777" w:rsidR="00F41403" w:rsidRPr="00F578E5" w:rsidRDefault="00F41403" w:rsidP="00AA2E41">
            <w:pPr>
              <w:ind w:right="540"/>
              <w:rPr>
                <w:b/>
              </w:rPr>
            </w:pPr>
            <w:r>
              <w:rPr>
                <w:b/>
              </w:rPr>
              <w:t>Modify Reasons</w:t>
            </w:r>
            <w:r w:rsidRPr="00C401F3">
              <w:rPr>
                <w:color w:val="FF0000"/>
              </w:rPr>
              <w:t>*</w:t>
            </w:r>
          </w:p>
        </w:tc>
        <w:tc>
          <w:tcPr>
            <w:tcW w:w="5688" w:type="dxa"/>
            <w:vAlign w:val="center"/>
          </w:tcPr>
          <w:p w14:paraId="70461B9A" w14:textId="77777777" w:rsidR="00F41403" w:rsidRDefault="00F41403" w:rsidP="00AA2E41">
            <w:r>
              <w:t>Click appropriate reason for modifying this kit template.</w:t>
            </w:r>
          </w:p>
        </w:tc>
      </w:tr>
      <w:tr w:rsidR="00F41403" w14:paraId="6B5EA839" w14:textId="77777777" w:rsidTr="00AA2E41">
        <w:tc>
          <w:tcPr>
            <w:tcW w:w="3060" w:type="dxa"/>
          </w:tcPr>
          <w:p w14:paraId="5C688548" w14:textId="77777777" w:rsidR="00F41403" w:rsidRDefault="00F41403" w:rsidP="00AA2E41">
            <w:pPr>
              <w:ind w:right="540"/>
              <w:rPr>
                <w:b/>
              </w:rPr>
            </w:pPr>
            <w:r>
              <w:rPr>
                <w:b/>
              </w:rPr>
              <w:t>Other Reasons</w:t>
            </w:r>
          </w:p>
        </w:tc>
        <w:tc>
          <w:tcPr>
            <w:tcW w:w="5688" w:type="dxa"/>
            <w:vAlign w:val="center"/>
          </w:tcPr>
          <w:p w14:paraId="30CE09E7" w14:textId="77777777" w:rsidR="00F41403" w:rsidRDefault="00F41403" w:rsidP="00AA2E41">
            <w:r>
              <w:t xml:space="preserve">If you clicked </w:t>
            </w:r>
            <w:r w:rsidRPr="00DC74B0">
              <w:rPr>
                <w:b/>
              </w:rPr>
              <w:t>Other</w:t>
            </w:r>
            <w:r>
              <w:t xml:space="preserve"> in the </w:t>
            </w:r>
            <w:r>
              <w:rPr>
                <w:b/>
              </w:rPr>
              <w:t>Modify</w:t>
            </w:r>
            <w:r w:rsidRPr="00DC74B0">
              <w:rPr>
                <w:b/>
              </w:rPr>
              <w:t xml:space="preserve"> Reasons</w:t>
            </w:r>
            <w:r>
              <w:t xml:space="preserve"> list, type a reason for modifying this kit template.</w:t>
            </w:r>
          </w:p>
        </w:tc>
      </w:tr>
    </w:tbl>
    <w:p w14:paraId="29689396" w14:textId="77777777" w:rsidR="00F41403" w:rsidRDefault="00F41403" w:rsidP="00F41403">
      <w:pPr>
        <w:ind w:left="720"/>
      </w:pPr>
    </w:p>
    <w:p w14:paraId="2BF2A527" w14:textId="77777777" w:rsidR="00F41403" w:rsidRDefault="00F41403" w:rsidP="00F41403">
      <w:pPr>
        <w:numPr>
          <w:ilvl w:val="0"/>
          <w:numId w:val="141"/>
        </w:numPr>
      </w:pPr>
      <w:r>
        <w:t xml:space="preserve">Click </w:t>
      </w:r>
      <w:r w:rsidRPr="00874EE5">
        <w:rPr>
          <w:b/>
        </w:rPr>
        <w:t>SIGN</w:t>
      </w:r>
      <w:r>
        <w:t xml:space="preserve">. </w:t>
      </w:r>
    </w:p>
    <w:p w14:paraId="16B6A3D6" w14:textId="064B10C9" w:rsidR="00F41403" w:rsidRDefault="00F41403" w:rsidP="00F41403">
      <w:pPr>
        <w:ind w:left="720" w:right="540"/>
      </w:pPr>
      <w:r>
        <w:t xml:space="preserve">The kit template is modified and its status changes to </w:t>
      </w:r>
      <w:r w:rsidRPr="00035EE7">
        <w:rPr>
          <w:b/>
        </w:rPr>
        <w:t>Draft</w:t>
      </w:r>
      <w:r>
        <w:t>.</w:t>
      </w:r>
      <w:r>
        <w:br/>
        <w:t>You must activate the kit template</w:t>
      </w:r>
      <w:r w:rsidRPr="00DA6350">
        <w:t xml:space="preserve"> </w:t>
      </w:r>
      <w:r>
        <w:t xml:space="preserve">to make it available for use. For more information about how to activate a question, see </w:t>
      </w:r>
      <w:hyperlink w:anchor="ModifyingKitTemplate" w:history="1">
        <w:r w:rsidRPr="005C3DD4">
          <w:rPr>
            <w:rStyle w:val="Hyperlink"/>
            <w:b/>
          </w:rPr>
          <w:t>Activating a Kit Template</w:t>
        </w:r>
      </w:hyperlink>
      <w:r>
        <w:t>.</w:t>
      </w:r>
    </w:p>
    <w:p w14:paraId="77B7F3F9" w14:textId="77777777" w:rsidR="00F41403" w:rsidRDefault="00F41403" w:rsidP="00F41403">
      <w:pPr>
        <w:ind w:left="720" w:right="540"/>
      </w:pPr>
    </w:p>
    <w:p w14:paraId="6717903D" w14:textId="77777777" w:rsidR="00F41403" w:rsidRPr="00FF726B" w:rsidRDefault="00F41403" w:rsidP="00F41403">
      <w:pPr>
        <w:pStyle w:val="Heading3"/>
        <w:pageBreakBefore/>
      </w:pPr>
      <w:bookmarkStart w:id="169" w:name="ModifyingKitTemplate"/>
      <w:bookmarkStart w:id="170" w:name="_Activating_a_Kit"/>
      <w:bookmarkStart w:id="171" w:name="_Toc452394216"/>
      <w:bookmarkStart w:id="172" w:name="_Toc507159118"/>
      <w:bookmarkEnd w:id="169"/>
      <w:bookmarkEnd w:id="170"/>
      <w:r>
        <w:lastRenderedPageBreak/>
        <w:t>Activating a Kit</w:t>
      </w:r>
      <w:r w:rsidRPr="00FF726B">
        <w:t xml:space="preserve"> Template</w:t>
      </w:r>
      <w:bookmarkEnd w:id="171"/>
      <w:bookmarkEnd w:id="172"/>
    </w:p>
    <w:p w14:paraId="0E056CDF" w14:textId="77777777" w:rsidR="00F41403" w:rsidRDefault="00F41403" w:rsidP="00F41403"/>
    <w:p w14:paraId="012E7265" w14:textId="77777777" w:rsidR="00F41403" w:rsidRDefault="00F41403" w:rsidP="00F41403">
      <w:pPr>
        <w:pStyle w:val="BodyText"/>
      </w:pPr>
      <w:r w:rsidRPr="00585562">
        <w:rPr>
          <w:b/>
        </w:rPr>
        <w:t>Note:</w:t>
      </w:r>
      <w:r>
        <w:t xml:space="preserve"> You can only activate a kit template that has the </w:t>
      </w:r>
      <w:r w:rsidRPr="00EF0D13">
        <w:rPr>
          <w:b/>
        </w:rPr>
        <w:t>Draft</w:t>
      </w:r>
      <w:r>
        <w:t xml:space="preserve"> or </w:t>
      </w:r>
      <w:r w:rsidRPr="00FB4665">
        <w:rPr>
          <w:b/>
        </w:rPr>
        <w:t>Inactive</w:t>
      </w:r>
      <w:r>
        <w:t xml:space="preserve"> status. </w:t>
      </w:r>
    </w:p>
    <w:p w14:paraId="6DE735D3" w14:textId="77777777" w:rsidR="00F41403" w:rsidRDefault="00F41403" w:rsidP="00F41403"/>
    <w:p w14:paraId="5A08D524" w14:textId="77777777" w:rsidR="00F41403" w:rsidRDefault="00F41403" w:rsidP="00F41403">
      <w:r>
        <w:t>To activate a kit template:</w:t>
      </w:r>
    </w:p>
    <w:p w14:paraId="1FE5A444" w14:textId="77777777" w:rsidR="00F41403" w:rsidRDefault="00F41403" w:rsidP="00F41403"/>
    <w:p w14:paraId="47DB848B" w14:textId="7D650F71" w:rsidR="00F41403" w:rsidRDefault="00F41403" w:rsidP="00F41403">
      <w:pPr>
        <w:numPr>
          <w:ilvl w:val="0"/>
          <w:numId w:val="108"/>
        </w:numPr>
        <w:ind w:right="540"/>
      </w:pPr>
      <w:r>
        <w:t xml:space="preserve">Log on to the application using your </w:t>
      </w:r>
      <w:r w:rsidR="00761DF9">
        <w:t>login</w:t>
      </w:r>
      <w:r>
        <w:t xml:space="preserve"> credentials. </w:t>
      </w:r>
    </w:p>
    <w:p w14:paraId="4B78990B" w14:textId="77777777" w:rsidR="00F41403" w:rsidRDefault="00F41403" w:rsidP="00F41403">
      <w:pPr>
        <w:ind w:left="720" w:right="540"/>
      </w:pPr>
      <w:r>
        <w:t xml:space="preserve">The CIRRASPEC home page appears. </w:t>
      </w:r>
    </w:p>
    <w:p w14:paraId="6C941EF3" w14:textId="77777777" w:rsidR="00F41403" w:rsidRDefault="00F41403" w:rsidP="00F41403">
      <w:pPr>
        <w:ind w:left="720" w:right="540"/>
      </w:pPr>
    </w:p>
    <w:p w14:paraId="097435F5" w14:textId="77777777" w:rsidR="00F41403" w:rsidRPr="007051E5" w:rsidRDefault="00F41403" w:rsidP="00F41403">
      <w:pPr>
        <w:numPr>
          <w:ilvl w:val="0"/>
          <w:numId w:val="108"/>
        </w:numPr>
        <w:ind w:right="540"/>
      </w:pPr>
      <w:r>
        <w:t xml:space="preserve">Point to the arrow of the </w:t>
      </w:r>
      <w:r>
        <w:rPr>
          <w:b/>
        </w:rPr>
        <w:t xml:space="preserve">IAMS </w:t>
      </w:r>
      <w:r w:rsidRPr="007051E5">
        <w:t>tab, and then click</w:t>
      </w:r>
      <w:r>
        <w:rPr>
          <w:b/>
        </w:rPr>
        <w:t xml:space="preserve"> </w:t>
      </w:r>
      <w:r w:rsidRPr="00EC5321">
        <w:rPr>
          <w:b/>
        </w:rPr>
        <w:t xml:space="preserve">Kits </w:t>
      </w:r>
      <w:r>
        <w:rPr>
          <w:b/>
        </w:rPr>
        <w:t>Designer</w:t>
      </w:r>
      <w:r w:rsidRPr="007051E5">
        <w:t>.</w:t>
      </w:r>
    </w:p>
    <w:p w14:paraId="4A46BE36" w14:textId="77777777" w:rsidR="00F41403" w:rsidRPr="007051E5" w:rsidRDefault="00F41403" w:rsidP="00F41403">
      <w:pPr>
        <w:ind w:left="720" w:right="540"/>
      </w:pPr>
      <w:r w:rsidRPr="007051E5">
        <w:t xml:space="preserve">The </w:t>
      </w:r>
      <w:r>
        <w:rPr>
          <w:b/>
        </w:rPr>
        <w:t>Kit T</w:t>
      </w:r>
      <w:r w:rsidRPr="00807420">
        <w:rPr>
          <w:b/>
        </w:rPr>
        <w:t>emplate</w:t>
      </w:r>
      <w:r>
        <w:rPr>
          <w:b/>
        </w:rPr>
        <w:t xml:space="preserve"> S</w:t>
      </w:r>
      <w:r w:rsidRPr="004238B2">
        <w:rPr>
          <w:b/>
        </w:rPr>
        <w:t>earch</w:t>
      </w:r>
      <w:r w:rsidRPr="007051E5">
        <w:t xml:space="preserve"> page appears. </w:t>
      </w:r>
    </w:p>
    <w:p w14:paraId="16FBFF07" w14:textId="77777777" w:rsidR="00F41403" w:rsidRPr="007051E5" w:rsidRDefault="00F41403" w:rsidP="00F41403">
      <w:pPr>
        <w:ind w:left="720" w:right="540"/>
      </w:pPr>
    </w:p>
    <w:p w14:paraId="5C73681D" w14:textId="77777777" w:rsidR="00F41403" w:rsidRPr="007051E5" w:rsidRDefault="00F41403" w:rsidP="00F41403">
      <w:pPr>
        <w:numPr>
          <w:ilvl w:val="0"/>
          <w:numId w:val="108"/>
        </w:numPr>
        <w:ind w:right="540"/>
      </w:pPr>
      <w:r w:rsidRPr="007051E5">
        <w:t>Click</w:t>
      </w:r>
      <w:r>
        <w:rPr>
          <w:b/>
        </w:rPr>
        <w:t xml:space="preserve"> SEARCH</w:t>
      </w:r>
      <w:r w:rsidRPr="007051E5">
        <w:t>.</w:t>
      </w:r>
      <w:r>
        <w:rPr>
          <w:b/>
        </w:rPr>
        <w:t xml:space="preserve"> </w:t>
      </w:r>
    </w:p>
    <w:p w14:paraId="526DFFB1" w14:textId="77777777" w:rsidR="00F41403" w:rsidRDefault="00F41403" w:rsidP="00F41403">
      <w:pPr>
        <w:ind w:left="720" w:right="540"/>
      </w:pPr>
      <w:r w:rsidRPr="007051E5">
        <w:t>The</w:t>
      </w:r>
      <w:r>
        <w:rPr>
          <w:b/>
        </w:rPr>
        <w:t xml:space="preserve"> </w:t>
      </w:r>
      <w:r w:rsidRPr="007051E5">
        <w:t>kit template search page</w:t>
      </w:r>
      <w:r>
        <w:t xml:space="preserve"> displays a list of kit templates. </w:t>
      </w:r>
      <w:r>
        <w:br/>
      </w:r>
    </w:p>
    <w:p w14:paraId="60F71D5D" w14:textId="77777777" w:rsidR="00F41403" w:rsidRDefault="00F41403" w:rsidP="00F41403">
      <w:pPr>
        <w:numPr>
          <w:ilvl w:val="0"/>
          <w:numId w:val="108"/>
        </w:numPr>
        <w:ind w:right="540"/>
      </w:pPr>
      <w:r>
        <w:t>Click the row of the kit template that you want to activate.</w:t>
      </w:r>
    </w:p>
    <w:p w14:paraId="032E607D" w14:textId="77777777" w:rsidR="00F41403" w:rsidRDefault="00F41403" w:rsidP="00F41403">
      <w:pPr>
        <w:ind w:left="720" w:right="540"/>
      </w:pPr>
      <w:r>
        <w:t xml:space="preserve">The </w:t>
      </w:r>
      <w:r w:rsidRPr="00F22757">
        <w:rPr>
          <w:b/>
        </w:rPr>
        <w:t>View Kit Template</w:t>
      </w:r>
      <w:r>
        <w:t xml:space="preserve"> page appears.</w:t>
      </w:r>
    </w:p>
    <w:p w14:paraId="25385DE0" w14:textId="77777777" w:rsidR="00F41403" w:rsidRDefault="00F41403" w:rsidP="00F41403">
      <w:pPr>
        <w:ind w:left="720" w:right="540"/>
        <w:rPr>
          <w:b/>
        </w:rPr>
      </w:pPr>
    </w:p>
    <w:p w14:paraId="7E761245" w14:textId="77777777" w:rsidR="00F41403" w:rsidRDefault="00F41403" w:rsidP="00F41403">
      <w:pPr>
        <w:numPr>
          <w:ilvl w:val="0"/>
          <w:numId w:val="108"/>
        </w:numPr>
        <w:ind w:right="540"/>
      </w:pPr>
      <w:r>
        <w:t xml:space="preserve">Click </w:t>
      </w:r>
      <w:r w:rsidRPr="00C05AFB">
        <w:rPr>
          <w:b/>
        </w:rPr>
        <w:t>ACTIVATE</w:t>
      </w:r>
      <w:r>
        <w:t xml:space="preserve">. </w:t>
      </w:r>
    </w:p>
    <w:p w14:paraId="12A7E53E" w14:textId="77777777" w:rsidR="00F41403" w:rsidRDefault="00F41403" w:rsidP="00F41403">
      <w:pPr>
        <w:ind w:left="720" w:right="540"/>
      </w:pPr>
      <w:r>
        <w:t xml:space="preserve">The </w:t>
      </w:r>
      <w:r w:rsidRPr="009333CA">
        <w:rPr>
          <w:b/>
        </w:rPr>
        <w:t>Electronic Signature</w:t>
      </w:r>
      <w:r>
        <w:t xml:space="preserve"> window appears. </w:t>
      </w:r>
    </w:p>
    <w:p w14:paraId="4E123EE2" w14:textId="77777777" w:rsidR="00F41403" w:rsidRDefault="00F41403" w:rsidP="00F41403">
      <w:pPr>
        <w:ind w:left="720" w:right="540"/>
      </w:pPr>
    </w:p>
    <w:p w14:paraId="2D034942" w14:textId="77777777" w:rsidR="00F41403" w:rsidRDefault="00F41403" w:rsidP="00F41403">
      <w:pPr>
        <w:ind w:left="720" w:right="540"/>
      </w:pPr>
      <w:r>
        <w:rPr>
          <w:noProof/>
        </w:rPr>
        <w:drawing>
          <wp:inline distT="0" distB="0" distL="0" distR="0" wp14:anchorId="507B4BA7" wp14:editId="25121851">
            <wp:extent cx="3790604" cy="1951598"/>
            <wp:effectExtent l="19050" t="19050" r="19685" b="1079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8133" cy="1955474"/>
                    </a:xfrm>
                    <a:prstGeom prst="rect">
                      <a:avLst/>
                    </a:prstGeom>
                    <a:ln w="3175">
                      <a:solidFill>
                        <a:schemeClr val="tx1"/>
                      </a:solidFill>
                    </a:ln>
                  </pic:spPr>
                </pic:pic>
              </a:graphicData>
            </a:graphic>
          </wp:inline>
        </w:drawing>
      </w:r>
    </w:p>
    <w:p w14:paraId="721E24B1" w14:textId="77777777" w:rsidR="00F41403" w:rsidRDefault="00F41403" w:rsidP="00F41403">
      <w:pPr>
        <w:pStyle w:val="Figure"/>
        <w:tabs>
          <w:tab w:val="clear" w:pos="1710"/>
        </w:tabs>
        <w:ind w:left="2070" w:hanging="1350"/>
      </w:pPr>
      <w:r>
        <w:t>Electronic Signature window - Activate</w:t>
      </w:r>
    </w:p>
    <w:p w14:paraId="09729197" w14:textId="77777777" w:rsidR="00F41403" w:rsidRDefault="00F41403" w:rsidP="00F41403">
      <w:pPr>
        <w:ind w:left="720" w:right="540"/>
      </w:pPr>
    </w:p>
    <w:p w14:paraId="0B4807EE" w14:textId="77777777" w:rsidR="00F41403" w:rsidRDefault="00F41403" w:rsidP="00F41403">
      <w:pPr>
        <w:numPr>
          <w:ilvl w:val="0"/>
          <w:numId w:val="107"/>
        </w:numPr>
        <w:ind w:right="540"/>
      </w:pPr>
      <w:r>
        <w:t xml:space="preserve">Enter appropriate information in each field. Following </w:t>
      </w:r>
      <w:r w:rsidRPr="002E5150">
        <w:t>table lists each field</w:t>
      </w:r>
      <w:r>
        <w:t xml:space="preserve"> and its</w:t>
      </w:r>
      <w:r w:rsidRPr="00EA12A5">
        <w:rPr>
          <w:i/>
        </w:rPr>
        <w:t xml:space="preserve"> </w:t>
      </w:r>
      <w:r w:rsidRPr="00C401F3">
        <w:t>description</w:t>
      </w:r>
      <w:r>
        <w:t xml:space="preserve">. </w:t>
      </w:r>
    </w:p>
    <w:p w14:paraId="6564E02B" w14:textId="77777777" w:rsidR="00F41403" w:rsidRDefault="00F41403" w:rsidP="00F41403">
      <w:pPr>
        <w:ind w:right="540" w:firstLine="720"/>
      </w:pPr>
      <w:r w:rsidRPr="00326F85">
        <w:rPr>
          <w:b/>
        </w:rPr>
        <w:t>Note:</w:t>
      </w:r>
      <w:r>
        <w:t xml:space="preserve"> Fields that are marked with the red asterisk (</w:t>
      </w:r>
      <w:r w:rsidRPr="00C401F3">
        <w:rPr>
          <w:color w:val="FF0000"/>
        </w:rPr>
        <w:t>*</w:t>
      </w:r>
      <w:r>
        <w:t>) are mandatory.</w:t>
      </w:r>
    </w:p>
    <w:p w14:paraId="69F8BFFD" w14:textId="77777777" w:rsidR="00F41403" w:rsidRDefault="00F41403" w:rsidP="00F41403">
      <w:pPr>
        <w:ind w:left="720" w:right="540" w:firstLine="360"/>
      </w:pPr>
    </w:p>
    <w:p w14:paraId="06EA3C1C" w14:textId="3366D0BF" w:rsidR="00F41403" w:rsidRDefault="00F41403" w:rsidP="00F41403">
      <w:pPr>
        <w:pStyle w:val="Caption"/>
        <w:ind w:firstLine="720"/>
      </w:pPr>
      <w:r>
        <w:t xml:space="preserve">Table </w:t>
      </w:r>
      <w:fldSimple w:instr=" SEQ Figure \* ARABIC ">
        <w:r w:rsidR="006A4F84">
          <w:rPr>
            <w:noProof/>
          </w:rPr>
          <w:t>13</w:t>
        </w:r>
      </w:fldSimple>
      <w:r>
        <w:t>: Activating a kit template</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60"/>
        <w:gridCol w:w="5688"/>
      </w:tblGrid>
      <w:tr w:rsidR="00F41403" w:rsidRPr="002C6247" w14:paraId="033B4725" w14:textId="77777777" w:rsidTr="00AA2E41">
        <w:tc>
          <w:tcPr>
            <w:tcW w:w="3060" w:type="dxa"/>
            <w:shd w:val="clear" w:color="auto" w:fill="BFBFBF"/>
          </w:tcPr>
          <w:p w14:paraId="6310A090" w14:textId="77777777" w:rsidR="00F41403" w:rsidRPr="00F578E5" w:rsidRDefault="00F41403" w:rsidP="00AA2E41">
            <w:pPr>
              <w:ind w:right="540"/>
              <w:rPr>
                <w:b/>
              </w:rPr>
            </w:pPr>
            <w:r w:rsidRPr="00F578E5">
              <w:rPr>
                <w:b/>
              </w:rPr>
              <w:t>Field</w:t>
            </w:r>
          </w:p>
        </w:tc>
        <w:tc>
          <w:tcPr>
            <w:tcW w:w="5688" w:type="dxa"/>
            <w:shd w:val="clear" w:color="auto" w:fill="BFBFBF"/>
          </w:tcPr>
          <w:p w14:paraId="0FEC9C77" w14:textId="77777777" w:rsidR="00F41403" w:rsidRPr="00F578E5" w:rsidRDefault="00F41403" w:rsidP="00AA2E41">
            <w:pPr>
              <w:ind w:right="540"/>
              <w:rPr>
                <w:b/>
              </w:rPr>
            </w:pPr>
            <w:r w:rsidRPr="00F578E5">
              <w:rPr>
                <w:b/>
              </w:rPr>
              <w:t>Description</w:t>
            </w:r>
          </w:p>
        </w:tc>
      </w:tr>
      <w:tr w:rsidR="00F41403" w14:paraId="4006D405" w14:textId="77777777" w:rsidTr="00AA2E41">
        <w:tc>
          <w:tcPr>
            <w:tcW w:w="3060" w:type="dxa"/>
          </w:tcPr>
          <w:p w14:paraId="1424F59D" w14:textId="77777777" w:rsidR="00F41403" w:rsidRPr="00CC287B" w:rsidRDefault="00F41403" w:rsidP="00AA2E41">
            <w:pPr>
              <w:ind w:right="540"/>
              <w:rPr>
                <w:b/>
              </w:rPr>
            </w:pPr>
            <w:r>
              <w:rPr>
                <w:b/>
              </w:rPr>
              <w:t>Username</w:t>
            </w:r>
            <w:r w:rsidRPr="00C401F3">
              <w:rPr>
                <w:color w:val="FF0000"/>
              </w:rPr>
              <w:t>*</w:t>
            </w:r>
          </w:p>
        </w:tc>
        <w:tc>
          <w:tcPr>
            <w:tcW w:w="5688" w:type="dxa"/>
            <w:vAlign w:val="center"/>
          </w:tcPr>
          <w:p w14:paraId="68EF5117" w14:textId="25D2CA10" w:rsidR="00F41403" w:rsidRDefault="00F41403" w:rsidP="00AA2E41">
            <w:r>
              <w:t xml:space="preserve">Type your user </w:t>
            </w:r>
            <w:r w:rsidR="00761DF9">
              <w:t>login username</w:t>
            </w:r>
            <w:r>
              <w:t>.</w:t>
            </w:r>
          </w:p>
        </w:tc>
      </w:tr>
      <w:tr w:rsidR="00F41403" w14:paraId="6FEC122A" w14:textId="77777777" w:rsidTr="00AA2E41">
        <w:trPr>
          <w:trHeight w:val="70"/>
        </w:trPr>
        <w:tc>
          <w:tcPr>
            <w:tcW w:w="3060" w:type="dxa"/>
          </w:tcPr>
          <w:p w14:paraId="61009689" w14:textId="77777777" w:rsidR="00F41403" w:rsidRPr="00CC287B" w:rsidRDefault="00F41403" w:rsidP="00AA2E41">
            <w:pPr>
              <w:ind w:right="540"/>
              <w:rPr>
                <w:b/>
              </w:rPr>
            </w:pPr>
            <w:r>
              <w:rPr>
                <w:b/>
              </w:rPr>
              <w:t>Password</w:t>
            </w:r>
            <w:r w:rsidRPr="00C401F3">
              <w:rPr>
                <w:color w:val="FF0000"/>
              </w:rPr>
              <w:t>*</w:t>
            </w:r>
          </w:p>
        </w:tc>
        <w:tc>
          <w:tcPr>
            <w:tcW w:w="5688" w:type="dxa"/>
            <w:vAlign w:val="center"/>
          </w:tcPr>
          <w:p w14:paraId="6E9BF3FD" w14:textId="77777777" w:rsidR="00F41403" w:rsidRDefault="00F41403" w:rsidP="00AA2E41">
            <w:r>
              <w:t xml:space="preserve">Type your password. </w:t>
            </w:r>
          </w:p>
        </w:tc>
      </w:tr>
      <w:tr w:rsidR="00F41403" w14:paraId="6D822913" w14:textId="77777777" w:rsidTr="00AA2E41">
        <w:tc>
          <w:tcPr>
            <w:tcW w:w="3060" w:type="dxa"/>
          </w:tcPr>
          <w:p w14:paraId="4E81CCC5" w14:textId="77777777" w:rsidR="00F41403" w:rsidRPr="00F578E5" w:rsidRDefault="00F41403" w:rsidP="00AA2E41">
            <w:pPr>
              <w:ind w:right="540"/>
              <w:rPr>
                <w:b/>
              </w:rPr>
            </w:pPr>
            <w:r>
              <w:rPr>
                <w:b/>
              </w:rPr>
              <w:t>Reason</w:t>
            </w:r>
            <w:r w:rsidRPr="00C401F3">
              <w:rPr>
                <w:color w:val="FF0000"/>
              </w:rPr>
              <w:t>*</w:t>
            </w:r>
          </w:p>
        </w:tc>
        <w:tc>
          <w:tcPr>
            <w:tcW w:w="5688" w:type="dxa"/>
            <w:vAlign w:val="center"/>
          </w:tcPr>
          <w:p w14:paraId="6499709D" w14:textId="77777777" w:rsidR="00F41403" w:rsidRDefault="00F41403" w:rsidP="00AA2E41">
            <w:r>
              <w:t>Type a reason for activating this kit template.</w:t>
            </w:r>
          </w:p>
        </w:tc>
      </w:tr>
    </w:tbl>
    <w:p w14:paraId="356EA947" w14:textId="77777777" w:rsidR="00F41403" w:rsidRDefault="00F41403" w:rsidP="00F41403">
      <w:pPr>
        <w:ind w:left="720"/>
      </w:pPr>
    </w:p>
    <w:p w14:paraId="7160C781" w14:textId="77777777" w:rsidR="00F41403" w:rsidRDefault="00F41403" w:rsidP="00F41403">
      <w:pPr>
        <w:numPr>
          <w:ilvl w:val="0"/>
          <w:numId w:val="107"/>
        </w:numPr>
      </w:pPr>
      <w:r>
        <w:t xml:space="preserve">Click </w:t>
      </w:r>
      <w:r w:rsidRPr="00874EE5">
        <w:rPr>
          <w:b/>
        </w:rPr>
        <w:t>SIGN</w:t>
      </w:r>
      <w:r>
        <w:t xml:space="preserve">. </w:t>
      </w:r>
    </w:p>
    <w:p w14:paraId="28D2A157" w14:textId="77777777" w:rsidR="00F41403" w:rsidRDefault="00F41403" w:rsidP="00F41403">
      <w:pPr>
        <w:ind w:left="720" w:right="540"/>
      </w:pPr>
      <w:r>
        <w:t xml:space="preserve">The kit template is activated and its status changes to </w:t>
      </w:r>
      <w:r>
        <w:rPr>
          <w:b/>
        </w:rPr>
        <w:t>Active</w:t>
      </w:r>
      <w:r>
        <w:t xml:space="preserve">. </w:t>
      </w:r>
    </w:p>
    <w:p w14:paraId="33845BA6" w14:textId="77777777" w:rsidR="00F41403" w:rsidRDefault="00F41403" w:rsidP="00F41403">
      <w:pPr>
        <w:ind w:left="720" w:right="540"/>
      </w:pPr>
    </w:p>
    <w:p w14:paraId="77BCCF5C" w14:textId="77777777" w:rsidR="00F41403" w:rsidRDefault="00F41403" w:rsidP="00F41403">
      <w:pPr>
        <w:pStyle w:val="Heading3"/>
      </w:pPr>
      <w:r>
        <w:br w:type="page"/>
      </w:r>
      <w:bookmarkStart w:id="173" w:name="_Deactivating_a_Kit_1"/>
      <w:bookmarkStart w:id="174" w:name="_Deactivating_a_Kit"/>
      <w:bookmarkStart w:id="175" w:name="_Toc452394217"/>
      <w:bookmarkStart w:id="176" w:name="_Toc507159119"/>
      <w:bookmarkEnd w:id="173"/>
      <w:bookmarkEnd w:id="174"/>
      <w:r>
        <w:lastRenderedPageBreak/>
        <w:t>Deactivating a Kit Template</w:t>
      </w:r>
      <w:bookmarkEnd w:id="175"/>
      <w:bookmarkEnd w:id="176"/>
    </w:p>
    <w:p w14:paraId="216BF762" w14:textId="77777777" w:rsidR="00F41403" w:rsidRDefault="00F41403" w:rsidP="00F41403">
      <w:pPr>
        <w:pStyle w:val="BodyText"/>
        <w:rPr>
          <w:b/>
        </w:rPr>
      </w:pPr>
    </w:p>
    <w:p w14:paraId="45FE20ED" w14:textId="77777777" w:rsidR="00F41403" w:rsidRDefault="00F41403" w:rsidP="00F41403">
      <w:pPr>
        <w:pStyle w:val="BodyText"/>
      </w:pPr>
      <w:r w:rsidRPr="00585562">
        <w:rPr>
          <w:b/>
        </w:rPr>
        <w:t>Note:</w:t>
      </w:r>
      <w:r>
        <w:rPr>
          <w:b/>
        </w:rPr>
        <w:t xml:space="preserve"> </w:t>
      </w:r>
      <w:r>
        <w:t xml:space="preserve">You can only deactivate a kit template that has the </w:t>
      </w:r>
      <w:r>
        <w:rPr>
          <w:b/>
        </w:rPr>
        <w:t>A</w:t>
      </w:r>
      <w:r w:rsidRPr="00FB4665">
        <w:rPr>
          <w:b/>
        </w:rPr>
        <w:t>ctive</w:t>
      </w:r>
      <w:r>
        <w:t xml:space="preserve"> status. </w:t>
      </w:r>
    </w:p>
    <w:p w14:paraId="4141F206" w14:textId="77777777" w:rsidR="00F41403" w:rsidRDefault="00F41403" w:rsidP="00F41403">
      <w:pPr>
        <w:tabs>
          <w:tab w:val="left" w:pos="10620"/>
        </w:tabs>
        <w:ind w:right="720"/>
      </w:pPr>
    </w:p>
    <w:p w14:paraId="19EEA66D" w14:textId="77777777" w:rsidR="00F41403" w:rsidRPr="00585562" w:rsidRDefault="00F41403" w:rsidP="00F41403">
      <w:r>
        <w:t>To deactivate a kit template:</w:t>
      </w:r>
      <w:r>
        <w:br/>
      </w:r>
    </w:p>
    <w:p w14:paraId="737359B1" w14:textId="270492FD" w:rsidR="00F41403" w:rsidRDefault="00F41403" w:rsidP="00F41403">
      <w:pPr>
        <w:numPr>
          <w:ilvl w:val="0"/>
          <w:numId w:val="109"/>
        </w:numPr>
        <w:ind w:right="540"/>
      </w:pPr>
      <w:r>
        <w:t xml:space="preserve">Log on to the application using your </w:t>
      </w:r>
      <w:r w:rsidR="00761DF9">
        <w:t>login</w:t>
      </w:r>
      <w:r>
        <w:t xml:space="preserve"> credentials. </w:t>
      </w:r>
    </w:p>
    <w:p w14:paraId="2B44E10D" w14:textId="77777777" w:rsidR="00F41403" w:rsidRDefault="00F41403" w:rsidP="00F41403">
      <w:pPr>
        <w:ind w:left="720" w:right="540"/>
      </w:pPr>
      <w:r>
        <w:t xml:space="preserve">The CIRRASPEC home page appears. </w:t>
      </w:r>
    </w:p>
    <w:p w14:paraId="0C7A6C0B" w14:textId="77777777" w:rsidR="00F41403" w:rsidRDefault="00F41403" w:rsidP="00F41403">
      <w:pPr>
        <w:ind w:left="720" w:right="540"/>
      </w:pPr>
    </w:p>
    <w:p w14:paraId="4F8F9DF0" w14:textId="77777777" w:rsidR="00F41403" w:rsidRPr="007051E5" w:rsidRDefault="00F41403" w:rsidP="00F41403">
      <w:pPr>
        <w:numPr>
          <w:ilvl w:val="0"/>
          <w:numId w:val="109"/>
        </w:numPr>
        <w:ind w:right="540"/>
      </w:pPr>
      <w:r>
        <w:t xml:space="preserve">Point to the arrow of the </w:t>
      </w:r>
      <w:r>
        <w:rPr>
          <w:b/>
        </w:rPr>
        <w:t xml:space="preserve">IAMS </w:t>
      </w:r>
      <w:r w:rsidRPr="007051E5">
        <w:t>tab, and then click</w:t>
      </w:r>
      <w:r>
        <w:rPr>
          <w:b/>
        </w:rPr>
        <w:t xml:space="preserve"> </w:t>
      </w:r>
      <w:r w:rsidRPr="00EC5321">
        <w:rPr>
          <w:b/>
        </w:rPr>
        <w:t xml:space="preserve">Kits </w:t>
      </w:r>
      <w:r>
        <w:rPr>
          <w:b/>
        </w:rPr>
        <w:t>Designer</w:t>
      </w:r>
      <w:r w:rsidRPr="007051E5">
        <w:t>.</w:t>
      </w:r>
    </w:p>
    <w:p w14:paraId="53AAE604" w14:textId="77777777" w:rsidR="00F41403" w:rsidRPr="007051E5" w:rsidRDefault="00F41403" w:rsidP="00F41403">
      <w:pPr>
        <w:ind w:left="720" w:right="540"/>
      </w:pPr>
      <w:r w:rsidRPr="007051E5">
        <w:t xml:space="preserve">The </w:t>
      </w:r>
      <w:r>
        <w:rPr>
          <w:b/>
        </w:rPr>
        <w:t>Kit T</w:t>
      </w:r>
      <w:r w:rsidRPr="004238B2">
        <w:rPr>
          <w:b/>
        </w:rPr>
        <w:t>emplate</w:t>
      </w:r>
      <w:r w:rsidRPr="007051E5">
        <w:t xml:space="preserve"> </w:t>
      </w:r>
      <w:r>
        <w:rPr>
          <w:b/>
        </w:rPr>
        <w:t>S</w:t>
      </w:r>
      <w:r w:rsidRPr="004238B2">
        <w:rPr>
          <w:b/>
        </w:rPr>
        <w:t>earch</w:t>
      </w:r>
      <w:r w:rsidRPr="007051E5">
        <w:t xml:space="preserve"> page appears. </w:t>
      </w:r>
    </w:p>
    <w:p w14:paraId="5E46FB85" w14:textId="77777777" w:rsidR="00F41403" w:rsidRPr="007051E5" w:rsidRDefault="00F41403" w:rsidP="00F41403">
      <w:pPr>
        <w:ind w:left="720" w:right="540"/>
      </w:pPr>
    </w:p>
    <w:p w14:paraId="642C15E0" w14:textId="77777777" w:rsidR="00F41403" w:rsidRPr="007051E5" w:rsidRDefault="00F41403" w:rsidP="00F41403">
      <w:pPr>
        <w:numPr>
          <w:ilvl w:val="0"/>
          <w:numId w:val="109"/>
        </w:numPr>
        <w:ind w:right="540"/>
      </w:pPr>
      <w:r w:rsidRPr="007051E5">
        <w:t>Click</w:t>
      </w:r>
      <w:r>
        <w:rPr>
          <w:b/>
        </w:rPr>
        <w:t xml:space="preserve"> SEARCH</w:t>
      </w:r>
      <w:r w:rsidRPr="007051E5">
        <w:t>.</w:t>
      </w:r>
      <w:r>
        <w:rPr>
          <w:b/>
        </w:rPr>
        <w:t xml:space="preserve"> </w:t>
      </w:r>
    </w:p>
    <w:p w14:paraId="0A50162F" w14:textId="77777777" w:rsidR="00F41403" w:rsidRDefault="00F41403" w:rsidP="00F41403">
      <w:pPr>
        <w:ind w:left="720" w:right="540"/>
      </w:pPr>
      <w:r w:rsidRPr="007051E5">
        <w:t>The</w:t>
      </w:r>
      <w:r>
        <w:rPr>
          <w:b/>
        </w:rPr>
        <w:t xml:space="preserve"> </w:t>
      </w:r>
      <w:r w:rsidRPr="007051E5">
        <w:t>kit template search page</w:t>
      </w:r>
      <w:r>
        <w:t xml:space="preserve"> displays a list of kit templates. </w:t>
      </w:r>
      <w:r>
        <w:br/>
      </w:r>
    </w:p>
    <w:p w14:paraId="3D6FBA74" w14:textId="77777777" w:rsidR="00F41403" w:rsidRDefault="00F41403" w:rsidP="00F41403">
      <w:pPr>
        <w:numPr>
          <w:ilvl w:val="0"/>
          <w:numId w:val="109"/>
        </w:numPr>
        <w:ind w:right="540"/>
      </w:pPr>
      <w:r>
        <w:t>Click the row of the kit template that you want to deactivate.</w:t>
      </w:r>
    </w:p>
    <w:p w14:paraId="0250C285" w14:textId="77777777" w:rsidR="00F41403" w:rsidRDefault="00F41403" w:rsidP="00F41403">
      <w:pPr>
        <w:ind w:left="720" w:right="540"/>
      </w:pPr>
      <w:r>
        <w:t xml:space="preserve">The </w:t>
      </w:r>
      <w:r w:rsidRPr="00F22757">
        <w:rPr>
          <w:b/>
        </w:rPr>
        <w:t>View Kit Template</w:t>
      </w:r>
      <w:r>
        <w:t xml:space="preserve"> page appears.</w:t>
      </w:r>
    </w:p>
    <w:p w14:paraId="6F431BA4" w14:textId="77777777" w:rsidR="00F41403" w:rsidRDefault="00F41403" w:rsidP="00F41403">
      <w:pPr>
        <w:ind w:left="720" w:right="540"/>
      </w:pPr>
    </w:p>
    <w:p w14:paraId="7C884CAD" w14:textId="77777777" w:rsidR="00F41403" w:rsidRDefault="00F41403" w:rsidP="00F41403">
      <w:pPr>
        <w:numPr>
          <w:ilvl w:val="0"/>
          <w:numId w:val="109"/>
        </w:numPr>
        <w:ind w:right="540"/>
      </w:pPr>
      <w:r>
        <w:t xml:space="preserve">Click </w:t>
      </w:r>
      <w:r w:rsidRPr="00E733AF">
        <w:rPr>
          <w:b/>
        </w:rPr>
        <w:t>DE</w:t>
      </w:r>
      <w:r w:rsidRPr="00C05AFB">
        <w:rPr>
          <w:b/>
        </w:rPr>
        <w:t>ACTIVATE</w:t>
      </w:r>
      <w:r>
        <w:t xml:space="preserve">. </w:t>
      </w:r>
    </w:p>
    <w:p w14:paraId="13F2818F" w14:textId="77777777" w:rsidR="00F41403" w:rsidRDefault="00F41403" w:rsidP="00F41403">
      <w:pPr>
        <w:ind w:left="720" w:right="540"/>
      </w:pPr>
      <w:r>
        <w:t xml:space="preserve">The </w:t>
      </w:r>
      <w:r w:rsidRPr="003C6AC0">
        <w:rPr>
          <w:b/>
        </w:rPr>
        <w:t>Electronic Signature</w:t>
      </w:r>
      <w:r>
        <w:t xml:space="preserve"> window appears. </w:t>
      </w:r>
    </w:p>
    <w:p w14:paraId="59611667" w14:textId="77777777" w:rsidR="00F41403" w:rsidRDefault="00F41403" w:rsidP="00F41403">
      <w:pPr>
        <w:ind w:left="720" w:right="540"/>
      </w:pPr>
    </w:p>
    <w:p w14:paraId="7CA543E2" w14:textId="77777777" w:rsidR="00F41403" w:rsidRDefault="00F41403" w:rsidP="00F41403">
      <w:pPr>
        <w:ind w:left="720" w:right="540"/>
      </w:pPr>
      <w:r>
        <w:rPr>
          <w:noProof/>
        </w:rPr>
        <w:drawing>
          <wp:inline distT="0" distB="0" distL="0" distR="0" wp14:anchorId="423B9C50" wp14:editId="03E88E72">
            <wp:extent cx="3790604" cy="1951598"/>
            <wp:effectExtent l="19050" t="19050" r="19685" b="107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8133" cy="1955474"/>
                    </a:xfrm>
                    <a:prstGeom prst="rect">
                      <a:avLst/>
                    </a:prstGeom>
                    <a:ln w="3175">
                      <a:solidFill>
                        <a:schemeClr val="tx1"/>
                      </a:solidFill>
                    </a:ln>
                  </pic:spPr>
                </pic:pic>
              </a:graphicData>
            </a:graphic>
          </wp:inline>
        </w:drawing>
      </w:r>
    </w:p>
    <w:p w14:paraId="6B2A2677" w14:textId="77777777" w:rsidR="00F41403" w:rsidRDefault="00F41403" w:rsidP="00F41403">
      <w:pPr>
        <w:pStyle w:val="Figure"/>
        <w:tabs>
          <w:tab w:val="clear" w:pos="1710"/>
        </w:tabs>
        <w:ind w:left="2070" w:hanging="1350"/>
      </w:pPr>
      <w:r>
        <w:t>Electronic Signature window - Deactivate</w:t>
      </w:r>
    </w:p>
    <w:p w14:paraId="4B129CB0" w14:textId="77777777" w:rsidR="00F41403" w:rsidRDefault="00F41403" w:rsidP="00F41403">
      <w:pPr>
        <w:ind w:left="720" w:right="540"/>
      </w:pPr>
    </w:p>
    <w:p w14:paraId="2411F6B6" w14:textId="77777777" w:rsidR="00F41403" w:rsidRDefault="00F41403" w:rsidP="00F41403">
      <w:pPr>
        <w:numPr>
          <w:ilvl w:val="0"/>
          <w:numId w:val="109"/>
        </w:numPr>
        <w:ind w:right="540"/>
      </w:pPr>
      <w:r>
        <w:t xml:space="preserve">Enter appropriate information in each field. Following </w:t>
      </w:r>
      <w:r w:rsidRPr="002E5150">
        <w:t>table lists each field</w:t>
      </w:r>
      <w:r>
        <w:t xml:space="preserve"> and its</w:t>
      </w:r>
      <w:r w:rsidRPr="00EA12A5">
        <w:rPr>
          <w:i/>
        </w:rPr>
        <w:t xml:space="preserve"> </w:t>
      </w:r>
      <w:r w:rsidRPr="00C401F3">
        <w:t>description</w:t>
      </w:r>
      <w:r>
        <w:t xml:space="preserve">. </w:t>
      </w:r>
    </w:p>
    <w:p w14:paraId="603277BC" w14:textId="77777777" w:rsidR="00F41403" w:rsidRDefault="00F41403" w:rsidP="00F41403">
      <w:pPr>
        <w:ind w:right="540" w:firstLine="720"/>
      </w:pPr>
      <w:r w:rsidRPr="00326F85">
        <w:rPr>
          <w:b/>
        </w:rPr>
        <w:t>Note:</w:t>
      </w:r>
      <w:r>
        <w:t xml:space="preserve"> Fields that are marked with the red asterisk (</w:t>
      </w:r>
      <w:r w:rsidRPr="00C401F3">
        <w:rPr>
          <w:color w:val="FF0000"/>
        </w:rPr>
        <w:t>*</w:t>
      </w:r>
      <w:r>
        <w:t>) are mandatory.</w:t>
      </w:r>
    </w:p>
    <w:p w14:paraId="0B285C6A" w14:textId="77777777" w:rsidR="00F41403" w:rsidRDefault="00F41403" w:rsidP="00F41403">
      <w:pPr>
        <w:ind w:left="720" w:right="540" w:firstLine="360"/>
      </w:pPr>
    </w:p>
    <w:p w14:paraId="266DFE50" w14:textId="1B4FD05F" w:rsidR="00F41403" w:rsidRDefault="00F41403" w:rsidP="00F41403">
      <w:pPr>
        <w:pStyle w:val="Caption"/>
        <w:ind w:firstLine="720"/>
      </w:pPr>
      <w:r>
        <w:t xml:space="preserve">Table </w:t>
      </w:r>
      <w:fldSimple w:instr=" SEQ Figure \* ARABIC ">
        <w:r w:rsidR="006A4F84">
          <w:rPr>
            <w:noProof/>
          </w:rPr>
          <w:t>14</w:t>
        </w:r>
      </w:fldSimple>
      <w:r>
        <w:t>: Deactivating a kit template</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60"/>
        <w:gridCol w:w="5688"/>
      </w:tblGrid>
      <w:tr w:rsidR="00F41403" w:rsidRPr="002C6247" w14:paraId="58F8CB96" w14:textId="77777777" w:rsidTr="00AA2E41">
        <w:tc>
          <w:tcPr>
            <w:tcW w:w="3060" w:type="dxa"/>
            <w:shd w:val="clear" w:color="auto" w:fill="BFBFBF"/>
          </w:tcPr>
          <w:p w14:paraId="64C2188E" w14:textId="77777777" w:rsidR="00F41403" w:rsidRPr="00F578E5" w:rsidRDefault="00F41403" w:rsidP="00AA2E41">
            <w:pPr>
              <w:ind w:right="540"/>
              <w:rPr>
                <w:b/>
              </w:rPr>
            </w:pPr>
            <w:r w:rsidRPr="00F578E5">
              <w:rPr>
                <w:b/>
              </w:rPr>
              <w:t>Field</w:t>
            </w:r>
          </w:p>
        </w:tc>
        <w:tc>
          <w:tcPr>
            <w:tcW w:w="5688" w:type="dxa"/>
            <w:shd w:val="clear" w:color="auto" w:fill="BFBFBF"/>
          </w:tcPr>
          <w:p w14:paraId="0534E318" w14:textId="77777777" w:rsidR="00F41403" w:rsidRPr="00F578E5" w:rsidRDefault="00F41403" w:rsidP="00AA2E41">
            <w:pPr>
              <w:ind w:right="540"/>
              <w:rPr>
                <w:b/>
              </w:rPr>
            </w:pPr>
            <w:r w:rsidRPr="00F578E5">
              <w:rPr>
                <w:b/>
              </w:rPr>
              <w:t>Description</w:t>
            </w:r>
          </w:p>
        </w:tc>
      </w:tr>
      <w:tr w:rsidR="00F41403" w14:paraId="1721324A" w14:textId="77777777" w:rsidTr="00AA2E41">
        <w:tc>
          <w:tcPr>
            <w:tcW w:w="3060" w:type="dxa"/>
          </w:tcPr>
          <w:p w14:paraId="5BA7185A" w14:textId="77777777" w:rsidR="00F41403" w:rsidRPr="00CC287B" w:rsidRDefault="00F41403" w:rsidP="00AA2E41">
            <w:pPr>
              <w:ind w:right="540"/>
              <w:rPr>
                <w:b/>
              </w:rPr>
            </w:pPr>
            <w:r>
              <w:rPr>
                <w:b/>
              </w:rPr>
              <w:t>Username</w:t>
            </w:r>
            <w:r w:rsidRPr="00C401F3">
              <w:rPr>
                <w:color w:val="FF0000"/>
              </w:rPr>
              <w:t>*</w:t>
            </w:r>
          </w:p>
        </w:tc>
        <w:tc>
          <w:tcPr>
            <w:tcW w:w="5688" w:type="dxa"/>
            <w:vAlign w:val="center"/>
          </w:tcPr>
          <w:p w14:paraId="345E0CE3" w14:textId="3593500E" w:rsidR="00F41403" w:rsidRDefault="00F41403" w:rsidP="00AA2E41">
            <w:r>
              <w:t xml:space="preserve">Type your user </w:t>
            </w:r>
            <w:r w:rsidR="00761DF9">
              <w:t>login username</w:t>
            </w:r>
            <w:r>
              <w:t>.</w:t>
            </w:r>
          </w:p>
        </w:tc>
      </w:tr>
      <w:tr w:rsidR="00F41403" w14:paraId="14C4C995" w14:textId="77777777" w:rsidTr="00AA2E41">
        <w:trPr>
          <w:trHeight w:val="70"/>
        </w:trPr>
        <w:tc>
          <w:tcPr>
            <w:tcW w:w="3060" w:type="dxa"/>
          </w:tcPr>
          <w:p w14:paraId="6F9301D8" w14:textId="77777777" w:rsidR="00F41403" w:rsidRPr="00CC287B" w:rsidRDefault="00F41403" w:rsidP="00AA2E41">
            <w:pPr>
              <w:ind w:right="540"/>
              <w:rPr>
                <w:b/>
              </w:rPr>
            </w:pPr>
            <w:r>
              <w:rPr>
                <w:b/>
              </w:rPr>
              <w:t>Password</w:t>
            </w:r>
            <w:r w:rsidRPr="00C401F3">
              <w:rPr>
                <w:color w:val="FF0000"/>
              </w:rPr>
              <w:t>*</w:t>
            </w:r>
          </w:p>
        </w:tc>
        <w:tc>
          <w:tcPr>
            <w:tcW w:w="5688" w:type="dxa"/>
            <w:vAlign w:val="center"/>
          </w:tcPr>
          <w:p w14:paraId="75BAA7D0" w14:textId="77777777" w:rsidR="00F41403" w:rsidRDefault="00F41403" w:rsidP="00AA2E41">
            <w:r>
              <w:t xml:space="preserve">Type your password. </w:t>
            </w:r>
          </w:p>
        </w:tc>
      </w:tr>
      <w:tr w:rsidR="00F41403" w14:paraId="6329D3A1" w14:textId="77777777" w:rsidTr="00AA2E41">
        <w:tc>
          <w:tcPr>
            <w:tcW w:w="3060" w:type="dxa"/>
          </w:tcPr>
          <w:p w14:paraId="5C7605B6" w14:textId="77777777" w:rsidR="00F41403" w:rsidRPr="00F578E5" w:rsidRDefault="00F41403" w:rsidP="00AA2E41">
            <w:pPr>
              <w:ind w:right="540"/>
              <w:rPr>
                <w:b/>
              </w:rPr>
            </w:pPr>
            <w:r>
              <w:rPr>
                <w:b/>
              </w:rPr>
              <w:t>Reason</w:t>
            </w:r>
            <w:r w:rsidRPr="00C401F3">
              <w:rPr>
                <w:color w:val="FF0000"/>
              </w:rPr>
              <w:t>*</w:t>
            </w:r>
          </w:p>
        </w:tc>
        <w:tc>
          <w:tcPr>
            <w:tcW w:w="5688" w:type="dxa"/>
            <w:vAlign w:val="center"/>
          </w:tcPr>
          <w:p w14:paraId="36C5F3E1" w14:textId="77777777" w:rsidR="00F41403" w:rsidRDefault="00F41403" w:rsidP="00AA2E41">
            <w:r>
              <w:t>Type the reason for deactivating this kit template.</w:t>
            </w:r>
          </w:p>
        </w:tc>
      </w:tr>
    </w:tbl>
    <w:p w14:paraId="56A8BFF9" w14:textId="77777777" w:rsidR="00F41403" w:rsidRDefault="00F41403" w:rsidP="00F41403">
      <w:pPr>
        <w:ind w:left="720"/>
      </w:pPr>
    </w:p>
    <w:p w14:paraId="22D9904C" w14:textId="77777777" w:rsidR="00F41403" w:rsidRDefault="00F41403" w:rsidP="00F41403">
      <w:pPr>
        <w:numPr>
          <w:ilvl w:val="0"/>
          <w:numId w:val="109"/>
        </w:numPr>
      </w:pPr>
      <w:r>
        <w:t xml:space="preserve">Click </w:t>
      </w:r>
      <w:r w:rsidRPr="00874EE5">
        <w:rPr>
          <w:b/>
        </w:rPr>
        <w:t>SIGN</w:t>
      </w:r>
      <w:r>
        <w:t xml:space="preserve">. </w:t>
      </w:r>
    </w:p>
    <w:p w14:paraId="0F81691D" w14:textId="77777777" w:rsidR="00F41403" w:rsidRDefault="00F41403" w:rsidP="00F41403">
      <w:pPr>
        <w:ind w:left="720" w:right="540"/>
      </w:pPr>
      <w:r>
        <w:t xml:space="preserve">The kit template is deactivated and its status changes to </w:t>
      </w:r>
      <w:r w:rsidRPr="00983BBA">
        <w:rPr>
          <w:b/>
        </w:rPr>
        <w:t>Inactive</w:t>
      </w:r>
      <w:r w:rsidRPr="00983BBA">
        <w:t xml:space="preserve">. </w:t>
      </w:r>
    </w:p>
    <w:p w14:paraId="72AA252B" w14:textId="77777777" w:rsidR="00F41403" w:rsidRDefault="00F41403" w:rsidP="00F41403">
      <w:pPr>
        <w:ind w:left="720" w:right="540"/>
      </w:pPr>
    </w:p>
    <w:p w14:paraId="0460E633" w14:textId="77777777" w:rsidR="00F41403" w:rsidRDefault="00F41403" w:rsidP="00F41403">
      <w:pPr>
        <w:pStyle w:val="Heading3"/>
      </w:pPr>
      <w:r>
        <w:br w:type="page"/>
      </w:r>
      <w:bookmarkStart w:id="177" w:name="DeleteingKitTemplate"/>
      <w:bookmarkStart w:id="178" w:name="GeneratingKitManifest"/>
      <w:bookmarkStart w:id="179" w:name="_Generating_a_Kit"/>
      <w:bookmarkStart w:id="180" w:name="_Toc295139497"/>
      <w:bookmarkStart w:id="181" w:name="_Toc452394218"/>
      <w:bookmarkStart w:id="182" w:name="_Toc507159120"/>
      <w:bookmarkEnd w:id="177"/>
      <w:bookmarkEnd w:id="178"/>
      <w:bookmarkEnd w:id="179"/>
      <w:r>
        <w:lastRenderedPageBreak/>
        <w:t>Generating a Kit Template Manifest</w:t>
      </w:r>
      <w:bookmarkEnd w:id="180"/>
      <w:r>
        <w:t xml:space="preserve"> Report</w:t>
      </w:r>
      <w:bookmarkEnd w:id="181"/>
      <w:bookmarkEnd w:id="182"/>
    </w:p>
    <w:p w14:paraId="146BE482" w14:textId="77777777" w:rsidR="00F41403" w:rsidRDefault="00F41403" w:rsidP="00F41403"/>
    <w:p w14:paraId="0A2A08A0" w14:textId="77777777" w:rsidR="00F41403" w:rsidRPr="00585562" w:rsidRDefault="00F41403" w:rsidP="00F41403">
      <w:r>
        <w:t>To generate a kit template manifest report</w:t>
      </w:r>
      <w:r w:rsidRPr="00585562">
        <w:t>:</w:t>
      </w:r>
      <w:r>
        <w:br/>
      </w:r>
    </w:p>
    <w:p w14:paraId="09999AD9" w14:textId="706F6FA9" w:rsidR="00F41403" w:rsidRDefault="00F41403" w:rsidP="00F41403">
      <w:pPr>
        <w:numPr>
          <w:ilvl w:val="0"/>
          <w:numId w:val="76"/>
        </w:numPr>
        <w:ind w:right="540"/>
      </w:pPr>
      <w:r>
        <w:t xml:space="preserve">Log on to the application using your </w:t>
      </w:r>
      <w:r w:rsidR="00761DF9">
        <w:t>login</w:t>
      </w:r>
      <w:r>
        <w:t xml:space="preserve"> credentials. </w:t>
      </w:r>
    </w:p>
    <w:p w14:paraId="64D63D90" w14:textId="77777777" w:rsidR="00F41403" w:rsidRDefault="00F41403" w:rsidP="00F41403">
      <w:pPr>
        <w:ind w:left="720" w:right="540"/>
      </w:pPr>
      <w:r>
        <w:t xml:space="preserve">The CIRRASPEC home page appears. </w:t>
      </w:r>
    </w:p>
    <w:p w14:paraId="0A04A923" w14:textId="77777777" w:rsidR="00F41403" w:rsidRDefault="00F41403" w:rsidP="00F41403">
      <w:pPr>
        <w:ind w:left="720" w:right="540"/>
      </w:pPr>
    </w:p>
    <w:p w14:paraId="6FD965CD" w14:textId="77777777" w:rsidR="00F41403" w:rsidRPr="007051E5" w:rsidRDefault="00F41403" w:rsidP="00F41403">
      <w:pPr>
        <w:numPr>
          <w:ilvl w:val="0"/>
          <w:numId w:val="76"/>
        </w:numPr>
        <w:ind w:right="540"/>
      </w:pPr>
      <w:r>
        <w:t xml:space="preserve">Point to the arrow of the </w:t>
      </w:r>
      <w:r>
        <w:rPr>
          <w:b/>
        </w:rPr>
        <w:t xml:space="preserve">IAMS </w:t>
      </w:r>
      <w:r w:rsidRPr="007051E5">
        <w:t>tab, and then click</w:t>
      </w:r>
      <w:r>
        <w:rPr>
          <w:b/>
        </w:rPr>
        <w:t xml:space="preserve"> </w:t>
      </w:r>
      <w:r w:rsidRPr="00EC5321">
        <w:rPr>
          <w:b/>
        </w:rPr>
        <w:t xml:space="preserve">Kits </w:t>
      </w:r>
      <w:r>
        <w:rPr>
          <w:b/>
        </w:rPr>
        <w:t>Designer</w:t>
      </w:r>
      <w:r w:rsidRPr="007051E5">
        <w:t>.</w:t>
      </w:r>
    </w:p>
    <w:p w14:paraId="02234B42" w14:textId="77777777" w:rsidR="00F41403" w:rsidRPr="007051E5" w:rsidRDefault="00F41403" w:rsidP="00F41403">
      <w:pPr>
        <w:ind w:left="720" w:right="540"/>
      </w:pPr>
      <w:r w:rsidRPr="007051E5">
        <w:t xml:space="preserve">The </w:t>
      </w:r>
      <w:r>
        <w:rPr>
          <w:b/>
        </w:rPr>
        <w:t>Kit T</w:t>
      </w:r>
      <w:r w:rsidRPr="004238B2">
        <w:rPr>
          <w:b/>
        </w:rPr>
        <w:t>emplate</w:t>
      </w:r>
      <w:r>
        <w:t xml:space="preserve"> </w:t>
      </w:r>
      <w:r w:rsidRPr="004238B2">
        <w:rPr>
          <w:b/>
        </w:rPr>
        <w:t>Search</w:t>
      </w:r>
      <w:r w:rsidRPr="007051E5">
        <w:t xml:space="preserve"> page appears. </w:t>
      </w:r>
    </w:p>
    <w:p w14:paraId="1F0AD81A" w14:textId="77777777" w:rsidR="00F41403" w:rsidRPr="007051E5" w:rsidRDefault="00F41403" w:rsidP="00F41403">
      <w:pPr>
        <w:ind w:left="720" w:right="540"/>
      </w:pPr>
    </w:p>
    <w:p w14:paraId="7E112EF7" w14:textId="77777777" w:rsidR="00F41403" w:rsidRPr="007051E5" w:rsidRDefault="00F41403" w:rsidP="00F41403">
      <w:pPr>
        <w:numPr>
          <w:ilvl w:val="0"/>
          <w:numId w:val="76"/>
        </w:numPr>
        <w:ind w:right="540"/>
      </w:pPr>
      <w:r w:rsidRPr="007051E5">
        <w:t>Click</w:t>
      </w:r>
      <w:r>
        <w:rPr>
          <w:b/>
        </w:rPr>
        <w:t xml:space="preserve"> SEARCH</w:t>
      </w:r>
      <w:r w:rsidRPr="007051E5">
        <w:t>.</w:t>
      </w:r>
      <w:r>
        <w:rPr>
          <w:b/>
        </w:rPr>
        <w:t xml:space="preserve"> </w:t>
      </w:r>
    </w:p>
    <w:p w14:paraId="7443C28C" w14:textId="77777777" w:rsidR="00F41403" w:rsidRDefault="00F41403" w:rsidP="00F41403">
      <w:pPr>
        <w:ind w:left="720" w:right="540"/>
      </w:pPr>
      <w:r w:rsidRPr="007051E5">
        <w:t>The</w:t>
      </w:r>
      <w:r>
        <w:rPr>
          <w:b/>
        </w:rPr>
        <w:t xml:space="preserve"> </w:t>
      </w:r>
      <w:r w:rsidRPr="007051E5">
        <w:t>kit template search page</w:t>
      </w:r>
      <w:r>
        <w:t xml:space="preserve"> displays a list of kit templates. </w:t>
      </w:r>
      <w:r>
        <w:br/>
      </w:r>
    </w:p>
    <w:p w14:paraId="668B68C5" w14:textId="77777777" w:rsidR="00F41403" w:rsidRDefault="00F41403" w:rsidP="00F41403">
      <w:pPr>
        <w:numPr>
          <w:ilvl w:val="0"/>
          <w:numId w:val="76"/>
        </w:numPr>
        <w:ind w:right="540"/>
      </w:pPr>
      <w:r>
        <w:t>Click the row of the kit template for which you want to generate a report.</w:t>
      </w:r>
    </w:p>
    <w:p w14:paraId="0D3F4DC6" w14:textId="77777777" w:rsidR="00F41403" w:rsidRDefault="00F41403" w:rsidP="00F41403">
      <w:pPr>
        <w:ind w:left="720" w:right="540"/>
      </w:pPr>
      <w:r>
        <w:t xml:space="preserve">The </w:t>
      </w:r>
      <w:r w:rsidRPr="00F22757">
        <w:rPr>
          <w:b/>
        </w:rPr>
        <w:t>View Kit Template</w:t>
      </w:r>
      <w:r>
        <w:t xml:space="preserve"> page appears.</w:t>
      </w:r>
    </w:p>
    <w:p w14:paraId="5097503D" w14:textId="77777777" w:rsidR="00F41403" w:rsidRDefault="00F41403" w:rsidP="00F41403">
      <w:pPr>
        <w:ind w:left="720" w:right="540"/>
      </w:pPr>
    </w:p>
    <w:p w14:paraId="57EE0D8C" w14:textId="77777777" w:rsidR="00F41403" w:rsidRDefault="00F41403" w:rsidP="00F41403">
      <w:pPr>
        <w:numPr>
          <w:ilvl w:val="0"/>
          <w:numId w:val="76"/>
        </w:numPr>
        <w:ind w:right="540"/>
      </w:pPr>
      <w:r>
        <w:t xml:space="preserve">Click </w:t>
      </w:r>
      <w:r w:rsidRPr="003C6AC0">
        <w:rPr>
          <w:b/>
        </w:rPr>
        <w:t>GENERATE REPORT</w:t>
      </w:r>
      <w:r>
        <w:t xml:space="preserve">. </w:t>
      </w:r>
    </w:p>
    <w:p w14:paraId="628AA872" w14:textId="77777777" w:rsidR="00F41403" w:rsidRDefault="00F41403" w:rsidP="00F41403">
      <w:pPr>
        <w:ind w:left="720" w:right="540"/>
      </w:pPr>
      <w:r>
        <w:t xml:space="preserve">The </w:t>
      </w:r>
      <w:r w:rsidRPr="00E733AF">
        <w:rPr>
          <w:b/>
        </w:rPr>
        <w:t>Kit Template Manifest</w:t>
      </w:r>
      <w:r>
        <w:t xml:space="preserve"> report appears in a new window. </w:t>
      </w:r>
      <w:r>
        <w:br/>
      </w:r>
    </w:p>
    <w:p w14:paraId="7C6D0F87" w14:textId="04167E0E" w:rsidR="00F41403" w:rsidRDefault="00F41403" w:rsidP="00F41403">
      <w:pPr>
        <w:pStyle w:val="BodyText"/>
        <w:numPr>
          <w:ilvl w:val="0"/>
          <w:numId w:val="76"/>
        </w:numPr>
      </w:pPr>
      <w:r>
        <w:t xml:space="preserve">View, print and/or save the file, as needed. </w:t>
      </w:r>
      <w:r>
        <w:br/>
      </w:r>
      <w:r w:rsidRPr="00AF38DA">
        <w:rPr>
          <w:b/>
        </w:rPr>
        <w:t>Note</w:t>
      </w:r>
      <w:r>
        <w:t xml:space="preserve">: Hover the cursor over the icons in the horizontal and vertical navigation bars to identify tools for viewing multiple pages, printing the report and saving the file to your desktop. </w:t>
      </w:r>
    </w:p>
    <w:p w14:paraId="6DEE9D20" w14:textId="771C205B" w:rsidR="00700448" w:rsidRDefault="00700448" w:rsidP="00700448">
      <w:pPr>
        <w:pStyle w:val="BodyText"/>
      </w:pPr>
    </w:p>
    <w:p w14:paraId="0D124822" w14:textId="2D4F24DF" w:rsidR="00700448" w:rsidRDefault="00700448" w:rsidP="00700448">
      <w:pPr>
        <w:pStyle w:val="BodyText"/>
        <w:ind w:left="720"/>
        <w:rPr>
          <w:lang w:val="en-US"/>
        </w:rPr>
      </w:pPr>
      <w:r>
        <w:rPr>
          <w:lang w:val="en-US"/>
        </w:rPr>
        <w:t>Example of a report :</w:t>
      </w:r>
    </w:p>
    <w:p w14:paraId="50465315" w14:textId="5FDDEE27" w:rsidR="00700448" w:rsidRPr="00700448" w:rsidRDefault="00700448" w:rsidP="00700448">
      <w:pPr>
        <w:pStyle w:val="BodyText"/>
        <w:ind w:left="720"/>
        <w:rPr>
          <w:lang w:val="en-US"/>
        </w:rPr>
      </w:pPr>
      <w:r>
        <w:rPr>
          <w:lang w:val="en-US"/>
        </w:rPr>
        <w:object w:dxaOrig="1541" w:dyaOrig="1000" w14:anchorId="600641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05pt;height:50pt" o:ole="">
            <v:imagedata r:id="rId42" o:title=""/>
          </v:shape>
          <o:OLEObject Type="Embed" ProgID="AcroExch.Document.11" ShapeID="_x0000_i1025" DrawAspect="Icon" ObjectID="_1580913600" r:id="rId43"/>
        </w:object>
      </w:r>
    </w:p>
    <w:p w14:paraId="7EF9A061" w14:textId="77777777" w:rsidR="00F41403" w:rsidRDefault="00F41403" w:rsidP="00F41403">
      <w:pPr>
        <w:pStyle w:val="BodyText"/>
        <w:ind w:left="720"/>
      </w:pPr>
    </w:p>
    <w:p w14:paraId="6D8598F8" w14:textId="71933791" w:rsidR="00F41403" w:rsidRDefault="00F41403" w:rsidP="00672C35">
      <w:pPr>
        <w:pStyle w:val="Heading1"/>
      </w:pPr>
      <w:r>
        <w:br w:type="page"/>
      </w:r>
      <w:bookmarkStart w:id="183" w:name="_Toc507159121"/>
      <w:r w:rsidR="002E1999">
        <w:lastRenderedPageBreak/>
        <w:t>View and Create Questions to be used in Forms</w:t>
      </w:r>
      <w:bookmarkEnd w:id="183"/>
      <w:r>
        <w:br/>
      </w:r>
    </w:p>
    <w:p w14:paraId="394A502A" w14:textId="77777777" w:rsidR="00F41403" w:rsidRDefault="00F41403" w:rsidP="00F41403">
      <w:pPr>
        <w:pStyle w:val="Heading3"/>
      </w:pPr>
      <w:bookmarkStart w:id="184" w:name="_Toc452394220"/>
      <w:bookmarkStart w:id="185" w:name="_Toc507159122"/>
      <w:r>
        <w:t>Viewing a List of Questions</w:t>
      </w:r>
      <w:bookmarkEnd w:id="184"/>
      <w:bookmarkEnd w:id="185"/>
      <w:r>
        <w:t xml:space="preserve"> </w:t>
      </w:r>
    </w:p>
    <w:p w14:paraId="72F22EA6" w14:textId="77777777" w:rsidR="00F41403" w:rsidRPr="00D47E93" w:rsidRDefault="00F41403" w:rsidP="00F41403"/>
    <w:p w14:paraId="4FF49CE0" w14:textId="77777777" w:rsidR="00F41403" w:rsidRDefault="00F41403" w:rsidP="00F41403">
      <w:pPr>
        <w:ind w:right="540"/>
      </w:pPr>
      <w:r>
        <w:t xml:space="preserve">The </w:t>
      </w:r>
      <w:r>
        <w:rPr>
          <w:b/>
        </w:rPr>
        <w:t>Q</w:t>
      </w:r>
      <w:r w:rsidRPr="00593699">
        <w:rPr>
          <w:b/>
        </w:rPr>
        <w:t xml:space="preserve">uestions </w:t>
      </w:r>
      <w:r>
        <w:rPr>
          <w:b/>
        </w:rPr>
        <w:t>S</w:t>
      </w:r>
      <w:r w:rsidRPr="00593699">
        <w:rPr>
          <w:b/>
        </w:rPr>
        <w:t>earch</w:t>
      </w:r>
      <w:r>
        <w:t xml:space="preserve"> page provides a list </w:t>
      </w:r>
      <w:r w:rsidRPr="00585562">
        <w:t>of</w:t>
      </w:r>
      <w:r>
        <w:t xml:space="preserve"> questions. This page allows you </w:t>
      </w:r>
      <w:r w:rsidRPr="00585562">
        <w:t xml:space="preserve">to search </w:t>
      </w:r>
      <w:r>
        <w:t xml:space="preserve">for questions.  </w:t>
      </w:r>
      <w:r>
        <w:br/>
      </w:r>
    </w:p>
    <w:p w14:paraId="76331FE7" w14:textId="77777777" w:rsidR="00F41403" w:rsidRDefault="00F41403" w:rsidP="00F41403">
      <w:pPr>
        <w:ind w:right="540"/>
      </w:pPr>
      <w:r>
        <w:t>To view the questions search page:</w:t>
      </w:r>
    </w:p>
    <w:p w14:paraId="225BDBA7" w14:textId="77777777" w:rsidR="00F41403" w:rsidRDefault="00F41403" w:rsidP="00F41403">
      <w:pPr>
        <w:ind w:right="540"/>
      </w:pPr>
    </w:p>
    <w:p w14:paraId="39065D86" w14:textId="030FED26" w:rsidR="00F41403" w:rsidRDefault="00F41403" w:rsidP="00F41403">
      <w:pPr>
        <w:numPr>
          <w:ilvl w:val="0"/>
          <w:numId w:val="110"/>
        </w:numPr>
        <w:ind w:right="540"/>
      </w:pPr>
      <w:r>
        <w:t xml:space="preserve">Log on to the application using your </w:t>
      </w:r>
      <w:r w:rsidR="00761DF9">
        <w:t>login</w:t>
      </w:r>
      <w:r>
        <w:t xml:space="preserve"> credentials. </w:t>
      </w:r>
    </w:p>
    <w:p w14:paraId="443EBEF0" w14:textId="77777777" w:rsidR="00F41403" w:rsidRDefault="00F41403" w:rsidP="00F41403">
      <w:pPr>
        <w:ind w:left="720" w:right="540"/>
      </w:pPr>
      <w:r>
        <w:t xml:space="preserve">The CIRRASPEC home page appears. </w:t>
      </w:r>
    </w:p>
    <w:p w14:paraId="362FCE30" w14:textId="77777777" w:rsidR="00F41403" w:rsidRDefault="00F41403" w:rsidP="00F41403">
      <w:pPr>
        <w:ind w:left="720" w:right="540"/>
      </w:pPr>
    </w:p>
    <w:p w14:paraId="6305C879" w14:textId="77777777" w:rsidR="00F41403" w:rsidRPr="007051E5" w:rsidRDefault="00F41403" w:rsidP="00F41403">
      <w:pPr>
        <w:numPr>
          <w:ilvl w:val="0"/>
          <w:numId w:val="110"/>
        </w:numPr>
        <w:ind w:right="540"/>
      </w:pPr>
      <w:r>
        <w:t xml:space="preserve">Point to the arrow of the </w:t>
      </w:r>
      <w:r>
        <w:rPr>
          <w:b/>
        </w:rPr>
        <w:t xml:space="preserve">IAMS </w:t>
      </w:r>
      <w:r w:rsidRPr="007051E5">
        <w:t>tab, and then click</w:t>
      </w:r>
      <w:r>
        <w:rPr>
          <w:b/>
        </w:rPr>
        <w:t xml:space="preserve"> Question</w:t>
      </w:r>
      <w:r w:rsidRPr="00EC5321">
        <w:rPr>
          <w:b/>
        </w:rPr>
        <w:t xml:space="preserve"> </w:t>
      </w:r>
      <w:r>
        <w:rPr>
          <w:b/>
        </w:rPr>
        <w:t>Designer</w:t>
      </w:r>
      <w:r w:rsidRPr="007051E5">
        <w:t>.</w:t>
      </w:r>
    </w:p>
    <w:p w14:paraId="6FE8BD45" w14:textId="77777777" w:rsidR="00F41403" w:rsidRPr="007051E5" w:rsidRDefault="00F41403" w:rsidP="00F41403">
      <w:pPr>
        <w:ind w:left="720" w:right="540"/>
      </w:pPr>
      <w:r w:rsidRPr="007051E5">
        <w:t xml:space="preserve">The </w:t>
      </w:r>
      <w:r>
        <w:rPr>
          <w:b/>
        </w:rPr>
        <w:t>Q</w:t>
      </w:r>
      <w:r w:rsidRPr="00800A70">
        <w:rPr>
          <w:b/>
        </w:rPr>
        <w:t xml:space="preserve">uestions </w:t>
      </w:r>
      <w:r>
        <w:rPr>
          <w:b/>
        </w:rPr>
        <w:t>S</w:t>
      </w:r>
      <w:r w:rsidRPr="00800A70">
        <w:rPr>
          <w:b/>
        </w:rPr>
        <w:t>earch</w:t>
      </w:r>
      <w:r w:rsidRPr="007051E5">
        <w:t xml:space="preserve"> page appears. </w:t>
      </w:r>
    </w:p>
    <w:p w14:paraId="4EB1EECF" w14:textId="77777777" w:rsidR="00F41403" w:rsidRPr="007051E5" w:rsidRDefault="00F41403" w:rsidP="00F41403">
      <w:pPr>
        <w:ind w:left="720" w:right="540"/>
      </w:pPr>
    </w:p>
    <w:p w14:paraId="1B236706" w14:textId="77777777" w:rsidR="00F41403" w:rsidRPr="007051E5" w:rsidRDefault="00F41403" w:rsidP="00F41403">
      <w:pPr>
        <w:numPr>
          <w:ilvl w:val="0"/>
          <w:numId w:val="110"/>
        </w:numPr>
        <w:ind w:right="540"/>
      </w:pPr>
      <w:r w:rsidRPr="007051E5">
        <w:t>Click</w:t>
      </w:r>
      <w:r>
        <w:rPr>
          <w:b/>
        </w:rPr>
        <w:t xml:space="preserve"> SEARCH</w:t>
      </w:r>
      <w:r w:rsidRPr="007051E5">
        <w:t>.</w:t>
      </w:r>
      <w:r>
        <w:rPr>
          <w:b/>
        </w:rPr>
        <w:t xml:space="preserve"> </w:t>
      </w:r>
    </w:p>
    <w:p w14:paraId="38341344" w14:textId="77777777" w:rsidR="00F41403" w:rsidRDefault="00F41403" w:rsidP="00F41403">
      <w:pPr>
        <w:ind w:right="540" w:firstLine="720"/>
      </w:pPr>
      <w:r w:rsidRPr="007051E5">
        <w:t>The</w:t>
      </w:r>
      <w:r>
        <w:rPr>
          <w:b/>
        </w:rPr>
        <w:t xml:space="preserve"> </w:t>
      </w:r>
      <w:r>
        <w:t xml:space="preserve">questions </w:t>
      </w:r>
      <w:r w:rsidRPr="007051E5">
        <w:t>search page</w:t>
      </w:r>
      <w:r>
        <w:t xml:space="preserve"> displays a list of questions.</w:t>
      </w:r>
    </w:p>
    <w:p w14:paraId="40D3F97C" w14:textId="77777777" w:rsidR="00F41403" w:rsidRDefault="00F41403" w:rsidP="00F41403">
      <w:pPr>
        <w:ind w:right="540" w:firstLine="720"/>
      </w:pPr>
    </w:p>
    <w:p w14:paraId="1F16E576" w14:textId="77777777" w:rsidR="00F41403" w:rsidRDefault="00F41403" w:rsidP="00F41403">
      <w:pPr>
        <w:ind w:right="540" w:firstLine="720"/>
      </w:pPr>
      <w:r>
        <w:rPr>
          <w:noProof/>
        </w:rPr>
        <w:drawing>
          <wp:inline distT="0" distB="0" distL="0" distR="0" wp14:anchorId="0BAD55AD" wp14:editId="13BC9269">
            <wp:extent cx="6187493" cy="4372495"/>
            <wp:effectExtent l="19050" t="19050" r="22860" b="285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7005" cy="4379217"/>
                    </a:xfrm>
                    <a:prstGeom prst="rect">
                      <a:avLst/>
                    </a:prstGeom>
                    <a:noFill/>
                    <a:ln w="3175">
                      <a:solidFill>
                        <a:schemeClr val="tx1"/>
                      </a:solidFill>
                    </a:ln>
                  </pic:spPr>
                </pic:pic>
              </a:graphicData>
            </a:graphic>
          </wp:inline>
        </w:drawing>
      </w:r>
    </w:p>
    <w:p w14:paraId="4C6DAA6C" w14:textId="77777777" w:rsidR="00F41403" w:rsidRDefault="00F41403" w:rsidP="00F41403">
      <w:pPr>
        <w:pStyle w:val="Figure"/>
        <w:tabs>
          <w:tab w:val="clear" w:pos="1710"/>
        </w:tabs>
        <w:ind w:left="2070" w:hanging="1350"/>
      </w:pPr>
      <w:r>
        <w:t>Questions Search page</w:t>
      </w:r>
    </w:p>
    <w:p w14:paraId="262FC0CF" w14:textId="77777777" w:rsidR="00F41403" w:rsidRDefault="00F41403" w:rsidP="00F41403">
      <w:pPr>
        <w:rPr>
          <w:lang w:eastAsia="x-none"/>
        </w:rPr>
      </w:pPr>
    </w:p>
    <w:p w14:paraId="11049B4C" w14:textId="77777777" w:rsidR="00F41403" w:rsidRDefault="00F41403" w:rsidP="00F41403">
      <w:pPr>
        <w:rPr>
          <w:lang w:eastAsia="x-none"/>
        </w:rPr>
      </w:pPr>
    </w:p>
    <w:p w14:paraId="78C65AC5" w14:textId="5FF98DC6" w:rsidR="00F41403" w:rsidRDefault="00F41403" w:rsidP="00F41403">
      <w:pPr>
        <w:ind w:left="720"/>
      </w:pPr>
      <w:r w:rsidRPr="008B5A78">
        <w:rPr>
          <w:b/>
        </w:rPr>
        <w:t>Note:</w:t>
      </w:r>
      <w:r>
        <w:t xml:space="preserve"> To re-sort the list, click </w:t>
      </w:r>
      <w:r>
        <w:rPr>
          <w:lang w:eastAsia="x-none"/>
        </w:rPr>
        <w:t xml:space="preserve">the </w:t>
      </w:r>
      <w:r w:rsidRPr="0033438F">
        <w:rPr>
          <w:lang w:eastAsia="x-none"/>
        </w:rPr>
        <w:t>header</w:t>
      </w:r>
      <w:r>
        <w:rPr>
          <w:lang w:eastAsia="x-none"/>
        </w:rPr>
        <w:t xml:space="preserve"> of the column by which you want to sort.</w:t>
      </w:r>
      <w:r>
        <w:t xml:space="preserve"> For more information about other ways to sort the list, see </w:t>
      </w:r>
      <w:hyperlink w:anchor="_Sorting_Search_Results_2" w:history="1">
        <w:r w:rsidRPr="00413008">
          <w:rPr>
            <w:rStyle w:val="Hyperlink"/>
            <w:b/>
          </w:rPr>
          <w:t>Sorting Search Results</w:t>
        </w:r>
      </w:hyperlink>
      <w:r>
        <w:t xml:space="preserve"> </w:t>
      </w:r>
    </w:p>
    <w:p w14:paraId="6C951F31" w14:textId="77777777" w:rsidR="00F41403" w:rsidRDefault="00F41403" w:rsidP="00F41403"/>
    <w:p w14:paraId="2FDA7CBC" w14:textId="77777777" w:rsidR="00F41403" w:rsidRDefault="00F41403" w:rsidP="00F41403"/>
    <w:p w14:paraId="6BEFFB5B" w14:textId="77777777" w:rsidR="00F41403" w:rsidRDefault="00F41403" w:rsidP="00F41403">
      <w:pPr>
        <w:ind w:right="540"/>
      </w:pPr>
      <w:r>
        <w:t>On the questions search page, the System Administrator can initiate the following tasks:</w:t>
      </w:r>
    </w:p>
    <w:p w14:paraId="708AC1B3" w14:textId="77777777" w:rsidR="00F41403" w:rsidRDefault="00F41403" w:rsidP="00F41403">
      <w:pPr>
        <w:numPr>
          <w:ilvl w:val="0"/>
          <w:numId w:val="30"/>
        </w:numPr>
        <w:ind w:right="540"/>
      </w:pPr>
      <w:r w:rsidRPr="00FD36AA">
        <w:rPr>
          <w:b/>
          <w:lang w:eastAsia="x-none"/>
        </w:rPr>
        <w:t xml:space="preserve">Print a </w:t>
      </w:r>
      <w:r>
        <w:rPr>
          <w:b/>
          <w:lang w:eastAsia="x-none"/>
        </w:rPr>
        <w:t>question</w:t>
      </w:r>
      <w:r w:rsidRPr="00FD36AA">
        <w:rPr>
          <w:b/>
          <w:lang w:eastAsia="x-none"/>
        </w:rPr>
        <w:t xml:space="preserve"> list as an excel spreadsheet:</w:t>
      </w:r>
      <w:r>
        <w:rPr>
          <w:lang w:eastAsia="x-none"/>
        </w:rPr>
        <w:t xml:space="preserve"> Click the </w:t>
      </w:r>
      <w:r w:rsidRPr="00FF0EA7">
        <w:rPr>
          <w:b/>
          <w:lang w:eastAsia="x-none"/>
        </w:rPr>
        <w:t xml:space="preserve">Export </w:t>
      </w:r>
      <w:r>
        <w:rPr>
          <w:b/>
          <w:lang w:eastAsia="x-none"/>
        </w:rPr>
        <w:t xml:space="preserve">current view </w:t>
      </w:r>
      <w:r w:rsidRPr="00FF0EA7">
        <w:rPr>
          <w:b/>
          <w:lang w:eastAsia="x-none"/>
        </w:rPr>
        <w:t>to CSV</w:t>
      </w:r>
      <w:r>
        <w:rPr>
          <w:lang w:eastAsia="x-none"/>
        </w:rPr>
        <w:t xml:space="preserve"> icon </w:t>
      </w:r>
      <w:r>
        <w:rPr>
          <w:noProof/>
        </w:rPr>
        <w:drawing>
          <wp:inline distT="0" distB="0" distL="0" distR="0" wp14:anchorId="44498157" wp14:editId="52F3AD1D">
            <wp:extent cx="266065" cy="266065"/>
            <wp:effectExtent l="0" t="0" r="635"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l="21729" t="28477" r="75697" b="68285"/>
                    <a:stretch>
                      <a:fillRect/>
                    </a:stretch>
                  </pic:blipFill>
                  <pic:spPr bwMode="auto">
                    <a:xfrm>
                      <a:off x="0" y="0"/>
                      <a:ext cx="266065" cy="266065"/>
                    </a:xfrm>
                    <a:prstGeom prst="rect">
                      <a:avLst/>
                    </a:prstGeom>
                    <a:noFill/>
                    <a:ln>
                      <a:noFill/>
                    </a:ln>
                  </pic:spPr>
                </pic:pic>
              </a:graphicData>
            </a:graphic>
          </wp:inline>
        </w:drawing>
      </w:r>
      <w:r>
        <w:t xml:space="preserve">, and then in the </w:t>
      </w:r>
      <w:r w:rsidRPr="00D219DF">
        <w:rPr>
          <w:b/>
        </w:rPr>
        <w:t>File Download</w:t>
      </w:r>
      <w:r>
        <w:t xml:space="preserve"> window, click </w:t>
      </w:r>
      <w:r w:rsidRPr="00FD36AA">
        <w:rPr>
          <w:b/>
        </w:rPr>
        <w:t>Save</w:t>
      </w:r>
      <w:r>
        <w:t xml:space="preserve">. The question list file is saved to your machine for viewing/printing. </w:t>
      </w:r>
      <w:r>
        <w:br/>
      </w:r>
    </w:p>
    <w:p w14:paraId="1635E2BF" w14:textId="03C0C6CA" w:rsidR="00F41403" w:rsidRPr="00A4438C" w:rsidRDefault="00F41403" w:rsidP="00F41403">
      <w:pPr>
        <w:numPr>
          <w:ilvl w:val="0"/>
          <w:numId w:val="30"/>
        </w:numPr>
        <w:ind w:right="540"/>
      </w:pPr>
      <w:r w:rsidRPr="00F633DB">
        <w:rPr>
          <w:b/>
        </w:rPr>
        <w:t>Perform a search</w:t>
      </w:r>
      <w:r>
        <w:rPr>
          <w:b/>
        </w:rPr>
        <w:t xml:space="preserve"> for a question</w:t>
      </w:r>
      <w:r>
        <w:t xml:space="preserve">: </w:t>
      </w:r>
      <w:r w:rsidRPr="00FD36AA">
        <w:t xml:space="preserve">For more information about how to </w:t>
      </w:r>
      <w:r>
        <w:t>search for</w:t>
      </w:r>
      <w:r w:rsidRPr="00FD36AA">
        <w:t xml:space="preserve"> </w:t>
      </w:r>
      <w:r>
        <w:t>a specific</w:t>
      </w:r>
      <w:r w:rsidRPr="00FD36AA">
        <w:t xml:space="preserve"> </w:t>
      </w:r>
      <w:r>
        <w:t>question or a group of questions</w:t>
      </w:r>
      <w:r w:rsidRPr="00FD36AA">
        <w:t>, see</w:t>
      </w:r>
      <w:r>
        <w:t xml:space="preserve"> </w:t>
      </w:r>
      <w:hyperlink w:anchor="PerformingQuestionsSearch" w:history="1">
        <w:r w:rsidRPr="00A11C56">
          <w:rPr>
            <w:rStyle w:val="Hyperlink"/>
            <w:b/>
          </w:rPr>
          <w:t>Performing a Search on the Questions Search Page</w:t>
        </w:r>
      </w:hyperlink>
      <w:r>
        <w:t>.</w:t>
      </w:r>
      <w:r>
        <w:br/>
      </w:r>
    </w:p>
    <w:p w14:paraId="2C487076" w14:textId="1596EF67" w:rsidR="00F41403" w:rsidRDefault="00F41403" w:rsidP="00F41403">
      <w:pPr>
        <w:numPr>
          <w:ilvl w:val="0"/>
          <w:numId w:val="30"/>
        </w:numPr>
        <w:ind w:right="540"/>
      </w:pPr>
      <w:r w:rsidRPr="00E66200">
        <w:rPr>
          <w:b/>
          <w:lang w:eastAsia="x-none"/>
        </w:rPr>
        <w:t>View details of a question:</w:t>
      </w:r>
      <w:r>
        <w:rPr>
          <w:lang w:eastAsia="x-none"/>
        </w:rPr>
        <w:t xml:space="preserve"> </w:t>
      </w:r>
      <w:r w:rsidRPr="00FD36AA">
        <w:t xml:space="preserve">For more information about how to view the details of a </w:t>
      </w:r>
      <w:r>
        <w:t>question</w:t>
      </w:r>
      <w:r w:rsidRPr="00FD36AA">
        <w:t xml:space="preserve">, see </w:t>
      </w:r>
      <w:hyperlink w:anchor="ViewingQuestionDetails" w:history="1">
        <w:r w:rsidRPr="00E66200">
          <w:rPr>
            <w:rStyle w:val="Hyperlink"/>
            <w:b/>
          </w:rPr>
          <w:t>Viewing the Question Details</w:t>
        </w:r>
      </w:hyperlink>
      <w:r>
        <w:t>.</w:t>
      </w:r>
      <w:r>
        <w:br/>
      </w:r>
    </w:p>
    <w:p w14:paraId="720F25BF" w14:textId="5A6B08D9" w:rsidR="00F41403" w:rsidRPr="00937A75" w:rsidRDefault="00F41403" w:rsidP="00F41403">
      <w:pPr>
        <w:numPr>
          <w:ilvl w:val="0"/>
          <w:numId w:val="30"/>
        </w:numPr>
        <w:ind w:right="540"/>
      </w:pPr>
      <w:r w:rsidRPr="00CA5771">
        <w:rPr>
          <w:b/>
        </w:rPr>
        <w:t xml:space="preserve">Create a new </w:t>
      </w:r>
      <w:r>
        <w:rPr>
          <w:b/>
        </w:rPr>
        <w:t>question</w:t>
      </w:r>
      <w:r w:rsidRPr="00CA5771">
        <w:rPr>
          <w:b/>
        </w:rPr>
        <w:t>:</w:t>
      </w:r>
      <w:r>
        <w:t xml:space="preserve"> </w:t>
      </w:r>
      <w:r w:rsidRPr="00FD36AA">
        <w:t xml:space="preserve">For more information about how to </w:t>
      </w:r>
      <w:r>
        <w:t>create a new</w:t>
      </w:r>
      <w:r w:rsidRPr="00FD36AA">
        <w:t xml:space="preserve"> a </w:t>
      </w:r>
      <w:r>
        <w:t>question</w:t>
      </w:r>
      <w:r w:rsidRPr="00FD36AA">
        <w:t>, see</w:t>
      </w:r>
      <w:r>
        <w:t xml:space="preserve"> </w:t>
      </w:r>
      <w:hyperlink w:anchor="_Creating_a_Question" w:history="1">
        <w:r w:rsidRPr="00A11C56">
          <w:rPr>
            <w:rStyle w:val="Hyperlink"/>
            <w:b/>
          </w:rPr>
          <w:t>Creating a Question</w:t>
        </w:r>
      </w:hyperlink>
      <w:r w:rsidRPr="00800A70">
        <w:rPr>
          <w:b/>
        </w:rPr>
        <w:t>.</w:t>
      </w:r>
    </w:p>
    <w:p w14:paraId="4A280A25" w14:textId="77777777" w:rsidR="00F41403" w:rsidRDefault="00F41403" w:rsidP="00F41403">
      <w:pPr>
        <w:ind w:left="720" w:right="540"/>
        <w:rPr>
          <w:b/>
        </w:rPr>
      </w:pPr>
    </w:p>
    <w:p w14:paraId="7D1A0DB9" w14:textId="77777777" w:rsidR="00F41403" w:rsidRDefault="00F41403" w:rsidP="00F41403">
      <w:pPr>
        <w:pStyle w:val="Heading3"/>
      </w:pPr>
      <w:r>
        <w:rPr>
          <w:b w:val="0"/>
        </w:rPr>
        <w:br w:type="page"/>
      </w:r>
      <w:bookmarkStart w:id="186" w:name="PerformingQuestionsSearch"/>
      <w:bookmarkStart w:id="187" w:name="_Toc452394221"/>
      <w:bookmarkStart w:id="188" w:name="_Toc507159123"/>
      <w:bookmarkEnd w:id="186"/>
      <w:r>
        <w:lastRenderedPageBreak/>
        <w:t>Performing a Search on the Questions Search Page</w:t>
      </w:r>
      <w:bookmarkEnd w:id="187"/>
      <w:bookmarkEnd w:id="188"/>
    </w:p>
    <w:p w14:paraId="6B8D5BB4" w14:textId="77777777" w:rsidR="00F41403" w:rsidRPr="001353FA" w:rsidRDefault="00F41403" w:rsidP="00F41403"/>
    <w:p w14:paraId="2903FF01" w14:textId="77777777" w:rsidR="00F41403" w:rsidRPr="001459E8" w:rsidRDefault="00F41403" w:rsidP="00F41403">
      <w:r w:rsidRPr="001459E8">
        <w:t xml:space="preserve">To search for a </w:t>
      </w:r>
      <w:r>
        <w:t>specific question or a group of questions:</w:t>
      </w:r>
    </w:p>
    <w:p w14:paraId="195A9186" w14:textId="77777777" w:rsidR="00F41403" w:rsidRDefault="00F41403" w:rsidP="00F41403"/>
    <w:p w14:paraId="428D7215" w14:textId="77777777" w:rsidR="00F41403" w:rsidRDefault="00F41403" w:rsidP="00F41403">
      <w:pPr>
        <w:numPr>
          <w:ilvl w:val="0"/>
          <w:numId w:val="145"/>
        </w:numPr>
        <w:ind w:right="540"/>
      </w:pPr>
      <w:r>
        <w:t xml:space="preserve">Point to the arrow of the </w:t>
      </w:r>
      <w:r w:rsidRPr="007F0C8A">
        <w:rPr>
          <w:b/>
        </w:rPr>
        <w:t>IA</w:t>
      </w:r>
      <w:r w:rsidRPr="00F9517E">
        <w:rPr>
          <w:b/>
        </w:rPr>
        <w:t>MS</w:t>
      </w:r>
      <w:r>
        <w:t xml:space="preserve"> tab, and then c</w:t>
      </w:r>
      <w:r w:rsidRPr="00585562">
        <w:t xml:space="preserve">lick </w:t>
      </w:r>
      <w:r>
        <w:rPr>
          <w:b/>
        </w:rPr>
        <w:t>Question Designer</w:t>
      </w:r>
      <w:r w:rsidRPr="00585562">
        <w:t xml:space="preserve">. </w:t>
      </w:r>
      <w:r>
        <w:br/>
      </w:r>
      <w:r w:rsidRPr="00585562">
        <w:t xml:space="preserve">The </w:t>
      </w:r>
      <w:r>
        <w:rPr>
          <w:b/>
        </w:rPr>
        <w:t>Questions S</w:t>
      </w:r>
      <w:r w:rsidRPr="00FB4A09">
        <w:rPr>
          <w:b/>
        </w:rPr>
        <w:t>earch</w:t>
      </w:r>
      <w:r w:rsidRPr="00585562">
        <w:t xml:space="preserve"> </w:t>
      </w:r>
      <w:r>
        <w:t>page appears.</w:t>
      </w:r>
      <w:r>
        <w:br/>
      </w:r>
    </w:p>
    <w:p w14:paraId="475E7681" w14:textId="77777777" w:rsidR="00F41403" w:rsidRDefault="00F41403" w:rsidP="00F41403">
      <w:pPr>
        <w:numPr>
          <w:ilvl w:val="0"/>
          <w:numId w:val="145"/>
        </w:numPr>
        <w:ind w:right="540"/>
      </w:pPr>
      <w:r>
        <w:t xml:space="preserve">Click </w:t>
      </w:r>
      <w:r w:rsidRPr="00F40D78">
        <w:rPr>
          <w:b/>
        </w:rPr>
        <w:t>SEARCH</w:t>
      </w:r>
      <w:r>
        <w:t>.</w:t>
      </w:r>
      <w:r>
        <w:br/>
        <w:t>The questions s</w:t>
      </w:r>
      <w:r w:rsidRPr="00AE5860">
        <w:t xml:space="preserve">earch </w:t>
      </w:r>
      <w:r>
        <w:t xml:space="preserve">page displays the </w:t>
      </w:r>
      <w:r w:rsidRPr="00A11C56">
        <w:rPr>
          <w:b/>
        </w:rPr>
        <w:t>Search</w:t>
      </w:r>
      <w:r>
        <w:t xml:space="preserve"> </w:t>
      </w:r>
      <w:r w:rsidRPr="00A11C56">
        <w:rPr>
          <w:b/>
        </w:rPr>
        <w:t xml:space="preserve">Questions </w:t>
      </w:r>
      <w:r>
        <w:t>pane.</w:t>
      </w:r>
    </w:p>
    <w:p w14:paraId="0DF51BC4" w14:textId="77777777" w:rsidR="00F41403" w:rsidRDefault="00F41403" w:rsidP="00F41403">
      <w:r>
        <w:rPr>
          <w:noProof/>
        </w:rPr>
        <mc:AlternateContent>
          <mc:Choice Requires="wps">
            <w:drawing>
              <wp:anchor distT="0" distB="0" distL="114300" distR="114300" simplePos="0" relativeHeight="251689472" behindDoc="0" locked="0" layoutInCell="1" allowOverlap="1" wp14:anchorId="69450873" wp14:editId="18621898">
                <wp:simplePos x="0" y="0"/>
                <wp:positionH relativeFrom="column">
                  <wp:posOffset>464185</wp:posOffset>
                </wp:positionH>
                <wp:positionV relativeFrom="paragraph">
                  <wp:posOffset>118745</wp:posOffset>
                </wp:positionV>
                <wp:extent cx="2035810" cy="443865"/>
                <wp:effectExtent l="0" t="1270" r="0" b="2540"/>
                <wp:wrapNone/>
                <wp:docPr id="143" name="Text Box 88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5810" cy="4438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F7EDC0" w14:textId="77777777" w:rsidR="00765428" w:rsidRPr="002622E4" w:rsidRDefault="00765428" w:rsidP="00F41403">
                            <w:r>
                              <w:t>Arrow hides/displays the Search Questions pane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9450873" id="Text Box 8871" o:spid="_x0000_s1031" type="#_x0000_t202" style="position:absolute;margin-left:36.55pt;margin-top:9.35pt;width:160.3pt;height:34.9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" stroked="f">
                <v:textbox>
                  <w:txbxContent>
                    <w:p w14:paraId="5EF7EDC0" w14:textId="77777777" w:rsidR="00765428" w:rsidRPr="002622E4" w:rsidRDefault="00765428" w:rsidP="00F41403">
                      <w:r>
                        <w:t>Arrow hides/displays the Search Questions pane</w:t>
                      </w:r>
                    </w:p>
                  </w:txbxContent>
                </v:textbox>
              </v:shape>
            </w:pict>
          </mc:Fallback>
        </mc:AlternateContent>
      </w:r>
    </w:p>
    <w:p w14:paraId="0F36ED12" w14:textId="77777777" w:rsidR="00F41403" w:rsidRDefault="00F41403" w:rsidP="00F41403"/>
    <w:p w14:paraId="49318E3A" w14:textId="77777777" w:rsidR="00F41403" w:rsidRDefault="00F41403" w:rsidP="00F41403">
      <w:r>
        <w:rPr>
          <w:noProof/>
        </w:rPr>
        <mc:AlternateContent>
          <mc:Choice Requires="wps">
            <w:drawing>
              <wp:anchor distT="0" distB="0" distL="114300" distR="114300" simplePos="0" relativeHeight="251690496" behindDoc="0" locked="0" layoutInCell="1" allowOverlap="1" wp14:anchorId="06563984" wp14:editId="34E93C91">
                <wp:simplePos x="0" y="0"/>
                <wp:positionH relativeFrom="column">
                  <wp:posOffset>1136015</wp:posOffset>
                </wp:positionH>
                <wp:positionV relativeFrom="line">
                  <wp:posOffset>158115</wp:posOffset>
                </wp:positionV>
                <wp:extent cx="294005" cy="614680"/>
                <wp:effectExtent l="12065" t="9525" r="55880" b="42545"/>
                <wp:wrapNone/>
                <wp:docPr id="142" name="Line 88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4005" cy="61468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4E54B5C" id="Line 8872" o:spid="_x0000_s1026" style="position:absolute;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89.45pt,12.45pt" to="112.6pt,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">
                <v:stroke endarrow="block"/>
                <w10:wrap anchory="line"/>
              </v:line>
            </w:pict>
          </mc:Fallback>
        </mc:AlternateContent>
      </w:r>
    </w:p>
    <w:p w14:paraId="0D2A13E0" w14:textId="77777777" w:rsidR="00F41403" w:rsidRPr="00A340E8" w:rsidRDefault="00F41403" w:rsidP="00F41403"/>
    <w:p w14:paraId="224932D2" w14:textId="77777777" w:rsidR="00F41403" w:rsidRPr="001B3A27" w:rsidRDefault="00F41403" w:rsidP="00F41403">
      <w:pPr>
        <w:ind w:left="720"/>
      </w:pPr>
      <w:r>
        <w:rPr>
          <w:noProof/>
        </w:rPr>
        <w:drawing>
          <wp:inline distT="0" distB="0" distL="0" distR="0" wp14:anchorId="72C568AE" wp14:editId="1A4DCB88">
            <wp:extent cx="6187493" cy="4372495"/>
            <wp:effectExtent l="19050" t="19050" r="22860" b="285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7005" cy="4379217"/>
                    </a:xfrm>
                    <a:prstGeom prst="rect">
                      <a:avLst/>
                    </a:prstGeom>
                    <a:noFill/>
                    <a:ln w="3175">
                      <a:solidFill>
                        <a:schemeClr val="tx1"/>
                      </a:solidFill>
                    </a:ln>
                  </pic:spPr>
                </pic:pic>
              </a:graphicData>
            </a:graphic>
          </wp:inline>
        </w:drawing>
      </w:r>
    </w:p>
    <w:p w14:paraId="6D2F6FD6" w14:textId="77777777" w:rsidR="00F41403" w:rsidRDefault="00F41403" w:rsidP="00F41403">
      <w:pPr>
        <w:pStyle w:val="Figure"/>
        <w:tabs>
          <w:tab w:val="clear" w:pos="1710"/>
        </w:tabs>
        <w:ind w:left="2070" w:hanging="1350"/>
      </w:pPr>
      <w:r>
        <w:t>Question Search page</w:t>
      </w:r>
      <w:r w:rsidRPr="00E63C3C">
        <w:t xml:space="preserve"> </w:t>
      </w:r>
    </w:p>
    <w:p w14:paraId="4FE264DE" w14:textId="77777777" w:rsidR="00F41403" w:rsidRDefault="00F41403" w:rsidP="00F41403">
      <w:pPr>
        <w:ind w:left="720" w:right="540"/>
      </w:pPr>
    </w:p>
    <w:p w14:paraId="3B4489DE" w14:textId="77777777" w:rsidR="00F41403" w:rsidRDefault="00F41403" w:rsidP="00F41403">
      <w:pPr>
        <w:numPr>
          <w:ilvl w:val="0"/>
          <w:numId w:val="145"/>
        </w:numPr>
        <w:ind w:right="540"/>
      </w:pPr>
      <w:r w:rsidRPr="00E63C3C">
        <w:t xml:space="preserve">Specify </w:t>
      </w:r>
      <w:r>
        <w:t xml:space="preserve">your </w:t>
      </w:r>
      <w:r w:rsidRPr="00E63C3C">
        <w:t xml:space="preserve">search criteria by completing </w:t>
      </w:r>
      <w:r>
        <w:t xml:space="preserve">one or more </w:t>
      </w:r>
      <w:r w:rsidRPr="00E63C3C">
        <w:t>fields</w:t>
      </w:r>
      <w:r>
        <w:t xml:space="preserve"> in the </w:t>
      </w:r>
      <w:r w:rsidRPr="00EC7BEA">
        <w:rPr>
          <w:b/>
        </w:rPr>
        <w:t>Search</w:t>
      </w:r>
      <w:r>
        <w:t xml:space="preserve"> </w:t>
      </w:r>
      <w:r>
        <w:rPr>
          <w:b/>
        </w:rPr>
        <w:t xml:space="preserve">Questions </w:t>
      </w:r>
      <w:r>
        <w:t xml:space="preserve">pane. </w:t>
      </w:r>
    </w:p>
    <w:p w14:paraId="4F69CEBB" w14:textId="77777777" w:rsidR="00F41403" w:rsidRPr="0070334C" w:rsidRDefault="00F41403" w:rsidP="00F41403">
      <w:pPr>
        <w:ind w:left="720" w:right="540"/>
        <w:rPr>
          <w:b/>
        </w:rPr>
      </w:pPr>
      <w:r>
        <w:rPr>
          <w:b/>
        </w:rPr>
        <w:br/>
      </w:r>
      <w:r w:rsidRPr="0070334C">
        <w:rPr>
          <w:b/>
        </w:rPr>
        <w:t xml:space="preserve">Note: </w:t>
      </w:r>
    </w:p>
    <w:p w14:paraId="292CC7E8" w14:textId="77777777" w:rsidR="00F41403" w:rsidRDefault="00F41403" w:rsidP="00F41403">
      <w:pPr>
        <w:numPr>
          <w:ilvl w:val="0"/>
          <w:numId w:val="19"/>
        </w:numPr>
        <w:ind w:left="1440" w:right="540"/>
      </w:pPr>
      <w:r>
        <w:t xml:space="preserve">You can use one field or a combination of fields to search for questions. </w:t>
      </w:r>
    </w:p>
    <w:p w14:paraId="35FDDF4E" w14:textId="77777777" w:rsidR="00F41403" w:rsidRDefault="00F41403" w:rsidP="00F41403">
      <w:pPr>
        <w:numPr>
          <w:ilvl w:val="0"/>
          <w:numId w:val="19"/>
        </w:numPr>
        <w:ind w:left="1440" w:right="540"/>
      </w:pPr>
      <w:r>
        <w:t xml:space="preserve">You can type the full or partial value in a search field along with an asterisk (*) before or after the partial value. For example, if you type </w:t>
      </w:r>
      <w:r>
        <w:rPr>
          <w:b/>
        </w:rPr>
        <w:t>02</w:t>
      </w:r>
      <w:r w:rsidRPr="00914542">
        <w:rPr>
          <w:b/>
        </w:rPr>
        <w:t>*</w:t>
      </w:r>
      <w:r>
        <w:t xml:space="preserve">, you obtain records that begin with 02. If you type </w:t>
      </w:r>
      <w:r w:rsidRPr="00914542">
        <w:rPr>
          <w:b/>
        </w:rPr>
        <w:t>*02</w:t>
      </w:r>
      <w:r>
        <w:t>, you obtain records that end with 02</w:t>
      </w:r>
    </w:p>
    <w:p w14:paraId="676C8CE0" w14:textId="77777777" w:rsidR="00F41403" w:rsidRDefault="00F41403" w:rsidP="00F41403">
      <w:pPr>
        <w:ind w:left="720" w:right="540"/>
      </w:pPr>
    </w:p>
    <w:p w14:paraId="4A654989" w14:textId="77777777" w:rsidR="00F41403" w:rsidRDefault="00F41403" w:rsidP="00F41403">
      <w:pPr>
        <w:ind w:left="720" w:right="540"/>
      </w:pPr>
      <w:r>
        <w:lastRenderedPageBreak/>
        <w:t>Following table lists each search field and its description.</w:t>
      </w:r>
      <w:r>
        <w:br/>
      </w:r>
    </w:p>
    <w:p w14:paraId="2AC2F6A5" w14:textId="2EAB0A03" w:rsidR="00F41403" w:rsidRDefault="00F41403" w:rsidP="00F41403">
      <w:pPr>
        <w:pStyle w:val="Caption"/>
        <w:ind w:firstLine="720"/>
      </w:pPr>
      <w:r>
        <w:t xml:space="preserve">Table </w:t>
      </w:r>
      <w:fldSimple w:instr=" SEQ Figure \* ARABIC ">
        <w:r w:rsidR="006A4F84">
          <w:rPr>
            <w:noProof/>
          </w:rPr>
          <w:t>15</w:t>
        </w:r>
      </w:fldSimple>
      <w:r>
        <w:t>: Questions search fields</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0"/>
        <w:gridCol w:w="8010"/>
      </w:tblGrid>
      <w:tr w:rsidR="00F41403" w:rsidRPr="007A152E" w14:paraId="1484A80B" w14:textId="77777777" w:rsidTr="00AA2E41">
        <w:trPr>
          <w:cantSplit/>
          <w:trHeight w:val="288"/>
          <w:tblHeader/>
        </w:trPr>
        <w:tc>
          <w:tcPr>
            <w:tcW w:w="1800" w:type="dxa"/>
            <w:shd w:val="clear" w:color="auto" w:fill="BFBFBF"/>
            <w:vAlign w:val="center"/>
          </w:tcPr>
          <w:p w14:paraId="147CE4AC" w14:textId="77777777" w:rsidR="00F41403" w:rsidRPr="007A152E" w:rsidRDefault="00F41403" w:rsidP="00AA2E41">
            <w:pPr>
              <w:rPr>
                <w:b/>
              </w:rPr>
            </w:pPr>
            <w:r>
              <w:rPr>
                <w:b/>
              </w:rPr>
              <w:t>Field</w:t>
            </w:r>
          </w:p>
        </w:tc>
        <w:tc>
          <w:tcPr>
            <w:tcW w:w="8010" w:type="dxa"/>
            <w:shd w:val="clear" w:color="auto" w:fill="BFBFBF"/>
            <w:vAlign w:val="center"/>
          </w:tcPr>
          <w:p w14:paraId="165D4DF7" w14:textId="77777777" w:rsidR="00F41403" w:rsidRPr="007A152E" w:rsidRDefault="00F41403" w:rsidP="00AA2E41">
            <w:pPr>
              <w:rPr>
                <w:b/>
              </w:rPr>
            </w:pPr>
            <w:r w:rsidRPr="007A152E">
              <w:rPr>
                <w:b/>
              </w:rPr>
              <w:t>Description</w:t>
            </w:r>
          </w:p>
        </w:tc>
      </w:tr>
      <w:tr w:rsidR="00F41403" w14:paraId="0A31C9D3" w14:textId="77777777" w:rsidTr="00AA2E41">
        <w:trPr>
          <w:cantSplit/>
          <w:trHeight w:val="288"/>
        </w:trPr>
        <w:tc>
          <w:tcPr>
            <w:tcW w:w="1800" w:type="dxa"/>
            <w:vAlign w:val="center"/>
          </w:tcPr>
          <w:p w14:paraId="402F6106" w14:textId="77777777" w:rsidR="00F41403" w:rsidRDefault="00F41403" w:rsidP="00AA2E41">
            <w:pPr>
              <w:rPr>
                <w:b/>
              </w:rPr>
            </w:pPr>
            <w:r>
              <w:rPr>
                <w:b/>
              </w:rPr>
              <w:t>Question Category</w:t>
            </w:r>
          </w:p>
        </w:tc>
        <w:tc>
          <w:tcPr>
            <w:tcW w:w="8010" w:type="dxa"/>
            <w:vAlign w:val="center"/>
          </w:tcPr>
          <w:p w14:paraId="74A9F167" w14:textId="77777777" w:rsidR="00F41403" w:rsidRDefault="00F41403" w:rsidP="00AA2E41">
            <w:r>
              <w:t>Click appropriate category to search for all questions of this category.</w:t>
            </w:r>
          </w:p>
          <w:p w14:paraId="369EEE89" w14:textId="77777777" w:rsidR="00F41403" w:rsidRDefault="00F41403" w:rsidP="00AA2E41">
            <w:r w:rsidRPr="00C755B5">
              <w:rPr>
                <w:b/>
              </w:rPr>
              <w:t xml:space="preserve">Note: </w:t>
            </w:r>
            <w:r>
              <w:t xml:space="preserve">To search for questions of any category, click </w:t>
            </w:r>
            <w:r w:rsidRPr="00C755B5">
              <w:rPr>
                <w:b/>
              </w:rPr>
              <w:t>All</w:t>
            </w:r>
            <w:r>
              <w:t xml:space="preserve">.  </w:t>
            </w:r>
          </w:p>
        </w:tc>
      </w:tr>
      <w:tr w:rsidR="00F41403" w14:paraId="1EAA4D2A" w14:textId="77777777" w:rsidTr="00AA2E41">
        <w:trPr>
          <w:cantSplit/>
          <w:trHeight w:val="288"/>
        </w:trPr>
        <w:tc>
          <w:tcPr>
            <w:tcW w:w="1800" w:type="dxa"/>
            <w:vAlign w:val="center"/>
          </w:tcPr>
          <w:p w14:paraId="33186524" w14:textId="77777777" w:rsidR="00F41403" w:rsidRDefault="00F41403" w:rsidP="00AA2E41">
            <w:pPr>
              <w:rPr>
                <w:b/>
              </w:rPr>
            </w:pPr>
            <w:r>
              <w:rPr>
                <w:b/>
              </w:rPr>
              <w:t>Status</w:t>
            </w:r>
          </w:p>
        </w:tc>
        <w:tc>
          <w:tcPr>
            <w:tcW w:w="8010" w:type="dxa"/>
            <w:vAlign w:val="center"/>
          </w:tcPr>
          <w:p w14:paraId="49ECE67A" w14:textId="77777777" w:rsidR="00F41403" w:rsidRDefault="00F41403" w:rsidP="00AA2E41">
            <w:r>
              <w:t>Click appropriate status to search for all questions with this status.</w:t>
            </w:r>
          </w:p>
          <w:p w14:paraId="2052AC57" w14:textId="77777777" w:rsidR="00F41403" w:rsidRDefault="00F41403" w:rsidP="00AA2E41">
            <w:r w:rsidRPr="00C755B5">
              <w:rPr>
                <w:b/>
              </w:rPr>
              <w:t xml:space="preserve">Note: </w:t>
            </w:r>
            <w:r>
              <w:t xml:space="preserve">To search for questions with any status, click </w:t>
            </w:r>
            <w:r w:rsidRPr="00C755B5">
              <w:rPr>
                <w:b/>
              </w:rPr>
              <w:t>All</w:t>
            </w:r>
            <w:r>
              <w:t xml:space="preserve">.  </w:t>
            </w:r>
          </w:p>
        </w:tc>
      </w:tr>
      <w:tr w:rsidR="00F41403" w14:paraId="3BC5D2BC" w14:textId="77777777" w:rsidTr="00AA2E41">
        <w:trPr>
          <w:cantSplit/>
          <w:trHeight w:val="288"/>
        </w:trPr>
        <w:tc>
          <w:tcPr>
            <w:tcW w:w="1800" w:type="dxa"/>
            <w:vAlign w:val="center"/>
          </w:tcPr>
          <w:p w14:paraId="065F09A5" w14:textId="77777777" w:rsidR="00F41403" w:rsidRDefault="00F41403" w:rsidP="00AA2E41">
            <w:pPr>
              <w:rPr>
                <w:b/>
              </w:rPr>
            </w:pPr>
            <w:r>
              <w:rPr>
                <w:b/>
              </w:rPr>
              <w:t>Input Type</w:t>
            </w:r>
          </w:p>
        </w:tc>
        <w:tc>
          <w:tcPr>
            <w:tcW w:w="8010" w:type="dxa"/>
            <w:vAlign w:val="center"/>
          </w:tcPr>
          <w:p w14:paraId="0701BA10" w14:textId="77777777" w:rsidR="00F41403" w:rsidRDefault="00F41403" w:rsidP="00AA2E41">
            <w:r>
              <w:t>Click appropriate input type to search for all questions with this input type.</w:t>
            </w:r>
          </w:p>
          <w:p w14:paraId="684BB759" w14:textId="77777777" w:rsidR="00F41403" w:rsidRDefault="00F41403" w:rsidP="00AA2E41">
            <w:r w:rsidRPr="00C755B5">
              <w:rPr>
                <w:b/>
              </w:rPr>
              <w:t xml:space="preserve">Note: </w:t>
            </w:r>
            <w:r>
              <w:t xml:space="preserve">To search for questions with any input type, click </w:t>
            </w:r>
            <w:r w:rsidRPr="00C755B5">
              <w:rPr>
                <w:b/>
              </w:rPr>
              <w:t>All</w:t>
            </w:r>
            <w:r>
              <w:t xml:space="preserve">.  </w:t>
            </w:r>
          </w:p>
        </w:tc>
      </w:tr>
      <w:tr w:rsidR="00F41403" w14:paraId="616D5E85" w14:textId="77777777" w:rsidTr="00AA2E41">
        <w:trPr>
          <w:cantSplit/>
          <w:trHeight w:val="288"/>
        </w:trPr>
        <w:tc>
          <w:tcPr>
            <w:tcW w:w="1800" w:type="dxa"/>
            <w:vAlign w:val="center"/>
          </w:tcPr>
          <w:p w14:paraId="2F324460" w14:textId="77777777" w:rsidR="00F41403" w:rsidRPr="007A152E" w:rsidRDefault="00F41403" w:rsidP="00AA2E41">
            <w:pPr>
              <w:rPr>
                <w:b/>
              </w:rPr>
            </w:pPr>
            <w:r>
              <w:rPr>
                <w:b/>
              </w:rPr>
              <w:t>Question</w:t>
            </w:r>
          </w:p>
        </w:tc>
        <w:tc>
          <w:tcPr>
            <w:tcW w:w="8010" w:type="dxa"/>
            <w:vAlign w:val="center"/>
          </w:tcPr>
          <w:p w14:paraId="3675D4B1" w14:textId="77777777" w:rsidR="00F41403" w:rsidRDefault="00F41403" w:rsidP="00AA2E41">
            <w:r>
              <w:t xml:space="preserve">Type the question that you want to search. </w:t>
            </w:r>
          </w:p>
        </w:tc>
      </w:tr>
      <w:tr w:rsidR="00F41403" w14:paraId="75DCD118" w14:textId="77777777" w:rsidTr="00AA2E41">
        <w:trPr>
          <w:cantSplit/>
          <w:trHeight w:val="288"/>
        </w:trPr>
        <w:tc>
          <w:tcPr>
            <w:tcW w:w="1800" w:type="dxa"/>
            <w:vAlign w:val="center"/>
          </w:tcPr>
          <w:p w14:paraId="3BCFF473" w14:textId="77777777" w:rsidR="00F41403" w:rsidRDefault="00F41403" w:rsidP="00AA2E41">
            <w:pPr>
              <w:rPr>
                <w:b/>
              </w:rPr>
            </w:pPr>
            <w:r>
              <w:rPr>
                <w:b/>
              </w:rPr>
              <w:t>Value</w:t>
            </w:r>
          </w:p>
        </w:tc>
        <w:tc>
          <w:tcPr>
            <w:tcW w:w="8010" w:type="dxa"/>
            <w:vAlign w:val="center"/>
          </w:tcPr>
          <w:p w14:paraId="33E1BB57" w14:textId="77777777" w:rsidR="00F41403" w:rsidRDefault="00F41403" w:rsidP="00AA2E41">
            <w:r>
              <w:t>Type a question’s answer value to search for all questions using that answer value.</w:t>
            </w:r>
          </w:p>
        </w:tc>
      </w:tr>
      <w:tr w:rsidR="00F41403" w14:paraId="387EC42D" w14:textId="77777777" w:rsidTr="00AA2E41">
        <w:trPr>
          <w:cantSplit/>
          <w:trHeight w:val="288"/>
        </w:trPr>
        <w:tc>
          <w:tcPr>
            <w:tcW w:w="1800" w:type="dxa"/>
            <w:vAlign w:val="center"/>
          </w:tcPr>
          <w:p w14:paraId="334E736A" w14:textId="77777777" w:rsidR="00F41403" w:rsidRDefault="00F41403" w:rsidP="00AA2E41">
            <w:pPr>
              <w:rPr>
                <w:b/>
              </w:rPr>
            </w:pPr>
            <w:r>
              <w:rPr>
                <w:b/>
              </w:rPr>
              <w:t>Tag</w:t>
            </w:r>
          </w:p>
        </w:tc>
        <w:tc>
          <w:tcPr>
            <w:tcW w:w="8010" w:type="dxa"/>
            <w:vAlign w:val="center"/>
          </w:tcPr>
          <w:p w14:paraId="63AE8059" w14:textId="77777777" w:rsidR="00F41403" w:rsidRDefault="00F41403" w:rsidP="00AA2E41">
            <w:r>
              <w:t>Type a question tag to search for all questions associated with this tag.</w:t>
            </w:r>
          </w:p>
        </w:tc>
      </w:tr>
      <w:tr w:rsidR="00F41403" w14:paraId="1F24B29A" w14:textId="77777777" w:rsidTr="00AA2E41">
        <w:trPr>
          <w:cantSplit/>
          <w:trHeight w:val="288"/>
        </w:trPr>
        <w:tc>
          <w:tcPr>
            <w:tcW w:w="1800" w:type="dxa"/>
            <w:vAlign w:val="center"/>
          </w:tcPr>
          <w:p w14:paraId="7238D720" w14:textId="77777777" w:rsidR="00F41403" w:rsidRPr="007A152E" w:rsidRDefault="00F41403" w:rsidP="00AA2E41">
            <w:pPr>
              <w:rPr>
                <w:b/>
              </w:rPr>
            </w:pPr>
            <w:r>
              <w:rPr>
                <w:b/>
              </w:rPr>
              <w:t>Concept Code</w:t>
            </w:r>
          </w:p>
        </w:tc>
        <w:tc>
          <w:tcPr>
            <w:tcW w:w="8010" w:type="dxa"/>
            <w:vAlign w:val="center"/>
          </w:tcPr>
          <w:p w14:paraId="09A1CC3B" w14:textId="77777777" w:rsidR="00F41403" w:rsidRDefault="00F41403" w:rsidP="00AA2E41">
            <w:r>
              <w:t>Type a concept code to search for all questions associated with this code.</w:t>
            </w:r>
          </w:p>
        </w:tc>
      </w:tr>
      <w:tr w:rsidR="00F41403" w14:paraId="14D665C9" w14:textId="77777777" w:rsidTr="00AA2E41">
        <w:trPr>
          <w:cantSplit/>
          <w:trHeight w:val="288"/>
        </w:trPr>
        <w:tc>
          <w:tcPr>
            <w:tcW w:w="1800" w:type="dxa"/>
            <w:vAlign w:val="center"/>
          </w:tcPr>
          <w:p w14:paraId="5DE47624" w14:textId="77777777" w:rsidR="00F41403" w:rsidRDefault="00F41403" w:rsidP="00AA2E41">
            <w:pPr>
              <w:rPr>
                <w:b/>
              </w:rPr>
            </w:pPr>
            <w:r>
              <w:rPr>
                <w:b/>
              </w:rPr>
              <w:t>Section Name</w:t>
            </w:r>
          </w:p>
        </w:tc>
        <w:tc>
          <w:tcPr>
            <w:tcW w:w="8010" w:type="dxa"/>
            <w:vAlign w:val="center"/>
          </w:tcPr>
          <w:p w14:paraId="209525C3" w14:textId="77777777" w:rsidR="00F41403" w:rsidRDefault="00F41403" w:rsidP="00AA2E41">
            <w:r>
              <w:t>Type the name of a form’s section to search for all questions associated with it.</w:t>
            </w:r>
          </w:p>
        </w:tc>
      </w:tr>
      <w:tr w:rsidR="00F41403" w14:paraId="61B6BD18" w14:textId="77777777" w:rsidTr="00AA2E41">
        <w:trPr>
          <w:cantSplit/>
          <w:trHeight w:val="288"/>
        </w:trPr>
        <w:tc>
          <w:tcPr>
            <w:tcW w:w="1800" w:type="dxa"/>
            <w:vAlign w:val="center"/>
          </w:tcPr>
          <w:p w14:paraId="000B8F7D" w14:textId="77777777" w:rsidR="00F41403" w:rsidRDefault="00F41403" w:rsidP="00AA2E41">
            <w:pPr>
              <w:rPr>
                <w:b/>
              </w:rPr>
            </w:pPr>
            <w:r>
              <w:rPr>
                <w:b/>
              </w:rPr>
              <w:t>Section Version</w:t>
            </w:r>
          </w:p>
        </w:tc>
        <w:tc>
          <w:tcPr>
            <w:tcW w:w="8010" w:type="dxa"/>
            <w:vAlign w:val="center"/>
          </w:tcPr>
          <w:p w14:paraId="568C5C1E" w14:textId="77777777" w:rsidR="00F41403" w:rsidRDefault="00F41403" w:rsidP="00AA2E41">
            <w:r>
              <w:t>Type a form’s version to search for all questions associated with it.</w:t>
            </w:r>
          </w:p>
        </w:tc>
      </w:tr>
      <w:tr w:rsidR="00F41403" w14:paraId="21E10EB6" w14:textId="77777777" w:rsidTr="00AA2E41">
        <w:trPr>
          <w:cantSplit/>
          <w:trHeight w:val="288"/>
        </w:trPr>
        <w:tc>
          <w:tcPr>
            <w:tcW w:w="1800" w:type="dxa"/>
            <w:vAlign w:val="center"/>
          </w:tcPr>
          <w:p w14:paraId="3A813329" w14:textId="77777777" w:rsidR="00F41403" w:rsidRDefault="00F41403" w:rsidP="00AA2E41">
            <w:pPr>
              <w:rPr>
                <w:b/>
              </w:rPr>
            </w:pPr>
            <w:r>
              <w:rPr>
                <w:b/>
              </w:rPr>
              <w:t xml:space="preserve">Created By </w:t>
            </w:r>
          </w:p>
        </w:tc>
        <w:tc>
          <w:tcPr>
            <w:tcW w:w="8010" w:type="dxa"/>
            <w:vAlign w:val="center"/>
          </w:tcPr>
          <w:p w14:paraId="099485E3" w14:textId="28DF9FCF" w:rsidR="00F41403" w:rsidRPr="00D515B3" w:rsidRDefault="00F41403" w:rsidP="00AA2E41">
            <w:r>
              <w:t xml:space="preserve">Type the </w:t>
            </w:r>
            <w:r w:rsidR="00761DF9">
              <w:t>login username</w:t>
            </w:r>
            <w:r>
              <w:t xml:space="preserve"> of the user to search for questions created by that user.</w:t>
            </w:r>
          </w:p>
        </w:tc>
      </w:tr>
      <w:tr w:rsidR="00F41403" w14:paraId="7725CFEB" w14:textId="77777777" w:rsidTr="00AA2E41">
        <w:trPr>
          <w:cantSplit/>
          <w:trHeight w:val="288"/>
        </w:trPr>
        <w:tc>
          <w:tcPr>
            <w:tcW w:w="1800" w:type="dxa"/>
            <w:vAlign w:val="center"/>
          </w:tcPr>
          <w:p w14:paraId="51FE2D44" w14:textId="77777777" w:rsidR="00F41403" w:rsidRDefault="00F41403" w:rsidP="00AA2E41">
            <w:pPr>
              <w:rPr>
                <w:b/>
              </w:rPr>
            </w:pPr>
            <w:r>
              <w:rPr>
                <w:b/>
              </w:rPr>
              <w:t>Modified By</w:t>
            </w:r>
          </w:p>
        </w:tc>
        <w:tc>
          <w:tcPr>
            <w:tcW w:w="8010" w:type="dxa"/>
            <w:vAlign w:val="center"/>
          </w:tcPr>
          <w:p w14:paraId="1F1B58AE" w14:textId="4A1B58D4" w:rsidR="00F41403" w:rsidRPr="00D515B3" w:rsidRDefault="00F41403" w:rsidP="00AA2E41">
            <w:r>
              <w:t xml:space="preserve">Type the </w:t>
            </w:r>
            <w:r w:rsidR="00761DF9">
              <w:t>login username</w:t>
            </w:r>
            <w:r>
              <w:t xml:space="preserve"> of the user to search for questions modified by that user.</w:t>
            </w:r>
          </w:p>
        </w:tc>
      </w:tr>
      <w:tr w:rsidR="00F41403" w14:paraId="088383AE" w14:textId="77777777" w:rsidTr="00AA2E41">
        <w:trPr>
          <w:cantSplit/>
          <w:trHeight w:val="288"/>
        </w:trPr>
        <w:tc>
          <w:tcPr>
            <w:tcW w:w="1800" w:type="dxa"/>
          </w:tcPr>
          <w:p w14:paraId="00A659DE" w14:textId="77777777" w:rsidR="00F41403" w:rsidRDefault="00F41403" w:rsidP="00AA2E41">
            <w:pPr>
              <w:rPr>
                <w:b/>
              </w:rPr>
            </w:pPr>
            <w:r>
              <w:rPr>
                <w:b/>
              </w:rPr>
              <w:t>Date Created Range</w:t>
            </w:r>
          </w:p>
        </w:tc>
        <w:tc>
          <w:tcPr>
            <w:tcW w:w="8010" w:type="dxa"/>
            <w:vAlign w:val="center"/>
          </w:tcPr>
          <w:p w14:paraId="08D257EB" w14:textId="72ABE556" w:rsidR="00F41403" w:rsidRPr="00D515B3" w:rsidRDefault="00F41403" w:rsidP="00AA2E41">
            <w:r>
              <w:t xml:space="preserve">Click the date icon and then in the pop-up, select appropriate date option to search for questions created in this timeframe. For more information, see </w:t>
            </w:r>
            <w:hyperlink w:anchor="DateRangeSearches" w:history="1">
              <w:r w:rsidRPr="004F6D37">
                <w:rPr>
                  <w:rStyle w:val="Hyperlink"/>
                  <w:b/>
                </w:rPr>
                <w:t>Understanding the Date Range Options</w:t>
              </w:r>
            </w:hyperlink>
            <w:r>
              <w:t xml:space="preserve"> </w:t>
            </w:r>
          </w:p>
        </w:tc>
      </w:tr>
      <w:tr w:rsidR="00F41403" w14:paraId="7EBEC922" w14:textId="77777777" w:rsidTr="00AA2E41">
        <w:trPr>
          <w:cantSplit/>
          <w:trHeight w:val="288"/>
        </w:trPr>
        <w:tc>
          <w:tcPr>
            <w:tcW w:w="1800" w:type="dxa"/>
          </w:tcPr>
          <w:p w14:paraId="385F56C2" w14:textId="77777777" w:rsidR="00F41403" w:rsidRDefault="00F41403" w:rsidP="00AA2E41">
            <w:pPr>
              <w:rPr>
                <w:b/>
              </w:rPr>
            </w:pPr>
            <w:r>
              <w:rPr>
                <w:b/>
              </w:rPr>
              <w:t>Date Modified Range</w:t>
            </w:r>
          </w:p>
        </w:tc>
        <w:tc>
          <w:tcPr>
            <w:tcW w:w="8010" w:type="dxa"/>
            <w:vAlign w:val="center"/>
          </w:tcPr>
          <w:p w14:paraId="3C901693" w14:textId="478A02B0" w:rsidR="00F41403" w:rsidRPr="00D515B3" w:rsidRDefault="00F41403" w:rsidP="00AA2E41">
            <w:r>
              <w:t xml:space="preserve">Click the date icon and then in the pop-up, select appropriate date option to search for questions modified in this timeframe. For more information, see </w:t>
            </w:r>
            <w:hyperlink w:anchor="DateRangeSearches" w:history="1">
              <w:r w:rsidRPr="004F6D37">
                <w:rPr>
                  <w:rStyle w:val="Hyperlink"/>
                  <w:b/>
                </w:rPr>
                <w:t>Understanding the Date Range Options</w:t>
              </w:r>
            </w:hyperlink>
            <w:r>
              <w:t xml:space="preserve"> </w:t>
            </w:r>
          </w:p>
        </w:tc>
      </w:tr>
    </w:tbl>
    <w:p w14:paraId="78372558" w14:textId="77777777" w:rsidR="00F41403" w:rsidRPr="00E63C3C" w:rsidRDefault="00F41403" w:rsidP="00F41403"/>
    <w:p w14:paraId="76A094E1" w14:textId="1495E9E4" w:rsidR="00F41403" w:rsidRDefault="00F41403" w:rsidP="00F41403">
      <w:pPr>
        <w:numPr>
          <w:ilvl w:val="0"/>
          <w:numId w:val="145"/>
        </w:numPr>
      </w:pPr>
      <w:r w:rsidRPr="002557B0">
        <w:t xml:space="preserve">Click </w:t>
      </w:r>
      <w:r w:rsidRPr="00413008">
        <w:rPr>
          <w:b/>
        </w:rPr>
        <w:t>SEARCH</w:t>
      </w:r>
      <w:r w:rsidRPr="002557B0">
        <w:t>.</w:t>
      </w:r>
      <w:r>
        <w:br/>
        <w:t xml:space="preserve">The search results appear. </w:t>
      </w:r>
      <w:r>
        <w:br/>
      </w:r>
      <w:r>
        <w:br/>
      </w:r>
      <w:r w:rsidRPr="00413008">
        <w:rPr>
          <w:b/>
        </w:rPr>
        <w:t>Note:</w:t>
      </w:r>
      <w:r>
        <w:t xml:space="preserve"> Click </w:t>
      </w:r>
      <w:r>
        <w:rPr>
          <w:lang w:eastAsia="x-none"/>
        </w:rPr>
        <w:t xml:space="preserve">the </w:t>
      </w:r>
      <w:r w:rsidRPr="0033438F">
        <w:rPr>
          <w:lang w:eastAsia="x-none"/>
        </w:rPr>
        <w:t>header</w:t>
      </w:r>
      <w:r>
        <w:rPr>
          <w:lang w:eastAsia="x-none"/>
        </w:rPr>
        <w:t xml:space="preserve"> of the column with which you want to sort the results.</w:t>
      </w:r>
      <w:r>
        <w:t xml:space="preserve"> For more information about how to sort the search results, see </w:t>
      </w:r>
      <w:hyperlink w:anchor="_Sorting_Search_Results_3" w:history="1">
        <w:r w:rsidRPr="00413008">
          <w:rPr>
            <w:rStyle w:val="Hyperlink"/>
            <w:b/>
          </w:rPr>
          <w:t>Sorting Search Results</w:t>
        </w:r>
      </w:hyperlink>
      <w:r>
        <w:t xml:space="preserve"> </w:t>
      </w:r>
    </w:p>
    <w:p w14:paraId="097C7BF2" w14:textId="77777777" w:rsidR="00F41403" w:rsidRPr="00BD2CF5" w:rsidRDefault="00F41403" w:rsidP="00F41403">
      <w:pPr>
        <w:pStyle w:val="Heading3"/>
      </w:pPr>
      <w:r>
        <w:br w:type="page"/>
      </w:r>
      <w:bookmarkStart w:id="189" w:name="ViewingQuestionDetails"/>
      <w:bookmarkStart w:id="190" w:name="_Toc452394222"/>
      <w:bookmarkStart w:id="191" w:name="_Toc507159124"/>
      <w:bookmarkEnd w:id="189"/>
      <w:r w:rsidRPr="00BD2CF5">
        <w:lastRenderedPageBreak/>
        <w:t xml:space="preserve">Viewing </w:t>
      </w:r>
      <w:r>
        <w:t xml:space="preserve">the </w:t>
      </w:r>
      <w:r w:rsidRPr="00BD2CF5">
        <w:t>Question Details</w:t>
      </w:r>
      <w:bookmarkEnd w:id="190"/>
      <w:bookmarkEnd w:id="191"/>
    </w:p>
    <w:p w14:paraId="07AB9E4D" w14:textId="77777777" w:rsidR="00F41403" w:rsidRDefault="00F41403" w:rsidP="00F41403">
      <w:pPr>
        <w:tabs>
          <w:tab w:val="left" w:pos="10620"/>
        </w:tabs>
        <w:ind w:right="720"/>
      </w:pPr>
    </w:p>
    <w:p w14:paraId="5DE4A9F7" w14:textId="77777777" w:rsidR="00F41403" w:rsidRDefault="00F41403" w:rsidP="00F41403">
      <w:r>
        <w:t>To view the details of a question</w:t>
      </w:r>
      <w:r w:rsidRPr="00585562">
        <w:t>:</w:t>
      </w:r>
    </w:p>
    <w:p w14:paraId="28595933" w14:textId="77777777" w:rsidR="00F41403" w:rsidRPr="00585562" w:rsidRDefault="00F41403" w:rsidP="00F41403"/>
    <w:p w14:paraId="06BFC5A9" w14:textId="1F0D1530" w:rsidR="00F41403" w:rsidRDefault="00F41403" w:rsidP="00F41403">
      <w:pPr>
        <w:numPr>
          <w:ilvl w:val="0"/>
          <w:numId w:val="111"/>
        </w:numPr>
        <w:ind w:right="540"/>
      </w:pPr>
      <w:r>
        <w:t xml:space="preserve">Log on to the application using your </w:t>
      </w:r>
      <w:r w:rsidR="00761DF9">
        <w:t>login</w:t>
      </w:r>
      <w:r>
        <w:t xml:space="preserve"> credentials. </w:t>
      </w:r>
    </w:p>
    <w:p w14:paraId="060E867E" w14:textId="77777777" w:rsidR="00F41403" w:rsidRDefault="00F41403" w:rsidP="00F41403">
      <w:pPr>
        <w:ind w:left="720" w:right="540"/>
      </w:pPr>
      <w:r>
        <w:t xml:space="preserve">The CIRRASPEC home page appears. </w:t>
      </w:r>
    </w:p>
    <w:p w14:paraId="764A35AF" w14:textId="77777777" w:rsidR="00F41403" w:rsidRDefault="00F41403" w:rsidP="00F41403">
      <w:pPr>
        <w:ind w:left="720" w:right="540"/>
      </w:pPr>
    </w:p>
    <w:p w14:paraId="17FA7755" w14:textId="77777777" w:rsidR="00F41403" w:rsidRPr="007051E5" w:rsidRDefault="00F41403" w:rsidP="00F41403">
      <w:pPr>
        <w:numPr>
          <w:ilvl w:val="0"/>
          <w:numId w:val="111"/>
        </w:numPr>
        <w:ind w:right="540"/>
      </w:pPr>
      <w:r>
        <w:t xml:space="preserve">Point to the arrow of the </w:t>
      </w:r>
      <w:r>
        <w:rPr>
          <w:b/>
        </w:rPr>
        <w:t xml:space="preserve">IAMS </w:t>
      </w:r>
      <w:r w:rsidRPr="007051E5">
        <w:t>tab, and then click</w:t>
      </w:r>
      <w:r>
        <w:rPr>
          <w:b/>
        </w:rPr>
        <w:t xml:space="preserve"> Question</w:t>
      </w:r>
      <w:r w:rsidRPr="00EC5321">
        <w:rPr>
          <w:b/>
        </w:rPr>
        <w:t xml:space="preserve"> </w:t>
      </w:r>
      <w:r>
        <w:rPr>
          <w:b/>
        </w:rPr>
        <w:t>Designer</w:t>
      </w:r>
      <w:r w:rsidRPr="007051E5">
        <w:t>.</w:t>
      </w:r>
    </w:p>
    <w:p w14:paraId="7EC0BBFC" w14:textId="77777777" w:rsidR="00F41403" w:rsidRDefault="00F41403" w:rsidP="00F41403">
      <w:pPr>
        <w:ind w:left="720" w:right="540"/>
      </w:pPr>
      <w:r w:rsidRPr="007051E5">
        <w:t xml:space="preserve">The </w:t>
      </w:r>
      <w:r>
        <w:t xml:space="preserve">questions </w:t>
      </w:r>
      <w:r w:rsidRPr="007051E5">
        <w:t>search page appears.</w:t>
      </w:r>
    </w:p>
    <w:p w14:paraId="42F8B705" w14:textId="77777777" w:rsidR="00F41403" w:rsidRDefault="00F41403" w:rsidP="00F41403">
      <w:pPr>
        <w:ind w:left="720" w:right="540"/>
      </w:pPr>
    </w:p>
    <w:p w14:paraId="5A921A0D" w14:textId="77777777" w:rsidR="00F41403" w:rsidRDefault="00F41403" w:rsidP="00F41403">
      <w:pPr>
        <w:numPr>
          <w:ilvl w:val="0"/>
          <w:numId w:val="111"/>
        </w:numPr>
        <w:ind w:right="540"/>
      </w:pPr>
      <w:r>
        <w:t xml:space="preserve">Click the row of the question for which you want to view the details. </w:t>
      </w:r>
    </w:p>
    <w:p w14:paraId="31FE3965" w14:textId="77777777" w:rsidR="00F41403" w:rsidRDefault="00F41403" w:rsidP="00F41403">
      <w:pPr>
        <w:ind w:left="720"/>
      </w:pPr>
      <w:r>
        <w:t xml:space="preserve">The </w:t>
      </w:r>
      <w:r w:rsidRPr="00B93607">
        <w:rPr>
          <w:b/>
        </w:rPr>
        <w:t>View Question</w:t>
      </w:r>
      <w:r>
        <w:t xml:space="preserve"> page appears.</w:t>
      </w:r>
      <w:r>
        <w:br/>
      </w:r>
      <w:r w:rsidRPr="003B2059">
        <w:rPr>
          <w:b/>
        </w:rPr>
        <w:t>Note:</w:t>
      </w:r>
      <w:r>
        <w:t xml:space="preserve"> To expand the </w:t>
      </w:r>
      <w:r w:rsidRPr="003B2059">
        <w:rPr>
          <w:b/>
        </w:rPr>
        <w:t xml:space="preserve">Comments </w:t>
      </w:r>
      <w:r>
        <w:t xml:space="preserve">box to display additional historical comments, click the expand icon </w:t>
      </w:r>
      <w:r>
        <w:rPr>
          <w:noProof/>
        </w:rPr>
        <w:drawing>
          <wp:inline distT="0" distB="0" distL="0" distR="0" wp14:anchorId="3585DEAC" wp14:editId="6BBC4426">
            <wp:extent cx="207645" cy="191135"/>
            <wp:effectExtent l="0" t="0" r="1905" b="0"/>
            <wp:docPr id="150" name="Picture 150" descr="expan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xpand ic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7645" cy="191135"/>
                    </a:xfrm>
                    <a:prstGeom prst="rect">
                      <a:avLst/>
                    </a:prstGeom>
                    <a:noFill/>
                    <a:ln>
                      <a:noFill/>
                    </a:ln>
                  </pic:spPr>
                </pic:pic>
              </a:graphicData>
            </a:graphic>
          </wp:inline>
        </w:drawing>
      </w:r>
      <w:r>
        <w:t xml:space="preserve">. </w:t>
      </w:r>
      <w:r>
        <w:br/>
      </w:r>
    </w:p>
    <w:p w14:paraId="00EC94E9" w14:textId="77777777" w:rsidR="00F41403" w:rsidRDefault="00F41403" w:rsidP="00F41403">
      <w:pPr>
        <w:ind w:left="720" w:right="540"/>
      </w:pPr>
      <w:r>
        <w:rPr>
          <w:noProof/>
        </w:rPr>
        <w:drawing>
          <wp:inline distT="0" distB="0" distL="0" distR="0" wp14:anchorId="308F5393" wp14:editId="05860C4B">
            <wp:extent cx="6284595" cy="4006850"/>
            <wp:effectExtent l="19050" t="19050" r="20955" b="127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84595" cy="4006850"/>
                    </a:xfrm>
                    <a:prstGeom prst="rect">
                      <a:avLst/>
                    </a:prstGeom>
                    <a:noFill/>
                    <a:ln w="3175">
                      <a:solidFill>
                        <a:schemeClr val="tx1"/>
                      </a:solidFill>
                    </a:ln>
                  </pic:spPr>
                </pic:pic>
              </a:graphicData>
            </a:graphic>
          </wp:inline>
        </w:drawing>
      </w:r>
    </w:p>
    <w:p w14:paraId="0F19717C" w14:textId="77777777" w:rsidR="00F41403" w:rsidRDefault="00F41403" w:rsidP="00F41403">
      <w:pPr>
        <w:pStyle w:val="Figure"/>
        <w:tabs>
          <w:tab w:val="clear" w:pos="1710"/>
        </w:tabs>
        <w:ind w:left="2070" w:hanging="1350"/>
      </w:pPr>
      <w:r>
        <w:t>View Question page</w:t>
      </w:r>
    </w:p>
    <w:p w14:paraId="5E23566C" w14:textId="77777777" w:rsidR="00F41403" w:rsidRDefault="00F41403" w:rsidP="00F41403"/>
    <w:p w14:paraId="0CB7514E" w14:textId="77777777" w:rsidR="00F41403" w:rsidRDefault="00F41403" w:rsidP="00F41403"/>
    <w:p w14:paraId="6FB6D3E2" w14:textId="77777777" w:rsidR="00F41403" w:rsidRDefault="00F41403" w:rsidP="00F41403">
      <w:r>
        <w:t xml:space="preserve">On the </w:t>
      </w:r>
      <w:r w:rsidRPr="00717D19">
        <w:rPr>
          <w:b/>
        </w:rPr>
        <w:t>View Question</w:t>
      </w:r>
      <w:r>
        <w:t xml:space="preserve"> page, you can perform the following tasks:</w:t>
      </w:r>
    </w:p>
    <w:p w14:paraId="53EB67EE" w14:textId="77777777" w:rsidR="00F41403" w:rsidRDefault="00F41403" w:rsidP="00F41403"/>
    <w:p w14:paraId="08FF05C8" w14:textId="77777777" w:rsidR="00F41403" w:rsidRPr="00C50810" w:rsidRDefault="00F41403" w:rsidP="00F41403">
      <w:pPr>
        <w:numPr>
          <w:ilvl w:val="0"/>
          <w:numId w:val="27"/>
        </w:numPr>
        <w:ind w:left="720" w:hanging="270"/>
      </w:pPr>
      <w:r w:rsidRPr="00F63ACA">
        <w:rPr>
          <w:b/>
        </w:rPr>
        <w:t xml:space="preserve">View a form: </w:t>
      </w:r>
      <w:r w:rsidRPr="00C50810">
        <w:t>You can view a form associated with this quest</w:t>
      </w:r>
      <w:r>
        <w:t xml:space="preserve">ion by clicking on the link under </w:t>
      </w:r>
      <w:r w:rsidRPr="00F63ACA">
        <w:rPr>
          <w:b/>
        </w:rPr>
        <w:t>Associated Forms and Collections</w:t>
      </w:r>
      <w:r>
        <w:t>.</w:t>
      </w:r>
      <w:r w:rsidRPr="00F63ACA">
        <w:rPr>
          <w:b/>
        </w:rPr>
        <w:br/>
      </w:r>
    </w:p>
    <w:p w14:paraId="3A8D87D9" w14:textId="563A7C09" w:rsidR="00F41403" w:rsidRPr="0012202D" w:rsidRDefault="00F41403" w:rsidP="00F41403">
      <w:pPr>
        <w:numPr>
          <w:ilvl w:val="0"/>
          <w:numId w:val="27"/>
        </w:numPr>
        <w:ind w:left="720" w:hanging="270"/>
      </w:pPr>
      <w:r w:rsidRPr="00530D2E">
        <w:rPr>
          <w:b/>
        </w:rPr>
        <w:t>Modify a question:</w:t>
      </w:r>
      <w:r>
        <w:t xml:space="preserve"> For more information about how to modify a question, see </w:t>
      </w:r>
      <w:hyperlink w:anchor="ModifyQuestion" w:history="1">
        <w:r w:rsidRPr="00284F42">
          <w:rPr>
            <w:rStyle w:val="Hyperlink"/>
            <w:b/>
          </w:rPr>
          <w:t>Modifying a Question</w:t>
        </w:r>
      </w:hyperlink>
      <w:r>
        <w:t>.</w:t>
      </w:r>
      <w:r>
        <w:br/>
      </w:r>
    </w:p>
    <w:p w14:paraId="62A16087" w14:textId="1CB5458E" w:rsidR="00F41403" w:rsidRDefault="00F41403" w:rsidP="00F41403">
      <w:pPr>
        <w:numPr>
          <w:ilvl w:val="0"/>
          <w:numId w:val="27"/>
        </w:numPr>
        <w:ind w:left="720" w:hanging="270"/>
      </w:pPr>
      <w:r w:rsidRPr="00530D2E">
        <w:rPr>
          <w:b/>
        </w:rPr>
        <w:lastRenderedPageBreak/>
        <w:t>Delete a question:</w:t>
      </w:r>
      <w:r>
        <w:t xml:space="preserve"> For more information about how to delete a question, see </w:t>
      </w:r>
      <w:hyperlink w:anchor="DeleteQuestion" w:history="1">
        <w:r w:rsidRPr="00284F42">
          <w:rPr>
            <w:rStyle w:val="Hyperlink"/>
            <w:b/>
          </w:rPr>
          <w:t>Deleting a Question</w:t>
        </w:r>
      </w:hyperlink>
      <w:r>
        <w:t xml:space="preserve">. </w:t>
      </w:r>
    </w:p>
    <w:p w14:paraId="64010CEF" w14:textId="77777777" w:rsidR="00F41403" w:rsidRDefault="00F41403" w:rsidP="00F41403"/>
    <w:p w14:paraId="175A0A43" w14:textId="713A1BB8" w:rsidR="00F41403" w:rsidRDefault="00F41403" w:rsidP="00F41403">
      <w:pPr>
        <w:numPr>
          <w:ilvl w:val="0"/>
          <w:numId w:val="27"/>
        </w:numPr>
        <w:ind w:left="720" w:hanging="270"/>
      </w:pPr>
      <w:r w:rsidRPr="00530D2E">
        <w:rPr>
          <w:b/>
        </w:rPr>
        <w:t>Activate a question:</w:t>
      </w:r>
      <w:r>
        <w:t xml:space="preserve"> For more information about how to activate a question, see </w:t>
      </w:r>
      <w:hyperlink w:anchor="ActivateQuestion" w:history="1">
        <w:r w:rsidRPr="00284F42">
          <w:rPr>
            <w:rStyle w:val="Hyperlink"/>
            <w:b/>
          </w:rPr>
          <w:t>Activating a Question</w:t>
        </w:r>
      </w:hyperlink>
      <w:r>
        <w:t>.</w:t>
      </w:r>
      <w:r>
        <w:br/>
      </w:r>
    </w:p>
    <w:p w14:paraId="74487338" w14:textId="5D465874" w:rsidR="00F41403" w:rsidRDefault="00F41403" w:rsidP="00F41403">
      <w:pPr>
        <w:numPr>
          <w:ilvl w:val="0"/>
          <w:numId w:val="27"/>
        </w:numPr>
        <w:ind w:left="720" w:hanging="270"/>
      </w:pPr>
      <w:r w:rsidRPr="00530D2E">
        <w:rPr>
          <w:b/>
        </w:rPr>
        <w:t>Deactivate a question:</w:t>
      </w:r>
      <w:r>
        <w:t xml:space="preserve"> For more information about how to deactivate a question, see </w:t>
      </w:r>
      <w:hyperlink w:anchor="DeactivateQuestion" w:history="1">
        <w:r w:rsidRPr="00284F42">
          <w:rPr>
            <w:rStyle w:val="Hyperlink"/>
            <w:b/>
          </w:rPr>
          <w:t>Deactivating a Question</w:t>
        </w:r>
      </w:hyperlink>
      <w:r>
        <w:t>.</w:t>
      </w:r>
      <w:r>
        <w:br/>
      </w:r>
    </w:p>
    <w:p w14:paraId="1A79251B" w14:textId="6EBC48A8" w:rsidR="00F41403" w:rsidRDefault="00F41403" w:rsidP="00F41403">
      <w:pPr>
        <w:numPr>
          <w:ilvl w:val="0"/>
          <w:numId w:val="27"/>
        </w:numPr>
        <w:ind w:left="720" w:hanging="270"/>
      </w:pPr>
      <w:r w:rsidRPr="00530D2E">
        <w:rPr>
          <w:b/>
        </w:rPr>
        <w:t>Deprecate a question:</w:t>
      </w:r>
      <w:r>
        <w:t xml:space="preserve"> For more information about how to deprecate a question, see </w:t>
      </w:r>
      <w:hyperlink w:anchor="DeprecateQuestion" w:history="1">
        <w:r w:rsidRPr="00284F42">
          <w:rPr>
            <w:rStyle w:val="Hyperlink"/>
            <w:b/>
          </w:rPr>
          <w:t>Deprecating a Question</w:t>
        </w:r>
      </w:hyperlink>
      <w:r>
        <w:t>.</w:t>
      </w:r>
      <w:r>
        <w:br/>
      </w:r>
    </w:p>
    <w:p w14:paraId="349136BB" w14:textId="483C5229" w:rsidR="00F41403" w:rsidRDefault="00F41403" w:rsidP="00F41403">
      <w:pPr>
        <w:numPr>
          <w:ilvl w:val="0"/>
          <w:numId w:val="27"/>
        </w:numPr>
        <w:ind w:left="720" w:hanging="270"/>
      </w:pPr>
      <w:r w:rsidRPr="00530D2E">
        <w:rPr>
          <w:b/>
        </w:rPr>
        <w:t>Reinstate a question:</w:t>
      </w:r>
      <w:r w:rsidRPr="00530D2E">
        <w:t xml:space="preserve"> </w:t>
      </w:r>
      <w:r>
        <w:t xml:space="preserve">For more information about how to reinstate a question, see </w:t>
      </w:r>
      <w:hyperlink w:anchor="ReinstateQuestion" w:history="1">
        <w:r w:rsidRPr="00284F42">
          <w:rPr>
            <w:rStyle w:val="Hyperlink"/>
            <w:b/>
          </w:rPr>
          <w:t>Reinstating a Question</w:t>
        </w:r>
      </w:hyperlink>
      <w:r>
        <w:t>.</w:t>
      </w:r>
    </w:p>
    <w:p w14:paraId="41ED6712" w14:textId="77777777" w:rsidR="00F41403" w:rsidRDefault="00F41403" w:rsidP="00F41403">
      <w:pPr>
        <w:ind w:left="720"/>
        <w:rPr>
          <w:b/>
        </w:rPr>
      </w:pPr>
    </w:p>
    <w:p w14:paraId="58F013CE" w14:textId="4D28D5EC" w:rsidR="003F2577" w:rsidRDefault="003F2577" w:rsidP="003F2577">
      <w:pPr>
        <w:numPr>
          <w:ilvl w:val="0"/>
          <w:numId w:val="27"/>
        </w:numPr>
        <w:ind w:left="720" w:hanging="270"/>
        <w:rPr>
          <w:rStyle w:val="Hyperlink"/>
          <w:color w:val="auto"/>
          <w:u w:val="none"/>
        </w:rPr>
      </w:pPr>
      <w:bookmarkStart w:id="192" w:name="_Creating_a_Question"/>
      <w:bookmarkStart w:id="193" w:name="_Toc452394223"/>
      <w:bookmarkEnd w:id="192"/>
      <w:r w:rsidRPr="00263A76">
        <w:rPr>
          <w:b/>
        </w:rPr>
        <w:t>Manage events:</w:t>
      </w:r>
      <w:r>
        <w:rPr>
          <w:b/>
        </w:rPr>
        <w:t xml:space="preserve"> </w:t>
      </w:r>
      <w:r>
        <w:t xml:space="preserve">You can view and add events to a kit by clicking the </w:t>
      </w:r>
      <w:r w:rsidRPr="00C50810">
        <w:rPr>
          <w:b/>
        </w:rPr>
        <w:t>Manage Events</w:t>
      </w:r>
      <w:r>
        <w:t xml:space="preserve"> link. For more information about how to manage events, see </w:t>
      </w:r>
      <w:hyperlink w:anchor="ManagingEvents" w:history="1">
        <w:r w:rsidRPr="00CE3F18">
          <w:rPr>
            <w:rStyle w:val="Hyperlink"/>
            <w:b/>
          </w:rPr>
          <w:t>Managing Events</w:t>
        </w:r>
      </w:hyperlink>
    </w:p>
    <w:p w14:paraId="15F5D328" w14:textId="77777777" w:rsidR="003F2577" w:rsidRDefault="003F2577" w:rsidP="003F2577">
      <w:pPr>
        <w:pStyle w:val="ListParagraph"/>
        <w:rPr>
          <w:b/>
        </w:rPr>
      </w:pPr>
    </w:p>
    <w:p w14:paraId="42335BAE" w14:textId="32A38F35" w:rsidR="003F2577" w:rsidRDefault="003F2577" w:rsidP="003F2577">
      <w:pPr>
        <w:numPr>
          <w:ilvl w:val="0"/>
          <w:numId w:val="27"/>
        </w:numPr>
        <w:ind w:left="720" w:hanging="270"/>
      </w:pPr>
      <w:r w:rsidRPr="003F2577">
        <w:rPr>
          <w:b/>
        </w:rPr>
        <w:t>Add Attachment:</w:t>
      </w:r>
      <w:r w:rsidRPr="001C6181">
        <w:t xml:space="preserve"> You can upload, download, and delete files that are attached to a kit by clicking the Add Attachment link. For more info</w:t>
      </w:r>
      <w:r>
        <w:t xml:space="preserve">rmation about how to add files, </w:t>
      </w:r>
      <w:r w:rsidRPr="001C6181">
        <w:t xml:space="preserve">see </w:t>
      </w:r>
      <w:hyperlink w:anchor="CommonFileUpload" w:history="1">
        <w:r w:rsidRPr="003F2577">
          <w:rPr>
            <w:rStyle w:val="Hyperlink"/>
            <w:b/>
          </w:rPr>
          <w:t>Common File Upload</w:t>
        </w:r>
      </w:hyperlink>
    </w:p>
    <w:p w14:paraId="5433BE8A" w14:textId="6EBC0D28" w:rsidR="00F41403" w:rsidRPr="00BD2CF5" w:rsidRDefault="00F41403" w:rsidP="003F2577">
      <w:pPr>
        <w:pStyle w:val="Heading3"/>
        <w:pageBreakBefore/>
      </w:pPr>
      <w:bookmarkStart w:id="194" w:name="_Toc507159125"/>
      <w:r w:rsidRPr="00BD2CF5">
        <w:lastRenderedPageBreak/>
        <w:t>Creating a Question</w:t>
      </w:r>
      <w:bookmarkEnd w:id="193"/>
      <w:bookmarkEnd w:id="194"/>
    </w:p>
    <w:p w14:paraId="60219CA8" w14:textId="77777777" w:rsidR="00F41403" w:rsidRDefault="00F41403" w:rsidP="00F41403">
      <w:pPr>
        <w:tabs>
          <w:tab w:val="left" w:pos="10620"/>
        </w:tabs>
        <w:ind w:right="720"/>
      </w:pPr>
    </w:p>
    <w:p w14:paraId="0483C1C9" w14:textId="77777777" w:rsidR="00F41403" w:rsidRDefault="00F41403" w:rsidP="00F41403">
      <w:pPr>
        <w:tabs>
          <w:tab w:val="left" w:pos="10620"/>
        </w:tabs>
        <w:ind w:right="720"/>
      </w:pPr>
      <w:r>
        <w:t>To create a question:</w:t>
      </w:r>
    </w:p>
    <w:p w14:paraId="4DADECF2" w14:textId="77777777" w:rsidR="00F41403" w:rsidRDefault="00F41403" w:rsidP="00F41403">
      <w:pPr>
        <w:tabs>
          <w:tab w:val="left" w:pos="10620"/>
        </w:tabs>
        <w:ind w:right="720"/>
      </w:pPr>
    </w:p>
    <w:p w14:paraId="2467F135" w14:textId="19B4D76F" w:rsidR="00F41403" w:rsidRDefault="00F41403" w:rsidP="00F41403">
      <w:pPr>
        <w:numPr>
          <w:ilvl w:val="0"/>
          <w:numId w:val="112"/>
        </w:numPr>
        <w:ind w:right="540"/>
      </w:pPr>
      <w:r>
        <w:t xml:space="preserve">Log on to the application using your </w:t>
      </w:r>
      <w:r w:rsidR="00761DF9">
        <w:t>login</w:t>
      </w:r>
      <w:r>
        <w:t xml:space="preserve"> credentials. </w:t>
      </w:r>
    </w:p>
    <w:p w14:paraId="429D4A4E" w14:textId="77777777" w:rsidR="00F41403" w:rsidRDefault="00F41403" w:rsidP="00F41403">
      <w:pPr>
        <w:ind w:left="720" w:right="540"/>
      </w:pPr>
      <w:r>
        <w:t xml:space="preserve">The CIRRASPEC home page appears. </w:t>
      </w:r>
    </w:p>
    <w:p w14:paraId="27387A30" w14:textId="77777777" w:rsidR="00F41403" w:rsidRDefault="00F41403" w:rsidP="00F41403">
      <w:pPr>
        <w:ind w:left="720" w:right="540"/>
      </w:pPr>
    </w:p>
    <w:p w14:paraId="3CB453D6" w14:textId="77777777" w:rsidR="00F41403" w:rsidRPr="007051E5" w:rsidRDefault="00F41403" w:rsidP="00F41403">
      <w:pPr>
        <w:numPr>
          <w:ilvl w:val="0"/>
          <w:numId w:val="112"/>
        </w:numPr>
        <w:ind w:right="540"/>
      </w:pPr>
      <w:r>
        <w:t xml:space="preserve">Point to the arrow of the </w:t>
      </w:r>
      <w:r>
        <w:rPr>
          <w:b/>
        </w:rPr>
        <w:t xml:space="preserve">IAMS </w:t>
      </w:r>
      <w:r w:rsidRPr="007051E5">
        <w:t>tab, and then click</w:t>
      </w:r>
      <w:r>
        <w:rPr>
          <w:b/>
        </w:rPr>
        <w:t xml:space="preserve"> Question</w:t>
      </w:r>
      <w:r w:rsidRPr="00EC5321">
        <w:rPr>
          <w:b/>
        </w:rPr>
        <w:t xml:space="preserve"> </w:t>
      </w:r>
      <w:r>
        <w:rPr>
          <w:b/>
        </w:rPr>
        <w:t>Designer</w:t>
      </w:r>
      <w:r w:rsidRPr="007051E5">
        <w:t>.</w:t>
      </w:r>
    </w:p>
    <w:p w14:paraId="6D010EC2" w14:textId="77777777" w:rsidR="00F41403" w:rsidRDefault="00F41403" w:rsidP="00F41403">
      <w:pPr>
        <w:ind w:left="720" w:right="540"/>
      </w:pPr>
      <w:r w:rsidRPr="007051E5">
        <w:t xml:space="preserve">The </w:t>
      </w:r>
      <w:r>
        <w:rPr>
          <w:b/>
        </w:rPr>
        <w:t>Q</w:t>
      </w:r>
      <w:r w:rsidRPr="00E75EC8">
        <w:rPr>
          <w:b/>
        </w:rPr>
        <w:t xml:space="preserve">uestions </w:t>
      </w:r>
      <w:r>
        <w:rPr>
          <w:b/>
        </w:rPr>
        <w:t>S</w:t>
      </w:r>
      <w:r w:rsidRPr="00E75EC8">
        <w:rPr>
          <w:b/>
        </w:rPr>
        <w:t>earch</w:t>
      </w:r>
      <w:r w:rsidRPr="007051E5">
        <w:t xml:space="preserve"> page appears.</w:t>
      </w:r>
    </w:p>
    <w:p w14:paraId="5CA01665" w14:textId="77777777" w:rsidR="00F41403" w:rsidRDefault="00F41403" w:rsidP="00F41403">
      <w:pPr>
        <w:ind w:left="720" w:right="540"/>
      </w:pPr>
    </w:p>
    <w:p w14:paraId="04880C84" w14:textId="77777777" w:rsidR="00F41403" w:rsidRDefault="00F41403" w:rsidP="00F41403">
      <w:pPr>
        <w:numPr>
          <w:ilvl w:val="0"/>
          <w:numId w:val="112"/>
        </w:numPr>
        <w:ind w:right="540"/>
      </w:pPr>
      <w:r>
        <w:t xml:space="preserve">Click the </w:t>
      </w:r>
      <w:r>
        <w:rPr>
          <w:b/>
        </w:rPr>
        <w:t xml:space="preserve">Create New Question </w:t>
      </w:r>
      <w:r w:rsidRPr="00015543">
        <w:t>link</w:t>
      </w:r>
      <w:r w:rsidRPr="00585562">
        <w:t xml:space="preserve">. </w:t>
      </w:r>
    </w:p>
    <w:p w14:paraId="7254E60A" w14:textId="77777777" w:rsidR="00F41403" w:rsidRDefault="00F41403" w:rsidP="00F41403">
      <w:pPr>
        <w:ind w:left="720" w:right="540"/>
      </w:pPr>
      <w:r w:rsidRPr="00585562">
        <w:t xml:space="preserve">The </w:t>
      </w:r>
      <w:r w:rsidRPr="007572D9">
        <w:rPr>
          <w:b/>
        </w:rPr>
        <w:t>Create/Modify Question</w:t>
      </w:r>
      <w:r>
        <w:t xml:space="preserve"> page appears. </w:t>
      </w:r>
    </w:p>
    <w:p w14:paraId="3E09EF6A" w14:textId="77777777" w:rsidR="00F41403" w:rsidRDefault="00F41403" w:rsidP="00F41403">
      <w:pPr>
        <w:ind w:left="720" w:right="540"/>
      </w:pPr>
    </w:p>
    <w:p w14:paraId="1E3290FF" w14:textId="77777777" w:rsidR="00F41403" w:rsidRDefault="00F41403" w:rsidP="00F41403">
      <w:pPr>
        <w:pStyle w:val="Caption"/>
        <w:ind w:firstLine="720"/>
      </w:pPr>
      <w:r>
        <w:rPr>
          <w:noProof/>
        </w:rPr>
        <w:drawing>
          <wp:inline distT="0" distB="0" distL="0" distR="0" wp14:anchorId="02923D37" wp14:editId="3F4321A6">
            <wp:extent cx="6242685" cy="4372610"/>
            <wp:effectExtent l="19050" t="19050" r="24765" b="279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42685" cy="4372610"/>
                    </a:xfrm>
                    <a:prstGeom prst="rect">
                      <a:avLst/>
                    </a:prstGeom>
                    <a:noFill/>
                    <a:ln w="3175">
                      <a:solidFill>
                        <a:schemeClr val="tx1"/>
                      </a:solidFill>
                    </a:ln>
                  </pic:spPr>
                </pic:pic>
              </a:graphicData>
            </a:graphic>
          </wp:inline>
        </w:drawing>
      </w:r>
    </w:p>
    <w:p w14:paraId="14F15829" w14:textId="77777777" w:rsidR="00F41403" w:rsidRDefault="00F41403" w:rsidP="00F41403">
      <w:pPr>
        <w:pStyle w:val="Figure"/>
        <w:tabs>
          <w:tab w:val="clear" w:pos="1710"/>
        </w:tabs>
        <w:ind w:left="2070" w:hanging="1350"/>
      </w:pPr>
      <w:r>
        <w:t>Create/Modify Question page</w:t>
      </w:r>
    </w:p>
    <w:p w14:paraId="09CFE85A" w14:textId="77777777" w:rsidR="00F41403" w:rsidRPr="00F2232F" w:rsidRDefault="00F41403" w:rsidP="00F41403"/>
    <w:p w14:paraId="081174CE" w14:textId="77777777" w:rsidR="00F41403" w:rsidRDefault="00F41403" w:rsidP="00F41403">
      <w:pPr>
        <w:numPr>
          <w:ilvl w:val="0"/>
          <w:numId w:val="112"/>
        </w:numPr>
        <w:ind w:right="540"/>
      </w:pPr>
      <w:r>
        <w:t xml:space="preserve">Enter appropriate information in each field. Following </w:t>
      </w:r>
      <w:r w:rsidRPr="002E5150">
        <w:t>table lists each field</w:t>
      </w:r>
      <w:r>
        <w:t xml:space="preserve"> and its</w:t>
      </w:r>
      <w:r w:rsidRPr="00EA12A5">
        <w:rPr>
          <w:i/>
        </w:rPr>
        <w:t xml:space="preserve"> </w:t>
      </w:r>
      <w:r w:rsidRPr="00C401F3">
        <w:t>description</w:t>
      </w:r>
      <w:r>
        <w:t xml:space="preserve">. </w:t>
      </w:r>
    </w:p>
    <w:p w14:paraId="20BAA77A" w14:textId="77777777" w:rsidR="00F41403" w:rsidRDefault="00F41403" w:rsidP="00F41403">
      <w:pPr>
        <w:ind w:right="540" w:firstLine="720"/>
      </w:pPr>
      <w:r w:rsidRPr="00326F85">
        <w:rPr>
          <w:b/>
        </w:rPr>
        <w:t>Note:</w:t>
      </w:r>
      <w:r>
        <w:t xml:space="preserve"> Fields that are marked with the red asterisk (</w:t>
      </w:r>
      <w:r w:rsidRPr="00C401F3">
        <w:rPr>
          <w:color w:val="FF0000"/>
        </w:rPr>
        <w:t>*</w:t>
      </w:r>
      <w:r>
        <w:t>) are mandatory.</w:t>
      </w:r>
    </w:p>
    <w:p w14:paraId="33B7C658" w14:textId="77777777" w:rsidR="00F41403" w:rsidRDefault="00F41403" w:rsidP="00F41403">
      <w:pPr>
        <w:ind w:left="720" w:right="540" w:firstLine="360"/>
      </w:pPr>
    </w:p>
    <w:p w14:paraId="2C40DB56" w14:textId="319DDA96" w:rsidR="00F41403" w:rsidRDefault="00F41403" w:rsidP="00F41403">
      <w:pPr>
        <w:pStyle w:val="Caption"/>
        <w:ind w:firstLine="720"/>
      </w:pPr>
      <w:r>
        <w:t xml:space="preserve">Table </w:t>
      </w:r>
      <w:fldSimple w:instr=" SEQ Figure \* ARABIC ">
        <w:r w:rsidR="006A4F84">
          <w:rPr>
            <w:noProof/>
          </w:rPr>
          <w:t>16</w:t>
        </w:r>
      </w:fldSimple>
      <w:r>
        <w:t>: Creating a question</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20"/>
        <w:gridCol w:w="7444"/>
      </w:tblGrid>
      <w:tr w:rsidR="00F41403" w:rsidRPr="002C6247" w14:paraId="0361BD99" w14:textId="77777777" w:rsidTr="00AA2E41">
        <w:trPr>
          <w:trHeight w:val="145"/>
        </w:trPr>
        <w:tc>
          <w:tcPr>
            <w:tcW w:w="1620" w:type="dxa"/>
            <w:shd w:val="clear" w:color="auto" w:fill="BFBFBF"/>
          </w:tcPr>
          <w:p w14:paraId="4F2B4304" w14:textId="77777777" w:rsidR="00F41403" w:rsidRPr="00F578E5" w:rsidRDefault="00F41403" w:rsidP="00AA2E41">
            <w:pPr>
              <w:rPr>
                <w:b/>
              </w:rPr>
            </w:pPr>
            <w:r w:rsidRPr="00F578E5">
              <w:rPr>
                <w:b/>
              </w:rPr>
              <w:t>Field</w:t>
            </w:r>
          </w:p>
        </w:tc>
        <w:tc>
          <w:tcPr>
            <w:tcW w:w="7444" w:type="dxa"/>
            <w:shd w:val="clear" w:color="auto" w:fill="BFBFBF"/>
          </w:tcPr>
          <w:p w14:paraId="49B6C2F3" w14:textId="77777777" w:rsidR="00F41403" w:rsidRPr="00F578E5" w:rsidRDefault="00F41403" w:rsidP="00AA2E41">
            <w:pPr>
              <w:ind w:right="540"/>
              <w:rPr>
                <w:b/>
              </w:rPr>
            </w:pPr>
            <w:r w:rsidRPr="00F578E5">
              <w:rPr>
                <w:b/>
              </w:rPr>
              <w:t>Description</w:t>
            </w:r>
          </w:p>
        </w:tc>
      </w:tr>
      <w:tr w:rsidR="00F41403" w14:paraId="480BEDD6" w14:textId="77777777" w:rsidTr="00AA2E41">
        <w:trPr>
          <w:trHeight w:val="145"/>
        </w:trPr>
        <w:tc>
          <w:tcPr>
            <w:tcW w:w="1620" w:type="dxa"/>
          </w:tcPr>
          <w:p w14:paraId="57B33779" w14:textId="77777777" w:rsidR="00F41403" w:rsidRPr="00CC287B" w:rsidRDefault="00F41403" w:rsidP="00AA2E41">
            <w:pPr>
              <w:rPr>
                <w:b/>
              </w:rPr>
            </w:pPr>
            <w:r>
              <w:rPr>
                <w:b/>
              </w:rPr>
              <w:t>Question</w:t>
            </w:r>
            <w:r w:rsidRPr="00C401F3">
              <w:rPr>
                <w:color w:val="FF0000"/>
              </w:rPr>
              <w:t>*</w:t>
            </w:r>
          </w:p>
        </w:tc>
        <w:tc>
          <w:tcPr>
            <w:tcW w:w="7444" w:type="dxa"/>
          </w:tcPr>
          <w:p w14:paraId="11641332" w14:textId="77777777" w:rsidR="00F41403" w:rsidRDefault="00F41403" w:rsidP="00AA2E41">
            <w:pPr>
              <w:ind w:right="540"/>
            </w:pPr>
            <w:r>
              <w:t>Type the question.</w:t>
            </w:r>
            <w:r>
              <w:br/>
              <w:t>OR</w:t>
            </w:r>
          </w:p>
          <w:p w14:paraId="474130C4" w14:textId="77777777" w:rsidR="00F41403" w:rsidRDefault="00F41403" w:rsidP="00AA2E41">
            <w:pPr>
              <w:ind w:right="540"/>
            </w:pPr>
            <w:r>
              <w:t xml:space="preserve">To copy an existing question and modify it to create a new question: </w:t>
            </w:r>
          </w:p>
          <w:p w14:paraId="2AF8B39C" w14:textId="77777777" w:rsidR="00F41403" w:rsidRDefault="00F41403" w:rsidP="00F41403">
            <w:pPr>
              <w:numPr>
                <w:ilvl w:val="0"/>
                <w:numId w:val="146"/>
              </w:numPr>
              <w:ind w:right="540"/>
            </w:pPr>
            <w:r>
              <w:lastRenderedPageBreak/>
              <w:t xml:space="preserve">Click the </w:t>
            </w:r>
            <w:r w:rsidRPr="00E75EC8">
              <w:rPr>
                <w:b/>
              </w:rPr>
              <w:t>Search Questions</w:t>
            </w:r>
            <w:r>
              <w:t xml:space="preserve"> link.</w:t>
            </w:r>
            <w:r>
              <w:br/>
              <w:t xml:space="preserve">The </w:t>
            </w:r>
            <w:r w:rsidRPr="00E75EC8">
              <w:rPr>
                <w:b/>
              </w:rPr>
              <w:t>Search Questions</w:t>
            </w:r>
            <w:r>
              <w:t xml:space="preserve"> window appears.</w:t>
            </w:r>
          </w:p>
          <w:p w14:paraId="220F2A6F" w14:textId="77777777" w:rsidR="00F41403" w:rsidRDefault="00F41403" w:rsidP="00F41403">
            <w:pPr>
              <w:numPr>
                <w:ilvl w:val="0"/>
                <w:numId w:val="146"/>
              </w:numPr>
              <w:ind w:right="540"/>
            </w:pPr>
            <w:r>
              <w:t>Type one of the following in the box for the question you want to search:</w:t>
            </w:r>
          </w:p>
          <w:p w14:paraId="3ADBB818" w14:textId="77777777" w:rsidR="00F41403" w:rsidRDefault="00F41403" w:rsidP="00F41403">
            <w:pPr>
              <w:numPr>
                <w:ilvl w:val="0"/>
                <w:numId w:val="147"/>
              </w:numPr>
              <w:ind w:left="1242" w:right="540" w:hanging="270"/>
            </w:pPr>
            <w:r>
              <w:t xml:space="preserve">tag associated with the question </w:t>
            </w:r>
          </w:p>
          <w:p w14:paraId="1A324D68" w14:textId="77777777" w:rsidR="00F41403" w:rsidRDefault="00F41403" w:rsidP="00F41403">
            <w:pPr>
              <w:numPr>
                <w:ilvl w:val="0"/>
                <w:numId w:val="147"/>
              </w:numPr>
              <w:ind w:left="1242" w:right="540" w:hanging="270"/>
            </w:pPr>
            <w:r>
              <w:t>entire question name</w:t>
            </w:r>
          </w:p>
          <w:p w14:paraId="16D05CB6" w14:textId="77777777" w:rsidR="00F41403" w:rsidRDefault="00F41403" w:rsidP="00F41403">
            <w:pPr>
              <w:numPr>
                <w:ilvl w:val="0"/>
                <w:numId w:val="147"/>
              </w:numPr>
              <w:ind w:left="1242" w:right="540" w:hanging="270"/>
            </w:pPr>
            <w:r>
              <w:t xml:space="preserve">part of the question with an asterisk (*)  </w:t>
            </w:r>
          </w:p>
          <w:p w14:paraId="528161FF" w14:textId="77777777" w:rsidR="00F41403" w:rsidRDefault="00F41403" w:rsidP="00F41403">
            <w:pPr>
              <w:numPr>
                <w:ilvl w:val="0"/>
                <w:numId w:val="146"/>
              </w:numPr>
              <w:ind w:right="540"/>
            </w:pPr>
            <w:r>
              <w:t xml:space="preserve">Click </w:t>
            </w:r>
            <w:r w:rsidRPr="00D00B4C">
              <w:rPr>
                <w:b/>
              </w:rPr>
              <w:t>Search</w:t>
            </w:r>
            <w:r>
              <w:t>.</w:t>
            </w:r>
            <w:r>
              <w:br/>
            </w:r>
            <w:r w:rsidRPr="00D00B4C">
              <w:rPr>
                <w:b/>
              </w:rPr>
              <w:t>Question Results</w:t>
            </w:r>
            <w:r>
              <w:t xml:space="preserve"> list appears.</w:t>
            </w:r>
          </w:p>
          <w:p w14:paraId="48995019" w14:textId="77777777" w:rsidR="00F41403" w:rsidRDefault="00F41403" w:rsidP="00F41403">
            <w:pPr>
              <w:numPr>
                <w:ilvl w:val="0"/>
                <w:numId w:val="146"/>
              </w:numPr>
              <w:ind w:right="540"/>
            </w:pPr>
            <w:r>
              <w:t>Click appropriate question.</w:t>
            </w:r>
            <w:r>
              <w:br/>
            </w:r>
            <w:r w:rsidRPr="004B2F3A">
              <w:rPr>
                <w:b/>
              </w:rPr>
              <w:t>Selected Question</w:t>
            </w:r>
            <w:r>
              <w:t xml:space="preserve"> list appears.</w:t>
            </w:r>
          </w:p>
          <w:p w14:paraId="3CA2AE77" w14:textId="0FD77DCB" w:rsidR="00F41403" w:rsidRDefault="00F41403" w:rsidP="00F41403">
            <w:pPr>
              <w:numPr>
                <w:ilvl w:val="0"/>
                <w:numId w:val="146"/>
              </w:numPr>
              <w:ind w:right="540"/>
            </w:pPr>
            <w:r>
              <w:t xml:space="preserve">Click </w:t>
            </w:r>
            <w:r w:rsidRPr="004B2F3A">
              <w:rPr>
                <w:b/>
              </w:rPr>
              <w:t>ADD</w:t>
            </w:r>
            <w:r>
              <w:t>.</w:t>
            </w:r>
            <w:r>
              <w:br/>
              <w:t xml:space="preserve">The search window closes and the selected question appears in this field on the </w:t>
            </w:r>
            <w:r w:rsidRPr="004B2F3A">
              <w:rPr>
                <w:b/>
              </w:rPr>
              <w:t>Create/Mod</w:t>
            </w:r>
            <w:r>
              <w:rPr>
                <w:b/>
              </w:rPr>
              <w:t>i</w:t>
            </w:r>
            <w:r w:rsidRPr="004B2F3A">
              <w:rPr>
                <w:b/>
              </w:rPr>
              <w:t>fy Question</w:t>
            </w:r>
            <w:r>
              <w:t xml:space="preserve"> page.</w:t>
            </w:r>
            <w:r>
              <w:br/>
              <w:t xml:space="preserve">For more information about how to search for an existing question, see </w:t>
            </w:r>
            <w:hyperlink w:anchor="SearchingForQuestion" w:history="1">
              <w:r>
                <w:rPr>
                  <w:rStyle w:val="Hyperlink"/>
                  <w:b/>
                </w:rPr>
                <w:t>Using the S</w:t>
              </w:r>
              <w:r w:rsidRPr="004B2F3A">
                <w:rPr>
                  <w:rStyle w:val="Hyperlink"/>
                  <w:b/>
                </w:rPr>
                <w:t>earch</w:t>
              </w:r>
              <w:r>
                <w:rPr>
                  <w:rStyle w:val="Hyperlink"/>
                  <w:b/>
                </w:rPr>
                <w:t xml:space="preserve"> </w:t>
              </w:r>
              <w:r w:rsidRPr="004B2F3A">
                <w:rPr>
                  <w:rStyle w:val="Hyperlink"/>
                  <w:b/>
                </w:rPr>
                <w:t>Questio</w:t>
              </w:r>
              <w:r>
                <w:rPr>
                  <w:rStyle w:val="Hyperlink"/>
                  <w:b/>
                </w:rPr>
                <w:t>ns Window</w:t>
              </w:r>
            </w:hyperlink>
            <w:r>
              <w:t>.</w:t>
            </w:r>
          </w:p>
        </w:tc>
      </w:tr>
      <w:tr w:rsidR="00F41403" w14:paraId="31156CAD" w14:textId="77777777" w:rsidTr="00AA2E41">
        <w:trPr>
          <w:trHeight w:val="70"/>
        </w:trPr>
        <w:tc>
          <w:tcPr>
            <w:tcW w:w="1620" w:type="dxa"/>
          </w:tcPr>
          <w:p w14:paraId="0CB00615" w14:textId="77777777" w:rsidR="00F41403" w:rsidRPr="00CC287B" w:rsidRDefault="00F41403" w:rsidP="00AA2E41">
            <w:pPr>
              <w:rPr>
                <w:b/>
              </w:rPr>
            </w:pPr>
            <w:r>
              <w:rPr>
                <w:b/>
              </w:rPr>
              <w:lastRenderedPageBreak/>
              <w:t>Tag</w:t>
            </w:r>
          </w:p>
        </w:tc>
        <w:tc>
          <w:tcPr>
            <w:tcW w:w="7444" w:type="dxa"/>
          </w:tcPr>
          <w:p w14:paraId="57E61737" w14:textId="77777777" w:rsidR="00F41403" w:rsidRDefault="00F41403" w:rsidP="00AA2E41">
            <w:pPr>
              <w:ind w:right="540"/>
            </w:pPr>
            <w:r>
              <w:t>Type a keyword tag that you can use to search for this question in the future.</w:t>
            </w:r>
          </w:p>
        </w:tc>
      </w:tr>
      <w:tr w:rsidR="00F41403" w14:paraId="4D59C335" w14:textId="77777777" w:rsidTr="00AA2E41">
        <w:trPr>
          <w:trHeight w:val="145"/>
        </w:trPr>
        <w:tc>
          <w:tcPr>
            <w:tcW w:w="1620" w:type="dxa"/>
          </w:tcPr>
          <w:p w14:paraId="1DF6FE91" w14:textId="77777777" w:rsidR="00F41403" w:rsidRPr="00F578E5" w:rsidRDefault="00F41403" w:rsidP="00AA2E41">
            <w:pPr>
              <w:rPr>
                <w:b/>
              </w:rPr>
            </w:pPr>
            <w:r>
              <w:rPr>
                <w:b/>
              </w:rPr>
              <w:t>Input Type</w:t>
            </w:r>
            <w:r w:rsidRPr="00C401F3">
              <w:rPr>
                <w:color w:val="FF0000"/>
              </w:rPr>
              <w:t>*</w:t>
            </w:r>
          </w:p>
        </w:tc>
        <w:tc>
          <w:tcPr>
            <w:tcW w:w="7444" w:type="dxa"/>
          </w:tcPr>
          <w:p w14:paraId="2790D2B9" w14:textId="77777777" w:rsidR="00F41403" w:rsidRDefault="00F41403" w:rsidP="00AA2E41">
            <w:pPr>
              <w:ind w:right="540"/>
            </w:pPr>
            <w:r>
              <w:t xml:space="preserve">Click appropriate input type that you want for this question. </w:t>
            </w:r>
          </w:p>
          <w:p w14:paraId="79F0D912" w14:textId="77777777" w:rsidR="00F41403" w:rsidRDefault="00F41403" w:rsidP="00AA2E41">
            <w:pPr>
              <w:ind w:right="540"/>
            </w:pPr>
            <w:r>
              <w:t>You can select any one of the following values:</w:t>
            </w:r>
          </w:p>
          <w:p w14:paraId="27C48DE3" w14:textId="77777777" w:rsidR="00F41403" w:rsidRDefault="00F41403" w:rsidP="00F41403">
            <w:pPr>
              <w:numPr>
                <w:ilvl w:val="0"/>
                <w:numId w:val="113"/>
              </w:numPr>
              <w:ind w:left="792" w:right="540" w:hanging="450"/>
            </w:pPr>
            <w:r w:rsidRPr="00A16253">
              <w:rPr>
                <w:b/>
              </w:rPr>
              <w:t>Checkbox - Multi Selection:</w:t>
            </w:r>
            <w:r>
              <w:t xml:space="preserve"> To allow multiple selection of values using checkboxes</w:t>
            </w:r>
          </w:p>
          <w:p w14:paraId="3A840B2B" w14:textId="77777777" w:rsidR="00F41403" w:rsidRDefault="00F41403" w:rsidP="00F41403">
            <w:pPr>
              <w:numPr>
                <w:ilvl w:val="0"/>
                <w:numId w:val="113"/>
              </w:numPr>
              <w:ind w:left="792" w:right="540" w:hanging="450"/>
            </w:pPr>
            <w:r w:rsidRPr="00A16253">
              <w:rPr>
                <w:b/>
              </w:rPr>
              <w:t>Drop Down Select - Single Selection:</w:t>
            </w:r>
            <w:r>
              <w:t xml:space="preserve"> To allow single selection of values using a dropdown list</w:t>
            </w:r>
          </w:p>
          <w:p w14:paraId="76AD31F5" w14:textId="77777777" w:rsidR="00F41403" w:rsidRDefault="00F41403" w:rsidP="00F41403">
            <w:pPr>
              <w:numPr>
                <w:ilvl w:val="0"/>
                <w:numId w:val="113"/>
              </w:numPr>
              <w:ind w:left="792" w:right="540" w:hanging="450"/>
            </w:pPr>
            <w:r w:rsidRPr="00A16253">
              <w:rPr>
                <w:b/>
              </w:rPr>
              <w:t>Note:</w:t>
            </w:r>
            <w:r>
              <w:t xml:space="preserve"> To include instructions or explanation as a note. This note is visible for all the question searches.</w:t>
            </w:r>
          </w:p>
          <w:p w14:paraId="6D626CD3" w14:textId="77777777" w:rsidR="00F41403" w:rsidRDefault="00F41403" w:rsidP="00F41403">
            <w:pPr>
              <w:numPr>
                <w:ilvl w:val="0"/>
                <w:numId w:val="113"/>
              </w:numPr>
              <w:ind w:left="792" w:right="540" w:hanging="450"/>
            </w:pPr>
            <w:r w:rsidRPr="00A16253">
              <w:rPr>
                <w:b/>
              </w:rPr>
              <w:t>Radio Button:</w:t>
            </w:r>
            <w:r>
              <w:t xml:space="preserve"> To include radio buttons as input values for the question</w:t>
            </w:r>
          </w:p>
          <w:p w14:paraId="73F5DF59" w14:textId="77777777" w:rsidR="00F41403" w:rsidRDefault="00F41403" w:rsidP="00F41403">
            <w:pPr>
              <w:numPr>
                <w:ilvl w:val="0"/>
                <w:numId w:val="113"/>
              </w:numPr>
              <w:ind w:left="792" w:right="540" w:hanging="450"/>
            </w:pPr>
            <w:r w:rsidRPr="00A16253">
              <w:rPr>
                <w:b/>
              </w:rPr>
              <w:t>Text - Auto Complete Existing Values:</w:t>
            </w:r>
            <w:r>
              <w:t xml:space="preserve"> To allow the display of existing values for selection</w:t>
            </w:r>
          </w:p>
          <w:p w14:paraId="3A864D8C" w14:textId="77777777" w:rsidR="00F41403" w:rsidRDefault="00F41403" w:rsidP="00F41403">
            <w:pPr>
              <w:numPr>
                <w:ilvl w:val="0"/>
                <w:numId w:val="113"/>
              </w:numPr>
              <w:ind w:left="792" w:right="540" w:hanging="450"/>
            </w:pPr>
            <w:r w:rsidRPr="00A16253">
              <w:rPr>
                <w:b/>
              </w:rPr>
              <w:t xml:space="preserve">Text - No Auto Complete: </w:t>
            </w:r>
            <w:r>
              <w:t>To include a date, time, number or decimal input field for this question.</w:t>
            </w:r>
          </w:p>
        </w:tc>
      </w:tr>
      <w:tr w:rsidR="00F41403" w14:paraId="635F791A" w14:textId="77777777" w:rsidTr="00AA2E41">
        <w:trPr>
          <w:trHeight w:val="145"/>
        </w:trPr>
        <w:tc>
          <w:tcPr>
            <w:tcW w:w="1620" w:type="dxa"/>
          </w:tcPr>
          <w:p w14:paraId="07A2AFCF" w14:textId="77777777" w:rsidR="00F41403" w:rsidRDefault="00F41403" w:rsidP="00AA2E41">
            <w:pPr>
              <w:rPr>
                <w:b/>
              </w:rPr>
            </w:pPr>
            <w:r>
              <w:rPr>
                <w:b/>
              </w:rPr>
              <w:t>Value Field Size</w:t>
            </w:r>
            <w:r w:rsidRPr="00C401F3">
              <w:rPr>
                <w:color w:val="FF0000"/>
              </w:rPr>
              <w:t>*</w:t>
            </w:r>
          </w:p>
        </w:tc>
        <w:tc>
          <w:tcPr>
            <w:tcW w:w="7444" w:type="dxa"/>
          </w:tcPr>
          <w:p w14:paraId="073F4CBA" w14:textId="77777777" w:rsidR="00F41403" w:rsidRDefault="00F41403" w:rsidP="00AA2E41">
            <w:pPr>
              <w:ind w:right="540"/>
              <w:rPr>
                <w:b/>
              </w:rPr>
            </w:pPr>
            <w:r>
              <w:t>Type the maximum number of text characters that you want to allow when answering this question on a form.</w:t>
            </w:r>
          </w:p>
          <w:p w14:paraId="226F3BB6" w14:textId="77777777" w:rsidR="00F41403" w:rsidRDefault="00F41403" w:rsidP="00AA2E41">
            <w:pPr>
              <w:ind w:right="540"/>
            </w:pPr>
            <w:r w:rsidRPr="00837116">
              <w:rPr>
                <w:b/>
              </w:rPr>
              <w:t>Note:</w:t>
            </w:r>
            <w:r>
              <w:t xml:space="preserve"> </w:t>
            </w:r>
          </w:p>
          <w:p w14:paraId="20527B2D" w14:textId="77777777" w:rsidR="00F41403" w:rsidRDefault="00F41403" w:rsidP="00F41403">
            <w:pPr>
              <w:numPr>
                <w:ilvl w:val="0"/>
                <w:numId w:val="114"/>
              </w:numPr>
              <w:ind w:left="792" w:right="540"/>
            </w:pPr>
            <w:r>
              <w:t xml:space="preserve">This field appears only when you click </w:t>
            </w:r>
            <w:r w:rsidRPr="00A16253">
              <w:rPr>
                <w:b/>
              </w:rPr>
              <w:t>Text - Auto Complete Existing Values</w:t>
            </w:r>
            <w:r>
              <w:rPr>
                <w:b/>
              </w:rPr>
              <w:t xml:space="preserve"> </w:t>
            </w:r>
            <w:r w:rsidRPr="00837116">
              <w:t>or</w:t>
            </w:r>
            <w:r>
              <w:rPr>
                <w:b/>
              </w:rPr>
              <w:t xml:space="preserve"> </w:t>
            </w:r>
            <w:r w:rsidRPr="00A16253">
              <w:rPr>
                <w:b/>
              </w:rPr>
              <w:t>Text - No Auto Complete</w:t>
            </w:r>
            <w:r>
              <w:rPr>
                <w:b/>
              </w:rPr>
              <w:t xml:space="preserve"> </w:t>
            </w:r>
            <w:r w:rsidRPr="00837116">
              <w:t>in the</w:t>
            </w:r>
            <w:r>
              <w:rPr>
                <w:b/>
              </w:rPr>
              <w:t xml:space="preserve"> Input Type </w:t>
            </w:r>
            <w:r w:rsidRPr="00837116">
              <w:t>list.</w:t>
            </w:r>
          </w:p>
          <w:p w14:paraId="174C40D2" w14:textId="77777777" w:rsidR="00F41403" w:rsidRDefault="00F41403" w:rsidP="00F41403">
            <w:pPr>
              <w:numPr>
                <w:ilvl w:val="0"/>
                <w:numId w:val="114"/>
              </w:numPr>
              <w:ind w:left="792" w:right="540"/>
            </w:pPr>
            <w:r>
              <w:t xml:space="preserve">You must type </w:t>
            </w:r>
            <w:r w:rsidRPr="00E606BB">
              <w:t xml:space="preserve">a positive number </w:t>
            </w:r>
            <w:r>
              <w:t xml:space="preserve">that </w:t>
            </w:r>
            <w:r w:rsidRPr="00E606BB">
              <w:t>does</w:t>
            </w:r>
            <w:r>
              <w:t xml:space="preserve"> not exceed </w:t>
            </w:r>
            <w:r w:rsidRPr="00E606BB">
              <w:t>40.</w:t>
            </w:r>
          </w:p>
        </w:tc>
      </w:tr>
      <w:tr w:rsidR="00F41403" w14:paraId="20D73A86" w14:textId="77777777" w:rsidTr="00AA2E41">
        <w:trPr>
          <w:trHeight w:val="1272"/>
        </w:trPr>
        <w:tc>
          <w:tcPr>
            <w:tcW w:w="1620" w:type="dxa"/>
          </w:tcPr>
          <w:p w14:paraId="60B5B8DA" w14:textId="77777777" w:rsidR="00F41403" w:rsidRDefault="00F41403" w:rsidP="00AA2E41">
            <w:pPr>
              <w:rPr>
                <w:b/>
              </w:rPr>
            </w:pPr>
            <w:r>
              <w:rPr>
                <w:b/>
              </w:rPr>
              <w:t>Value Data Format</w:t>
            </w:r>
            <w:r w:rsidRPr="00C401F3">
              <w:rPr>
                <w:color w:val="FF0000"/>
              </w:rPr>
              <w:t>*</w:t>
            </w:r>
          </w:p>
        </w:tc>
        <w:tc>
          <w:tcPr>
            <w:tcW w:w="7444" w:type="dxa"/>
          </w:tcPr>
          <w:p w14:paraId="36817E4E" w14:textId="77777777" w:rsidR="00F41403" w:rsidRDefault="00F41403" w:rsidP="00AA2E41">
            <w:pPr>
              <w:ind w:right="540"/>
            </w:pPr>
            <w:r>
              <w:t>Click</w:t>
            </w:r>
            <w:r w:rsidRPr="008F2231">
              <w:rPr>
                <w:sz w:val="18"/>
                <w:szCs w:val="18"/>
              </w:rPr>
              <w:t xml:space="preserve"> </w:t>
            </w:r>
            <w:r w:rsidRPr="00DE1A84">
              <w:t xml:space="preserve">appropriate </w:t>
            </w:r>
            <w:r>
              <w:t xml:space="preserve">data </w:t>
            </w:r>
            <w:r w:rsidRPr="00DE1A84">
              <w:t xml:space="preserve">format </w:t>
            </w:r>
            <w:r>
              <w:t>that you want to be used when answering this question on a form.</w:t>
            </w:r>
            <w:r w:rsidRPr="00837116">
              <w:rPr>
                <w:b/>
              </w:rPr>
              <w:t xml:space="preserve"> </w:t>
            </w:r>
            <w:r>
              <w:rPr>
                <w:b/>
              </w:rPr>
              <w:br/>
            </w:r>
            <w:r w:rsidRPr="00837116">
              <w:rPr>
                <w:b/>
              </w:rPr>
              <w:t>Note:</w:t>
            </w:r>
            <w:r>
              <w:t xml:space="preserve"> This field appears only when you click </w:t>
            </w:r>
            <w:r w:rsidRPr="00A16253">
              <w:rPr>
                <w:b/>
              </w:rPr>
              <w:t>Text - Auto Complete Existing Values</w:t>
            </w:r>
            <w:r>
              <w:rPr>
                <w:b/>
              </w:rPr>
              <w:t xml:space="preserve"> </w:t>
            </w:r>
            <w:r w:rsidRPr="00837116">
              <w:t>or</w:t>
            </w:r>
            <w:r>
              <w:rPr>
                <w:b/>
              </w:rPr>
              <w:t xml:space="preserve"> </w:t>
            </w:r>
            <w:r w:rsidRPr="00A16253">
              <w:rPr>
                <w:b/>
              </w:rPr>
              <w:t>Text - No Auto Complete</w:t>
            </w:r>
            <w:r>
              <w:rPr>
                <w:b/>
              </w:rPr>
              <w:t xml:space="preserve"> </w:t>
            </w:r>
            <w:r w:rsidRPr="00837116">
              <w:t>in the</w:t>
            </w:r>
            <w:r>
              <w:rPr>
                <w:b/>
              </w:rPr>
              <w:t xml:space="preserve"> Input Type </w:t>
            </w:r>
            <w:r w:rsidRPr="00837116">
              <w:t>list.</w:t>
            </w:r>
            <w:r>
              <w:br/>
            </w:r>
          </w:p>
        </w:tc>
      </w:tr>
      <w:tr w:rsidR="00F41403" w14:paraId="28F569E2" w14:textId="77777777" w:rsidTr="00AA2E41">
        <w:trPr>
          <w:trHeight w:val="145"/>
        </w:trPr>
        <w:tc>
          <w:tcPr>
            <w:tcW w:w="1620" w:type="dxa"/>
          </w:tcPr>
          <w:p w14:paraId="7BECE564" w14:textId="77777777" w:rsidR="00F41403" w:rsidRDefault="00F41403" w:rsidP="00AA2E41">
            <w:pPr>
              <w:rPr>
                <w:b/>
              </w:rPr>
            </w:pPr>
            <w:r>
              <w:rPr>
                <w:b/>
              </w:rPr>
              <w:t>Question Category</w:t>
            </w:r>
            <w:r w:rsidRPr="00C401F3">
              <w:rPr>
                <w:color w:val="FF0000"/>
              </w:rPr>
              <w:t>*</w:t>
            </w:r>
          </w:p>
        </w:tc>
        <w:tc>
          <w:tcPr>
            <w:tcW w:w="7444" w:type="dxa"/>
          </w:tcPr>
          <w:p w14:paraId="4A292ECE" w14:textId="77777777" w:rsidR="00F41403" w:rsidRDefault="00F41403" w:rsidP="00AA2E41">
            <w:pPr>
              <w:ind w:right="540"/>
            </w:pPr>
            <w:r>
              <w:t>Click one or multiple categories to define which form types can use this question.</w:t>
            </w:r>
          </w:p>
        </w:tc>
      </w:tr>
      <w:tr w:rsidR="00F41403" w14:paraId="62F28000" w14:textId="77777777" w:rsidTr="00AA2E41">
        <w:trPr>
          <w:trHeight w:val="145"/>
        </w:trPr>
        <w:tc>
          <w:tcPr>
            <w:tcW w:w="1620" w:type="dxa"/>
          </w:tcPr>
          <w:p w14:paraId="69EBBCCB" w14:textId="77777777" w:rsidR="00F41403" w:rsidRDefault="00F41403" w:rsidP="00AA2E41">
            <w:pPr>
              <w:rPr>
                <w:b/>
              </w:rPr>
            </w:pPr>
            <w:r>
              <w:rPr>
                <w:b/>
              </w:rPr>
              <w:t>Comments</w:t>
            </w:r>
          </w:p>
        </w:tc>
        <w:tc>
          <w:tcPr>
            <w:tcW w:w="7444" w:type="dxa"/>
          </w:tcPr>
          <w:p w14:paraId="13B6B2B5" w14:textId="77777777" w:rsidR="00F41403" w:rsidRDefault="00F41403" w:rsidP="00AA2E41">
            <w:pPr>
              <w:ind w:right="540"/>
            </w:pPr>
            <w:r>
              <w:t>Type your comments regarding this question, if applicable.</w:t>
            </w:r>
          </w:p>
        </w:tc>
      </w:tr>
    </w:tbl>
    <w:p w14:paraId="0C256D53" w14:textId="77777777" w:rsidR="00F41403" w:rsidRDefault="00F41403" w:rsidP="00F41403">
      <w:pPr>
        <w:ind w:left="720" w:right="540"/>
      </w:pPr>
    </w:p>
    <w:p w14:paraId="12DFBD28" w14:textId="77777777" w:rsidR="00F41403" w:rsidRDefault="00F41403" w:rsidP="00F41403">
      <w:pPr>
        <w:tabs>
          <w:tab w:val="left" w:pos="10620"/>
        </w:tabs>
        <w:ind w:right="720"/>
      </w:pPr>
    </w:p>
    <w:p w14:paraId="2C685D42" w14:textId="77777777" w:rsidR="00F41403" w:rsidRDefault="00F41403" w:rsidP="00F41403">
      <w:pPr>
        <w:numPr>
          <w:ilvl w:val="0"/>
          <w:numId w:val="146"/>
        </w:numPr>
        <w:tabs>
          <w:tab w:val="left" w:pos="720"/>
        </w:tabs>
        <w:ind w:right="720"/>
      </w:pPr>
      <w:r>
        <w:t xml:space="preserve">To assign a concept code to this question, if applicable: </w:t>
      </w:r>
      <w:r>
        <w:br/>
      </w:r>
      <w:r w:rsidRPr="00A45396">
        <w:rPr>
          <w:b/>
        </w:rPr>
        <w:t>Note:</w:t>
      </w:r>
      <w:r w:rsidRPr="00A45396">
        <w:t xml:space="preserve">  Concept </w:t>
      </w:r>
      <w:r>
        <w:t>code is a designation in</w:t>
      </w:r>
      <w:r w:rsidRPr="00A45396">
        <w:t xml:space="preserve"> </w:t>
      </w:r>
      <w:r>
        <w:t>the Unified Medical Language System (</w:t>
      </w:r>
      <w:r w:rsidRPr="00A45396">
        <w:t>UMLS</w:t>
      </w:r>
      <w:r>
        <w:t xml:space="preserve">) </w:t>
      </w:r>
      <w:r w:rsidRPr="00A45396">
        <w:t xml:space="preserve">or </w:t>
      </w:r>
      <w:r w:rsidRPr="00A45396">
        <w:lastRenderedPageBreak/>
        <w:t>other bio, pharma or</w:t>
      </w:r>
      <w:r>
        <w:t xml:space="preserve"> medical related standards list</w:t>
      </w:r>
      <w:r w:rsidRPr="00A45396">
        <w:t xml:space="preserve"> for standardizing question concepts.</w:t>
      </w:r>
      <w:r w:rsidRPr="00A45396">
        <w:rPr>
          <w:sz w:val="18"/>
          <w:szCs w:val="18"/>
        </w:rPr>
        <w:t xml:space="preserve"> </w:t>
      </w:r>
      <w:r>
        <w:rPr>
          <w:sz w:val="18"/>
          <w:szCs w:val="18"/>
        </w:rPr>
        <w:br/>
      </w:r>
    </w:p>
    <w:p w14:paraId="3ACE6985" w14:textId="77777777" w:rsidR="00F41403" w:rsidRDefault="00F41403" w:rsidP="00F41403">
      <w:pPr>
        <w:numPr>
          <w:ilvl w:val="0"/>
          <w:numId w:val="77"/>
        </w:numPr>
        <w:tabs>
          <w:tab w:val="left" w:pos="1440"/>
        </w:tabs>
        <w:ind w:left="1440" w:right="720"/>
      </w:pPr>
      <w:r>
        <w:t xml:space="preserve">In the </w:t>
      </w:r>
      <w:r w:rsidRPr="00CE0840">
        <w:rPr>
          <w:b/>
        </w:rPr>
        <w:t>Concept Code</w:t>
      </w:r>
      <w:r>
        <w:t xml:space="preserve"> box, type a known concept code.</w:t>
      </w:r>
      <w:r>
        <w:br/>
      </w:r>
      <w:r w:rsidRPr="003E0A9E">
        <w:rPr>
          <w:b/>
        </w:rPr>
        <w:t>Note:</w:t>
      </w:r>
      <w:r>
        <w:t xml:space="preserve"> You can type all or part of the code. As you type, a list of codes that match your entry appears. You can select a code from this list or type a new code. </w:t>
      </w:r>
      <w:r>
        <w:br/>
      </w:r>
    </w:p>
    <w:p w14:paraId="1BB2E42B" w14:textId="77777777" w:rsidR="00F41403" w:rsidRPr="00FC483A" w:rsidRDefault="00F41403" w:rsidP="00F41403">
      <w:pPr>
        <w:numPr>
          <w:ilvl w:val="0"/>
          <w:numId w:val="77"/>
        </w:numPr>
        <w:tabs>
          <w:tab w:val="left" w:pos="1440"/>
        </w:tabs>
        <w:ind w:left="1440" w:right="720"/>
      </w:pPr>
      <w:r w:rsidRPr="00FC483A">
        <w:t xml:space="preserve">In the </w:t>
      </w:r>
      <w:r w:rsidRPr="00FC483A">
        <w:rPr>
          <w:b/>
        </w:rPr>
        <w:t>Concept Source</w:t>
      </w:r>
      <w:r w:rsidRPr="00FC483A">
        <w:t xml:space="preserve"> list, click applicable </w:t>
      </w:r>
      <w:r w:rsidRPr="00A45396">
        <w:t>medical related standards list</w:t>
      </w:r>
      <w:r>
        <w:t xml:space="preserve"> that is the source</w:t>
      </w:r>
      <w:r w:rsidRPr="00FC483A">
        <w:t xml:space="preserve"> of the concept code you </w:t>
      </w:r>
      <w:r>
        <w:t>are assigning</w:t>
      </w:r>
      <w:r w:rsidRPr="00FC483A">
        <w:t>.</w:t>
      </w:r>
      <w:r>
        <w:br/>
      </w:r>
    </w:p>
    <w:p w14:paraId="38E7F8B9" w14:textId="77777777" w:rsidR="00F41403" w:rsidRDefault="00F41403" w:rsidP="00F41403">
      <w:pPr>
        <w:numPr>
          <w:ilvl w:val="0"/>
          <w:numId w:val="77"/>
        </w:numPr>
        <w:tabs>
          <w:tab w:val="left" w:pos="1440"/>
        </w:tabs>
        <w:ind w:left="1440" w:right="720"/>
      </w:pPr>
      <w:r>
        <w:t xml:space="preserve">Click the </w:t>
      </w:r>
      <w:r w:rsidRPr="00672380">
        <w:t>checkmark icon</w:t>
      </w:r>
      <w:r>
        <w:t xml:space="preserve"> </w:t>
      </w:r>
      <w:r>
        <w:rPr>
          <w:noProof/>
        </w:rPr>
        <w:drawing>
          <wp:inline distT="0" distB="0" distL="0" distR="0" wp14:anchorId="0D6EBFC4" wp14:editId="6CBF803E">
            <wp:extent cx="215900" cy="199390"/>
            <wp:effectExtent l="0" t="0" r="0" b="0"/>
            <wp:docPr id="153" name="Picture 153"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heck mark ic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5900" cy="199390"/>
                    </a:xfrm>
                    <a:prstGeom prst="rect">
                      <a:avLst/>
                    </a:prstGeom>
                    <a:noFill/>
                    <a:ln>
                      <a:noFill/>
                    </a:ln>
                  </pic:spPr>
                </pic:pic>
              </a:graphicData>
            </a:graphic>
          </wp:inline>
        </w:drawing>
      </w:r>
      <w:r>
        <w:t xml:space="preserve">. </w:t>
      </w:r>
    </w:p>
    <w:p w14:paraId="363DA667" w14:textId="77777777" w:rsidR="00F41403" w:rsidRDefault="00F41403" w:rsidP="00F41403">
      <w:pPr>
        <w:tabs>
          <w:tab w:val="left" w:pos="1440"/>
        </w:tabs>
        <w:ind w:left="1440" w:right="720"/>
      </w:pPr>
      <w:r>
        <w:t>The combination of concept code and concept source</w:t>
      </w:r>
      <w:r w:rsidRPr="00672380">
        <w:t xml:space="preserve"> </w:t>
      </w:r>
      <w:r>
        <w:t>is added to the list below.</w:t>
      </w:r>
    </w:p>
    <w:p w14:paraId="7625850C" w14:textId="77777777" w:rsidR="00F41403" w:rsidRDefault="00F41403" w:rsidP="00F41403">
      <w:pPr>
        <w:tabs>
          <w:tab w:val="left" w:pos="1440"/>
        </w:tabs>
        <w:ind w:left="1440" w:right="720"/>
      </w:pPr>
      <w:r w:rsidRPr="007C6D77">
        <w:rPr>
          <w:b/>
        </w:rPr>
        <w:t>Note:</w:t>
      </w:r>
      <w:r>
        <w:t xml:space="preserve"> </w:t>
      </w:r>
    </w:p>
    <w:p w14:paraId="186E1014" w14:textId="77777777" w:rsidR="00F41403" w:rsidRDefault="00F41403" w:rsidP="00F41403">
      <w:pPr>
        <w:numPr>
          <w:ilvl w:val="0"/>
          <w:numId w:val="115"/>
        </w:numPr>
        <w:tabs>
          <w:tab w:val="left" w:pos="2160"/>
        </w:tabs>
        <w:ind w:left="2160" w:right="720" w:hanging="270"/>
      </w:pPr>
      <w:r>
        <w:t xml:space="preserve">You can add multiple combinations to this list. </w:t>
      </w:r>
    </w:p>
    <w:p w14:paraId="516B8656" w14:textId="77777777" w:rsidR="00F41403" w:rsidRDefault="00F41403" w:rsidP="00F41403">
      <w:pPr>
        <w:numPr>
          <w:ilvl w:val="0"/>
          <w:numId w:val="115"/>
        </w:numPr>
        <w:tabs>
          <w:tab w:val="left" w:pos="2160"/>
        </w:tabs>
        <w:ind w:left="2160" w:right="720" w:hanging="270"/>
      </w:pPr>
      <w:r w:rsidRPr="00672380">
        <w:t>To del</w:t>
      </w:r>
      <w:r>
        <w:t xml:space="preserve">ete a combination, click the trash can icon </w:t>
      </w:r>
      <w:r>
        <w:rPr>
          <w:noProof/>
        </w:rPr>
        <w:drawing>
          <wp:inline distT="0" distB="0" distL="0" distR="0" wp14:anchorId="09A7B3A7" wp14:editId="01A3BB27">
            <wp:extent cx="207645" cy="199390"/>
            <wp:effectExtent l="0" t="0" r="1905" b="0"/>
            <wp:docPr id="154" name="Picture 154"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rash can ic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7645" cy="199390"/>
                    </a:xfrm>
                    <a:prstGeom prst="rect">
                      <a:avLst/>
                    </a:prstGeom>
                    <a:noFill/>
                    <a:ln>
                      <a:noFill/>
                    </a:ln>
                  </pic:spPr>
                </pic:pic>
              </a:graphicData>
            </a:graphic>
          </wp:inline>
        </w:drawing>
      </w:r>
      <w:r>
        <w:t xml:space="preserve"> for the appropriate combination.</w:t>
      </w:r>
    </w:p>
    <w:p w14:paraId="250D7E7D" w14:textId="77777777" w:rsidR="00F41403" w:rsidRDefault="00F41403" w:rsidP="00F41403">
      <w:pPr>
        <w:tabs>
          <w:tab w:val="left" w:pos="720"/>
        </w:tabs>
        <w:ind w:left="720" w:right="720"/>
      </w:pPr>
    </w:p>
    <w:p w14:paraId="11BA54CF" w14:textId="77777777" w:rsidR="00F41403" w:rsidRDefault="00F41403" w:rsidP="00F41403">
      <w:pPr>
        <w:numPr>
          <w:ilvl w:val="0"/>
          <w:numId w:val="146"/>
        </w:numPr>
        <w:tabs>
          <w:tab w:val="left" w:pos="720"/>
        </w:tabs>
        <w:ind w:right="720"/>
      </w:pPr>
      <w:r>
        <w:t xml:space="preserve">To add an answer value to this question, in the values box below the </w:t>
      </w:r>
      <w:r w:rsidRPr="00D11471">
        <w:rPr>
          <w:b/>
        </w:rPr>
        <w:t>Search Values</w:t>
      </w:r>
      <w:r>
        <w:t xml:space="preserve"> link, type the appropriate value, and then click </w:t>
      </w:r>
      <w:r w:rsidRPr="00D11471">
        <w:rPr>
          <w:b/>
        </w:rPr>
        <w:t>Add More</w:t>
      </w:r>
      <w:r>
        <w:t xml:space="preserve"> icon </w:t>
      </w:r>
      <w:r>
        <w:rPr>
          <w:noProof/>
        </w:rPr>
        <w:drawing>
          <wp:inline distT="0" distB="0" distL="0" distR="0" wp14:anchorId="014F8477" wp14:editId="62996CAC">
            <wp:extent cx="207645" cy="199390"/>
            <wp:effectExtent l="0" t="0" r="1905" b="0"/>
            <wp:docPr id="155" name="Picture 155"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dd ic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7645" cy="199390"/>
                    </a:xfrm>
                    <a:prstGeom prst="rect">
                      <a:avLst/>
                    </a:prstGeom>
                    <a:noFill/>
                    <a:ln>
                      <a:noFill/>
                    </a:ln>
                  </pic:spPr>
                </pic:pic>
              </a:graphicData>
            </a:graphic>
          </wp:inline>
        </w:drawing>
      </w:r>
      <w:r>
        <w:t>.</w:t>
      </w:r>
    </w:p>
    <w:p w14:paraId="3454430B" w14:textId="77777777" w:rsidR="00F41403" w:rsidRDefault="00F41403" w:rsidP="00F41403">
      <w:pPr>
        <w:tabs>
          <w:tab w:val="left" w:pos="720"/>
        </w:tabs>
        <w:ind w:left="720" w:right="720"/>
      </w:pPr>
      <w:r>
        <w:t>The value is added to the value list below. You can add multiple values to this list.</w:t>
      </w:r>
    </w:p>
    <w:p w14:paraId="1F9CDF87" w14:textId="77777777" w:rsidR="00F41403" w:rsidRDefault="00F41403" w:rsidP="00F41403">
      <w:pPr>
        <w:tabs>
          <w:tab w:val="left" w:pos="720"/>
        </w:tabs>
        <w:ind w:left="720" w:right="720"/>
      </w:pPr>
      <w:r w:rsidRPr="007C6D77">
        <w:rPr>
          <w:b/>
        </w:rPr>
        <w:t>Note:</w:t>
      </w:r>
      <w:r>
        <w:t xml:space="preserve"> </w:t>
      </w:r>
    </w:p>
    <w:p w14:paraId="60381269" w14:textId="77777777" w:rsidR="00F41403" w:rsidRDefault="00F41403" w:rsidP="00F41403">
      <w:pPr>
        <w:numPr>
          <w:ilvl w:val="0"/>
          <w:numId w:val="116"/>
        </w:numPr>
        <w:tabs>
          <w:tab w:val="left" w:pos="1440"/>
        </w:tabs>
        <w:ind w:left="1440" w:right="720"/>
      </w:pPr>
      <w:r>
        <w:t xml:space="preserve">This field appears only if you click </w:t>
      </w:r>
      <w:r>
        <w:rPr>
          <w:b/>
        </w:rPr>
        <w:t>Check B</w:t>
      </w:r>
      <w:r w:rsidRPr="00F63ACA">
        <w:rPr>
          <w:b/>
        </w:rPr>
        <w:t>ox,</w:t>
      </w:r>
      <w:r>
        <w:t xml:space="preserve"> </w:t>
      </w:r>
      <w:r>
        <w:rPr>
          <w:b/>
        </w:rPr>
        <w:t>Dr</w:t>
      </w:r>
      <w:r w:rsidRPr="00F63ACA">
        <w:rPr>
          <w:b/>
        </w:rPr>
        <w:t xml:space="preserve">op </w:t>
      </w:r>
      <w:r>
        <w:rPr>
          <w:b/>
        </w:rPr>
        <w:t>D</w:t>
      </w:r>
      <w:r w:rsidRPr="00F63ACA">
        <w:rPr>
          <w:b/>
        </w:rPr>
        <w:t>own</w:t>
      </w:r>
      <w:r>
        <w:t xml:space="preserve">, or </w:t>
      </w:r>
      <w:r w:rsidRPr="00F63ACA">
        <w:rPr>
          <w:b/>
        </w:rPr>
        <w:t xml:space="preserve">Radio </w:t>
      </w:r>
      <w:r>
        <w:rPr>
          <w:b/>
        </w:rPr>
        <w:t>B</w:t>
      </w:r>
      <w:r w:rsidRPr="00F63ACA">
        <w:rPr>
          <w:b/>
        </w:rPr>
        <w:t>utton</w:t>
      </w:r>
      <w:r>
        <w:t xml:space="preserve"> in the </w:t>
      </w:r>
      <w:r w:rsidRPr="00EA514F">
        <w:rPr>
          <w:b/>
        </w:rPr>
        <w:t>Input Type</w:t>
      </w:r>
      <w:r>
        <w:t xml:space="preserve"> list. </w:t>
      </w:r>
      <w:r>
        <w:br/>
      </w:r>
    </w:p>
    <w:p w14:paraId="62273436" w14:textId="59018B4B" w:rsidR="00F41403" w:rsidRDefault="00F41403" w:rsidP="00F41403">
      <w:pPr>
        <w:numPr>
          <w:ilvl w:val="0"/>
          <w:numId w:val="116"/>
        </w:numPr>
        <w:tabs>
          <w:tab w:val="left" w:pos="1440"/>
        </w:tabs>
        <w:ind w:left="1440" w:right="720"/>
      </w:pPr>
      <w:r>
        <w:t xml:space="preserve">To search for an existing value, click the </w:t>
      </w:r>
      <w:r w:rsidRPr="00F42E22">
        <w:rPr>
          <w:b/>
        </w:rPr>
        <w:t xml:space="preserve">Search Values </w:t>
      </w:r>
      <w:r>
        <w:t xml:space="preserve">link. For more information about how to search for an existing value, see </w:t>
      </w:r>
      <w:hyperlink w:anchor="SearchingForQuestionValue" w:history="1">
        <w:r>
          <w:rPr>
            <w:rStyle w:val="Hyperlink"/>
            <w:b/>
          </w:rPr>
          <w:t>Using the S</w:t>
        </w:r>
        <w:r w:rsidRPr="00047900">
          <w:rPr>
            <w:rStyle w:val="Hyperlink"/>
            <w:b/>
          </w:rPr>
          <w:t>earch Question Value</w:t>
        </w:r>
        <w:r>
          <w:rPr>
            <w:rStyle w:val="Hyperlink"/>
            <w:b/>
          </w:rPr>
          <w:t>s Window.</w:t>
        </w:r>
      </w:hyperlink>
      <w:r>
        <w:br/>
        <w:t xml:space="preserve">Select the value and click </w:t>
      </w:r>
      <w:r w:rsidRPr="002B17FD">
        <w:rPr>
          <w:b/>
        </w:rPr>
        <w:t>ADD</w:t>
      </w:r>
      <w:r>
        <w:t xml:space="preserve">. The </w:t>
      </w:r>
      <w:r w:rsidRPr="00E93AB7">
        <w:rPr>
          <w:b/>
        </w:rPr>
        <w:t>Search Question Values</w:t>
      </w:r>
      <w:r>
        <w:t xml:space="preserve"> pop-up closes and the value is added to the value list below.</w:t>
      </w:r>
      <w:r>
        <w:br/>
      </w:r>
    </w:p>
    <w:p w14:paraId="150AF54E" w14:textId="77777777" w:rsidR="00F41403" w:rsidRDefault="00F41403" w:rsidP="00F41403">
      <w:pPr>
        <w:numPr>
          <w:ilvl w:val="0"/>
          <w:numId w:val="116"/>
        </w:numPr>
        <w:tabs>
          <w:tab w:val="left" w:pos="1440"/>
        </w:tabs>
        <w:ind w:left="1440" w:right="720"/>
      </w:pPr>
      <w:r>
        <w:t xml:space="preserve">To delete an answer value, click on the trash can icon </w:t>
      </w:r>
      <w:r>
        <w:rPr>
          <w:noProof/>
        </w:rPr>
        <w:drawing>
          <wp:inline distT="0" distB="0" distL="0" distR="0" wp14:anchorId="32EAE49A" wp14:editId="7850B891">
            <wp:extent cx="207645" cy="199390"/>
            <wp:effectExtent l="0" t="0" r="1905" b="0"/>
            <wp:docPr id="156" name="Picture 156"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rash can ic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7645" cy="199390"/>
                    </a:xfrm>
                    <a:prstGeom prst="rect">
                      <a:avLst/>
                    </a:prstGeom>
                    <a:noFill/>
                    <a:ln>
                      <a:noFill/>
                    </a:ln>
                  </pic:spPr>
                </pic:pic>
              </a:graphicData>
            </a:graphic>
          </wp:inline>
        </w:drawing>
      </w:r>
      <w:r>
        <w:t xml:space="preserve"> for the appropriate value. </w:t>
      </w:r>
      <w:r>
        <w:br/>
        <w:t>The value is deleted from the value list. You can delete multiple values from the list one at a time.</w:t>
      </w:r>
      <w:r>
        <w:br/>
      </w:r>
    </w:p>
    <w:p w14:paraId="60716436" w14:textId="77777777" w:rsidR="00F41403" w:rsidRDefault="00F41403" w:rsidP="00F41403">
      <w:pPr>
        <w:numPr>
          <w:ilvl w:val="0"/>
          <w:numId w:val="116"/>
        </w:numPr>
        <w:tabs>
          <w:tab w:val="left" w:pos="1440"/>
        </w:tabs>
        <w:ind w:left="1440" w:right="720"/>
      </w:pPr>
      <w:r>
        <w:t>To change the order of the answer values: Place the cursor on the row of the value you want to move. Then click the left mouse button and ‘drag and drop’ the value to the row where you want to move it.</w:t>
      </w:r>
      <w:r>
        <w:br/>
        <w:t>The values on the list appear in the new order.</w:t>
      </w:r>
      <w:r>
        <w:br/>
      </w:r>
    </w:p>
    <w:p w14:paraId="791E5244" w14:textId="77777777" w:rsidR="00F41403" w:rsidRDefault="00F41403" w:rsidP="00F41403">
      <w:pPr>
        <w:numPr>
          <w:ilvl w:val="0"/>
          <w:numId w:val="146"/>
        </w:numPr>
        <w:tabs>
          <w:tab w:val="left" w:pos="720"/>
        </w:tabs>
        <w:ind w:right="720"/>
      </w:pPr>
      <w:r>
        <w:t xml:space="preserve">Click </w:t>
      </w:r>
      <w:r w:rsidRPr="005F6D2E">
        <w:rPr>
          <w:b/>
        </w:rPr>
        <w:t>SAVE</w:t>
      </w:r>
      <w:r>
        <w:t xml:space="preserve">. </w:t>
      </w:r>
    </w:p>
    <w:p w14:paraId="1B46F510" w14:textId="77777777" w:rsidR="00F41403" w:rsidRDefault="00F41403" w:rsidP="00F41403">
      <w:pPr>
        <w:ind w:left="720" w:right="540"/>
      </w:pPr>
    </w:p>
    <w:p w14:paraId="0C34321E" w14:textId="2B499F14" w:rsidR="00F41403" w:rsidRPr="0041004F" w:rsidRDefault="00F41403" w:rsidP="00F41403">
      <w:pPr>
        <w:ind w:left="720" w:right="540"/>
      </w:pPr>
      <w:r w:rsidRPr="0041004F">
        <w:t xml:space="preserve">The question is created with the </w:t>
      </w:r>
      <w:r w:rsidRPr="008703E4">
        <w:rPr>
          <w:b/>
        </w:rPr>
        <w:t>Draft</w:t>
      </w:r>
      <w:r w:rsidRPr="0041004F">
        <w:t xml:space="preserve"> status. </w:t>
      </w:r>
      <w:r w:rsidRPr="0041004F">
        <w:br/>
      </w:r>
      <w:r w:rsidRPr="0041004F">
        <w:rPr>
          <w:b/>
        </w:rPr>
        <w:t>Note</w:t>
      </w:r>
      <w:r w:rsidRPr="0041004F">
        <w:t xml:space="preserve">: You must activate the question to make it available for use on forms. For more information about how to activate a question, see </w:t>
      </w:r>
      <w:hyperlink w:anchor="_Activating_a_Question_1" w:history="1">
        <w:r w:rsidRPr="008703E4">
          <w:rPr>
            <w:rStyle w:val="Hyperlink"/>
            <w:b/>
          </w:rPr>
          <w:t>Activating a Question</w:t>
        </w:r>
      </w:hyperlink>
      <w:r w:rsidRPr="0041004F">
        <w:t>.</w:t>
      </w:r>
    </w:p>
    <w:p w14:paraId="4973716E" w14:textId="77777777" w:rsidR="00F41403" w:rsidRDefault="00F41403" w:rsidP="00F41403">
      <w:pPr>
        <w:pStyle w:val="Heading3"/>
        <w:rPr>
          <w:b w:val="0"/>
        </w:rPr>
      </w:pPr>
    </w:p>
    <w:p w14:paraId="6CD35C34" w14:textId="77777777" w:rsidR="00F41403" w:rsidRDefault="00F41403" w:rsidP="00F41403">
      <w:pPr>
        <w:pStyle w:val="Heading3"/>
      </w:pPr>
      <w:r>
        <w:rPr>
          <w:b w:val="0"/>
        </w:rPr>
        <w:br w:type="page"/>
      </w:r>
      <w:bookmarkStart w:id="195" w:name="CreatingQuestion"/>
      <w:bookmarkStart w:id="196" w:name="ModifyQuestion"/>
      <w:bookmarkStart w:id="197" w:name="_Toc452394224"/>
      <w:bookmarkStart w:id="198" w:name="_Toc507159126"/>
      <w:bookmarkEnd w:id="195"/>
      <w:bookmarkEnd w:id="196"/>
      <w:r w:rsidRPr="00BD2CF5">
        <w:lastRenderedPageBreak/>
        <w:t>Modifying a Question</w:t>
      </w:r>
      <w:bookmarkEnd w:id="197"/>
      <w:bookmarkEnd w:id="198"/>
    </w:p>
    <w:p w14:paraId="03852F87" w14:textId="77777777" w:rsidR="00F41403" w:rsidRDefault="00F41403" w:rsidP="00F41403"/>
    <w:p w14:paraId="277D129B" w14:textId="77777777" w:rsidR="00F41403" w:rsidRDefault="00F41403" w:rsidP="00F41403">
      <w:pPr>
        <w:tabs>
          <w:tab w:val="left" w:pos="10620"/>
        </w:tabs>
        <w:ind w:right="720"/>
      </w:pPr>
      <w:r>
        <w:t>To modify an existing question:</w:t>
      </w:r>
      <w:r>
        <w:br/>
      </w:r>
    </w:p>
    <w:p w14:paraId="043F7F82" w14:textId="6AC1934A" w:rsidR="00F41403" w:rsidRDefault="00F41403" w:rsidP="00F41403">
      <w:pPr>
        <w:numPr>
          <w:ilvl w:val="0"/>
          <w:numId w:val="117"/>
        </w:numPr>
        <w:ind w:right="540"/>
      </w:pPr>
      <w:r>
        <w:t xml:space="preserve">Log on to the application using your </w:t>
      </w:r>
      <w:r w:rsidR="00761DF9">
        <w:t>login</w:t>
      </w:r>
      <w:r>
        <w:t xml:space="preserve"> credentials. </w:t>
      </w:r>
    </w:p>
    <w:p w14:paraId="130B3E60" w14:textId="77777777" w:rsidR="00F41403" w:rsidRDefault="00F41403" w:rsidP="00F41403">
      <w:pPr>
        <w:ind w:left="720" w:right="540"/>
      </w:pPr>
      <w:r>
        <w:t xml:space="preserve">The CIRRASPEC home page appears. </w:t>
      </w:r>
    </w:p>
    <w:p w14:paraId="3164996E" w14:textId="77777777" w:rsidR="00F41403" w:rsidRDefault="00F41403" w:rsidP="00F41403">
      <w:pPr>
        <w:ind w:left="720" w:right="540"/>
      </w:pPr>
    </w:p>
    <w:p w14:paraId="7B5EDF68" w14:textId="77777777" w:rsidR="00F41403" w:rsidRPr="007051E5" w:rsidRDefault="00F41403" w:rsidP="00F41403">
      <w:pPr>
        <w:numPr>
          <w:ilvl w:val="0"/>
          <w:numId w:val="117"/>
        </w:numPr>
        <w:ind w:right="540"/>
      </w:pPr>
      <w:r>
        <w:t xml:space="preserve">Point to the arrow of the </w:t>
      </w:r>
      <w:r>
        <w:rPr>
          <w:b/>
        </w:rPr>
        <w:t xml:space="preserve">IAMS </w:t>
      </w:r>
      <w:r w:rsidRPr="007051E5">
        <w:t>tab, and then click</w:t>
      </w:r>
      <w:r>
        <w:rPr>
          <w:b/>
        </w:rPr>
        <w:t xml:space="preserve"> Question</w:t>
      </w:r>
      <w:r w:rsidRPr="00EC5321">
        <w:rPr>
          <w:b/>
        </w:rPr>
        <w:t xml:space="preserve"> </w:t>
      </w:r>
      <w:r>
        <w:rPr>
          <w:b/>
        </w:rPr>
        <w:t>Designer</w:t>
      </w:r>
      <w:r w:rsidRPr="007051E5">
        <w:t>.</w:t>
      </w:r>
    </w:p>
    <w:p w14:paraId="01AD9FCE" w14:textId="77777777" w:rsidR="00F41403" w:rsidRDefault="00F41403" w:rsidP="00F41403">
      <w:pPr>
        <w:ind w:left="720" w:right="540"/>
      </w:pPr>
      <w:r w:rsidRPr="007051E5">
        <w:t xml:space="preserve">The </w:t>
      </w:r>
      <w:r>
        <w:rPr>
          <w:b/>
        </w:rPr>
        <w:t>Q</w:t>
      </w:r>
      <w:r w:rsidRPr="00EE4C9B">
        <w:rPr>
          <w:b/>
        </w:rPr>
        <w:t xml:space="preserve">uestions </w:t>
      </w:r>
      <w:r>
        <w:rPr>
          <w:b/>
        </w:rPr>
        <w:t>S</w:t>
      </w:r>
      <w:r w:rsidRPr="00EE4C9B">
        <w:rPr>
          <w:b/>
        </w:rPr>
        <w:t>earch</w:t>
      </w:r>
      <w:r w:rsidRPr="007051E5">
        <w:t xml:space="preserve"> page appears.</w:t>
      </w:r>
    </w:p>
    <w:p w14:paraId="7CD86199" w14:textId="77777777" w:rsidR="00F41403" w:rsidRDefault="00F41403" w:rsidP="00F41403">
      <w:pPr>
        <w:ind w:left="720" w:right="540"/>
      </w:pPr>
    </w:p>
    <w:p w14:paraId="14251A88" w14:textId="77777777" w:rsidR="00F41403" w:rsidRDefault="00F41403" w:rsidP="00F41403">
      <w:pPr>
        <w:numPr>
          <w:ilvl w:val="0"/>
          <w:numId w:val="117"/>
        </w:numPr>
        <w:ind w:right="540"/>
      </w:pPr>
      <w:r>
        <w:t xml:space="preserve">Click </w:t>
      </w:r>
      <w:r w:rsidRPr="007116E4">
        <w:rPr>
          <w:b/>
        </w:rPr>
        <w:t>SEARCH</w:t>
      </w:r>
      <w:r>
        <w:t>.</w:t>
      </w:r>
      <w:r>
        <w:br/>
      </w:r>
      <w:r w:rsidRPr="007051E5">
        <w:t xml:space="preserve">The </w:t>
      </w:r>
      <w:r>
        <w:t xml:space="preserve">questions </w:t>
      </w:r>
      <w:r w:rsidRPr="007051E5">
        <w:t>search page</w:t>
      </w:r>
      <w:r>
        <w:t xml:space="preserve"> displays a list of questions.</w:t>
      </w:r>
    </w:p>
    <w:p w14:paraId="6E7785D5" w14:textId="77777777" w:rsidR="00F41403" w:rsidRDefault="00F41403" w:rsidP="00F41403">
      <w:pPr>
        <w:ind w:left="720" w:right="540"/>
      </w:pPr>
    </w:p>
    <w:p w14:paraId="7A561F95" w14:textId="77777777" w:rsidR="00F41403" w:rsidRDefault="00F41403" w:rsidP="00F41403">
      <w:pPr>
        <w:numPr>
          <w:ilvl w:val="0"/>
          <w:numId w:val="117"/>
        </w:numPr>
        <w:ind w:right="540"/>
      </w:pPr>
      <w:r>
        <w:t xml:space="preserve">Click the row of the question that you want to modify. </w:t>
      </w:r>
    </w:p>
    <w:p w14:paraId="550683D9" w14:textId="77777777" w:rsidR="00F41403" w:rsidRDefault="00F41403" w:rsidP="00F41403">
      <w:pPr>
        <w:pStyle w:val="ListParagraph"/>
      </w:pPr>
      <w:r>
        <w:t xml:space="preserve">The </w:t>
      </w:r>
      <w:r w:rsidRPr="00800762">
        <w:rPr>
          <w:b/>
        </w:rPr>
        <w:t>View Question</w:t>
      </w:r>
      <w:r>
        <w:t xml:space="preserve"> page appears.</w:t>
      </w:r>
      <w:r>
        <w:br/>
      </w:r>
    </w:p>
    <w:p w14:paraId="75FD0B3F" w14:textId="77777777" w:rsidR="00F41403" w:rsidRDefault="00F41403" w:rsidP="00F41403">
      <w:pPr>
        <w:numPr>
          <w:ilvl w:val="0"/>
          <w:numId w:val="117"/>
        </w:numPr>
        <w:ind w:right="540"/>
      </w:pPr>
      <w:r>
        <w:t xml:space="preserve">Click </w:t>
      </w:r>
      <w:r w:rsidRPr="00800762">
        <w:rPr>
          <w:b/>
        </w:rPr>
        <w:t>MODIFY</w:t>
      </w:r>
      <w:r>
        <w:t>.</w:t>
      </w:r>
      <w:r w:rsidRPr="00585562">
        <w:t xml:space="preserve"> </w:t>
      </w:r>
    </w:p>
    <w:p w14:paraId="07A573EA" w14:textId="77777777" w:rsidR="00F41403" w:rsidRDefault="00F41403" w:rsidP="00F41403">
      <w:pPr>
        <w:ind w:left="720" w:right="540"/>
      </w:pPr>
      <w:r w:rsidRPr="00925B68">
        <w:rPr>
          <w:b/>
        </w:rPr>
        <w:t>Note:</w:t>
      </w:r>
      <w:r w:rsidRPr="00FB7806">
        <w:t xml:space="preserve"> If the question status is </w:t>
      </w:r>
      <w:r w:rsidRPr="00925B68">
        <w:rPr>
          <w:b/>
        </w:rPr>
        <w:t>Active</w:t>
      </w:r>
      <w:r w:rsidRPr="00FB7806">
        <w:t xml:space="preserve">, you must first </w:t>
      </w:r>
      <w:r>
        <w:t xml:space="preserve">click </w:t>
      </w:r>
      <w:r w:rsidRPr="00925B68">
        <w:rPr>
          <w:b/>
        </w:rPr>
        <w:t>DEACTIVATE</w:t>
      </w:r>
      <w:r>
        <w:t xml:space="preserve"> to </w:t>
      </w:r>
      <w:r w:rsidRPr="00FB7806">
        <w:t xml:space="preserve">deactivate the </w:t>
      </w:r>
      <w:r>
        <w:t>question and display the MODIFY button</w:t>
      </w:r>
      <w:r w:rsidRPr="00FB7806">
        <w:t>.</w:t>
      </w:r>
    </w:p>
    <w:p w14:paraId="715C8D94" w14:textId="77777777" w:rsidR="00F41403" w:rsidRPr="008D2F60" w:rsidRDefault="00F41403" w:rsidP="00F41403">
      <w:pPr>
        <w:ind w:left="720" w:right="540"/>
      </w:pPr>
      <w:r w:rsidRPr="008D2F60">
        <w:t xml:space="preserve">Deactivating the question includes a step of providing the electronic signature with the reason for performing this action. </w:t>
      </w:r>
      <w:r w:rsidRPr="008D2F60">
        <w:br/>
      </w:r>
    </w:p>
    <w:p w14:paraId="06B0621A" w14:textId="77777777" w:rsidR="00F41403" w:rsidRDefault="00F41403" w:rsidP="00F41403">
      <w:pPr>
        <w:ind w:left="720" w:right="540"/>
      </w:pPr>
      <w:r w:rsidRPr="00585562">
        <w:t xml:space="preserve">The </w:t>
      </w:r>
      <w:r w:rsidRPr="00800762">
        <w:rPr>
          <w:b/>
        </w:rPr>
        <w:t>Create/Modify Question</w:t>
      </w:r>
      <w:r>
        <w:t xml:space="preserve"> page appears with existing question information. </w:t>
      </w:r>
    </w:p>
    <w:p w14:paraId="37B03253" w14:textId="77777777" w:rsidR="00F41403" w:rsidRDefault="00F41403" w:rsidP="00F41403">
      <w:pPr>
        <w:ind w:left="720" w:right="540"/>
      </w:pPr>
    </w:p>
    <w:p w14:paraId="7D875A70" w14:textId="77777777" w:rsidR="00F41403" w:rsidRDefault="00F41403" w:rsidP="00F41403">
      <w:pPr>
        <w:ind w:left="720" w:right="540"/>
      </w:pPr>
      <w:r>
        <w:rPr>
          <w:noProof/>
        </w:rPr>
        <w:lastRenderedPageBreak/>
        <w:drawing>
          <wp:inline distT="0" distB="0" distL="0" distR="0" wp14:anchorId="4BC57D99" wp14:editId="72703836">
            <wp:extent cx="6284595" cy="5070475"/>
            <wp:effectExtent l="19050" t="19050" r="20955" b="158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84595" cy="5070475"/>
                    </a:xfrm>
                    <a:prstGeom prst="rect">
                      <a:avLst/>
                    </a:prstGeom>
                    <a:noFill/>
                    <a:ln w="3175">
                      <a:solidFill>
                        <a:schemeClr val="tx1"/>
                      </a:solidFill>
                    </a:ln>
                  </pic:spPr>
                </pic:pic>
              </a:graphicData>
            </a:graphic>
          </wp:inline>
        </w:drawing>
      </w:r>
    </w:p>
    <w:p w14:paraId="4CA5750C" w14:textId="77777777" w:rsidR="00F41403" w:rsidRDefault="00F41403" w:rsidP="00F41403">
      <w:pPr>
        <w:pStyle w:val="Figure"/>
        <w:tabs>
          <w:tab w:val="clear" w:pos="1710"/>
        </w:tabs>
        <w:ind w:left="2070" w:hanging="1350"/>
      </w:pPr>
      <w:r>
        <w:t>Create/Modify Question page</w:t>
      </w:r>
      <w:r>
        <w:br/>
      </w:r>
    </w:p>
    <w:p w14:paraId="028818AB" w14:textId="77777777" w:rsidR="00F41403" w:rsidRDefault="00F41403" w:rsidP="00F41403"/>
    <w:p w14:paraId="3A26FA4A" w14:textId="77777777" w:rsidR="00F41403" w:rsidRDefault="00F41403" w:rsidP="00F41403">
      <w:pPr>
        <w:numPr>
          <w:ilvl w:val="0"/>
          <w:numId w:val="117"/>
        </w:numPr>
        <w:ind w:right="540"/>
      </w:pPr>
      <w:r>
        <w:t xml:space="preserve">Enter appropriate information in each field. Following </w:t>
      </w:r>
      <w:r w:rsidRPr="002E5150">
        <w:t>table lists each field</w:t>
      </w:r>
      <w:r>
        <w:t xml:space="preserve"> and its</w:t>
      </w:r>
      <w:r w:rsidRPr="00EA12A5">
        <w:rPr>
          <w:i/>
        </w:rPr>
        <w:t xml:space="preserve"> </w:t>
      </w:r>
      <w:r w:rsidRPr="00C401F3">
        <w:t>description</w:t>
      </w:r>
      <w:r>
        <w:t xml:space="preserve">. </w:t>
      </w:r>
    </w:p>
    <w:p w14:paraId="045CBC22" w14:textId="77777777" w:rsidR="00F41403" w:rsidRDefault="00F41403" w:rsidP="00F41403">
      <w:pPr>
        <w:ind w:right="540" w:firstLine="720"/>
      </w:pPr>
      <w:r w:rsidRPr="00326F85">
        <w:rPr>
          <w:b/>
        </w:rPr>
        <w:t>Note:</w:t>
      </w:r>
      <w:r>
        <w:t xml:space="preserve"> Fields that are marked with the red asterisk (</w:t>
      </w:r>
      <w:r w:rsidRPr="00C401F3">
        <w:rPr>
          <w:color w:val="FF0000"/>
        </w:rPr>
        <w:t>*</w:t>
      </w:r>
      <w:r>
        <w:t>) are mandatory.</w:t>
      </w:r>
    </w:p>
    <w:p w14:paraId="74AA2742" w14:textId="77777777" w:rsidR="00F41403" w:rsidRDefault="00F41403" w:rsidP="00F41403">
      <w:pPr>
        <w:ind w:left="720" w:right="540" w:firstLine="360"/>
      </w:pPr>
    </w:p>
    <w:p w14:paraId="3EB1170C" w14:textId="0BEFA4F1" w:rsidR="00F41403" w:rsidRDefault="00F41403" w:rsidP="00F41403">
      <w:pPr>
        <w:pStyle w:val="Caption"/>
        <w:ind w:firstLine="720"/>
      </w:pPr>
      <w:r>
        <w:t xml:space="preserve">Table </w:t>
      </w:r>
      <w:fldSimple w:instr=" SEQ Figure \* ARABIC ">
        <w:r w:rsidR="006A4F84">
          <w:rPr>
            <w:noProof/>
          </w:rPr>
          <w:t>17</w:t>
        </w:r>
      </w:fldSimple>
      <w:r>
        <w:t>: Modifying a question</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6768"/>
      </w:tblGrid>
      <w:tr w:rsidR="00F41403" w:rsidRPr="002C6247" w14:paraId="68B55CC9" w14:textId="77777777" w:rsidTr="00AA2E41">
        <w:tc>
          <w:tcPr>
            <w:tcW w:w="1980" w:type="dxa"/>
            <w:shd w:val="clear" w:color="auto" w:fill="BFBFBF"/>
          </w:tcPr>
          <w:p w14:paraId="2ACDFBCE" w14:textId="77777777" w:rsidR="00F41403" w:rsidRPr="00F578E5" w:rsidRDefault="00F41403" w:rsidP="00AA2E41">
            <w:pPr>
              <w:rPr>
                <w:b/>
              </w:rPr>
            </w:pPr>
            <w:r w:rsidRPr="00F578E5">
              <w:rPr>
                <w:b/>
              </w:rPr>
              <w:t>Field</w:t>
            </w:r>
          </w:p>
        </w:tc>
        <w:tc>
          <w:tcPr>
            <w:tcW w:w="6768" w:type="dxa"/>
            <w:shd w:val="clear" w:color="auto" w:fill="BFBFBF"/>
          </w:tcPr>
          <w:p w14:paraId="3B41DC83" w14:textId="77777777" w:rsidR="00F41403" w:rsidRPr="00F578E5" w:rsidRDefault="00F41403" w:rsidP="00AA2E41">
            <w:pPr>
              <w:ind w:right="540"/>
              <w:rPr>
                <w:b/>
              </w:rPr>
            </w:pPr>
            <w:r w:rsidRPr="00F578E5">
              <w:rPr>
                <w:b/>
              </w:rPr>
              <w:t>Description</w:t>
            </w:r>
          </w:p>
        </w:tc>
      </w:tr>
      <w:tr w:rsidR="00F41403" w14:paraId="2DDBB3F5" w14:textId="77777777" w:rsidTr="00AA2E41">
        <w:tc>
          <w:tcPr>
            <w:tcW w:w="1980" w:type="dxa"/>
          </w:tcPr>
          <w:p w14:paraId="10B58B00" w14:textId="77777777" w:rsidR="00F41403" w:rsidRPr="00CC287B" w:rsidRDefault="00F41403" w:rsidP="00AA2E41">
            <w:pPr>
              <w:rPr>
                <w:b/>
              </w:rPr>
            </w:pPr>
            <w:r>
              <w:rPr>
                <w:b/>
              </w:rPr>
              <w:t>Question</w:t>
            </w:r>
            <w:r w:rsidRPr="00C401F3">
              <w:rPr>
                <w:color w:val="FF0000"/>
              </w:rPr>
              <w:t>*</w:t>
            </w:r>
          </w:p>
        </w:tc>
        <w:tc>
          <w:tcPr>
            <w:tcW w:w="6768" w:type="dxa"/>
          </w:tcPr>
          <w:p w14:paraId="1FA23BC5" w14:textId="77777777" w:rsidR="00F41403" w:rsidRDefault="00F41403" w:rsidP="00AA2E41">
            <w:pPr>
              <w:ind w:right="540"/>
            </w:pPr>
            <w:r>
              <w:t>Type changes to the question name, if applicable.</w:t>
            </w:r>
          </w:p>
        </w:tc>
      </w:tr>
      <w:tr w:rsidR="00F41403" w14:paraId="6836EC0D" w14:textId="77777777" w:rsidTr="00AA2E41">
        <w:trPr>
          <w:trHeight w:val="70"/>
        </w:trPr>
        <w:tc>
          <w:tcPr>
            <w:tcW w:w="1980" w:type="dxa"/>
          </w:tcPr>
          <w:p w14:paraId="60938B1A" w14:textId="77777777" w:rsidR="00F41403" w:rsidRPr="00CC287B" w:rsidRDefault="00F41403" w:rsidP="00AA2E41">
            <w:pPr>
              <w:rPr>
                <w:b/>
              </w:rPr>
            </w:pPr>
            <w:r>
              <w:rPr>
                <w:b/>
              </w:rPr>
              <w:t>Tag</w:t>
            </w:r>
          </w:p>
        </w:tc>
        <w:tc>
          <w:tcPr>
            <w:tcW w:w="6768" w:type="dxa"/>
          </w:tcPr>
          <w:p w14:paraId="174C6121" w14:textId="77777777" w:rsidR="00F41403" w:rsidRDefault="00F41403" w:rsidP="00AA2E41">
            <w:pPr>
              <w:ind w:right="540"/>
            </w:pPr>
            <w:r>
              <w:t>Type a new keyword tag to search for the modified version of the question in future, if applicable.</w:t>
            </w:r>
          </w:p>
        </w:tc>
      </w:tr>
      <w:tr w:rsidR="00F41403" w14:paraId="47045D86" w14:textId="77777777" w:rsidTr="00AA2E41">
        <w:tc>
          <w:tcPr>
            <w:tcW w:w="1980" w:type="dxa"/>
          </w:tcPr>
          <w:p w14:paraId="1E0AB05A" w14:textId="77777777" w:rsidR="00F41403" w:rsidRPr="00F578E5" w:rsidRDefault="00F41403" w:rsidP="00AA2E41">
            <w:pPr>
              <w:rPr>
                <w:b/>
              </w:rPr>
            </w:pPr>
            <w:r>
              <w:rPr>
                <w:b/>
              </w:rPr>
              <w:t>Input Type</w:t>
            </w:r>
            <w:r w:rsidRPr="00C401F3">
              <w:rPr>
                <w:color w:val="FF0000"/>
              </w:rPr>
              <w:t>*</w:t>
            </w:r>
          </w:p>
        </w:tc>
        <w:tc>
          <w:tcPr>
            <w:tcW w:w="6768" w:type="dxa"/>
          </w:tcPr>
          <w:p w14:paraId="1B1C2951" w14:textId="77777777" w:rsidR="00F41403" w:rsidRDefault="00F41403" w:rsidP="00AA2E41">
            <w:pPr>
              <w:ind w:right="540"/>
            </w:pPr>
            <w:r>
              <w:t xml:space="preserve">Click appropriate input type if you want to change it for this version of the question. </w:t>
            </w:r>
          </w:p>
          <w:p w14:paraId="2269B9E1" w14:textId="77777777" w:rsidR="00F41403" w:rsidRDefault="00F41403" w:rsidP="00AA2E41">
            <w:pPr>
              <w:ind w:right="540"/>
            </w:pPr>
            <w:r>
              <w:t>You can select any one of the following values:</w:t>
            </w:r>
          </w:p>
          <w:p w14:paraId="4D0CC215" w14:textId="77777777" w:rsidR="00F41403" w:rsidRDefault="00F41403" w:rsidP="00F41403">
            <w:pPr>
              <w:numPr>
                <w:ilvl w:val="0"/>
                <w:numId w:val="113"/>
              </w:numPr>
              <w:ind w:left="702" w:right="540"/>
            </w:pPr>
            <w:r w:rsidRPr="00A16253">
              <w:rPr>
                <w:b/>
              </w:rPr>
              <w:t>Checkbox - Multi Selection:</w:t>
            </w:r>
            <w:r>
              <w:t xml:space="preserve"> To allow multiple selection of values using checkboxes</w:t>
            </w:r>
          </w:p>
          <w:p w14:paraId="7D7E7532" w14:textId="77777777" w:rsidR="00F41403" w:rsidRDefault="00F41403" w:rsidP="00F41403">
            <w:pPr>
              <w:numPr>
                <w:ilvl w:val="0"/>
                <w:numId w:val="113"/>
              </w:numPr>
              <w:ind w:left="702" w:right="540"/>
            </w:pPr>
            <w:r w:rsidRPr="00A16253">
              <w:rPr>
                <w:b/>
              </w:rPr>
              <w:t>Drop Down Select - Single Selection:</w:t>
            </w:r>
            <w:r>
              <w:t xml:space="preserve"> To allow single selection of values using a dropdown list</w:t>
            </w:r>
          </w:p>
          <w:p w14:paraId="7762E9A2" w14:textId="77777777" w:rsidR="00F41403" w:rsidRDefault="00F41403" w:rsidP="00F41403">
            <w:pPr>
              <w:numPr>
                <w:ilvl w:val="0"/>
                <w:numId w:val="113"/>
              </w:numPr>
              <w:ind w:left="702" w:right="540"/>
            </w:pPr>
            <w:r w:rsidRPr="00A16253">
              <w:rPr>
                <w:b/>
              </w:rPr>
              <w:t>Note:</w:t>
            </w:r>
            <w:r>
              <w:t xml:space="preserve"> To include instructions or explanation as a note. This note is visible for all question searches.</w:t>
            </w:r>
          </w:p>
          <w:p w14:paraId="28A9F067" w14:textId="77777777" w:rsidR="00F41403" w:rsidRDefault="00F41403" w:rsidP="00F41403">
            <w:pPr>
              <w:numPr>
                <w:ilvl w:val="0"/>
                <w:numId w:val="113"/>
              </w:numPr>
              <w:ind w:left="702" w:right="540"/>
            </w:pPr>
            <w:r w:rsidRPr="00A16253">
              <w:rPr>
                <w:b/>
              </w:rPr>
              <w:lastRenderedPageBreak/>
              <w:t>Radio Button:</w:t>
            </w:r>
            <w:r>
              <w:t xml:space="preserve"> To include radio buttons as input values for the question</w:t>
            </w:r>
          </w:p>
          <w:p w14:paraId="1A785F56" w14:textId="77777777" w:rsidR="00F41403" w:rsidRDefault="00F41403" w:rsidP="00F41403">
            <w:pPr>
              <w:numPr>
                <w:ilvl w:val="0"/>
                <w:numId w:val="113"/>
              </w:numPr>
              <w:ind w:left="702" w:right="540"/>
            </w:pPr>
            <w:r w:rsidRPr="00A16253">
              <w:rPr>
                <w:b/>
              </w:rPr>
              <w:t>Text - Auto Complete Existing Values:</w:t>
            </w:r>
            <w:r>
              <w:t xml:space="preserve"> To allow the display of existing values for selection</w:t>
            </w:r>
          </w:p>
          <w:p w14:paraId="16EE1766" w14:textId="77777777" w:rsidR="00F41403" w:rsidRDefault="00F41403" w:rsidP="00F41403">
            <w:pPr>
              <w:numPr>
                <w:ilvl w:val="0"/>
                <w:numId w:val="113"/>
              </w:numPr>
              <w:ind w:left="702" w:right="540"/>
            </w:pPr>
            <w:r w:rsidRPr="00A16253">
              <w:rPr>
                <w:b/>
              </w:rPr>
              <w:t xml:space="preserve">Text - No Auto Complete: </w:t>
            </w:r>
            <w:r>
              <w:t>To include a date, time, number or decimal input field for this question.</w:t>
            </w:r>
          </w:p>
        </w:tc>
      </w:tr>
      <w:tr w:rsidR="00F41403" w14:paraId="728220E1" w14:textId="77777777" w:rsidTr="00AA2E41">
        <w:tc>
          <w:tcPr>
            <w:tcW w:w="1980" w:type="dxa"/>
          </w:tcPr>
          <w:p w14:paraId="0D84C3BC" w14:textId="77777777" w:rsidR="00F41403" w:rsidRDefault="00F41403" w:rsidP="00AA2E41">
            <w:pPr>
              <w:rPr>
                <w:b/>
              </w:rPr>
            </w:pPr>
            <w:r>
              <w:rPr>
                <w:b/>
              </w:rPr>
              <w:lastRenderedPageBreak/>
              <w:t>Value Field Size</w:t>
            </w:r>
            <w:r w:rsidRPr="00C401F3">
              <w:rPr>
                <w:color w:val="FF0000"/>
              </w:rPr>
              <w:t>*</w:t>
            </w:r>
          </w:p>
        </w:tc>
        <w:tc>
          <w:tcPr>
            <w:tcW w:w="6768" w:type="dxa"/>
          </w:tcPr>
          <w:p w14:paraId="3955C5E9" w14:textId="77777777" w:rsidR="00F41403" w:rsidRDefault="00F41403" w:rsidP="00AA2E41">
            <w:pPr>
              <w:ind w:right="540"/>
              <w:rPr>
                <w:b/>
              </w:rPr>
            </w:pPr>
            <w:r>
              <w:t>Type the maximum number of text characters that you want to allow when answering this question on a form.</w:t>
            </w:r>
          </w:p>
          <w:p w14:paraId="2A96417B" w14:textId="77777777" w:rsidR="00F41403" w:rsidRDefault="00F41403" w:rsidP="00AA2E41">
            <w:pPr>
              <w:ind w:right="540"/>
            </w:pPr>
            <w:r w:rsidRPr="00837116">
              <w:rPr>
                <w:b/>
              </w:rPr>
              <w:t>Note:</w:t>
            </w:r>
            <w:r>
              <w:t xml:space="preserve"> </w:t>
            </w:r>
          </w:p>
          <w:p w14:paraId="615ACA3F" w14:textId="77777777" w:rsidR="00F41403" w:rsidRDefault="00F41403" w:rsidP="00F41403">
            <w:pPr>
              <w:numPr>
                <w:ilvl w:val="0"/>
                <w:numId w:val="114"/>
              </w:numPr>
              <w:ind w:left="792" w:right="540"/>
            </w:pPr>
            <w:r>
              <w:t xml:space="preserve">This field appears only when </w:t>
            </w:r>
            <w:r>
              <w:rPr>
                <w:b/>
              </w:rPr>
              <w:t xml:space="preserve">Input Type = </w:t>
            </w:r>
            <w:r w:rsidRPr="00A16253">
              <w:rPr>
                <w:b/>
              </w:rPr>
              <w:t>Text - Auto Complete Existing Values</w:t>
            </w:r>
            <w:r>
              <w:rPr>
                <w:b/>
              </w:rPr>
              <w:t xml:space="preserve"> </w:t>
            </w:r>
            <w:r w:rsidRPr="00837116">
              <w:t>or</w:t>
            </w:r>
            <w:r>
              <w:rPr>
                <w:b/>
              </w:rPr>
              <w:t xml:space="preserve"> </w:t>
            </w:r>
            <w:r w:rsidRPr="00A16253">
              <w:rPr>
                <w:b/>
              </w:rPr>
              <w:t>Text - No Auto Complete</w:t>
            </w:r>
            <w:r w:rsidRPr="00837116">
              <w:t>.</w:t>
            </w:r>
          </w:p>
          <w:p w14:paraId="730DC66C" w14:textId="77777777" w:rsidR="00F41403" w:rsidRDefault="00F41403" w:rsidP="00F41403">
            <w:pPr>
              <w:numPr>
                <w:ilvl w:val="0"/>
                <w:numId w:val="114"/>
              </w:numPr>
              <w:ind w:left="792" w:right="540"/>
            </w:pPr>
            <w:r>
              <w:t xml:space="preserve">You can type </w:t>
            </w:r>
            <w:r w:rsidRPr="00E606BB">
              <w:t xml:space="preserve">a positive number </w:t>
            </w:r>
            <w:r>
              <w:t xml:space="preserve">that </w:t>
            </w:r>
            <w:r w:rsidRPr="00E606BB">
              <w:t>does</w:t>
            </w:r>
            <w:r>
              <w:t xml:space="preserve"> not exceed </w:t>
            </w:r>
            <w:r w:rsidRPr="00E606BB">
              <w:t>40.</w:t>
            </w:r>
          </w:p>
        </w:tc>
      </w:tr>
      <w:tr w:rsidR="00F41403" w14:paraId="430701E0" w14:textId="77777777" w:rsidTr="00AA2E41">
        <w:tc>
          <w:tcPr>
            <w:tcW w:w="1980" w:type="dxa"/>
          </w:tcPr>
          <w:p w14:paraId="05345D7D" w14:textId="77777777" w:rsidR="00F41403" w:rsidRDefault="00F41403" w:rsidP="00AA2E41">
            <w:pPr>
              <w:rPr>
                <w:b/>
              </w:rPr>
            </w:pPr>
            <w:r>
              <w:rPr>
                <w:b/>
              </w:rPr>
              <w:t>Value Data Format</w:t>
            </w:r>
            <w:r w:rsidRPr="00C401F3">
              <w:rPr>
                <w:color w:val="FF0000"/>
              </w:rPr>
              <w:t>*</w:t>
            </w:r>
          </w:p>
        </w:tc>
        <w:tc>
          <w:tcPr>
            <w:tcW w:w="6768" w:type="dxa"/>
          </w:tcPr>
          <w:p w14:paraId="44F340BA" w14:textId="77777777" w:rsidR="00F41403" w:rsidRDefault="00F41403" w:rsidP="00AA2E41">
            <w:pPr>
              <w:ind w:right="540"/>
            </w:pPr>
            <w:r>
              <w:t>Click</w:t>
            </w:r>
            <w:r w:rsidRPr="008F2231">
              <w:rPr>
                <w:sz w:val="18"/>
                <w:szCs w:val="18"/>
              </w:rPr>
              <w:t xml:space="preserve"> </w:t>
            </w:r>
            <w:r w:rsidRPr="00DE1A84">
              <w:t xml:space="preserve">appropriate </w:t>
            </w:r>
            <w:r>
              <w:t xml:space="preserve">data </w:t>
            </w:r>
            <w:r w:rsidRPr="00DE1A84">
              <w:t xml:space="preserve">format </w:t>
            </w:r>
            <w:r>
              <w:t>that you want to be used when answering the question on a form.</w:t>
            </w:r>
            <w:r>
              <w:rPr>
                <w:b/>
              </w:rPr>
              <w:br/>
            </w:r>
            <w:r w:rsidRPr="00837116">
              <w:rPr>
                <w:b/>
              </w:rPr>
              <w:t>Note:</w:t>
            </w:r>
            <w:r>
              <w:t xml:space="preserve"> This field appears only when </w:t>
            </w:r>
            <w:r>
              <w:rPr>
                <w:b/>
              </w:rPr>
              <w:t xml:space="preserve">Input Type = </w:t>
            </w:r>
            <w:r w:rsidRPr="00A16253">
              <w:rPr>
                <w:b/>
              </w:rPr>
              <w:t>Text - Auto Complete Existing Values</w:t>
            </w:r>
            <w:r>
              <w:rPr>
                <w:b/>
              </w:rPr>
              <w:t xml:space="preserve"> </w:t>
            </w:r>
            <w:r w:rsidRPr="00837116">
              <w:t>or</w:t>
            </w:r>
            <w:r>
              <w:rPr>
                <w:b/>
              </w:rPr>
              <w:t xml:space="preserve"> </w:t>
            </w:r>
            <w:r w:rsidRPr="00A16253">
              <w:rPr>
                <w:b/>
              </w:rPr>
              <w:t>Text - No Auto Complete</w:t>
            </w:r>
            <w:r w:rsidRPr="00837116">
              <w:t>.</w:t>
            </w:r>
          </w:p>
        </w:tc>
      </w:tr>
      <w:tr w:rsidR="00F41403" w14:paraId="38735D45" w14:textId="77777777" w:rsidTr="00AA2E41">
        <w:tc>
          <w:tcPr>
            <w:tcW w:w="1980" w:type="dxa"/>
          </w:tcPr>
          <w:p w14:paraId="7EDFD433" w14:textId="77777777" w:rsidR="00F41403" w:rsidRDefault="00F41403" w:rsidP="00AA2E41">
            <w:pPr>
              <w:rPr>
                <w:b/>
              </w:rPr>
            </w:pPr>
            <w:r>
              <w:rPr>
                <w:b/>
              </w:rPr>
              <w:t>Version Type</w:t>
            </w:r>
            <w:r w:rsidRPr="00C401F3">
              <w:rPr>
                <w:color w:val="FF0000"/>
              </w:rPr>
              <w:t>*</w:t>
            </w:r>
          </w:p>
        </w:tc>
        <w:tc>
          <w:tcPr>
            <w:tcW w:w="6768" w:type="dxa"/>
          </w:tcPr>
          <w:p w14:paraId="6BDCA2F5" w14:textId="77777777" w:rsidR="00F41403" w:rsidRDefault="00F41403" w:rsidP="00AA2E41">
            <w:pPr>
              <w:ind w:right="540"/>
            </w:pPr>
            <w:r w:rsidRPr="007A36FB">
              <w:t>Click appropriate type to indicate how the question version number sh</w:t>
            </w:r>
            <w:r>
              <w:t>o</w:t>
            </w:r>
            <w:r w:rsidRPr="007A36FB">
              <w:t>uld be incremented when the</w:t>
            </w:r>
            <w:r>
              <w:t>se</w:t>
            </w:r>
            <w:r w:rsidRPr="007A36FB">
              <w:t xml:space="preserve"> changes are saved.</w:t>
            </w:r>
            <w:r>
              <w:t xml:space="preserve"> </w:t>
            </w:r>
          </w:p>
          <w:p w14:paraId="0A6489B8" w14:textId="77777777" w:rsidR="00F41403" w:rsidRDefault="00F41403" w:rsidP="00AA2E41">
            <w:pPr>
              <w:ind w:right="540"/>
            </w:pPr>
            <w:r>
              <w:t>You can select any one of the following values:</w:t>
            </w:r>
          </w:p>
          <w:p w14:paraId="4E03FCEF" w14:textId="77777777" w:rsidR="00F41403" w:rsidRPr="00EF7034" w:rsidRDefault="00F41403" w:rsidP="00F41403">
            <w:pPr>
              <w:numPr>
                <w:ilvl w:val="0"/>
                <w:numId w:val="149"/>
              </w:numPr>
              <w:spacing w:line="276" w:lineRule="auto"/>
            </w:pPr>
            <w:r>
              <w:rPr>
                <w:b/>
              </w:rPr>
              <w:t>Major</w:t>
            </w:r>
            <w:r w:rsidRPr="00A16253">
              <w:rPr>
                <w:b/>
              </w:rPr>
              <w:t>:</w:t>
            </w:r>
            <w:r>
              <w:t xml:space="preserve"> Question</w:t>
            </w:r>
            <w:r w:rsidRPr="00EF7034">
              <w:t xml:space="preserve"> version</w:t>
            </w:r>
            <w:r>
              <w:t xml:space="preserve"> is increased</w:t>
            </w:r>
            <w:r w:rsidRPr="00EF7034">
              <w:t xml:space="preserve"> </w:t>
            </w:r>
            <w:r>
              <w:t xml:space="preserve">to </w:t>
            </w:r>
            <w:r w:rsidRPr="00EF7034">
              <w:t>its n</w:t>
            </w:r>
            <w:r>
              <w:t>ext whole number.</w:t>
            </w:r>
            <w:r w:rsidRPr="00EF7034">
              <w:t xml:space="preserve"> </w:t>
            </w:r>
            <w:r>
              <w:t>E</w:t>
            </w:r>
            <w:r w:rsidRPr="00EF7034">
              <w:t xml:space="preserve">x. 2.3 </w:t>
            </w:r>
            <w:r w:rsidRPr="00EF7034">
              <w:sym w:font="Wingdings" w:char="F0E0"/>
            </w:r>
            <w:r>
              <w:t xml:space="preserve"> 3.0.</w:t>
            </w:r>
          </w:p>
          <w:p w14:paraId="0A0B334C" w14:textId="77777777" w:rsidR="00F41403" w:rsidRPr="00EF7034" w:rsidRDefault="00F41403" w:rsidP="00F41403">
            <w:pPr>
              <w:numPr>
                <w:ilvl w:val="0"/>
                <w:numId w:val="113"/>
              </w:numPr>
              <w:ind w:left="702" w:right="540"/>
            </w:pPr>
            <w:r w:rsidRPr="00EF7034">
              <w:rPr>
                <w:b/>
              </w:rPr>
              <w:t>Minor</w:t>
            </w:r>
            <w:r w:rsidRPr="00EF7034">
              <w:t xml:space="preserve">: </w:t>
            </w:r>
            <w:r>
              <w:t xml:space="preserve">Question </w:t>
            </w:r>
            <w:r w:rsidRPr="00EF7034">
              <w:t>version</w:t>
            </w:r>
            <w:r>
              <w:t xml:space="preserve"> is increased by a tenth of a number.</w:t>
            </w:r>
            <w:r w:rsidRPr="00EF7034">
              <w:t xml:space="preserve"> </w:t>
            </w:r>
            <w:r>
              <w:t>E</w:t>
            </w:r>
            <w:r w:rsidRPr="00EF7034">
              <w:t xml:space="preserve">x. 2.8 </w:t>
            </w:r>
            <w:r w:rsidRPr="00EF7034">
              <w:sym w:font="Wingdings" w:char="F0E0"/>
            </w:r>
            <w:r w:rsidRPr="00EF7034">
              <w:t xml:space="preserve"> 2.9</w:t>
            </w:r>
            <w:r>
              <w:t>.</w:t>
            </w:r>
          </w:p>
          <w:p w14:paraId="6ABB8F3F" w14:textId="77777777" w:rsidR="00F41403" w:rsidRPr="007A36FB" w:rsidRDefault="00F41403" w:rsidP="00F41403">
            <w:pPr>
              <w:numPr>
                <w:ilvl w:val="0"/>
                <w:numId w:val="113"/>
              </w:numPr>
              <w:ind w:left="702" w:right="540"/>
            </w:pPr>
            <w:r w:rsidRPr="00EF7034">
              <w:rPr>
                <w:b/>
              </w:rPr>
              <w:t>No Change</w:t>
            </w:r>
            <w:r w:rsidRPr="00EF7034">
              <w:t xml:space="preserve">: </w:t>
            </w:r>
            <w:r>
              <w:t>Question</w:t>
            </w:r>
            <w:r w:rsidRPr="00EF7034">
              <w:t xml:space="preserve"> </w:t>
            </w:r>
            <w:r>
              <w:t>version is not updated.</w:t>
            </w:r>
          </w:p>
        </w:tc>
      </w:tr>
      <w:tr w:rsidR="00F41403" w14:paraId="7D74A598" w14:textId="77777777" w:rsidTr="00AA2E41">
        <w:tc>
          <w:tcPr>
            <w:tcW w:w="1980" w:type="dxa"/>
          </w:tcPr>
          <w:p w14:paraId="3CCE03CC" w14:textId="77777777" w:rsidR="00F41403" w:rsidRDefault="00F41403" w:rsidP="00AA2E41">
            <w:pPr>
              <w:rPr>
                <w:b/>
              </w:rPr>
            </w:pPr>
            <w:r>
              <w:rPr>
                <w:b/>
              </w:rPr>
              <w:t>Question Category</w:t>
            </w:r>
            <w:r w:rsidRPr="00C401F3">
              <w:rPr>
                <w:color w:val="FF0000"/>
              </w:rPr>
              <w:t>*</w:t>
            </w:r>
          </w:p>
        </w:tc>
        <w:tc>
          <w:tcPr>
            <w:tcW w:w="6768" w:type="dxa"/>
          </w:tcPr>
          <w:p w14:paraId="467479E2" w14:textId="77777777" w:rsidR="00F41403" w:rsidRDefault="00F41403" w:rsidP="00AA2E41">
            <w:pPr>
              <w:ind w:right="540"/>
            </w:pPr>
            <w:r>
              <w:t>Click one or multiple categories to change which form types can use this version of the question.</w:t>
            </w:r>
          </w:p>
        </w:tc>
      </w:tr>
      <w:tr w:rsidR="00F41403" w14:paraId="03FD3084" w14:textId="77777777" w:rsidTr="00AA2E41">
        <w:tc>
          <w:tcPr>
            <w:tcW w:w="1980" w:type="dxa"/>
          </w:tcPr>
          <w:p w14:paraId="7F01B7E5" w14:textId="77777777" w:rsidR="00F41403" w:rsidRDefault="00F41403" w:rsidP="00AA2E41">
            <w:pPr>
              <w:rPr>
                <w:b/>
              </w:rPr>
            </w:pPr>
            <w:r>
              <w:rPr>
                <w:b/>
              </w:rPr>
              <w:t>Comments</w:t>
            </w:r>
          </w:p>
        </w:tc>
        <w:tc>
          <w:tcPr>
            <w:tcW w:w="6768" w:type="dxa"/>
          </w:tcPr>
          <w:p w14:paraId="7FF8B9CF" w14:textId="77777777" w:rsidR="00F41403" w:rsidRDefault="00F41403" w:rsidP="00AA2E41">
            <w:pPr>
              <w:ind w:right="540"/>
            </w:pPr>
            <w:r>
              <w:t>Type your comments regarding this version of the question, if applicable.</w:t>
            </w:r>
          </w:p>
        </w:tc>
      </w:tr>
    </w:tbl>
    <w:p w14:paraId="233AE43D" w14:textId="77777777" w:rsidR="00F41403" w:rsidRDefault="00F41403" w:rsidP="00F41403">
      <w:pPr>
        <w:ind w:left="720" w:right="540"/>
      </w:pPr>
    </w:p>
    <w:p w14:paraId="2552B90D" w14:textId="77777777" w:rsidR="00F41403" w:rsidRDefault="00F41403" w:rsidP="00F41403">
      <w:pPr>
        <w:tabs>
          <w:tab w:val="left" w:pos="10620"/>
        </w:tabs>
        <w:ind w:right="720"/>
      </w:pPr>
    </w:p>
    <w:p w14:paraId="7191E6BC" w14:textId="77777777" w:rsidR="00F41403" w:rsidRDefault="00F41403" w:rsidP="00F41403">
      <w:pPr>
        <w:numPr>
          <w:ilvl w:val="0"/>
          <w:numId w:val="148"/>
        </w:numPr>
        <w:tabs>
          <w:tab w:val="left" w:pos="720"/>
        </w:tabs>
        <w:ind w:right="720"/>
      </w:pPr>
      <w:r>
        <w:t xml:space="preserve">To change the assigned concept code for this version of the question, if applicable: </w:t>
      </w:r>
      <w:r>
        <w:br/>
      </w:r>
      <w:r w:rsidRPr="00A45396">
        <w:rPr>
          <w:b/>
        </w:rPr>
        <w:t>Note:</w:t>
      </w:r>
      <w:r w:rsidRPr="00A45396">
        <w:t xml:space="preserve">  Concept </w:t>
      </w:r>
      <w:r>
        <w:t>c</w:t>
      </w:r>
      <w:r w:rsidRPr="00A45396">
        <w:t xml:space="preserve">ode is a designation in </w:t>
      </w:r>
      <w:r>
        <w:t>the Unified Medical Language System (</w:t>
      </w:r>
      <w:r w:rsidRPr="00A45396">
        <w:t>UMLS</w:t>
      </w:r>
      <w:r>
        <w:t xml:space="preserve">) </w:t>
      </w:r>
      <w:r w:rsidRPr="00A45396">
        <w:t>or other bio, pharma or</w:t>
      </w:r>
      <w:r>
        <w:t xml:space="preserve"> medical related standards list</w:t>
      </w:r>
      <w:r w:rsidRPr="00A45396">
        <w:t xml:space="preserve"> for standardizing question concepts.</w:t>
      </w:r>
      <w:r w:rsidRPr="00A45396">
        <w:rPr>
          <w:sz w:val="18"/>
          <w:szCs w:val="18"/>
        </w:rPr>
        <w:t xml:space="preserve"> </w:t>
      </w:r>
      <w:r>
        <w:rPr>
          <w:sz w:val="18"/>
          <w:szCs w:val="18"/>
        </w:rPr>
        <w:br/>
      </w:r>
    </w:p>
    <w:p w14:paraId="054DB149" w14:textId="77777777" w:rsidR="00F41403" w:rsidRDefault="00F41403" w:rsidP="00F41403">
      <w:pPr>
        <w:numPr>
          <w:ilvl w:val="0"/>
          <w:numId w:val="150"/>
        </w:numPr>
        <w:tabs>
          <w:tab w:val="left" w:pos="1440"/>
        </w:tabs>
        <w:ind w:left="1440" w:right="720"/>
      </w:pPr>
      <w:r>
        <w:t xml:space="preserve">In the </w:t>
      </w:r>
      <w:r w:rsidRPr="00CE0840">
        <w:rPr>
          <w:b/>
        </w:rPr>
        <w:t>Concept Code</w:t>
      </w:r>
      <w:r>
        <w:t xml:space="preserve"> box, type a known concept code.</w:t>
      </w:r>
      <w:r>
        <w:br/>
      </w:r>
      <w:r w:rsidRPr="003E0A9E">
        <w:rPr>
          <w:b/>
        </w:rPr>
        <w:t>Note:</w:t>
      </w:r>
      <w:r>
        <w:t xml:space="preserve"> You can type all or part of the code. As you type, a list of codes that match your entry appears. You can select a code from this list or type a new code.</w:t>
      </w:r>
      <w:r>
        <w:br/>
      </w:r>
    </w:p>
    <w:p w14:paraId="10970215" w14:textId="77777777" w:rsidR="00F41403" w:rsidRPr="00FC483A" w:rsidRDefault="00F41403" w:rsidP="00F41403">
      <w:pPr>
        <w:numPr>
          <w:ilvl w:val="0"/>
          <w:numId w:val="150"/>
        </w:numPr>
        <w:tabs>
          <w:tab w:val="left" w:pos="720"/>
          <w:tab w:val="left" w:pos="1440"/>
        </w:tabs>
        <w:ind w:left="1440" w:right="720"/>
      </w:pPr>
      <w:r w:rsidRPr="00FC483A">
        <w:t xml:space="preserve">In the </w:t>
      </w:r>
      <w:r w:rsidRPr="00FC483A">
        <w:rPr>
          <w:b/>
        </w:rPr>
        <w:t>Concept Source</w:t>
      </w:r>
      <w:r w:rsidRPr="00FC483A">
        <w:t xml:space="preserve"> list, click the applicable </w:t>
      </w:r>
      <w:r w:rsidRPr="00A45396">
        <w:t>medical related standards list</w:t>
      </w:r>
      <w:r>
        <w:t xml:space="preserve"> that is the source</w:t>
      </w:r>
      <w:r w:rsidRPr="00FC483A">
        <w:t xml:space="preserve"> of the concept code you </w:t>
      </w:r>
      <w:r>
        <w:t>are assigning</w:t>
      </w:r>
      <w:r w:rsidRPr="00FC483A">
        <w:t>.</w:t>
      </w:r>
      <w:r>
        <w:br/>
      </w:r>
    </w:p>
    <w:p w14:paraId="0C379AD3" w14:textId="77777777" w:rsidR="00F41403" w:rsidRDefault="00F41403" w:rsidP="00F41403">
      <w:pPr>
        <w:numPr>
          <w:ilvl w:val="0"/>
          <w:numId w:val="150"/>
        </w:numPr>
        <w:tabs>
          <w:tab w:val="left" w:pos="720"/>
          <w:tab w:val="left" w:pos="1440"/>
        </w:tabs>
        <w:ind w:left="1440" w:right="720"/>
      </w:pPr>
      <w:r>
        <w:t xml:space="preserve">Click the </w:t>
      </w:r>
      <w:r w:rsidRPr="00672380">
        <w:t>checkmark icon</w:t>
      </w:r>
      <w:r>
        <w:t xml:space="preserve"> </w:t>
      </w:r>
      <w:r>
        <w:rPr>
          <w:noProof/>
        </w:rPr>
        <w:drawing>
          <wp:inline distT="0" distB="0" distL="0" distR="0" wp14:anchorId="56296375" wp14:editId="0CD95274">
            <wp:extent cx="215900" cy="199390"/>
            <wp:effectExtent l="0" t="0" r="0" b="0"/>
            <wp:docPr id="40" name="Picture 40"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heck mark ic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5900" cy="199390"/>
                    </a:xfrm>
                    <a:prstGeom prst="rect">
                      <a:avLst/>
                    </a:prstGeom>
                    <a:noFill/>
                    <a:ln>
                      <a:noFill/>
                    </a:ln>
                  </pic:spPr>
                </pic:pic>
              </a:graphicData>
            </a:graphic>
          </wp:inline>
        </w:drawing>
      </w:r>
      <w:r>
        <w:t xml:space="preserve">. </w:t>
      </w:r>
    </w:p>
    <w:p w14:paraId="4C3B5729" w14:textId="77777777" w:rsidR="00F41403" w:rsidRDefault="00F41403" w:rsidP="00F41403">
      <w:pPr>
        <w:tabs>
          <w:tab w:val="left" w:pos="1440"/>
        </w:tabs>
        <w:ind w:left="1440" w:right="720"/>
      </w:pPr>
      <w:r>
        <w:t>The combination of concept code and concept source</w:t>
      </w:r>
      <w:r w:rsidRPr="00672380">
        <w:t xml:space="preserve"> </w:t>
      </w:r>
      <w:r>
        <w:t>is added to the list below.</w:t>
      </w:r>
    </w:p>
    <w:p w14:paraId="1B8B96D0" w14:textId="77777777" w:rsidR="00F41403" w:rsidRDefault="00F41403" w:rsidP="00F41403">
      <w:pPr>
        <w:tabs>
          <w:tab w:val="left" w:pos="1440"/>
        </w:tabs>
        <w:ind w:left="1440" w:right="720"/>
      </w:pPr>
      <w:r w:rsidRPr="007C6D77">
        <w:rPr>
          <w:b/>
        </w:rPr>
        <w:t>Note:</w:t>
      </w:r>
      <w:r>
        <w:t xml:space="preserve"> </w:t>
      </w:r>
    </w:p>
    <w:p w14:paraId="55257803" w14:textId="77777777" w:rsidR="00F41403" w:rsidRDefault="00F41403" w:rsidP="00F41403">
      <w:pPr>
        <w:numPr>
          <w:ilvl w:val="0"/>
          <w:numId w:val="115"/>
        </w:numPr>
        <w:tabs>
          <w:tab w:val="left" w:pos="2160"/>
        </w:tabs>
        <w:ind w:left="2160" w:right="720"/>
      </w:pPr>
      <w:r>
        <w:t xml:space="preserve">You can add multiple combinations to this list. </w:t>
      </w:r>
    </w:p>
    <w:p w14:paraId="1979EBC0" w14:textId="77777777" w:rsidR="00F41403" w:rsidRDefault="00F41403" w:rsidP="00F41403">
      <w:pPr>
        <w:numPr>
          <w:ilvl w:val="0"/>
          <w:numId w:val="115"/>
        </w:numPr>
        <w:tabs>
          <w:tab w:val="left" w:pos="2160"/>
        </w:tabs>
        <w:ind w:left="2160" w:right="720"/>
      </w:pPr>
      <w:r w:rsidRPr="00672380">
        <w:t>To del</w:t>
      </w:r>
      <w:r>
        <w:t xml:space="preserve">ete a combination, click the trash can icon </w:t>
      </w:r>
      <w:r>
        <w:rPr>
          <w:noProof/>
        </w:rPr>
        <w:drawing>
          <wp:inline distT="0" distB="0" distL="0" distR="0" wp14:anchorId="083CE28B" wp14:editId="22CB9D07">
            <wp:extent cx="207645" cy="199390"/>
            <wp:effectExtent l="0" t="0" r="1905" b="0"/>
            <wp:docPr id="158" name="Picture 158"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rash can ic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7645" cy="199390"/>
                    </a:xfrm>
                    <a:prstGeom prst="rect">
                      <a:avLst/>
                    </a:prstGeom>
                    <a:noFill/>
                    <a:ln>
                      <a:noFill/>
                    </a:ln>
                  </pic:spPr>
                </pic:pic>
              </a:graphicData>
            </a:graphic>
          </wp:inline>
        </w:drawing>
      </w:r>
      <w:r>
        <w:t xml:space="preserve"> for the appropriate combination.</w:t>
      </w:r>
    </w:p>
    <w:p w14:paraId="7555E45C" w14:textId="77777777" w:rsidR="00F41403" w:rsidRDefault="00F41403" w:rsidP="00F41403">
      <w:pPr>
        <w:tabs>
          <w:tab w:val="left" w:pos="720"/>
        </w:tabs>
        <w:ind w:left="720" w:right="720"/>
      </w:pPr>
    </w:p>
    <w:p w14:paraId="7B26A5CA" w14:textId="77777777" w:rsidR="00F41403" w:rsidRDefault="00F41403" w:rsidP="00F41403">
      <w:pPr>
        <w:numPr>
          <w:ilvl w:val="0"/>
          <w:numId w:val="148"/>
        </w:numPr>
        <w:tabs>
          <w:tab w:val="left" w:pos="720"/>
        </w:tabs>
        <w:ind w:right="720"/>
      </w:pPr>
      <w:r>
        <w:t>To change the answer values for this version of the question:</w:t>
      </w:r>
    </w:p>
    <w:p w14:paraId="14B326B4" w14:textId="77777777" w:rsidR="00F41403" w:rsidRDefault="00F41403" w:rsidP="00F41403">
      <w:pPr>
        <w:tabs>
          <w:tab w:val="left" w:pos="720"/>
        </w:tabs>
        <w:ind w:left="360" w:right="720"/>
      </w:pPr>
    </w:p>
    <w:p w14:paraId="37E085A8" w14:textId="77777777" w:rsidR="00F41403" w:rsidRDefault="00F41403" w:rsidP="00F41403">
      <w:pPr>
        <w:numPr>
          <w:ilvl w:val="0"/>
          <w:numId w:val="151"/>
        </w:numPr>
        <w:tabs>
          <w:tab w:val="left" w:pos="720"/>
        </w:tabs>
        <w:ind w:right="720"/>
      </w:pPr>
      <w:r>
        <w:t xml:space="preserve">To add an answer value: In the values box below the </w:t>
      </w:r>
      <w:r w:rsidRPr="00D11471">
        <w:rPr>
          <w:b/>
        </w:rPr>
        <w:t>Search Values</w:t>
      </w:r>
      <w:r>
        <w:t xml:space="preserve"> link, type appropriate value, and then click the </w:t>
      </w:r>
      <w:r w:rsidRPr="00D11471">
        <w:rPr>
          <w:b/>
        </w:rPr>
        <w:t>Add More</w:t>
      </w:r>
      <w:r>
        <w:t xml:space="preserve"> icon </w:t>
      </w:r>
      <w:r>
        <w:rPr>
          <w:noProof/>
        </w:rPr>
        <w:drawing>
          <wp:inline distT="0" distB="0" distL="0" distR="0" wp14:anchorId="7853E7A9" wp14:editId="45EB4198">
            <wp:extent cx="207645" cy="199390"/>
            <wp:effectExtent l="0" t="0" r="1905" b="0"/>
            <wp:docPr id="159" name="Picture 159"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dd ic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7645" cy="199390"/>
                    </a:xfrm>
                    <a:prstGeom prst="rect">
                      <a:avLst/>
                    </a:prstGeom>
                    <a:noFill/>
                    <a:ln>
                      <a:noFill/>
                    </a:ln>
                  </pic:spPr>
                </pic:pic>
              </a:graphicData>
            </a:graphic>
          </wp:inline>
        </w:drawing>
      </w:r>
      <w:r>
        <w:t>.</w:t>
      </w:r>
    </w:p>
    <w:p w14:paraId="3B7455B3" w14:textId="77777777" w:rsidR="00F41403" w:rsidRDefault="00F41403" w:rsidP="00F41403">
      <w:pPr>
        <w:tabs>
          <w:tab w:val="left" w:pos="1440"/>
        </w:tabs>
        <w:ind w:left="1440" w:right="720"/>
      </w:pPr>
      <w:r>
        <w:t>The value is added to the value list below. You can add multiple values to this list.</w:t>
      </w:r>
    </w:p>
    <w:p w14:paraId="79087B6E" w14:textId="77777777" w:rsidR="00F41403" w:rsidRDefault="00F41403" w:rsidP="00F41403">
      <w:pPr>
        <w:tabs>
          <w:tab w:val="left" w:pos="1440"/>
        </w:tabs>
        <w:ind w:left="1440" w:right="720"/>
      </w:pPr>
      <w:r w:rsidRPr="007C6D77">
        <w:rPr>
          <w:b/>
        </w:rPr>
        <w:t>Note:</w:t>
      </w:r>
      <w:r>
        <w:t xml:space="preserve"> </w:t>
      </w:r>
    </w:p>
    <w:p w14:paraId="55742F22" w14:textId="77777777" w:rsidR="00F41403" w:rsidRDefault="00F41403" w:rsidP="00F41403">
      <w:pPr>
        <w:numPr>
          <w:ilvl w:val="0"/>
          <w:numId w:val="116"/>
        </w:numPr>
        <w:tabs>
          <w:tab w:val="left" w:pos="2160"/>
        </w:tabs>
        <w:ind w:left="2160" w:right="720" w:hanging="270"/>
      </w:pPr>
      <w:r>
        <w:t xml:space="preserve">This field appears only if </w:t>
      </w:r>
      <w:r w:rsidRPr="00EA514F">
        <w:rPr>
          <w:b/>
        </w:rPr>
        <w:t>Input Type</w:t>
      </w:r>
      <w:r>
        <w:rPr>
          <w:b/>
        </w:rPr>
        <w:t xml:space="preserve"> = </w:t>
      </w:r>
      <w:r w:rsidRPr="00EA40F0">
        <w:rPr>
          <w:b/>
        </w:rPr>
        <w:t>Check</w:t>
      </w:r>
      <w:r w:rsidRPr="00886A91">
        <w:rPr>
          <w:b/>
        </w:rPr>
        <w:t xml:space="preserve"> Box</w:t>
      </w:r>
      <w:r>
        <w:t xml:space="preserve">, </w:t>
      </w:r>
      <w:r w:rsidRPr="00886A91">
        <w:rPr>
          <w:b/>
        </w:rPr>
        <w:t>Drop Down</w:t>
      </w:r>
      <w:r>
        <w:t xml:space="preserve">, or </w:t>
      </w:r>
      <w:r w:rsidRPr="00886A91">
        <w:rPr>
          <w:b/>
        </w:rPr>
        <w:t>Radio Button</w:t>
      </w:r>
      <w:r>
        <w:t xml:space="preserve">. </w:t>
      </w:r>
    </w:p>
    <w:p w14:paraId="65411513" w14:textId="03976C39" w:rsidR="00F41403" w:rsidRDefault="00F41403" w:rsidP="00F41403">
      <w:pPr>
        <w:numPr>
          <w:ilvl w:val="0"/>
          <w:numId w:val="116"/>
        </w:numPr>
        <w:tabs>
          <w:tab w:val="left" w:pos="2160"/>
        </w:tabs>
        <w:ind w:left="2160" w:right="720" w:hanging="270"/>
      </w:pPr>
      <w:r>
        <w:t xml:space="preserve">To search for an existing value, click the </w:t>
      </w:r>
      <w:r w:rsidRPr="00F42E22">
        <w:rPr>
          <w:b/>
        </w:rPr>
        <w:t xml:space="preserve">Search Values </w:t>
      </w:r>
      <w:r>
        <w:t xml:space="preserve">link. For more information about how to search for an existing value, see </w:t>
      </w:r>
      <w:hyperlink w:anchor="SearchingForQuestionValue" w:history="1">
        <w:r>
          <w:rPr>
            <w:rStyle w:val="Hyperlink"/>
            <w:b/>
          </w:rPr>
          <w:t>Using the S</w:t>
        </w:r>
        <w:r w:rsidRPr="00047900">
          <w:rPr>
            <w:rStyle w:val="Hyperlink"/>
            <w:b/>
          </w:rPr>
          <w:t>earch Question</w:t>
        </w:r>
        <w:r w:rsidRPr="00167D35">
          <w:rPr>
            <w:rStyle w:val="Hyperlink"/>
          </w:rPr>
          <w:t xml:space="preserve"> </w:t>
        </w:r>
        <w:r w:rsidRPr="00047900">
          <w:rPr>
            <w:rStyle w:val="Hyperlink"/>
            <w:b/>
          </w:rPr>
          <w:t>Value</w:t>
        </w:r>
        <w:r>
          <w:rPr>
            <w:rStyle w:val="Hyperlink"/>
            <w:b/>
          </w:rPr>
          <w:t>s Window</w:t>
        </w:r>
        <w:r w:rsidRPr="00167D35">
          <w:rPr>
            <w:rStyle w:val="Hyperlink"/>
          </w:rPr>
          <w:t>.</w:t>
        </w:r>
      </w:hyperlink>
      <w:r>
        <w:br/>
      </w:r>
    </w:p>
    <w:p w14:paraId="0CD25F0F" w14:textId="77777777" w:rsidR="00F41403" w:rsidRDefault="00F41403" w:rsidP="00F41403">
      <w:pPr>
        <w:numPr>
          <w:ilvl w:val="0"/>
          <w:numId w:val="151"/>
        </w:numPr>
        <w:tabs>
          <w:tab w:val="left" w:pos="1440"/>
        </w:tabs>
        <w:ind w:right="720"/>
      </w:pPr>
      <w:r>
        <w:t xml:space="preserve">To delete an answer value: Click on the trash can icon </w:t>
      </w:r>
      <w:r>
        <w:rPr>
          <w:noProof/>
        </w:rPr>
        <w:drawing>
          <wp:inline distT="0" distB="0" distL="0" distR="0" wp14:anchorId="6D404027" wp14:editId="54EA1380">
            <wp:extent cx="207645" cy="199390"/>
            <wp:effectExtent l="0" t="0" r="1905" b="0"/>
            <wp:docPr id="160" name="Picture 160"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rash can ic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7645" cy="199390"/>
                    </a:xfrm>
                    <a:prstGeom prst="rect">
                      <a:avLst/>
                    </a:prstGeom>
                    <a:noFill/>
                    <a:ln>
                      <a:noFill/>
                    </a:ln>
                  </pic:spPr>
                </pic:pic>
              </a:graphicData>
            </a:graphic>
          </wp:inline>
        </w:drawing>
      </w:r>
      <w:r>
        <w:t xml:space="preserve"> for the appropriate value. </w:t>
      </w:r>
      <w:r>
        <w:br/>
        <w:t>The value is deleted from the value list. You can delete multiple values from the list</w:t>
      </w:r>
      <w:r>
        <w:br/>
      </w:r>
    </w:p>
    <w:p w14:paraId="7D957E2A" w14:textId="77777777" w:rsidR="00F41403" w:rsidRDefault="00F41403" w:rsidP="00F41403">
      <w:pPr>
        <w:numPr>
          <w:ilvl w:val="0"/>
          <w:numId w:val="151"/>
        </w:numPr>
        <w:tabs>
          <w:tab w:val="left" w:pos="1440"/>
        </w:tabs>
        <w:ind w:right="720"/>
      </w:pPr>
      <w:r>
        <w:t>To change the order of the answer values: Place the cursor on the row of the value you want to move. Then click the left mouse button and ‘drag and drop’ the value to the row where you want to move it.</w:t>
      </w:r>
      <w:r>
        <w:br/>
        <w:t>The values on the list appear in the new order.</w:t>
      </w:r>
      <w:r>
        <w:br/>
      </w:r>
    </w:p>
    <w:p w14:paraId="6B16088B" w14:textId="77777777" w:rsidR="00F41403" w:rsidRDefault="00F41403" w:rsidP="00F41403">
      <w:pPr>
        <w:numPr>
          <w:ilvl w:val="0"/>
          <w:numId w:val="148"/>
        </w:numPr>
      </w:pPr>
      <w:r>
        <w:t xml:space="preserve">Click </w:t>
      </w:r>
      <w:r w:rsidRPr="00492BAD">
        <w:rPr>
          <w:b/>
        </w:rPr>
        <w:t>SAVE</w:t>
      </w:r>
      <w:r>
        <w:t xml:space="preserve">. </w:t>
      </w:r>
    </w:p>
    <w:p w14:paraId="47529CEE" w14:textId="77777777" w:rsidR="00F41403" w:rsidRDefault="00F41403" w:rsidP="00F41403">
      <w:pPr>
        <w:ind w:left="720"/>
      </w:pPr>
      <w:r>
        <w:t xml:space="preserve">The </w:t>
      </w:r>
      <w:r w:rsidRPr="00492BAD">
        <w:rPr>
          <w:b/>
        </w:rPr>
        <w:t>Electronic Signature</w:t>
      </w:r>
      <w:r>
        <w:t xml:space="preserve"> window appears. </w:t>
      </w:r>
    </w:p>
    <w:p w14:paraId="475B279C" w14:textId="77777777" w:rsidR="00F41403" w:rsidRDefault="00F41403" w:rsidP="00F41403">
      <w:pPr>
        <w:ind w:left="720"/>
      </w:pPr>
    </w:p>
    <w:p w14:paraId="0F0B5AA6" w14:textId="77777777" w:rsidR="00F41403" w:rsidRDefault="00F41403" w:rsidP="00F41403">
      <w:pPr>
        <w:ind w:left="720"/>
      </w:pPr>
      <w:r w:rsidRPr="006C6480">
        <w:rPr>
          <w:noProof/>
        </w:rPr>
        <w:drawing>
          <wp:inline distT="0" distB="0" distL="0" distR="0" wp14:anchorId="32FAEEBE" wp14:editId="5FA5AF4F">
            <wp:extent cx="3342005" cy="1720850"/>
            <wp:effectExtent l="19050" t="19050" r="10795" b="1270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42005" cy="1720850"/>
                    </a:xfrm>
                    <a:prstGeom prst="rect">
                      <a:avLst/>
                    </a:prstGeom>
                    <a:noFill/>
                    <a:ln w="3175">
                      <a:solidFill>
                        <a:schemeClr val="tx1"/>
                      </a:solidFill>
                    </a:ln>
                  </pic:spPr>
                </pic:pic>
              </a:graphicData>
            </a:graphic>
          </wp:inline>
        </w:drawing>
      </w:r>
    </w:p>
    <w:p w14:paraId="41A15704" w14:textId="77777777" w:rsidR="00F41403" w:rsidRDefault="00F41403" w:rsidP="00F41403">
      <w:pPr>
        <w:pStyle w:val="Figure"/>
        <w:tabs>
          <w:tab w:val="clear" w:pos="1710"/>
        </w:tabs>
        <w:ind w:left="2070" w:hanging="1350"/>
      </w:pPr>
      <w:r>
        <w:t>Electronic Signature window</w:t>
      </w:r>
    </w:p>
    <w:p w14:paraId="6593FD95" w14:textId="77777777" w:rsidR="00F41403" w:rsidRPr="00492BAD" w:rsidRDefault="00F41403" w:rsidP="00F41403"/>
    <w:p w14:paraId="797421C1" w14:textId="77777777" w:rsidR="00F41403" w:rsidRDefault="00F41403" w:rsidP="00BD0B63">
      <w:pPr>
        <w:numPr>
          <w:ilvl w:val="0"/>
          <w:numId w:val="242"/>
        </w:numPr>
        <w:ind w:right="540"/>
      </w:pPr>
      <w:r>
        <w:t xml:space="preserve">Enter appropriate information in each field. Following </w:t>
      </w:r>
      <w:r w:rsidRPr="002E5150">
        <w:t>table lists each field</w:t>
      </w:r>
      <w:r>
        <w:t xml:space="preserve"> and its</w:t>
      </w:r>
      <w:r w:rsidRPr="00EA12A5">
        <w:rPr>
          <w:i/>
        </w:rPr>
        <w:t xml:space="preserve"> </w:t>
      </w:r>
      <w:r w:rsidRPr="00C401F3">
        <w:t>description</w:t>
      </w:r>
      <w:r>
        <w:t xml:space="preserve">. </w:t>
      </w:r>
    </w:p>
    <w:p w14:paraId="773FE724" w14:textId="77777777" w:rsidR="00F41403" w:rsidRDefault="00F41403" w:rsidP="00F41403">
      <w:pPr>
        <w:ind w:right="540" w:firstLine="720"/>
      </w:pPr>
      <w:r w:rsidRPr="00326F85">
        <w:rPr>
          <w:b/>
        </w:rPr>
        <w:t>Note:</w:t>
      </w:r>
      <w:r>
        <w:t xml:space="preserve"> Fields that are marked with the red asterisk (</w:t>
      </w:r>
      <w:r w:rsidRPr="00C401F3">
        <w:rPr>
          <w:color w:val="FF0000"/>
        </w:rPr>
        <w:t>*</w:t>
      </w:r>
      <w:r>
        <w:t>) are mandatory.</w:t>
      </w:r>
    </w:p>
    <w:p w14:paraId="69933DFF" w14:textId="77777777" w:rsidR="00F41403" w:rsidRDefault="00F41403" w:rsidP="00F41403">
      <w:pPr>
        <w:ind w:left="720" w:right="540" w:firstLine="360"/>
      </w:pPr>
    </w:p>
    <w:p w14:paraId="50BE4B75" w14:textId="41445DD6" w:rsidR="00F41403" w:rsidRDefault="00F41403" w:rsidP="00F41403">
      <w:pPr>
        <w:pStyle w:val="Caption"/>
        <w:ind w:firstLine="720"/>
      </w:pPr>
      <w:r>
        <w:t xml:space="preserve">Table </w:t>
      </w:r>
      <w:fldSimple w:instr=" SEQ Figure \* ARABIC ">
        <w:r w:rsidR="006A4F84">
          <w:rPr>
            <w:noProof/>
          </w:rPr>
          <w:t>18</w:t>
        </w:r>
      </w:fldSimple>
      <w:r>
        <w:t>: Modifying a question</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60"/>
        <w:gridCol w:w="5688"/>
      </w:tblGrid>
      <w:tr w:rsidR="00F41403" w:rsidRPr="002C6247" w14:paraId="35E4DBA6" w14:textId="77777777" w:rsidTr="00AA2E41">
        <w:tc>
          <w:tcPr>
            <w:tcW w:w="3060" w:type="dxa"/>
            <w:shd w:val="clear" w:color="auto" w:fill="BFBFBF"/>
          </w:tcPr>
          <w:p w14:paraId="2F61AFF5" w14:textId="77777777" w:rsidR="00F41403" w:rsidRPr="00F578E5" w:rsidRDefault="00F41403" w:rsidP="00AA2E41">
            <w:pPr>
              <w:ind w:right="540"/>
              <w:rPr>
                <w:b/>
              </w:rPr>
            </w:pPr>
            <w:r w:rsidRPr="00F578E5">
              <w:rPr>
                <w:b/>
              </w:rPr>
              <w:t>Field</w:t>
            </w:r>
          </w:p>
        </w:tc>
        <w:tc>
          <w:tcPr>
            <w:tcW w:w="5688" w:type="dxa"/>
            <w:shd w:val="clear" w:color="auto" w:fill="BFBFBF"/>
          </w:tcPr>
          <w:p w14:paraId="51A8056C" w14:textId="77777777" w:rsidR="00F41403" w:rsidRPr="00F578E5" w:rsidRDefault="00F41403" w:rsidP="00AA2E41">
            <w:pPr>
              <w:ind w:right="540"/>
              <w:rPr>
                <w:b/>
              </w:rPr>
            </w:pPr>
            <w:r w:rsidRPr="00F578E5">
              <w:rPr>
                <w:b/>
              </w:rPr>
              <w:t>Description</w:t>
            </w:r>
          </w:p>
        </w:tc>
      </w:tr>
      <w:tr w:rsidR="00F41403" w14:paraId="14EFEA3B" w14:textId="77777777" w:rsidTr="00AA2E41">
        <w:tc>
          <w:tcPr>
            <w:tcW w:w="3060" w:type="dxa"/>
          </w:tcPr>
          <w:p w14:paraId="27CB39DC" w14:textId="77777777" w:rsidR="00F41403" w:rsidRPr="00CC287B" w:rsidRDefault="00F41403" w:rsidP="00AA2E41">
            <w:pPr>
              <w:ind w:right="540"/>
              <w:rPr>
                <w:b/>
              </w:rPr>
            </w:pPr>
            <w:r>
              <w:rPr>
                <w:b/>
              </w:rPr>
              <w:t>Username</w:t>
            </w:r>
            <w:r w:rsidRPr="00C401F3">
              <w:rPr>
                <w:color w:val="FF0000"/>
              </w:rPr>
              <w:t>*</w:t>
            </w:r>
          </w:p>
        </w:tc>
        <w:tc>
          <w:tcPr>
            <w:tcW w:w="5688" w:type="dxa"/>
            <w:vAlign w:val="center"/>
          </w:tcPr>
          <w:p w14:paraId="3A777C7F" w14:textId="2021EE6D" w:rsidR="00F41403" w:rsidRDefault="00F41403" w:rsidP="00AA2E41">
            <w:r>
              <w:t xml:space="preserve">Type your user </w:t>
            </w:r>
            <w:r w:rsidR="00761DF9">
              <w:t>login username</w:t>
            </w:r>
            <w:r>
              <w:t>.</w:t>
            </w:r>
          </w:p>
        </w:tc>
      </w:tr>
      <w:tr w:rsidR="00F41403" w14:paraId="68EE8758" w14:textId="77777777" w:rsidTr="00AA2E41">
        <w:trPr>
          <w:trHeight w:val="70"/>
        </w:trPr>
        <w:tc>
          <w:tcPr>
            <w:tcW w:w="3060" w:type="dxa"/>
          </w:tcPr>
          <w:p w14:paraId="52F9A7F5" w14:textId="77777777" w:rsidR="00F41403" w:rsidRPr="00CC287B" w:rsidRDefault="00F41403" w:rsidP="00AA2E41">
            <w:pPr>
              <w:ind w:right="540"/>
              <w:rPr>
                <w:b/>
              </w:rPr>
            </w:pPr>
            <w:r>
              <w:rPr>
                <w:b/>
              </w:rPr>
              <w:t>Password</w:t>
            </w:r>
            <w:r w:rsidRPr="00C401F3">
              <w:rPr>
                <w:color w:val="FF0000"/>
              </w:rPr>
              <w:t>*</w:t>
            </w:r>
          </w:p>
        </w:tc>
        <w:tc>
          <w:tcPr>
            <w:tcW w:w="5688" w:type="dxa"/>
            <w:vAlign w:val="center"/>
          </w:tcPr>
          <w:p w14:paraId="4EAD49A1" w14:textId="77777777" w:rsidR="00F41403" w:rsidRDefault="00F41403" w:rsidP="00AA2E41">
            <w:r>
              <w:t xml:space="preserve">Type your password. </w:t>
            </w:r>
          </w:p>
        </w:tc>
      </w:tr>
      <w:tr w:rsidR="00F41403" w14:paraId="7970DDEF" w14:textId="77777777" w:rsidTr="00AA2E41">
        <w:tc>
          <w:tcPr>
            <w:tcW w:w="3060" w:type="dxa"/>
          </w:tcPr>
          <w:p w14:paraId="21CB1D5A" w14:textId="77777777" w:rsidR="00F41403" w:rsidRPr="00F578E5" w:rsidRDefault="00F41403" w:rsidP="00AA2E41">
            <w:pPr>
              <w:ind w:right="540"/>
              <w:rPr>
                <w:b/>
              </w:rPr>
            </w:pPr>
            <w:r>
              <w:rPr>
                <w:b/>
              </w:rPr>
              <w:t>Reason</w:t>
            </w:r>
            <w:r w:rsidRPr="00C401F3">
              <w:rPr>
                <w:color w:val="FF0000"/>
              </w:rPr>
              <w:t>*</w:t>
            </w:r>
          </w:p>
        </w:tc>
        <w:tc>
          <w:tcPr>
            <w:tcW w:w="5688" w:type="dxa"/>
            <w:vAlign w:val="center"/>
          </w:tcPr>
          <w:p w14:paraId="0831CC22" w14:textId="77777777" w:rsidR="00F41403" w:rsidRDefault="00F41403" w:rsidP="00AA2E41">
            <w:r>
              <w:t xml:space="preserve">Type a reason for this action. </w:t>
            </w:r>
          </w:p>
        </w:tc>
      </w:tr>
    </w:tbl>
    <w:p w14:paraId="79FF12C1" w14:textId="77777777" w:rsidR="00F41403" w:rsidRDefault="00F41403" w:rsidP="00F41403">
      <w:pPr>
        <w:ind w:left="720"/>
      </w:pPr>
    </w:p>
    <w:p w14:paraId="497F7CE9" w14:textId="77777777" w:rsidR="00F41403" w:rsidRDefault="00F41403" w:rsidP="00BD0B63">
      <w:pPr>
        <w:numPr>
          <w:ilvl w:val="0"/>
          <w:numId w:val="242"/>
        </w:numPr>
      </w:pPr>
      <w:r>
        <w:t xml:space="preserve">Click </w:t>
      </w:r>
      <w:r w:rsidRPr="00874EE5">
        <w:rPr>
          <w:b/>
        </w:rPr>
        <w:t>SIGN</w:t>
      </w:r>
      <w:r>
        <w:t xml:space="preserve">. </w:t>
      </w:r>
    </w:p>
    <w:p w14:paraId="3AE7C7CB" w14:textId="76D0B780" w:rsidR="00F41403" w:rsidRDefault="00F41403" w:rsidP="00F41403">
      <w:pPr>
        <w:ind w:left="720" w:right="360"/>
      </w:pPr>
      <w:r>
        <w:t>The question is modified</w:t>
      </w:r>
      <w:r w:rsidRPr="00674741">
        <w:t xml:space="preserve"> </w:t>
      </w:r>
      <w:r>
        <w:t xml:space="preserve">and the changes appear on the </w:t>
      </w:r>
      <w:r w:rsidRPr="00674741">
        <w:rPr>
          <w:b/>
        </w:rPr>
        <w:t>View Q</w:t>
      </w:r>
      <w:r w:rsidRPr="00A45396">
        <w:rPr>
          <w:b/>
        </w:rPr>
        <w:t>uestion</w:t>
      </w:r>
      <w:r>
        <w:t xml:space="preserve"> page.</w:t>
      </w:r>
      <w:r>
        <w:br/>
      </w:r>
      <w:r w:rsidRPr="00595237">
        <w:rPr>
          <w:b/>
        </w:rPr>
        <w:t>Note:</w:t>
      </w:r>
      <w:r>
        <w:t xml:space="preserve"> You must activate the question</w:t>
      </w:r>
      <w:r w:rsidRPr="00DA6350">
        <w:t xml:space="preserve"> </w:t>
      </w:r>
      <w:r>
        <w:t xml:space="preserve">to make it available for use on forms. For more information about how to activate a question, see </w:t>
      </w:r>
      <w:hyperlink w:anchor="ActivateQuestion" w:history="1">
        <w:r w:rsidRPr="00DA6350">
          <w:rPr>
            <w:rStyle w:val="Hyperlink"/>
            <w:b/>
          </w:rPr>
          <w:t>Activating a Question</w:t>
        </w:r>
      </w:hyperlink>
      <w:r>
        <w:t xml:space="preserve">. </w:t>
      </w:r>
      <w:r>
        <w:rPr>
          <w:b/>
        </w:rPr>
        <w:br/>
      </w:r>
    </w:p>
    <w:p w14:paraId="68E885B8" w14:textId="77777777" w:rsidR="00F41403" w:rsidRDefault="00F41403" w:rsidP="00F41403">
      <w:pPr>
        <w:pStyle w:val="Heading3"/>
      </w:pPr>
      <w:r>
        <w:br w:type="page"/>
      </w:r>
      <w:bookmarkStart w:id="199" w:name="DeleteQuestion"/>
      <w:bookmarkStart w:id="200" w:name="_Toc452394225"/>
      <w:bookmarkStart w:id="201" w:name="_Toc507159127"/>
      <w:bookmarkEnd w:id="199"/>
      <w:r>
        <w:lastRenderedPageBreak/>
        <w:t>Deleting a Question</w:t>
      </w:r>
      <w:bookmarkEnd w:id="200"/>
      <w:bookmarkEnd w:id="201"/>
    </w:p>
    <w:p w14:paraId="3B5ECEEB" w14:textId="77777777" w:rsidR="00F41403" w:rsidRDefault="00F41403" w:rsidP="00F41403"/>
    <w:p w14:paraId="3F34D680" w14:textId="77777777" w:rsidR="00F41403" w:rsidRDefault="00F41403" w:rsidP="00F41403">
      <w:pPr>
        <w:tabs>
          <w:tab w:val="left" w:pos="10620"/>
        </w:tabs>
        <w:ind w:right="720"/>
      </w:pPr>
      <w:r>
        <w:t>To delete a question:</w:t>
      </w:r>
      <w:r>
        <w:br/>
      </w:r>
    </w:p>
    <w:p w14:paraId="6915D120" w14:textId="77777777" w:rsidR="00F41403" w:rsidRDefault="00F41403" w:rsidP="00F41403">
      <w:r w:rsidRPr="00527DA4">
        <w:rPr>
          <w:b/>
        </w:rPr>
        <w:t>Note:</w:t>
      </w:r>
      <w:r>
        <w:rPr>
          <w:b/>
        </w:rPr>
        <w:t xml:space="preserve"> </w:t>
      </w:r>
      <w:r>
        <w:t xml:space="preserve">You can only delete a question that has the </w:t>
      </w:r>
      <w:r>
        <w:rPr>
          <w:b/>
        </w:rPr>
        <w:t xml:space="preserve">Draft </w:t>
      </w:r>
      <w:r>
        <w:t xml:space="preserve">status. </w:t>
      </w:r>
    </w:p>
    <w:p w14:paraId="0504B6A9" w14:textId="77777777" w:rsidR="00F41403" w:rsidRDefault="00F41403" w:rsidP="00F41403">
      <w:pPr>
        <w:tabs>
          <w:tab w:val="left" w:pos="10620"/>
        </w:tabs>
        <w:ind w:right="720"/>
      </w:pPr>
    </w:p>
    <w:p w14:paraId="20E01271" w14:textId="0261C8D6" w:rsidR="00F41403" w:rsidRDefault="00F41403" w:rsidP="00F41403">
      <w:pPr>
        <w:numPr>
          <w:ilvl w:val="0"/>
          <w:numId w:val="78"/>
        </w:numPr>
        <w:ind w:right="540"/>
      </w:pPr>
      <w:r>
        <w:t xml:space="preserve">Log on to the application using your </w:t>
      </w:r>
      <w:r w:rsidR="00761DF9">
        <w:t>login</w:t>
      </w:r>
      <w:r>
        <w:t xml:space="preserve"> credentials. </w:t>
      </w:r>
    </w:p>
    <w:p w14:paraId="4F30307F" w14:textId="77777777" w:rsidR="00F41403" w:rsidRDefault="00F41403" w:rsidP="00F41403">
      <w:pPr>
        <w:ind w:left="720" w:right="540"/>
      </w:pPr>
      <w:r>
        <w:t xml:space="preserve">The CIRRASPEC home page appears. </w:t>
      </w:r>
    </w:p>
    <w:p w14:paraId="06C161DD" w14:textId="77777777" w:rsidR="00F41403" w:rsidRDefault="00F41403" w:rsidP="00F41403">
      <w:pPr>
        <w:ind w:left="720" w:right="540"/>
      </w:pPr>
    </w:p>
    <w:p w14:paraId="43D41A13" w14:textId="77777777" w:rsidR="00F41403" w:rsidRPr="007051E5" w:rsidRDefault="00F41403" w:rsidP="00F41403">
      <w:pPr>
        <w:numPr>
          <w:ilvl w:val="0"/>
          <w:numId w:val="78"/>
        </w:numPr>
        <w:ind w:right="540"/>
      </w:pPr>
      <w:r>
        <w:t xml:space="preserve">Point to the arrow of the </w:t>
      </w:r>
      <w:r>
        <w:rPr>
          <w:b/>
        </w:rPr>
        <w:t xml:space="preserve">IAMS </w:t>
      </w:r>
      <w:r w:rsidRPr="007051E5">
        <w:t>tab, and then click</w:t>
      </w:r>
      <w:r>
        <w:rPr>
          <w:b/>
        </w:rPr>
        <w:t xml:space="preserve"> Question</w:t>
      </w:r>
      <w:r w:rsidRPr="00EC5321">
        <w:rPr>
          <w:b/>
        </w:rPr>
        <w:t xml:space="preserve"> </w:t>
      </w:r>
      <w:r>
        <w:rPr>
          <w:b/>
        </w:rPr>
        <w:t>Designer</w:t>
      </w:r>
      <w:r w:rsidRPr="007051E5">
        <w:t>.</w:t>
      </w:r>
    </w:p>
    <w:p w14:paraId="3AF92CFC" w14:textId="77777777" w:rsidR="00F41403" w:rsidRDefault="00F41403" w:rsidP="00F41403">
      <w:pPr>
        <w:ind w:left="720" w:right="540"/>
      </w:pPr>
      <w:r w:rsidRPr="007051E5">
        <w:t xml:space="preserve">The </w:t>
      </w:r>
      <w:r w:rsidRPr="00674741">
        <w:rPr>
          <w:b/>
        </w:rPr>
        <w:t xml:space="preserve">Questions </w:t>
      </w:r>
      <w:r>
        <w:rPr>
          <w:b/>
        </w:rPr>
        <w:t>S</w:t>
      </w:r>
      <w:r w:rsidRPr="00674741">
        <w:rPr>
          <w:b/>
        </w:rPr>
        <w:t>earch</w:t>
      </w:r>
      <w:r w:rsidRPr="007051E5">
        <w:t xml:space="preserve"> page appears.</w:t>
      </w:r>
    </w:p>
    <w:p w14:paraId="043F9079" w14:textId="77777777" w:rsidR="00F41403" w:rsidRDefault="00F41403" w:rsidP="00F41403">
      <w:pPr>
        <w:ind w:left="720" w:right="540"/>
      </w:pPr>
    </w:p>
    <w:p w14:paraId="15962C08" w14:textId="77777777" w:rsidR="00F41403" w:rsidRDefault="00F41403" w:rsidP="00F41403">
      <w:pPr>
        <w:numPr>
          <w:ilvl w:val="0"/>
          <w:numId w:val="78"/>
        </w:numPr>
        <w:ind w:right="540"/>
      </w:pPr>
      <w:r>
        <w:t xml:space="preserve">Click </w:t>
      </w:r>
      <w:r w:rsidRPr="007116E4">
        <w:rPr>
          <w:b/>
        </w:rPr>
        <w:t>SEARCH</w:t>
      </w:r>
      <w:r>
        <w:t>.</w:t>
      </w:r>
      <w:r>
        <w:br/>
      </w:r>
      <w:r w:rsidRPr="007051E5">
        <w:t xml:space="preserve">The </w:t>
      </w:r>
      <w:r>
        <w:t xml:space="preserve">questions </w:t>
      </w:r>
      <w:r w:rsidRPr="007051E5">
        <w:t>search page</w:t>
      </w:r>
      <w:r>
        <w:t xml:space="preserve"> displays a list of questions.</w:t>
      </w:r>
    </w:p>
    <w:p w14:paraId="3D23D99E" w14:textId="77777777" w:rsidR="00F41403" w:rsidRDefault="00F41403" w:rsidP="00F41403">
      <w:pPr>
        <w:ind w:left="720" w:right="540"/>
      </w:pPr>
    </w:p>
    <w:p w14:paraId="23604A68" w14:textId="77777777" w:rsidR="00F41403" w:rsidRDefault="00F41403" w:rsidP="00F41403">
      <w:pPr>
        <w:numPr>
          <w:ilvl w:val="0"/>
          <w:numId w:val="78"/>
        </w:numPr>
        <w:ind w:right="540"/>
      </w:pPr>
      <w:r>
        <w:t xml:space="preserve">Click the row of the question that you want to delete. </w:t>
      </w:r>
    </w:p>
    <w:p w14:paraId="4013409D" w14:textId="77777777" w:rsidR="00F41403" w:rsidRDefault="00F41403" w:rsidP="00F41403">
      <w:pPr>
        <w:pStyle w:val="ListParagraph"/>
      </w:pPr>
      <w:r>
        <w:t xml:space="preserve">The </w:t>
      </w:r>
      <w:r w:rsidRPr="00800762">
        <w:rPr>
          <w:b/>
        </w:rPr>
        <w:t>View Question</w:t>
      </w:r>
      <w:r>
        <w:t xml:space="preserve"> page appears.</w:t>
      </w:r>
      <w:r>
        <w:br/>
      </w:r>
    </w:p>
    <w:p w14:paraId="3DA28FCA" w14:textId="77777777" w:rsidR="00F41403" w:rsidRDefault="00F41403" w:rsidP="00F41403">
      <w:pPr>
        <w:numPr>
          <w:ilvl w:val="0"/>
          <w:numId w:val="78"/>
        </w:numPr>
        <w:ind w:right="540"/>
      </w:pPr>
      <w:r>
        <w:t xml:space="preserve">Click </w:t>
      </w:r>
      <w:r>
        <w:rPr>
          <w:b/>
        </w:rPr>
        <w:t>DELETE</w:t>
      </w:r>
      <w:r>
        <w:t>.</w:t>
      </w:r>
      <w:r w:rsidRPr="00585562">
        <w:t xml:space="preserve"> </w:t>
      </w:r>
    </w:p>
    <w:p w14:paraId="20732089" w14:textId="77777777" w:rsidR="00F41403" w:rsidRPr="0014277C" w:rsidRDefault="00F41403" w:rsidP="00F41403">
      <w:pPr>
        <w:ind w:left="720" w:right="540"/>
      </w:pPr>
      <w:r>
        <w:t>A c</w:t>
      </w:r>
      <w:r w:rsidRPr="003A0ACC">
        <w:t>onfirmation</w:t>
      </w:r>
      <w:r>
        <w:t xml:space="preserve"> </w:t>
      </w:r>
      <w:r w:rsidRPr="003A0ACC">
        <w:t xml:space="preserve">window </w:t>
      </w:r>
      <w:r>
        <w:t>appears</w:t>
      </w:r>
      <w:r w:rsidRPr="003A0ACC">
        <w:t>.</w:t>
      </w:r>
    </w:p>
    <w:p w14:paraId="7BB3EDAD" w14:textId="77777777" w:rsidR="00F41403" w:rsidRDefault="00F41403" w:rsidP="00F41403">
      <w:pPr>
        <w:ind w:left="720"/>
      </w:pPr>
    </w:p>
    <w:p w14:paraId="40B1F1BF" w14:textId="77777777" w:rsidR="00F41403" w:rsidRDefault="00F41403" w:rsidP="00F41403">
      <w:pPr>
        <w:numPr>
          <w:ilvl w:val="0"/>
          <w:numId w:val="78"/>
        </w:numPr>
      </w:pPr>
      <w:r w:rsidRPr="009A1AEB">
        <w:t>Click</w:t>
      </w:r>
      <w:r>
        <w:rPr>
          <w:b/>
        </w:rPr>
        <w:t xml:space="preserve"> OK</w:t>
      </w:r>
      <w:r w:rsidRPr="009A1AEB">
        <w:t>.</w:t>
      </w:r>
    </w:p>
    <w:p w14:paraId="0593F572" w14:textId="77777777" w:rsidR="00F41403" w:rsidRDefault="00F41403" w:rsidP="00F41403">
      <w:pPr>
        <w:ind w:left="720"/>
      </w:pPr>
      <w:r>
        <w:t xml:space="preserve">The question is deleted and its status appears as </w:t>
      </w:r>
      <w:r w:rsidRPr="00B03631">
        <w:rPr>
          <w:b/>
        </w:rPr>
        <w:t>D</w:t>
      </w:r>
      <w:r w:rsidRPr="009A1AEB">
        <w:rPr>
          <w:b/>
        </w:rPr>
        <w:t>eleted</w:t>
      </w:r>
      <w:r>
        <w:rPr>
          <w:b/>
        </w:rPr>
        <w:t xml:space="preserve"> </w:t>
      </w:r>
      <w:r w:rsidRPr="00B03631">
        <w:t xml:space="preserve">on the </w:t>
      </w:r>
      <w:r w:rsidRPr="00B03631">
        <w:rPr>
          <w:b/>
        </w:rPr>
        <w:t>Questions Search</w:t>
      </w:r>
      <w:r>
        <w:t xml:space="preserve"> </w:t>
      </w:r>
      <w:r w:rsidRPr="00B03631">
        <w:t>page</w:t>
      </w:r>
      <w:r w:rsidRPr="009A1AEB">
        <w:t>.</w:t>
      </w:r>
      <w:r>
        <w:t xml:space="preserve"> </w:t>
      </w:r>
      <w:r>
        <w:br/>
      </w:r>
      <w:r w:rsidRPr="00D4121F">
        <w:rPr>
          <w:b/>
        </w:rPr>
        <w:t>Note</w:t>
      </w:r>
      <w:r>
        <w:t>: You can now only view this question.</w:t>
      </w:r>
    </w:p>
    <w:p w14:paraId="183BCDB7" w14:textId="77777777" w:rsidR="00F41403" w:rsidRDefault="00F41403" w:rsidP="00F41403">
      <w:pPr>
        <w:ind w:left="720"/>
      </w:pPr>
    </w:p>
    <w:p w14:paraId="494F9AE7" w14:textId="77777777" w:rsidR="00F41403" w:rsidRDefault="00F41403" w:rsidP="00F41403">
      <w:pPr>
        <w:pStyle w:val="Heading3"/>
      </w:pPr>
      <w:r>
        <w:br w:type="page"/>
      </w:r>
      <w:bookmarkStart w:id="202" w:name="_Activating_a_Question_1"/>
      <w:bookmarkStart w:id="203" w:name="_Activating_a_Question"/>
      <w:bookmarkStart w:id="204" w:name="ActivateQuestion"/>
      <w:bookmarkStart w:id="205" w:name="_Toc452394226"/>
      <w:bookmarkStart w:id="206" w:name="_Toc507159128"/>
      <w:bookmarkEnd w:id="202"/>
      <w:bookmarkEnd w:id="203"/>
      <w:bookmarkEnd w:id="204"/>
      <w:r>
        <w:lastRenderedPageBreak/>
        <w:t>Activating a Question</w:t>
      </w:r>
      <w:bookmarkEnd w:id="205"/>
      <w:bookmarkEnd w:id="206"/>
    </w:p>
    <w:p w14:paraId="0DF67D51" w14:textId="77777777" w:rsidR="00F41403" w:rsidRDefault="00F41403" w:rsidP="00F41403"/>
    <w:p w14:paraId="44324765" w14:textId="77777777" w:rsidR="00F41403" w:rsidRDefault="00F41403" w:rsidP="00F41403">
      <w:r>
        <w:t xml:space="preserve">To activate a question: </w:t>
      </w:r>
      <w:r>
        <w:br/>
      </w:r>
      <w:r>
        <w:br/>
      </w:r>
      <w:r w:rsidRPr="00B54254">
        <w:rPr>
          <w:b/>
        </w:rPr>
        <w:t>Note:</w:t>
      </w:r>
      <w:r>
        <w:t xml:space="preserve"> You can only activate a question that has the </w:t>
      </w:r>
      <w:r>
        <w:rPr>
          <w:b/>
        </w:rPr>
        <w:t xml:space="preserve">Draft </w:t>
      </w:r>
      <w:r w:rsidRPr="00EA514F">
        <w:t>or</w:t>
      </w:r>
      <w:r>
        <w:rPr>
          <w:b/>
        </w:rPr>
        <w:t xml:space="preserve"> Inactive </w:t>
      </w:r>
      <w:r>
        <w:t xml:space="preserve">status. </w:t>
      </w:r>
    </w:p>
    <w:p w14:paraId="57E9C5A8" w14:textId="77777777" w:rsidR="00F41403" w:rsidRPr="00585562" w:rsidRDefault="00F41403" w:rsidP="00F41403"/>
    <w:p w14:paraId="3E50A150" w14:textId="65B47E26" w:rsidR="00F41403" w:rsidRDefault="00F41403" w:rsidP="00F41403">
      <w:pPr>
        <w:numPr>
          <w:ilvl w:val="0"/>
          <w:numId w:val="118"/>
        </w:numPr>
        <w:ind w:right="540"/>
      </w:pPr>
      <w:r>
        <w:t xml:space="preserve">Log on to the application using your </w:t>
      </w:r>
      <w:r w:rsidR="00761DF9">
        <w:t>login</w:t>
      </w:r>
      <w:r>
        <w:t xml:space="preserve"> credentials. </w:t>
      </w:r>
    </w:p>
    <w:p w14:paraId="36494764" w14:textId="77777777" w:rsidR="00F41403" w:rsidRDefault="00F41403" w:rsidP="00F41403">
      <w:pPr>
        <w:ind w:left="720" w:right="540"/>
      </w:pPr>
      <w:r>
        <w:t xml:space="preserve">The CIRRASPEC home page appears. </w:t>
      </w:r>
    </w:p>
    <w:p w14:paraId="34448C30" w14:textId="77777777" w:rsidR="00F41403" w:rsidRDefault="00F41403" w:rsidP="00F41403">
      <w:pPr>
        <w:ind w:left="720" w:right="540"/>
      </w:pPr>
    </w:p>
    <w:p w14:paraId="44C2E481" w14:textId="77777777" w:rsidR="00F41403" w:rsidRPr="007051E5" w:rsidRDefault="00F41403" w:rsidP="00F41403">
      <w:pPr>
        <w:numPr>
          <w:ilvl w:val="0"/>
          <w:numId w:val="118"/>
        </w:numPr>
        <w:ind w:right="540"/>
      </w:pPr>
      <w:r>
        <w:t xml:space="preserve">Point to the arrow of the </w:t>
      </w:r>
      <w:r>
        <w:rPr>
          <w:b/>
        </w:rPr>
        <w:t xml:space="preserve">IAMS </w:t>
      </w:r>
      <w:r w:rsidRPr="007051E5">
        <w:t>tab, and then click</w:t>
      </w:r>
      <w:r>
        <w:rPr>
          <w:b/>
        </w:rPr>
        <w:t xml:space="preserve"> Question</w:t>
      </w:r>
      <w:r w:rsidRPr="00EC5321">
        <w:rPr>
          <w:b/>
        </w:rPr>
        <w:t xml:space="preserve"> </w:t>
      </w:r>
      <w:r>
        <w:rPr>
          <w:b/>
        </w:rPr>
        <w:t>Designer</w:t>
      </w:r>
      <w:r w:rsidRPr="007051E5">
        <w:t>.</w:t>
      </w:r>
    </w:p>
    <w:p w14:paraId="03C50541" w14:textId="77777777" w:rsidR="00F41403" w:rsidRDefault="00F41403" w:rsidP="00F41403">
      <w:pPr>
        <w:ind w:left="720" w:right="540"/>
      </w:pPr>
      <w:r w:rsidRPr="007051E5">
        <w:t xml:space="preserve">The </w:t>
      </w:r>
      <w:r>
        <w:rPr>
          <w:b/>
        </w:rPr>
        <w:t>Q</w:t>
      </w:r>
      <w:r w:rsidRPr="00B03631">
        <w:rPr>
          <w:b/>
        </w:rPr>
        <w:t xml:space="preserve">uestions </w:t>
      </w:r>
      <w:r>
        <w:rPr>
          <w:b/>
        </w:rPr>
        <w:t>S</w:t>
      </w:r>
      <w:r w:rsidRPr="00B03631">
        <w:rPr>
          <w:b/>
        </w:rPr>
        <w:t>earch</w:t>
      </w:r>
      <w:r w:rsidRPr="007051E5">
        <w:t xml:space="preserve"> page appears.</w:t>
      </w:r>
    </w:p>
    <w:p w14:paraId="386740AB" w14:textId="77777777" w:rsidR="00F41403" w:rsidRDefault="00F41403" w:rsidP="00F41403">
      <w:pPr>
        <w:ind w:left="720" w:right="540"/>
      </w:pPr>
    </w:p>
    <w:p w14:paraId="6C28A07B" w14:textId="77777777" w:rsidR="00F41403" w:rsidRDefault="00F41403" w:rsidP="00F41403">
      <w:pPr>
        <w:numPr>
          <w:ilvl w:val="0"/>
          <w:numId w:val="118"/>
        </w:numPr>
        <w:ind w:right="540"/>
      </w:pPr>
      <w:r>
        <w:t xml:space="preserve">Click </w:t>
      </w:r>
      <w:r w:rsidRPr="007116E4">
        <w:rPr>
          <w:b/>
        </w:rPr>
        <w:t>SEARCH</w:t>
      </w:r>
      <w:r>
        <w:t>.</w:t>
      </w:r>
      <w:r>
        <w:br/>
      </w:r>
      <w:r w:rsidRPr="007051E5">
        <w:t xml:space="preserve">The </w:t>
      </w:r>
      <w:r>
        <w:t xml:space="preserve">questions </w:t>
      </w:r>
      <w:r w:rsidRPr="007051E5">
        <w:t>search page</w:t>
      </w:r>
      <w:r>
        <w:t xml:space="preserve"> displays a list of questions.</w:t>
      </w:r>
    </w:p>
    <w:p w14:paraId="6DA19002" w14:textId="77777777" w:rsidR="00F41403" w:rsidRDefault="00F41403" w:rsidP="00F41403">
      <w:pPr>
        <w:ind w:left="720" w:right="540"/>
      </w:pPr>
    </w:p>
    <w:p w14:paraId="6A1E8A58" w14:textId="77777777" w:rsidR="00F41403" w:rsidRDefault="00F41403" w:rsidP="00F41403">
      <w:pPr>
        <w:numPr>
          <w:ilvl w:val="0"/>
          <w:numId w:val="118"/>
        </w:numPr>
        <w:ind w:right="540"/>
      </w:pPr>
      <w:r>
        <w:t xml:space="preserve">Click the row of the question that you want to activate. </w:t>
      </w:r>
    </w:p>
    <w:p w14:paraId="30AE4848" w14:textId="77777777" w:rsidR="00F41403" w:rsidRDefault="00F41403" w:rsidP="00F41403">
      <w:pPr>
        <w:pStyle w:val="ListParagraph"/>
      </w:pPr>
      <w:r>
        <w:t xml:space="preserve">The </w:t>
      </w:r>
      <w:r w:rsidRPr="00800762">
        <w:rPr>
          <w:b/>
        </w:rPr>
        <w:t>View Question</w:t>
      </w:r>
      <w:r>
        <w:t xml:space="preserve"> page appears.</w:t>
      </w:r>
      <w:r>
        <w:br/>
      </w:r>
    </w:p>
    <w:p w14:paraId="2917C4BB" w14:textId="77777777" w:rsidR="00F41403" w:rsidRDefault="00F41403" w:rsidP="00F41403">
      <w:pPr>
        <w:numPr>
          <w:ilvl w:val="0"/>
          <w:numId w:val="118"/>
        </w:numPr>
        <w:ind w:right="540"/>
      </w:pPr>
      <w:r>
        <w:t xml:space="preserve">Click </w:t>
      </w:r>
      <w:r>
        <w:rPr>
          <w:b/>
        </w:rPr>
        <w:t>ACTIVATE</w:t>
      </w:r>
      <w:r>
        <w:t>.</w:t>
      </w:r>
      <w:r w:rsidRPr="00585562">
        <w:t xml:space="preserve"> </w:t>
      </w:r>
    </w:p>
    <w:p w14:paraId="0FE2F3DB" w14:textId="77777777" w:rsidR="00F41403" w:rsidRDefault="00F41403" w:rsidP="00F41403">
      <w:pPr>
        <w:ind w:left="720"/>
      </w:pPr>
      <w:r>
        <w:t xml:space="preserve">The </w:t>
      </w:r>
      <w:r w:rsidRPr="00492BAD">
        <w:rPr>
          <w:b/>
        </w:rPr>
        <w:t>Electronic Signature</w:t>
      </w:r>
      <w:r>
        <w:t xml:space="preserve"> window appears. </w:t>
      </w:r>
    </w:p>
    <w:p w14:paraId="10B1DBB3" w14:textId="77777777" w:rsidR="00F41403" w:rsidRDefault="00F41403" w:rsidP="00F41403">
      <w:pPr>
        <w:ind w:left="720"/>
      </w:pPr>
    </w:p>
    <w:p w14:paraId="12460BEA" w14:textId="77777777" w:rsidR="00F41403" w:rsidRDefault="00F41403" w:rsidP="00F41403">
      <w:pPr>
        <w:ind w:left="720"/>
      </w:pPr>
      <w:r w:rsidRPr="006C6480">
        <w:rPr>
          <w:noProof/>
        </w:rPr>
        <w:drawing>
          <wp:inline distT="0" distB="0" distL="0" distR="0" wp14:anchorId="7243640E" wp14:editId="1E625EAE">
            <wp:extent cx="3590925" cy="1853565"/>
            <wp:effectExtent l="19050" t="19050" r="28575" b="13335"/>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90925" cy="1853565"/>
                    </a:xfrm>
                    <a:prstGeom prst="rect">
                      <a:avLst/>
                    </a:prstGeom>
                    <a:noFill/>
                    <a:ln w="3175">
                      <a:solidFill>
                        <a:schemeClr val="tx1"/>
                      </a:solidFill>
                    </a:ln>
                  </pic:spPr>
                </pic:pic>
              </a:graphicData>
            </a:graphic>
          </wp:inline>
        </w:drawing>
      </w:r>
    </w:p>
    <w:p w14:paraId="2443D817" w14:textId="77777777" w:rsidR="00F41403" w:rsidRDefault="00F41403" w:rsidP="00F41403">
      <w:pPr>
        <w:pStyle w:val="Figure"/>
        <w:tabs>
          <w:tab w:val="clear" w:pos="1710"/>
        </w:tabs>
        <w:ind w:left="2070" w:hanging="1350"/>
      </w:pPr>
      <w:r>
        <w:t>Electronic Signature window</w:t>
      </w:r>
    </w:p>
    <w:p w14:paraId="59C5BA27" w14:textId="77777777" w:rsidR="00F41403" w:rsidRPr="00492BAD" w:rsidRDefault="00F41403" w:rsidP="00F41403"/>
    <w:p w14:paraId="1183552B" w14:textId="77777777" w:rsidR="00F41403" w:rsidRDefault="00F41403" w:rsidP="00F41403">
      <w:pPr>
        <w:numPr>
          <w:ilvl w:val="0"/>
          <w:numId w:val="118"/>
        </w:numPr>
        <w:ind w:right="540"/>
      </w:pPr>
      <w:r>
        <w:t xml:space="preserve">Enter appropriate information in each field. Following </w:t>
      </w:r>
      <w:r w:rsidRPr="002E5150">
        <w:t>table lists each field</w:t>
      </w:r>
      <w:r>
        <w:t xml:space="preserve"> and its</w:t>
      </w:r>
      <w:r w:rsidRPr="00EA12A5">
        <w:rPr>
          <w:i/>
        </w:rPr>
        <w:t xml:space="preserve"> </w:t>
      </w:r>
      <w:r w:rsidRPr="00C401F3">
        <w:t>description</w:t>
      </w:r>
      <w:r>
        <w:t xml:space="preserve">. </w:t>
      </w:r>
    </w:p>
    <w:p w14:paraId="766714C8" w14:textId="77777777" w:rsidR="00F41403" w:rsidRDefault="00F41403" w:rsidP="00F41403">
      <w:pPr>
        <w:ind w:right="540" w:firstLine="720"/>
      </w:pPr>
      <w:r w:rsidRPr="00326F85">
        <w:rPr>
          <w:b/>
        </w:rPr>
        <w:t>Note:</w:t>
      </w:r>
      <w:r>
        <w:t xml:space="preserve"> Fields that are marked with the red asterisk (</w:t>
      </w:r>
      <w:r w:rsidRPr="00C401F3">
        <w:rPr>
          <w:color w:val="FF0000"/>
        </w:rPr>
        <w:t>*</w:t>
      </w:r>
      <w:r>
        <w:t>) are mandatory.</w:t>
      </w:r>
    </w:p>
    <w:p w14:paraId="6B952567" w14:textId="77777777" w:rsidR="00F41403" w:rsidRDefault="00F41403" w:rsidP="00F41403">
      <w:pPr>
        <w:ind w:left="720" w:right="540" w:firstLine="360"/>
      </w:pPr>
    </w:p>
    <w:p w14:paraId="53C8DE39" w14:textId="5F46E89F" w:rsidR="00F41403" w:rsidRDefault="00F41403" w:rsidP="00F41403">
      <w:pPr>
        <w:pStyle w:val="Caption"/>
        <w:ind w:firstLine="720"/>
      </w:pPr>
      <w:r>
        <w:t xml:space="preserve">Table </w:t>
      </w:r>
      <w:fldSimple w:instr=" SEQ Figure \* ARABIC ">
        <w:r w:rsidR="006A4F84">
          <w:rPr>
            <w:noProof/>
          </w:rPr>
          <w:t>19</w:t>
        </w:r>
      </w:fldSimple>
      <w:r>
        <w:t>: Activating a question</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60"/>
        <w:gridCol w:w="5688"/>
      </w:tblGrid>
      <w:tr w:rsidR="00F41403" w:rsidRPr="002C6247" w14:paraId="045F3A1D" w14:textId="77777777" w:rsidTr="00AA2E41">
        <w:tc>
          <w:tcPr>
            <w:tcW w:w="3060" w:type="dxa"/>
            <w:shd w:val="clear" w:color="auto" w:fill="BFBFBF"/>
          </w:tcPr>
          <w:p w14:paraId="5C0209A5" w14:textId="77777777" w:rsidR="00F41403" w:rsidRPr="00F578E5" w:rsidRDefault="00F41403" w:rsidP="00AA2E41">
            <w:pPr>
              <w:ind w:right="540"/>
              <w:rPr>
                <w:b/>
              </w:rPr>
            </w:pPr>
            <w:r w:rsidRPr="00F578E5">
              <w:rPr>
                <w:b/>
              </w:rPr>
              <w:t>Field</w:t>
            </w:r>
          </w:p>
        </w:tc>
        <w:tc>
          <w:tcPr>
            <w:tcW w:w="5688" w:type="dxa"/>
            <w:shd w:val="clear" w:color="auto" w:fill="BFBFBF"/>
          </w:tcPr>
          <w:p w14:paraId="5538F015" w14:textId="77777777" w:rsidR="00F41403" w:rsidRPr="00F578E5" w:rsidRDefault="00F41403" w:rsidP="00AA2E41">
            <w:pPr>
              <w:ind w:right="540"/>
              <w:rPr>
                <w:b/>
              </w:rPr>
            </w:pPr>
            <w:r w:rsidRPr="00F578E5">
              <w:rPr>
                <w:b/>
              </w:rPr>
              <w:t>Description</w:t>
            </w:r>
          </w:p>
        </w:tc>
      </w:tr>
      <w:tr w:rsidR="00F41403" w14:paraId="5D5B65BC" w14:textId="77777777" w:rsidTr="00AA2E41">
        <w:tc>
          <w:tcPr>
            <w:tcW w:w="3060" w:type="dxa"/>
          </w:tcPr>
          <w:p w14:paraId="54450DE7" w14:textId="77777777" w:rsidR="00F41403" w:rsidRPr="00CC287B" w:rsidRDefault="00F41403" w:rsidP="00AA2E41">
            <w:pPr>
              <w:ind w:right="540"/>
              <w:rPr>
                <w:b/>
              </w:rPr>
            </w:pPr>
            <w:r>
              <w:rPr>
                <w:b/>
              </w:rPr>
              <w:t>Username</w:t>
            </w:r>
            <w:r w:rsidRPr="00C401F3">
              <w:rPr>
                <w:color w:val="FF0000"/>
              </w:rPr>
              <w:t>*</w:t>
            </w:r>
          </w:p>
        </w:tc>
        <w:tc>
          <w:tcPr>
            <w:tcW w:w="5688" w:type="dxa"/>
            <w:vAlign w:val="center"/>
          </w:tcPr>
          <w:p w14:paraId="78332690" w14:textId="1CFB5133" w:rsidR="00F41403" w:rsidRDefault="00F41403" w:rsidP="00AA2E41">
            <w:r>
              <w:t xml:space="preserve">Type your user </w:t>
            </w:r>
            <w:r w:rsidR="00761DF9">
              <w:t>login username</w:t>
            </w:r>
            <w:r>
              <w:t>.</w:t>
            </w:r>
          </w:p>
        </w:tc>
      </w:tr>
      <w:tr w:rsidR="00F41403" w14:paraId="5B1794AD" w14:textId="77777777" w:rsidTr="00AA2E41">
        <w:trPr>
          <w:trHeight w:val="70"/>
        </w:trPr>
        <w:tc>
          <w:tcPr>
            <w:tcW w:w="3060" w:type="dxa"/>
          </w:tcPr>
          <w:p w14:paraId="165ACE37" w14:textId="77777777" w:rsidR="00F41403" w:rsidRPr="00CC287B" w:rsidRDefault="00F41403" w:rsidP="00AA2E41">
            <w:pPr>
              <w:ind w:right="540"/>
              <w:rPr>
                <w:b/>
              </w:rPr>
            </w:pPr>
            <w:r>
              <w:rPr>
                <w:b/>
              </w:rPr>
              <w:t>Password</w:t>
            </w:r>
            <w:r w:rsidRPr="00C401F3">
              <w:rPr>
                <w:color w:val="FF0000"/>
              </w:rPr>
              <w:t>*</w:t>
            </w:r>
          </w:p>
        </w:tc>
        <w:tc>
          <w:tcPr>
            <w:tcW w:w="5688" w:type="dxa"/>
            <w:vAlign w:val="center"/>
          </w:tcPr>
          <w:p w14:paraId="34A5E38E" w14:textId="77777777" w:rsidR="00F41403" w:rsidRDefault="00F41403" w:rsidP="00AA2E41">
            <w:r>
              <w:t xml:space="preserve">Type your password. </w:t>
            </w:r>
          </w:p>
        </w:tc>
      </w:tr>
      <w:tr w:rsidR="00F41403" w14:paraId="25A7B398" w14:textId="77777777" w:rsidTr="00AA2E41">
        <w:tc>
          <w:tcPr>
            <w:tcW w:w="3060" w:type="dxa"/>
          </w:tcPr>
          <w:p w14:paraId="32AFA5BD" w14:textId="77777777" w:rsidR="00F41403" w:rsidRPr="00F578E5" w:rsidRDefault="00F41403" w:rsidP="00AA2E41">
            <w:pPr>
              <w:ind w:right="540"/>
              <w:rPr>
                <w:b/>
              </w:rPr>
            </w:pPr>
            <w:r>
              <w:rPr>
                <w:b/>
              </w:rPr>
              <w:t>Reason</w:t>
            </w:r>
            <w:r w:rsidRPr="00C401F3">
              <w:rPr>
                <w:color w:val="FF0000"/>
              </w:rPr>
              <w:t>*</w:t>
            </w:r>
          </w:p>
        </w:tc>
        <w:tc>
          <w:tcPr>
            <w:tcW w:w="5688" w:type="dxa"/>
            <w:vAlign w:val="center"/>
          </w:tcPr>
          <w:p w14:paraId="177604ED" w14:textId="77777777" w:rsidR="00F41403" w:rsidRDefault="00F41403" w:rsidP="00AA2E41">
            <w:r>
              <w:t xml:space="preserve">Type a reason for this action. </w:t>
            </w:r>
          </w:p>
        </w:tc>
      </w:tr>
    </w:tbl>
    <w:p w14:paraId="2DA18A3D" w14:textId="77777777" w:rsidR="00F41403" w:rsidRDefault="00F41403" w:rsidP="00F41403">
      <w:pPr>
        <w:ind w:left="720"/>
      </w:pPr>
    </w:p>
    <w:p w14:paraId="29410C98" w14:textId="77777777" w:rsidR="00F41403" w:rsidRDefault="00F41403" w:rsidP="00F41403">
      <w:pPr>
        <w:numPr>
          <w:ilvl w:val="0"/>
          <w:numId w:val="118"/>
        </w:numPr>
        <w:ind w:right="540"/>
      </w:pPr>
      <w:r>
        <w:t xml:space="preserve">Click </w:t>
      </w:r>
      <w:r w:rsidRPr="00876793">
        <w:rPr>
          <w:b/>
        </w:rPr>
        <w:t>SIGN</w:t>
      </w:r>
      <w:r>
        <w:t xml:space="preserve">. </w:t>
      </w:r>
    </w:p>
    <w:p w14:paraId="3F8CF32B" w14:textId="77777777" w:rsidR="00F41403" w:rsidRDefault="00F41403" w:rsidP="00F41403">
      <w:pPr>
        <w:ind w:left="720" w:right="540"/>
      </w:pPr>
      <w:r>
        <w:t xml:space="preserve">The question is activated and its status changes to </w:t>
      </w:r>
      <w:r w:rsidRPr="00925A41">
        <w:rPr>
          <w:b/>
        </w:rPr>
        <w:t>Active</w:t>
      </w:r>
      <w:r w:rsidRPr="00925A41">
        <w:t xml:space="preserve">. </w:t>
      </w:r>
      <w:r>
        <w:br/>
      </w:r>
      <w:r w:rsidRPr="00595237">
        <w:rPr>
          <w:b/>
        </w:rPr>
        <w:t>Note:</w:t>
      </w:r>
      <w:r>
        <w:t xml:space="preserve"> </w:t>
      </w:r>
      <w:r w:rsidRPr="00925A41">
        <w:t>You can now use</w:t>
      </w:r>
      <w:r>
        <w:t xml:space="preserve"> this question for forms.</w:t>
      </w:r>
      <w:r>
        <w:br/>
      </w:r>
    </w:p>
    <w:p w14:paraId="1D598B32" w14:textId="77777777" w:rsidR="00F41403" w:rsidRDefault="00F41403" w:rsidP="00F41403">
      <w:pPr>
        <w:pStyle w:val="Heading3"/>
      </w:pPr>
      <w:r>
        <w:br w:type="page"/>
      </w:r>
      <w:bookmarkStart w:id="207" w:name="DeactivateQuestion"/>
      <w:bookmarkStart w:id="208" w:name="_Toc452394227"/>
      <w:bookmarkStart w:id="209" w:name="_Toc507159129"/>
      <w:bookmarkEnd w:id="207"/>
      <w:r>
        <w:lastRenderedPageBreak/>
        <w:t>Deactivating a Question</w:t>
      </w:r>
      <w:bookmarkEnd w:id="208"/>
      <w:bookmarkEnd w:id="209"/>
    </w:p>
    <w:p w14:paraId="0F3DB716" w14:textId="77777777" w:rsidR="00F41403" w:rsidRDefault="00F41403" w:rsidP="00F41403"/>
    <w:p w14:paraId="4DA58A21" w14:textId="77777777" w:rsidR="00F41403" w:rsidRDefault="00F41403" w:rsidP="00F41403">
      <w:r>
        <w:t>To deactivate a question:</w:t>
      </w:r>
      <w:r>
        <w:br/>
      </w:r>
      <w:r>
        <w:br/>
      </w:r>
      <w:r w:rsidRPr="00B54254">
        <w:rPr>
          <w:b/>
        </w:rPr>
        <w:t>Note:</w:t>
      </w:r>
      <w:r>
        <w:t xml:space="preserve"> You can only deactivate a question that has the </w:t>
      </w:r>
      <w:r>
        <w:rPr>
          <w:b/>
        </w:rPr>
        <w:t xml:space="preserve">Active </w:t>
      </w:r>
      <w:r>
        <w:t xml:space="preserve">status. </w:t>
      </w:r>
    </w:p>
    <w:p w14:paraId="62B0E43C" w14:textId="77777777" w:rsidR="00F41403" w:rsidRPr="00585562" w:rsidRDefault="00F41403" w:rsidP="00F41403"/>
    <w:p w14:paraId="3730C03E" w14:textId="1E87CC0C" w:rsidR="00F41403" w:rsidRDefault="00F41403" w:rsidP="00F41403">
      <w:pPr>
        <w:numPr>
          <w:ilvl w:val="0"/>
          <w:numId w:val="119"/>
        </w:numPr>
        <w:ind w:right="540"/>
      </w:pPr>
      <w:r>
        <w:t xml:space="preserve">Log on to the application using your </w:t>
      </w:r>
      <w:r w:rsidR="00761DF9">
        <w:t>login</w:t>
      </w:r>
      <w:r>
        <w:t xml:space="preserve"> credentials. </w:t>
      </w:r>
    </w:p>
    <w:p w14:paraId="644BDA52" w14:textId="77777777" w:rsidR="00F41403" w:rsidRDefault="00F41403" w:rsidP="00F41403">
      <w:pPr>
        <w:ind w:left="720" w:right="540"/>
      </w:pPr>
      <w:r>
        <w:t xml:space="preserve">The CIRRASPEC home page appears. </w:t>
      </w:r>
    </w:p>
    <w:p w14:paraId="4D0366C9" w14:textId="77777777" w:rsidR="00F41403" w:rsidRDefault="00F41403" w:rsidP="00F41403">
      <w:pPr>
        <w:ind w:left="720" w:right="540"/>
      </w:pPr>
    </w:p>
    <w:p w14:paraId="168B158C" w14:textId="77777777" w:rsidR="00F41403" w:rsidRPr="007051E5" w:rsidRDefault="00F41403" w:rsidP="00F41403">
      <w:pPr>
        <w:numPr>
          <w:ilvl w:val="0"/>
          <w:numId w:val="119"/>
        </w:numPr>
        <w:ind w:right="540"/>
      </w:pPr>
      <w:r>
        <w:t xml:space="preserve">Point to the arrow of the </w:t>
      </w:r>
      <w:r>
        <w:rPr>
          <w:b/>
        </w:rPr>
        <w:t xml:space="preserve">IAMS </w:t>
      </w:r>
      <w:r w:rsidRPr="007051E5">
        <w:t>tab, and then click</w:t>
      </w:r>
      <w:r>
        <w:rPr>
          <w:b/>
        </w:rPr>
        <w:t xml:space="preserve"> Question</w:t>
      </w:r>
      <w:r w:rsidRPr="00EC5321">
        <w:rPr>
          <w:b/>
        </w:rPr>
        <w:t xml:space="preserve"> </w:t>
      </w:r>
      <w:r>
        <w:rPr>
          <w:b/>
        </w:rPr>
        <w:t>Designer</w:t>
      </w:r>
      <w:r w:rsidRPr="007051E5">
        <w:t>.</w:t>
      </w:r>
    </w:p>
    <w:p w14:paraId="70C65E3E" w14:textId="77777777" w:rsidR="00F41403" w:rsidRDefault="00F41403" w:rsidP="00F41403">
      <w:pPr>
        <w:ind w:left="720" w:right="540"/>
      </w:pPr>
      <w:r w:rsidRPr="007051E5">
        <w:t xml:space="preserve">The </w:t>
      </w:r>
      <w:r>
        <w:rPr>
          <w:b/>
        </w:rPr>
        <w:t>Q</w:t>
      </w:r>
      <w:r w:rsidRPr="00595237">
        <w:rPr>
          <w:b/>
        </w:rPr>
        <w:t xml:space="preserve">uestions </w:t>
      </w:r>
      <w:r>
        <w:rPr>
          <w:b/>
        </w:rPr>
        <w:t>S</w:t>
      </w:r>
      <w:r w:rsidRPr="00595237">
        <w:rPr>
          <w:b/>
        </w:rPr>
        <w:t>earch</w:t>
      </w:r>
      <w:r w:rsidRPr="007051E5">
        <w:t xml:space="preserve"> page appears.</w:t>
      </w:r>
    </w:p>
    <w:p w14:paraId="051A6E2F" w14:textId="77777777" w:rsidR="00F41403" w:rsidRDefault="00F41403" w:rsidP="00F41403">
      <w:pPr>
        <w:ind w:left="720" w:right="540"/>
      </w:pPr>
    </w:p>
    <w:p w14:paraId="6201A5B6" w14:textId="77777777" w:rsidR="00F41403" w:rsidRDefault="00F41403" w:rsidP="00F41403">
      <w:pPr>
        <w:numPr>
          <w:ilvl w:val="0"/>
          <w:numId w:val="119"/>
        </w:numPr>
        <w:ind w:right="540"/>
      </w:pPr>
      <w:r>
        <w:t xml:space="preserve">Click </w:t>
      </w:r>
      <w:r w:rsidRPr="007116E4">
        <w:rPr>
          <w:b/>
        </w:rPr>
        <w:t>SEARCH</w:t>
      </w:r>
      <w:r>
        <w:t>.</w:t>
      </w:r>
      <w:r>
        <w:br/>
      </w:r>
      <w:r w:rsidRPr="007051E5">
        <w:t xml:space="preserve">The </w:t>
      </w:r>
      <w:r>
        <w:t xml:space="preserve">questions </w:t>
      </w:r>
      <w:r w:rsidRPr="007051E5">
        <w:t>search page</w:t>
      </w:r>
      <w:r>
        <w:t xml:space="preserve"> displays a list of questions.</w:t>
      </w:r>
    </w:p>
    <w:p w14:paraId="743F3080" w14:textId="77777777" w:rsidR="00F41403" w:rsidRDefault="00F41403" w:rsidP="00F41403">
      <w:pPr>
        <w:ind w:left="720" w:right="540"/>
      </w:pPr>
    </w:p>
    <w:p w14:paraId="3734823B" w14:textId="77777777" w:rsidR="00F41403" w:rsidRDefault="00F41403" w:rsidP="00F41403">
      <w:pPr>
        <w:numPr>
          <w:ilvl w:val="0"/>
          <w:numId w:val="119"/>
        </w:numPr>
        <w:ind w:right="540"/>
      </w:pPr>
      <w:r>
        <w:t xml:space="preserve">Click the row of the question that you want to deactivate. </w:t>
      </w:r>
    </w:p>
    <w:p w14:paraId="7474E247" w14:textId="77777777" w:rsidR="00F41403" w:rsidRDefault="00F41403" w:rsidP="00F41403">
      <w:pPr>
        <w:pStyle w:val="ListParagraph"/>
      </w:pPr>
      <w:r>
        <w:t xml:space="preserve">The </w:t>
      </w:r>
      <w:r w:rsidRPr="00800762">
        <w:rPr>
          <w:b/>
        </w:rPr>
        <w:t>View Question</w:t>
      </w:r>
      <w:r>
        <w:t xml:space="preserve"> page appears.</w:t>
      </w:r>
      <w:r>
        <w:br/>
      </w:r>
    </w:p>
    <w:p w14:paraId="4319BD9F" w14:textId="77777777" w:rsidR="00F41403" w:rsidRDefault="00F41403" w:rsidP="00F41403">
      <w:pPr>
        <w:numPr>
          <w:ilvl w:val="0"/>
          <w:numId w:val="119"/>
        </w:numPr>
        <w:ind w:right="540"/>
      </w:pPr>
      <w:r>
        <w:t xml:space="preserve">Click </w:t>
      </w:r>
      <w:r>
        <w:rPr>
          <w:b/>
        </w:rPr>
        <w:t>DEACTIVATE</w:t>
      </w:r>
      <w:r>
        <w:t>.</w:t>
      </w:r>
      <w:r w:rsidRPr="00585562">
        <w:t xml:space="preserve"> </w:t>
      </w:r>
    </w:p>
    <w:p w14:paraId="4D8C521B" w14:textId="77777777" w:rsidR="00F41403" w:rsidRDefault="00F41403" w:rsidP="00F41403">
      <w:pPr>
        <w:ind w:left="720"/>
      </w:pPr>
      <w:r>
        <w:t xml:space="preserve">The </w:t>
      </w:r>
      <w:r w:rsidRPr="00492BAD">
        <w:rPr>
          <w:b/>
        </w:rPr>
        <w:t>Electronic Signature</w:t>
      </w:r>
      <w:r>
        <w:t xml:space="preserve"> window appears. </w:t>
      </w:r>
    </w:p>
    <w:p w14:paraId="1B36AB61" w14:textId="77777777" w:rsidR="00F41403" w:rsidRDefault="00F41403" w:rsidP="00F41403">
      <w:pPr>
        <w:ind w:left="720" w:right="540"/>
      </w:pPr>
    </w:p>
    <w:p w14:paraId="1B596C5A" w14:textId="77777777" w:rsidR="00F41403" w:rsidRDefault="00F41403" w:rsidP="00F41403">
      <w:pPr>
        <w:ind w:left="720"/>
      </w:pPr>
      <w:r w:rsidRPr="006C6480">
        <w:rPr>
          <w:noProof/>
        </w:rPr>
        <w:drawing>
          <wp:inline distT="0" distB="0" distL="0" distR="0" wp14:anchorId="3ED6FAC6" wp14:editId="585F554B">
            <wp:extent cx="3940175" cy="2028190"/>
            <wp:effectExtent l="19050" t="19050" r="22225" b="10160"/>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40175" cy="2028190"/>
                    </a:xfrm>
                    <a:prstGeom prst="rect">
                      <a:avLst/>
                    </a:prstGeom>
                    <a:noFill/>
                    <a:ln w="3175">
                      <a:solidFill>
                        <a:schemeClr val="tx1"/>
                      </a:solidFill>
                    </a:ln>
                  </pic:spPr>
                </pic:pic>
              </a:graphicData>
            </a:graphic>
          </wp:inline>
        </w:drawing>
      </w:r>
    </w:p>
    <w:p w14:paraId="509E7071" w14:textId="77777777" w:rsidR="00F41403" w:rsidRDefault="00F41403" w:rsidP="00F41403">
      <w:pPr>
        <w:pStyle w:val="Figure"/>
        <w:tabs>
          <w:tab w:val="clear" w:pos="1710"/>
        </w:tabs>
        <w:ind w:left="2070" w:hanging="1350"/>
      </w:pPr>
      <w:r>
        <w:t>Electronic Signature window</w:t>
      </w:r>
    </w:p>
    <w:p w14:paraId="694C7E48" w14:textId="77777777" w:rsidR="00F41403" w:rsidRPr="00492BAD" w:rsidRDefault="00F41403" w:rsidP="00F41403"/>
    <w:p w14:paraId="36958B30" w14:textId="77777777" w:rsidR="00F41403" w:rsidRDefault="00F41403" w:rsidP="00F41403">
      <w:pPr>
        <w:numPr>
          <w:ilvl w:val="0"/>
          <w:numId w:val="119"/>
        </w:numPr>
        <w:ind w:right="540"/>
      </w:pPr>
      <w:r>
        <w:t xml:space="preserve">Enter appropriate information in each field. Following </w:t>
      </w:r>
      <w:r w:rsidRPr="002E5150">
        <w:t>table lists each field</w:t>
      </w:r>
      <w:r>
        <w:t xml:space="preserve"> and its</w:t>
      </w:r>
      <w:r w:rsidRPr="00EA12A5">
        <w:rPr>
          <w:i/>
        </w:rPr>
        <w:t xml:space="preserve"> </w:t>
      </w:r>
      <w:r w:rsidRPr="00C401F3">
        <w:t>description</w:t>
      </w:r>
      <w:r>
        <w:t xml:space="preserve">. </w:t>
      </w:r>
    </w:p>
    <w:p w14:paraId="22099405" w14:textId="77777777" w:rsidR="00F41403" w:rsidRDefault="00F41403" w:rsidP="00F41403">
      <w:pPr>
        <w:ind w:right="540" w:firstLine="720"/>
      </w:pPr>
      <w:r w:rsidRPr="00326F85">
        <w:rPr>
          <w:b/>
        </w:rPr>
        <w:t>Note:</w:t>
      </w:r>
      <w:r>
        <w:t xml:space="preserve"> Fields that are marked with the red asterisk (</w:t>
      </w:r>
      <w:r w:rsidRPr="00C401F3">
        <w:rPr>
          <w:color w:val="FF0000"/>
        </w:rPr>
        <w:t>*</w:t>
      </w:r>
      <w:r>
        <w:t>) are mandatory.</w:t>
      </w:r>
    </w:p>
    <w:p w14:paraId="648046A7" w14:textId="77777777" w:rsidR="00F41403" w:rsidRDefault="00F41403" w:rsidP="00F41403">
      <w:pPr>
        <w:ind w:left="720" w:right="540" w:firstLine="360"/>
      </w:pPr>
    </w:p>
    <w:p w14:paraId="28234F68" w14:textId="43B2D067" w:rsidR="00F41403" w:rsidRDefault="00F41403" w:rsidP="00F41403">
      <w:pPr>
        <w:pStyle w:val="Caption"/>
        <w:ind w:firstLine="720"/>
      </w:pPr>
      <w:r>
        <w:t xml:space="preserve">Table </w:t>
      </w:r>
      <w:fldSimple w:instr=" SEQ Figure \* ARABIC ">
        <w:r w:rsidR="006A4F84">
          <w:rPr>
            <w:noProof/>
          </w:rPr>
          <w:t>20</w:t>
        </w:r>
      </w:fldSimple>
      <w:r>
        <w:t>: Deactivating a question</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60"/>
        <w:gridCol w:w="5688"/>
      </w:tblGrid>
      <w:tr w:rsidR="00F41403" w:rsidRPr="002C6247" w14:paraId="28ED16A6" w14:textId="77777777" w:rsidTr="00AA2E41">
        <w:tc>
          <w:tcPr>
            <w:tcW w:w="3060" w:type="dxa"/>
            <w:shd w:val="clear" w:color="auto" w:fill="BFBFBF"/>
          </w:tcPr>
          <w:p w14:paraId="6DAA2158" w14:textId="77777777" w:rsidR="00F41403" w:rsidRPr="00F578E5" w:rsidRDefault="00F41403" w:rsidP="00AA2E41">
            <w:pPr>
              <w:ind w:right="540"/>
              <w:rPr>
                <w:b/>
              </w:rPr>
            </w:pPr>
            <w:r w:rsidRPr="00F578E5">
              <w:rPr>
                <w:b/>
              </w:rPr>
              <w:t>Field</w:t>
            </w:r>
          </w:p>
        </w:tc>
        <w:tc>
          <w:tcPr>
            <w:tcW w:w="5688" w:type="dxa"/>
            <w:shd w:val="clear" w:color="auto" w:fill="BFBFBF"/>
          </w:tcPr>
          <w:p w14:paraId="32CE21A2" w14:textId="77777777" w:rsidR="00F41403" w:rsidRPr="00F578E5" w:rsidRDefault="00F41403" w:rsidP="00AA2E41">
            <w:pPr>
              <w:ind w:right="540"/>
              <w:rPr>
                <w:b/>
              </w:rPr>
            </w:pPr>
            <w:r w:rsidRPr="00F578E5">
              <w:rPr>
                <w:b/>
              </w:rPr>
              <w:t>Description</w:t>
            </w:r>
          </w:p>
        </w:tc>
      </w:tr>
      <w:tr w:rsidR="00F41403" w14:paraId="70DEA4FF" w14:textId="77777777" w:rsidTr="00AA2E41">
        <w:tc>
          <w:tcPr>
            <w:tcW w:w="3060" w:type="dxa"/>
          </w:tcPr>
          <w:p w14:paraId="2A8AAD22" w14:textId="77777777" w:rsidR="00F41403" w:rsidRPr="00CC287B" w:rsidRDefault="00F41403" w:rsidP="00AA2E41">
            <w:pPr>
              <w:ind w:right="540"/>
              <w:rPr>
                <w:b/>
              </w:rPr>
            </w:pPr>
            <w:r>
              <w:rPr>
                <w:b/>
              </w:rPr>
              <w:t>Username</w:t>
            </w:r>
            <w:r w:rsidRPr="00C401F3">
              <w:rPr>
                <w:color w:val="FF0000"/>
              </w:rPr>
              <w:t>*</w:t>
            </w:r>
          </w:p>
        </w:tc>
        <w:tc>
          <w:tcPr>
            <w:tcW w:w="5688" w:type="dxa"/>
            <w:vAlign w:val="center"/>
          </w:tcPr>
          <w:p w14:paraId="2520A820" w14:textId="319AC94C" w:rsidR="00F41403" w:rsidRDefault="00F41403" w:rsidP="00AA2E41">
            <w:r>
              <w:t xml:space="preserve">Type your user </w:t>
            </w:r>
            <w:r w:rsidR="00761DF9">
              <w:t>login username</w:t>
            </w:r>
            <w:r>
              <w:t>.</w:t>
            </w:r>
          </w:p>
        </w:tc>
      </w:tr>
      <w:tr w:rsidR="00F41403" w14:paraId="1A740FE3" w14:textId="77777777" w:rsidTr="00AA2E41">
        <w:trPr>
          <w:trHeight w:val="70"/>
        </w:trPr>
        <w:tc>
          <w:tcPr>
            <w:tcW w:w="3060" w:type="dxa"/>
          </w:tcPr>
          <w:p w14:paraId="286CAE85" w14:textId="77777777" w:rsidR="00F41403" w:rsidRPr="00CC287B" w:rsidRDefault="00F41403" w:rsidP="00AA2E41">
            <w:pPr>
              <w:ind w:right="540"/>
              <w:rPr>
                <w:b/>
              </w:rPr>
            </w:pPr>
            <w:r>
              <w:rPr>
                <w:b/>
              </w:rPr>
              <w:t>Password</w:t>
            </w:r>
            <w:r w:rsidRPr="00C401F3">
              <w:rPr>
                <w:color w:val="FF0000"/>
              </w:rPr>
              <w:t>*</w:t>
            </w:r>
          </w:p>
        </w:tc>
        <w:tc>
          <w:tcPr>
            <w:tcW w:w="5688" w:type="dxa"/>
            <w:vAlign w:val="center"/>
          </w:tcPr>
          <w:p w14:paraId="6C6FDCBC" w14:textId="77777777" w:rsidR="00F41403" w:rsidRDefault="00F41403" w:rsidP="00AA2E41">
            <w:r>
              <w:t xml:space="preserve">Type your password. </w:t>
            </w:r>
          </w:p>
        </w:tc>
      </w:tr>
      <w:tr w:rsidR="00F41403" w14:paraId="43CDAEEF" w14:textId="77777777" w:rsidTr="00AA2E41">
        <w:tc>
          <w:tcPr>
            <w:tcW w:w="3060" w:type="dxa"/>
          </w:tcPr>
          <w:p w14:paraId="7192270B" w14:textId="77777777" w:rsidR="00F41403" w:rsidRPr="00F578E5" w:rsidRDefault="00F41403" w:rsidP="00AA2E41">
            <w:pPr>
              <w:ind w:right="540"/>
              <w:rPr>
                <w:b/>
              </w:rPr>
            </w:pPr>
            <w:r>
              <w:rPr>
                <w:b/>
              </w:rPr>
              <w:t>Reason</w:t>
            </w:r>
            <w:r w:rsidRPr="00C401F3">
              <w:rPr>
                <w:color w:val="FF0000"/>
              </w:rPr>
              <w:t>*</w:t>
            </w:r>
          </w:p>
        </w:tc>
        <w:tc>
          <w:tcPr>
            <w:tcW w:w="5688" w:type="dxa"/>
            <w:vAlign w:val="center"/>
          </w:tcPr>
          <w:p w14:paraId="0EF0B7F3" w14:textId="77777777" w:rsidR="00F41403" w:rsidRDefault="00F41403" w:rsidP="00AA2E41">
            <w:r>
              <w:t xml:space="preserve">Type a reason for this action. </w:t>
            </w:r>
          </w:p>
        </w:tc>
      </w:tr>
    </w:tbl>
    <w:p w14:paraId="44BCCF81" w14:textId="77777777" w:rsidR="00F41403" w:rsidRDefault="00F41403" w:rsidP="00F41403">
      <w:pPr>
        <w:ind w:left="720"/>
      </w:pPr>
    </w:p>
    <w:p w14:paraId="1A71690C" w14:textId="77777777" w:rsidR="00F41403" w:rsidRDefault="00F41403" w:rsidP="00F41403">
      <w:pPr>
        <w:numPr>
          <w:ilvl w:val="0"/>
          <w:numId w:val="119"/>
        </w:numPr>
        <w:ind w:right="540"/>
      </w:pPr>
      <w:r>
        <w:t xml:space="preserve">Click </w:t>
      </w:r>
      <w:r w:rsidRPr="00876793">
        <w:rPr>
          <w:b/>
        </w:rPr>
        <w:t>SIGN</w:t>
      </w:r>
      <w:r>
        <w:t xml:space="preserve">. </w:t>
      </w:r>
    </w:p>
    <w:p w14:paraId="0BD7BB64" w14:textId="77777777" w:rsidR="00F41403" w:rsidRDefault="00F41403" w:rsidP="00F41403">
      <w:pPr>
        <w:ind w:left="720" w:right="540"/>
      </w:pPr>
      <w:r>
        <w:t xml:space="preserve">The question is deactivated and its status changes to </w:t>
      </w:r>
      <w:r w:rsidRPr="00D46F04">
        <w:rPr>
          <w:b/>
        </w:rPr>
        <w:t>Inactive</w:t>
      </w:r>
      <w:r w:rsidRPr="00D46F04">
        <w:t xml:space="preserve">. </w:t>
      </w:r>
      <w:r>
        <w:br/>
      </w:r>
      <w:r w:rsidRPr="00595237">
        <w:rPr>
          <w:b/>
        </w:rPr>
        <w:t>Note:</w:t>
      </w:r>
      <w:r>
        <w:t xml:space="preserve"> To use this question for forms, you must activate the question. </w:t>
      </w:r>
      <w:r>
        <w:rPr>
          <w:b/>
        </w:rPr>
        <w:br/>
      </w:r>
    </w:p>
    <w:p w14:paraId="6E3CB07C" w14:textId="77777777" w:rsidR="00F41403" w:rsidRDefault="00F41403" w:rsidP="00F41403">
      <w:pPr>
        <w:pStyle w:val="Heading3"/>
      </w:pPr>
      <w:r>
        <w:br w:type="page"/>
      </w:r>
      <w:bookmarkStart w:id="210" w:name="DeprecateQuestion"/>
      <w:bookmarkStart w:id="211" w:name="_Toc452394228"/>
      <w:bookmarkStart w:id="212" w:name="_Toc507159130"/>
      <w:bookmarkEnd w:id="210"/>
      <w:r>
        <w:lastRenderedPageBreak/>
        <w:t>Deprecating a Question</w:t>
      </w:r>
      <w:bookmarkEnd w:id="211"/>
      <w:bookmarkEnd w:id="212"/>
    </w:p>
    <w:p w14:paraId="294B77FD" w14:textId="77777777" w:rsidR="00F41403" w:rsidRDefault="00F41403" w:rsidP="00F41403">
      <w:pPr>
        <w:ind w:left="720"/>
      </w:pPr>
    </w:p>
    <w:p w14:paraId="4F46F0F6" w14:textId="77777777" w:rsidR="00F41403" w:rsidRDefault="00F41403" w:rsidP="00F41403">
      <w:r>
        <w:t>To deprecate a question:</w:t>
      </w:r>
      <w:r>
        <w:br/>
      </w:r>
      <w:r>
        <w:br/>
      </w:r>
      <w:r w:rsidRPr="00B54254">
        <w:rPr>
          <w:b/>
        </w:rPr>
        <w:t>Note:</w:t>
      </w:r>
      <w:r>
        <w:rPr>
          <w:b/>
        </w:rPr>
        <w:t xml:space="preserve"> </w:t>
      </w:r>
      <w:r>
        <w:t xml:space="preserve"> You can only deprecate a question that has the </w:t>
      </w:r>
      <w:r>
        <w:rPr>
          <w:b/>
        </w:rPr>
        <w:t xml:space="preserve">Inactive </w:t>
      </w:r>
      <w:r>
        <w:t xml:space="preserve">status. </w:t>
      </w:r>
    </w:p>
    <w:p w14:paraId="6F96F537" w14:textId="77777777" w:rsidR="00F41403" w:rsidRPr="00585562" w:rsidRDefault="00F41403" w:rsidP="00F41403"/>
    <w:p w14:paraId="0D4A35BF" w14:textId="2DFDE312" w:rsidR="00F41403" w:rsidRDefault="00F41403" w:rsidP="00F41403">
      <w:pPr>
        <w:numPr>
          <w:ilvl w:val="0"/>
          <w:numId w:val="120"/>
        </w:numPr>
        <w:ind w:right="540"/>
      </w:pPr>
      <w:r>
        <w:t xml:space="preserve">Log on to the application using your </w:t>
      </w:r>
      <w:r w:rsidR="00761DF9">
        <w:t>login</w:t>
      </w:r>
      <w:r>
        <w:t xml:space="preserve"> credentials. </w:t>
      </w:r>
    </w:p>
    <w:p w14:paraId="72FC901D" w14:textId="77777777" w:rsidR="00F41403" w:rsidRDefault="00F41403" w:rsidP="00F41403">
      <w:pPr>
        <w:ind w:left="720" w:right="540"/>
      </w:pPr>
      <w:r>
        <w:t xml:space="preserve">The CIRRASPEC home page appears. </w:t>
      </w:r>
    </w:p>
    <w:p w14:paraId="5E319D6C" w14:textId="77777777" w:rsidR="00F41403" w:rsidRDefault="00F41403" w:rsidP="00F41403">
      <w:pPr>
        <w:ind w:left="720" w:right="540"/>
      </w:pPr>
    </w:p>
    <w:p w14:paraId="30711FDD" w14:textId="77777777" w:rsidR="00F41403" w:rsidRPr="007051E5" w:rsidRDefault="00F41403" w:rsidP="00F41403">
      <w:pPr>
        <w:numPr>
          <w:ilvl w:val="0"/>
          <w:numId w:val="120"/>
        </w:numPr>
        <w:ind w:right="540"/>
      </w:pPr>
      <w:r>
        <w:t xml:space="preserve">Point to the arrow of the </w:t>
      </w:r>
      <w:r>
        <w:rPr>
          <w:b/>
        </w:rPr>
        <w:t xml:space="preserve">IAMS </w:t>
      </w:r>
      <w:r w:rsidRPr="007051E5">
        <w:t>tab, and then click</w:t>
      </w:r>
      <w:r>
        <w:rPr>
          <w:b/>
        </w:rPr>
        <w:t xml:space="preserve"> Question</w:t>
      </w:r>
      <w:r w:rsidRPr="00EC5321">
        <w:rPr>
          <w:b/>
        </w:rPr>
        <w:t xml:space="preserve"> </w:t>
      </w:r>
      <w:r>
        <w:rPr>
          <w:b/>
        </w:rPr>
        <w:t>Designer</w:t>
      </w:r>
      <w:r w:rsidRPr="007051E5">
        <w:t>.</w:t>
      </w:r>
    </w:p>
    <w:p w14:paraId="7EE01CC6" w14:textId="77777777" w:rsidR="00F41403" w:rsidRDefault="00F41403" w:rsidP="00F41403">
      <w:pPr>
        <w:ind w:left="720" w:right="540"/>
      </w:pPr>
      <w:r w:rsidRPr="007051E5">
        <w:t xml:space="preserve">The </w:t>
      </w:r>
      <w:r>
        <w:rPr>
          <w:b/>
        </w:rPr>
        <w:t>Q</w:t>
      </w:r>
      <w:r w:rsidRPr="00595237">
        <w:rPr>
          <w:b/>
        </w:rPr>
        <w:t xml:space="preserve">uestions </w:t>
      </w:r>
      <w:r>
        <w:rPr>
          <w:b/>
        </w:rPr>
        <w:t>S</w:t>
      </w:r>
      <w:r w:rsidRPr="00595237">
        <w:rPr>
          <w:b/>
        </w:rPr>
        <w:t>earch</w:t>
      </w:r>
      <w:r w:rsidRPr="007051E5">
        <w:t xml:space="preserve"> page appears.</w:t>
      </w:r>
    </w:p>
    <w:p w14:paraId="76BCE0AC" w14:textId="77777777" w:rsidR="00F41403" w:rsidRDefault="00F41403" w:rsidP="00F41403">
      <w:pPr>
        <w:ind w:left="720" w:right="540"/>
      </w:pPr>
    </w:p>
    <w:p w14:paraId="4704135B" w14:textId="77777777" w:rsidR="00F41403" w:rsidRDefault="00F41403" w:rsidP="00F41403">
      <w:pPr>
        <w:numPr>
          <w:ilvl w:val="0"/>
          <w:numId w:val="120"/>
        </w:numPr>
        <w:ind w:right="540"/>
      </w:pPr>
      <w:r>
        <w:t xml:space="preserve">Click </w:t>
      </w:r>
      <w:r w:rsidRPr="007116E4">
        <w:rPr>
          <w:b/>
        </w:rPr>
        <w:t>SEARCH</w:t>
      </w:r>
      <w:r>
        <w:t>.</w:t>
      </w:r>
      <w:r>
        <w:br/>
      </w:r>
      <w:r w:rsidRPr="007051E5">
        <w:t xml:space="preserve">The </w:t>
      </w:r>
      <w:r>
        <w:t xml:space="preserve">questions </w:t>
      </w:r>
      <w:r w:rsidRPr="007051E5">
        <w:t>search page</w:t>
      </w:r>
      <w:r>
        <w:t xml:space="preserve"> displays a list of questions.</w:t>
      </w:r>
    </w:p>
    <w:p w14:paraId="0267610E" w14:textId="77777777" w:rsidR="00F41403" w:rsidRDefault="00F41403" w:rsidP="00F41403">
      <w:pPr>
        <w:ind w:left="720" w:right="540"/>
      </w:pPr>
    </w:p>
    <w:p w14:paraId="53030524" w14:textId="77777777" w:rsidR="00F41403" w:rsidRDefault="00F41403" w:rsidP="00F41403">
      <w:pPr>
        <w:numPr>
          <w:ilvl w:val="0"/>
          <w:numId w:val="120"/>
        </w:numPr>
        <w:ind w:right="540"/>
      </w:pPr>
      <w:r>
        <w:t xml:space="preserve">Click the row of the question that you want to deprecate. </w:t>
      </w:r>
    </w:p>
    <w:p w14:paraId="35E9129E" w14:textId="77777777" w:rsidR="00F41403" w:rsidRPr="000D5E38" w:rsidRDefault="00F41403" w:rsidP="00F41403">
      <w:pPr>
        <w:pStyle w:val="ListParagraph"/>
      </w:pPr>
      <w:r>
        <w:t xml:space="preserve">The </w:t>
      </w:r>
      <w:r w:rsidRPr="00800762">
        <w:rPr>
          <w:b/>
        </w:rPr>
        <w:t>View Question</w:t>
      </w:r>
      <w:r>
        <w:t xml:space="preserve"> page appears.</w:t>
      </w:r>
      <w:r>
        <w:br/>
      </w:r>
    </w:p>
    <w:p w14:paraId="497C0E64" w14:textId="77777777" w:rsidR="00F41403" w:rsidRPr="00501454" w:rsidRDefault="00F41403" w:rsidP="00F41403">
      <w:pPr>
        <w:numPr>
          <w:ilvl w:val="0"/>
          <w:numId w:val="120"/>
        </w:numPr>
        <w:ind w:right="540"/>
        <w:rPr>
          <w:b/>
        </w:rPr>
      </w:pPr>
      <w:r>
        <w:t xml:space="preserve">Click </w:t>
      </w:r>
      <w:r w:rsidRPr="0023690D">
        <w:rPr>
          <w:b/>
        </w:rPr>
        <w:t>DE</w:t>
      </w:r>
      <w:r>
        <w:rPr>
          <w:b/>
        </w:rPr>
        <w:t>PRECATE</w:t>
      </w:r>
      <w:r>
        <w:t xml:space="preserve">. </w:t>
      </w:r>
    </w:p>
    <w:p w14:paraId="3740E7BF" w14:textId="77777777" w:rsidR="00F41403" w:rsidRDefault="00F41403" w:rsidP="00F41403">
      <w:pPr>
        <w:ind w:left="720" w:right="540"/>
      </w:pPr>
      <w:r>
        <w:t xml:space="preserve">The question is deprecated and its status changes to </w:t>
      </w:r>
      <w:r w:rsidRPr="0085210A">
        <w:rPr>
          <w:b/>
        </w:rPr>
        <w:t>Deprecated</w:t>
      </w:r>
      <w:r w:rsidRPr="0085210A">
        <w:t xml:space="preserve">. </w:t>
      </w:r>
      <w:r>
        <w:br/>
      </w:r>
      <w:r w:rsidRPr="00595237">
        <w:rPr>
          <w:b/>
        </w:rPr>
        <w:t>Note:</w:t>
      </w:r>
      <w:r>
        <w:t xml:space="preserve"> To use this question for forms, you must reinstate and then activate the question.</w:t>
      </w:r>
      <w:r>
        <w:br/>
      </w:r>
      <w:r>
        <w:rPr>
          <w:b/>
        </w:rPr>
        <w:br/>
      </w:r>
    </w:p>
    <w:p w14:paraId="500766EC" w14:textId="77777777" w:rsidR="00F41403" w:rsidRDefault="00F41403" w:rsidP="00F41403">
      <w:pPr>
        <w:pStyle w:val="Heading3"/>
      </w:pPr>
      <w:r>
        <w:br w:type="page"/>
      </w:r>
      <w:bookmarkStart w:id="213" w:name="ReinstateQuestion"/>
      <w:bookmarkStart w:id="214" w:name="_Toc452394229"/>
      <w:bookmarkStart w:id="215" w:name="_Toc507159131"/>
      <w:bookmarkEnd w:id="213"/>
      <w:r>
        <w:lastRenderedPageBreak/>
        <w:t>Reinstating a Question</w:t>
      </w:r>
      <w:bookmarkEnd w:id="214"/>
      <w:bookmarkEnd w:id="215"/>
    </w:p>
    <w:p w14:paraId="47045216" w14:textId="77777777" w:rsidR="00F41403" w:rsidRDefault="00F41403" w:rsidP="00F41403"/>
    <w:p w14:paraId="0BCDF47B" w14:textId="77777777" w:rsidR="00F41403" w:rsidRDefault="00F41403" w:rsidP="00F41403">
      <w:r>
        <w:t>To reinstate a question:</w:t>
      </w:r>
      <w:r>
        <w:br/>
      </w:r>
      <w:r>
        <w:br/>
      </w:r>
      <w:r w:rsidRPr="00B54254">
        <w:rPr>
          <w:b/>
        </w:rPr>
        <w:t>Note:</w:t>
      </w:r>
      <w:r>
        <w:rPr>
          <w:b/>
        </w:rPr>
        <w:t xml:space="preserve"> </w:t>
      </w:r>
      <w:r>
        <w:t xml:space="preserve">You can only reinstate a question that has the </w:t>
      </w:r>
      <w:r>
        <w:rPr>
          <w:b/>
        </w:rPr>
        <w:t xml:space="preserve">Deprecated </w:t>
      </w:r>
      <w:r>
        <w:t xml:space="preserve">status. </w:t>
      </w:r>
    </w:p>
    <w:p w14:paraId="7728C808" w14:textId="77777777" w:rsidR="00F41403" w:rsidRPr="00585562" w:rsidRDefault="00F41403" w:rsidP="00F41403"/>
    <w:p w14:paraId="728EC155" w14:textId="290CEB30" w:rsidR="00F41403" w:rsidRDefault="00F41403" w:rsidP="00F41403">
      <w:pPr>
        <w:numPr>
          <w:ilvl w:val="0"/>
          <w:numId w:val="121"/>
        </w:numPr>
        <w:ind w:right="540"/>
      </w:pPr>
      <w:r>
        <w:t xml:space="preserve">Log on to the application using your </w:t>
      </w:r>
      <w:r w:rsidR="00761DF9">
        <w:t>login</w:t>
      </w:r>
      <w:r>
        <w:t xml:space="preserve"> credentials. </w:t>
      </w:r>
    </w:p>
    <w:p w14:paraId="699BBF68" w14:textId="77777777" w:rsidR="00F41403" w:rsidRDefault="00F41403" w:rsidP="00F41403">
      <w:pPr>
        <w:ind w:left="720" w:right="540"/>
      </w:pPr>
      <w:r>
        <w:t xml:space="preserve">The CIRRASPEC home page appears. </w:t>
      </w:r>
    </w:p>
    <w:p w14:paraId="170AD76B" w14:textId="77777777" w:rsidR="00F41403" w:rsidRDefault="00F41403" w:rsidP="00F41403">
      <w:pPr>
        <w:ind w:left="720" w:right="540"/>
      </w:pPr>
    </w:p>
    <w:p w14:paraId="15F6E729" w14:textId="77777777" w:rsidR="00F41403" w:rsidRPr="007051E5" w:rsidRDefault="00F41403" w:rsidP="00F41403">
      <w:pPr>
        <w:numPr>
          <w:ilvl w:val="0"/>
          <w:numId w:val="121"/>
        </w:numPr>
        <w:ind w:right="540"/>
      </w:pPr>
      <w:r>
        <w:t xml:space="preserve">Point to the arrow of the </w:t>
      </w:r>
      <w:r>
        <w:rPr>
          <w:b/>
        </w:rPr>
        <w:t xml:space="preserve">IAMS </w:t>
      </w:r>
      <w:r w:rsidRPr="007051E5">
        <w:t>tab, and then click</w:t>
      </w:r>
      <w:r>
        <w:rPr>
          <w:b/>
        </w:rPr>
        <w:t xml:space="preserve"> Question</w:t>
      </w:r>
      <w:r w:rsidRPr="00EC5321">
        <w:rPr>
          <w:b/>
        </w:rPr>
        <w:t xml:space="preserve"> </w:t>
      </w:r>
      <w:r>
        <w:rPr>
          <w:b/>
        </w:rPr>
        <w:t>Designer</w:t>
      </w:r>
      <w:r w:rsidRPr="007051E5">
        <w:t>.</w:t>
      </w:r>
    </w:p>
    <w:p w14:paraId="3C0EC7B7" w14:textId="77777777" w:rsidR="00F41403" w:rsidRDefault="00F41403" w:rsidP="00F41403">
      <w:pPr>
        <w:ind w:left="720" w:right="540"/>
      </w:pPr>
      <w:r w:rsidRPr="007051E5">
        <w:t xml:space="preserve">The </w:t>
      </w:r>
      <w:r>
        <w:rPr>
          <w:b/>
        </w:rPr>
        <w:t>Q</w:t>
      </w:r>
      <w:r w:rsidRPr="00D4121F">
        <w:rPr>
          <w:b/>
        </w:rPr>
        <w:t xml:space="preserve">uestions </w:t>
      </w:r>
      <w:r>
        <w:rPr>
          <w:b/>
        </w:rPr>
        <w:t>S</w:t>
      </w:r>
      <w:r w:rsidRPr="00D4121F">
        <w:rPr>
          <w:b/>
        </w:rPr>
        <w:t>earch</w:t>
      </w:r>
      <w:r w:rsidRPr="007051E5">
        <w:t xml:space="preserve"> page appears.</w:t>
      </w:r>
    </w:p>
    <w:p w14:paraId="1E109DAF" w14:textId="77777777" w:rsidR="00F41403" w:rsidRDefault="00F41403" w:rsidP="00F41403">
      <w:pPr>
        <w:ind w:left="720" w:right="540"/>
      </w:pPr>
    </w:p>
    <w:p w14:paraId="7E7E131E" w14:textId="77777777" w:rsidR="00F41403" w:rsidRDefault="00F41403" w:rsidP="00F41403">
      <w:pPr>
        <w:numPr>
          <w:ilvl w:val="0"/>
          <w:numId w:val="121"/>
        </w:numPr>
        <w:ind w:right="540"/>
      </w:pPr>
      <w:r>
        <w:t xml:space="preserve">Click </w:t>
      </w:r>
      <w:r w:rsidRPr="007116E4">
        <w:rPr>
          <w:b/>
        </w:rPr>
        <w:t>SEARCH</w:t>
      </w:r>
      <w:r>
        <w:t>.</w:t>
      </w:r>
      <w:r>
        <w:br/>
      </w:r>
      <w:r w:rsidRPr="007051E5">
        <w:t xml:space="preserve">The </w:t>
      </w:r>
      <w:r>
        <w:t xml:space="preserve">questions </w:t>
      </w:r>
      <w:r w:rsidRPr="007051E5">
        <w:t>search page</w:t>
      </w:r>
      <w:r>
        <w:t xml:space="preserve"> displays a list of questions.</w:t>
      </w:r>
    </w:p>
    <w:p w14:paraId="45B07037" w14:textId="77777777" w:rsidR="00F41403" w:rsidRDefault="00F41403" w:rsidP="00F41403">
      <w:pPr>
        <w:ind w:left="720" w:right="540"/>
      </w:pPr>
    </w:p>
    <w:p w14:paraId="1CCDD3CF" w14:textId="77777777" w:rsidR="00F41403" w:rsidRDefault="00F41403" w:rsidP="00F41403">
      <w:pPr>
        <w:numPr>
          <w:ilvl w:val="0"/>
          <w:numId w:val="121"/>
        </w:numPr>
        <w:ind w:right="540"/>
      </w:pPr>
      <w:r>
        <w:t xml:space="preserve">Click the row of the question that you want to reinstate. </w:t>
      </w:r>
    </w:p>
    <w:p w14:paraId="1F438045" w14:textId="77777777" w:rsidR="00F41403" w:rsidRDefault="00F41403" w:rsidP="00F41403">
      <w:pPr>
        <w:ind w:left="720" w:right="540"/>
      </w:pPr>
      <w:r>
        <w:t xml:space="preserve">The </w:t>
      </w:r>
      <w:r w:rsidRPr="00800762">
        <w:rPr>
          <w:b/>
        </w:rPr>
        <w:t>View Question</w:t>
      </w:r>
      <w:r>
        <w:t xml:space="preserve"> page appears.</w:t>
      </w:r>
    </w:p>
    <w:p w14:paraId="7B9CA942" w14:textId="77777777" w:rsidR="00F41403" w:rsidRDefault="00F41403" w:rsidP="00F41403">
      <w:pPr>
        <w:ind w:left="720" w:right="540"/>
      </w:pPr>
    </w:p>
    <w:p w14:paraId="44165325" w14:textId="77777777" w:rsidR="00F41403" w:rsidRDefault="00F41403" w:rsidP="00F41403">
      <w:pPr>
        <w:numPr>
          <w:ilvl w:val="0"/>
          <w:numId w:val="121"/>
        </w:numPr>
        <w:ind w:right="540"/>
      </w:pPr>
      <w:r>
        <w:t xml:space="preserve">Click </w:t>
      </w:r>
      <w:r w:rsidRPr="0023690D">
        <w:rPr>
          <w:b/>
        </w:rPr>
        <w:t>REINSTATE</w:t>
      </w:r>
      <w:r>
        <w:t xml:space="preserve">. </w:t>
      </w:r>
    </w:p>
    <w:p w14:paraId="27808A2F" w14:textId="77777777" w:rsidR="00F41403" w:rsidRDefault="00F41403" w:rsidP="00F41403">
      <w:pPr>
        <w:ind w:left="720" w:right="540"/>
      </w:pPr>
      <w:r>
        <w:t xml:space="preserve">The question is reinstated and its status changes to </w:t>
      </w:r>
      <w:r w:rsidRPr="00D027A4">
        <w:rPr>
          <w:b/>
        </w:rPr>
        <w:t>Inactive</w:t>
      </w:r>
      <w:r>
        <w:t xml:space="preserve">. </w:t>
      </w:r>
      <w:r>
        <w:br/>
      </w:r>
      <w:r w:rsidRPr="00595237">
        <w:rPr>
          <w:b/>
        </w:rPr>
        <w:t>Note:</w:t>
      </w:r>
      <w:r>
        <w:t xml:space="preserve"> To use this question for forms, you must activate the question.</w:t>
      </w:r>
    </w:p>
    <w:p w14:paraId="0941FB74" w14:textId="77777777" w:rsidR="00F41403" w:rsidRDefault="00F41403" w:rsidP="00F41403">
      <w:pPr>
        <w:ind w:left="720" w:right="540"/>
      </w:pPr>
    </w:p>
    <w:p w14:paraId="43584477" w14:textId="77777777" w:rsidR="00F41403" w:rsidRDefault="00F41403" w:rsidP="00F41403">
      <w:pPr>
        <w:pStyle w:val="Heading3"/>
      </w:pPr>
      <w:r>
        <w:br w:type="page"/>
      </w:r>
      <w:bookmarkStart w:id="216" w:name="SearchingForQuestion"/>
      <w:bookmarkStart w:id="217" w:name="_Toc452394230"/>
      <w:bookmarkStart w:id="218" w:name="_Toc507159132"/>
      <w:bookmarkEnd w:id="216"/>
      <w:r>
        <w:lastRenderedPageBreak/>
        <w:t xml:space="preserve">Using the </w:t>
      </w:r>
      <w:r w:rsidRPr="00BD2CF5">
        <w:t>Search</w:t>
      </w:r>
      <w:r>
        <w:t xml:space="preserve"> </w:t>
      </w:r>
      <w:r w:rsidRPr="00BD2CF5">
        <w:t>Question</w:t>
      </w:r>
      <w:r>
        <w:t>s Window</w:t>
      </w:r>
      <w:bookmarkEnd w:id="217"/>
      <w:bookmarkEnd w:id="218"/>
    </w:p>
    <w:p w14:paraId="2C477355" w14:textId="77777777" w:rsidR="00F41403" w:rsidRDefault="00F41403" w:rsidP="00F41403"/>
    <w:p w14:paraId="4C203F26" w14:textId="77777777" w:rsidR="00F41403" w:rsidRDefault="00F41403" w:rsidP="00F41403">
      <w:pPr>
        <w:ind w:right="180"/>
      </w:pPr>
      <w:r>
        <w:t xml:space="preserve">You can access the </w:t>
      </w:r>
      <w:r w:rsidRPr="008D5107">
        <w:rPr>
          <w:b/>
        </w:rPr>
        <w:t>Search Questions</w:t>
      </w:r>
      <w:r>
        <w:t xml:space="preserve"> window from the </w:t>
      </w:r>
      <w:r w:rsidRPr="008D5107">
        <w:rPr>
          <w:b/>
        </w:rPr>
        <w:t>Create/Modify Question</w:t>
      </w:r>
      <w:r>
        <w:t xml:space="preserve"> page when creating a question. It allows you to search for an existing question to copy.</w:t>
      </w:r>
    </w:p>
    <w:p w14:paraId="0C236249" w14:textId="77777777" w:rsidR="00F41403" w:rsidRDefault="00F41403" w:rsidP="00F41403"/>
    <w:p w14:paraId="447E36F4" w14:textId="77777777" w:rsidR="00F41403" w:rsidRDefault="00F41403" w:rsidP="00F41403">
      <w:r>
        <w:t>To search for an existing question to copy when creating a new question:</w:t>
      </w:r>
    </w:p>
    <w:p w14:paraId="390EFD77" w14:textId="77777777" w:rsidR="00F41403" w:rsidRDefault="00F41403" w:rsidP="00F41403"/>
    <w:p w14:paraId="0F1E9B5F" w14:textId="013B1EC9" w:rsidR="00F41403" w:rsidRDefault="00F41403" w:rsidP="00F41403">
      <w:pPr>
        <w:numPr>
          <w:ilvl w:val="0"/>
          <w:numId w:val="122"/>
        </w:numPr>
        <w:ind w:right="540"/>
      </w:pPr>
      <w:r>
        <w:t xml:space="preserve">Log on to the application using your </w:t>
      </w:r>
      <w:r w:rsidR="00761DF9">
        <w:t>login</w:t>
      </w:r>
      <w:r>
        <w:t xml:space="preserve"> credentials. </w:t>
      </w:r>
    </w:p>
    <w:p w14:paraId="243B3686" w14:textId="77777777" w:rsidR="00F41403" w:rsidRDefault="00F41403" w:rsidP="00F41403">
      <w:pPr>
        <w:ind w:left="720" w:right="540"/>
      </w:pPr>
      <w:r>
        <w:t xml:space="preserve">The CIRRASPEC home page appears. </w:t>
      </w:r>
    </w:p>
    <w:p w14:paraId="0EA77033" w14:textId="77777777" w:rsidR="00F41403" w:rsidRDefault="00F41403" w:rsidP="00F41403">
      <w:pPr>
        <w:ind w:left="720" w:right="540"/>
      </w:pPr>
    </w:p>
    <w:p w14:paraId="48880CE0" w14:textId="77777777" w:rsidR="00F41403" w:rsidRPr="007051E5" w:rsidRDefault="00F41403" w:rsidP="00F41403">
      <w:pPr>
        <w:numPr>
          <w:ilvl w:val="0"/>
          <w:numId w:val="122"/>
        </w:numPr>
        <w:ind w:right="540"/>
      </w:pPr>
      <w:r>
        <w:t xml:space="preserve">Point to the arrow of the </w:t>
      </w:r>
      <w:r>
        <w:rPr>
          <w:b/>
        </w:rPr>
        <w:t xml:space="preserve">IAMS </w:t>
      </w:r>
      <w:r w:rsidRPr="007051E5">
        <w:t>tab, and then click</w:t>
      </w:r>
      <w:r>
        <w:rPr>
          <w:b/>
        </w:rPr>
        <w:t xml:space="preserve"> Question</w:t>
      </w:r>
      <w:r w:rsidRPr="00EC5321">
        <w:rPr>
          <w:b/>
        </w:rPr>
        <w:t xml:space="preserve"> </w:t>
      </w:r>
      <w:r>
        <w:rPr>
          <w:b/>
        </w:rPr>
        <w:t>Designer</w:t>
      </w:r>
      <w:r w:rsidRPr="007051E5">
        <w:t>.</w:t>
      </w:r>
    </w:p>
    <w:p w14:paraId="2662B7A1" w14:textId="77777777" w:rsidR="00F41403" w:rsidRDefault="00F41403" w:rsidP="00F41403">
      <w:pPr>
        <w:ind w:left="720" w:right="540"/>
      </w:pPr>
      <w:r w:rsidRPr="007051E5">
        <w:t xml:space="preserve">The </w:t>
      </w:r>
      <w:r>
        <w:rPr>
          <w:b/>
        </w:rPr>
        <w:t>Q</w:t>
      </w:r>
      <w:r w:rsidRPr="00047900">
        <w:rPr>
          <w:b/>
        </w:rPr>
        <w:t xml:space="preserve">uestions </w:t>
      </w:r>
      <w:r>
        <w:rPr>
          <w:b/>
        </w:rPr>
        <w:t>S</w:t>
      </w:r>
      <w:r w:rsidRPr="00047900">
        <w:rPr>
          <w:b/>
        </w:rPr>
        <w:t>earch</w:t>
      </w:r>
      <w:r w:rsidRPr="007051E5">
        <w:t xml:space="preserve"> page appears.</w:t>
      </w:r>
    </w:p>
    <w:p w14:paraId="342B758E" w14:textId="77777777" w:rsidR="00F41403" w:rsidRDefault="00F41403" w:rsidP="00F41403">
      <w:pPr>
        <w:ind w:left="720" w:right="540"/>
      </w:pPr>
    </w:p>
    <w:p w14:paraId="024988CE" w14:textId="77777777" w:rsidR="00F41403" w:rsidRDefault="00F41403" w:rsidP="00F41403">
      <w:pPr>
        <w:numPr>
          <w:ilvl w:val="0"/>
          <w:numId w:val="122"/>
        </w:numPr>
        <w:ind w:right="540"/>
      </w:pPr>
      <w:r>
        <w:t xml:space="preserve">Click the </w:t>
      </w:r>
      <w:r>
        <w:rPr>
          <w:b/>
        </w:rPr>
        <w:t xml:space="preserve">Create New Question </w:t>
      </w:r>
      <w:r w:rsidRPr="00015543">
        <w:t>link</w:t>
      </w:r>
      <w:r w:rsidRPr="00585562">
        <w:t xml:space="preserve">. </w:t>
      </w:r>
    </w:p>
    <w:p w14:paraId="5A11ED7F" w14:textId="77777777" w:rsidR="00F41403" w:rsidRDefault="00F41403" w:rsidP="00F41403">
      <w:pPr>
        <w:ind w:left="720" w:right="540"/>
      </w:pPr>
      <w:r w:rsidRPr="00585562">
        <w:t xml:space="preserve">The </w:t>
      </w:r>
      <w:r w:rsidRPr="007572D9">
        <w:rPr>
          <w:b/>
        </w:rPr>
        <w:t>Create/Modify Question</w:t>
      </w:r>
      <w:r>
        <w:t xml:space="preserve"> page appears. </w:t>
      </w:r>
    </w:p>
    <w:p w14:paraId="7CD116D9" w14:textId="77777777" w:rsidR="00F41403" w:rsidRDefault="00F41403" w:rsidP="00F41403">
      <w:pPr>
        <w:ind w:left="720" w:right="540"/>
      </w:pPr>
    </w:p>
    <w:p w14:paraId="7C668162" w14:textId="77777777" w:rsidR="00F41403" w:rsidRPr="00C21904" w:rsidRDefault="00F41403" w:rsidP="00F41403">
      <w:pPr>
        <w:numPr>
          <w:ilvl w:val="0"/>
          <w:numId w:val="122"/>
        </w:numPr>
        <w:ind w:right="540"/>
        <w:rPr>
          <w:b/>
        </w:rPr>
      </w:pPr>
      <w:r>
        <w:t xml:space="preserve">Click on the </w:t>
      </w:r>
      <w:r w:rsidRPr="004A7C5A">
        <w:rPr>
          <w:b/>
        </w:rPr>
        <w:t>Search Questions</w:t>
      </w:r>
      <w:r>
        <w:t xml:space="preserve"> link</w:t>
      </w:r>
      <w:r w:rsidRPr="00EF2C99">
        <w:t>.</w:t>
      </w:r>
      <w:r w:rsidRPr="00C21904">
        <w:t xml:space="preserve">  </w:t>
      </w:r>
    </w:p>
    <w:p w14:paraId="037E84DE" w14:textId="77777777" w:rsidR="00F41403" w:rsidRDefault="00F41403" w:rsidP="00F41403">
      <w:pPr>
        <w:ind w:left="720" w:right="540"/>
      </w:pPr>
      <w:r>
        <w:t xml:space="preserve">If you have filled up any fields on this page, then a confirmation message appears stating that the search and add action will </w:t>
      </w:r>
      <w:r w:rsidRPr="00EF2C99">
        <w:t>overwrite</w:t>
      </w:r>
      <w:r>
        <w:t xml:space="preserve"> any information that you have already entered on the </w:t>
      </w:r>
      <w:r w:rsidRPr="00EF2C99">
        <w:rPr>
          <w:b/>
        </w:rPr>
        <w:t>Create/Modify Question</w:t>
      </w:r>
      <w:r>
        <w:t xml:space="preserve"> page. </w:t>
      </w:r>
      <w:r>
        <w:br/>
      </w:r>
    </w:p>
    <w:p w14:paraId="27BBDA4B" w14:textId="77777777" w:rsidR="00F41403" w:rsidRDefault="00F41403" w:rsidP="00F41403">
      <w:pPr>
        <w:numPr>
          <w:ilvl w:val="0"/>
          <w:numId w:val="122"/>
        </w:numPr>
        <w:ind w:right="540"/>
      </w:pPr>
      <w:r>
        <w:t xml:space="preserve">Click </w:t>
      </w:r>
      <w:r w:rsidRPr="00041B30">
        <w:rPr>
          <w:b/>
        </w:rPr>
        <w:t>OK</w:t>
      </w:r>
      <w:r>
        <w:t xml:space="preserve">. </w:t>
      </w:r>
    </w:p>
    <w:p w14:paraId="6CB23813" w14:textId="77777777" w:rsidR="00F41403" w:rsidDel="00C21904" w:rsidRDefault="00F41403" w:rsidP="00F41403">
      <w:pPr>
        <w:ind w:left="720" w:right="540"/>
      </w:pPr>
      <w:r>
        <w:t xml:space="preserve">The </w:t>
      </w:r>
      <w:r w:rsidRPr="00C21904">
        <w:rPr>
          <w:b/>
        </w:rPr>
        <w:t>Search Questions</w:t>
      </w:r>
      <w:r>
        <w:t xml:space="preserve"> window appears. </w:t>
      </w:r>
      <w:r>
        <w:br/>
      </w:r>
    </w:p>
    <w:p w14:paraId="0C1E2006" w14:textId="77777777" w:rsidR="00F41403" w:rsidRDefault="00F41403" w:rsidP="00F41403">
      <w:pPr>
        <w:numPr>
          <w:ilvl w:val="0"/>
          <w:numId w:val="122"/>
        </w:numPr>
        <w:ind w:right="540"/>
      </w:pPr>
      <w:r>
        <w:t xml:space="preserve">Click </w:t>
      </w:r>
      <w:r w:rsidRPr="00C21904">
        <w:rPr>
          <w:b/>
        </w:rPr>
        <w:t>SEARCH</w:t>
      </w:r>
      <w:r>
        <w:t xml:space="preserve"> to display all questions. </w:t>
      </w:r>
    </w:p>
    <w:p w14:paraId="7ABF480A" w14:textId="77777777" w:rsidR="00F41403" w:rsidRPr="00CD2C47" w:rsidRDefault="00F41403" w:rsidP="00F41403">
      <w:pPr>
        <w:ind w:left="720" w:right="540"/>
      </w:pPr>
      <w:r>
        <w:t>OR</w:t>
      </w:r>
    </w:p>
    <w:p w14:paraId="173B9AE0" w14:textId="77777777" w:rsidR="00F41403" w:rsidRPr="00BA6A7D" w:rsidRDefault="00F41403" w:rsidP="00F41403">
      <w:pPr>
        <w:tabs>
          <w:tab w:val="left" w:pos="630"/>
        </w:tabs>
        <w:ind w:left="720" w:right="720"/>
      </w:pPr>
      <w:r>
        <w:t xml:space="preserve">In the box, type appropriate keyword tag or the question name, and then click </w:t>
      </w:r>
      <w:r w:rsidRPr="00800312">
        <w:rPr>
          <w:b/>
        </w:rPr>
        <w:t>SEARCH</w:t>
      </w:r>
      <w:r>
        <w:t>.</w:t>
      </w:r>
      <w:r>
        <w:br/>
        <w:t>All questions that match your search criteria</w:t>
      </w:r>
      <w:r w:rsidRPr="00640386">
        <w:rPr>
          <w:b/>
        </w:rPr>
        <w:t xml:space="preserve"> </w:t>
      </w:r>
      <w:r>
        <w:t>appear on the</w:t>
      </w:r>
      <w:r w:rsidRPr="00640386">
        <w:t xml:space="preserve"> </w:t>
      </w:r>
      <w:r w:rsidRPr="002D238A">
        <w:rPr>
          <w:b/>
        </w:rPr>
        <w:t>Question Results</w:t>
      </w:r>
      <w:r>
        <w:t xml:space="preserve"> list.  </w:t>
      </w:r>
    </w:p>
    <w:p w14:paraId="64B144EF" w14:textId="77777777" w:rsidR="00F41403" w:rsidRDefault="00F41403" w:rsidP="00F41403">
      <w:pPr>
        <w:tabs>
          <w:tab w:val="left" w:pos="630"/>
          <w:tab w:val="left" w:pos="720"/>
          <w:tab w:val="left" w:pos="1350"/>
        </w:tabs>
        <w:ind w:left="720" w:right="720"/>
      </w:pPr>
      <w:r w:rsidRPr="00EA7618">
        <w:rPr>
          <w:b/>
        </w:rPr>
        <w:t>Note:</w:t>
      </w:r>
      <w:r>
        <w:t xml:space="preserve"> </w:t>
      </w:r>
    </w:p>
    <w:p w14:paraId="7FAE828D" w14:textId="77777777" w:rsidR="00F41403" w:rsidRDefault="00F41403" w:rsidP="00F41403">
      <w:pPr>
        <w:numPr>
          <w:ilvl w:val="0"/>
          <w:numId w:val="154"/>
        </w:numPr>
        <w:tabs>
          <w:tab w:val="left" w:pos="630"/>
          <w:tab w:val="left" w:pos="1350"/>
          <w:tab w:val="left" w:pos="1440"/>
        </w:tabs>
        <w:ind w:left="1440" w:right="720"/>
      </w:pPr>
      <w:r>
        <w:t>You can type the entire tag or question name, or you can type a part of it with an asterisk (*).</w:t>
      </w:r>
    </w:p>
    <w:p w14:paraId="64D3537B" w14:textId="77777777" w:rsidR="00F41403" w:rsidDel="00C21904" w:rsidRDefault="00F41403" w:rsidP="00F41403">
      <w:pPr>
        <w:numPr>
          <w:ilvl w:val="0"/>
          <w:numId w:val="154"/>
        </w:numPr>
        <w:tabs>
          <w:tab w:val="left" w:pos="630"/>
          <w:tab w:val="left" w:pos="1350"/>
          <w:tab w:val="left" w:pos="1440"/>
        </w:tabs>
        <w:ind w:left="1440" w:right="720"/>
      </w:pPr>
      <w:r>
        <w:t xml:space="preserve">To view the values that are associated with a question, click the arrow icon </w:t>
      </w:r>
      <w:r>
        <w:rPr>
          <w:noProof/>
        </w:rPr>
        <w:drawing>
          <wp:inline distT="0" distB="0" distL="0" distR="0" wp14:anchorId="5C581681" wp14:editId="3A644129">
            <wp:extent cx="224155" cy="224155"/>
            <wp:effectExtent l="0" t="0" r="4445" b="4445"/>
            <wp:docPr id="47" name="Picture 47" descr="arro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rrow ic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4155" cy="224155"/>
                    </a:xfrm>
                    <a:prstGeom prst="rect">
                      <a:avLst/>
                    </a:prstGeom>
                    <a:noFill/>
                    <a:ln>
                      <a:noFill/>
                    </a:ln>
                  </pic:spPr>
                </pic:pic>
              </a:graphicData>
            </a:graphic>
          </wp:inline>
        </w:drawing>
      </w:r>
      <w:r>
        <w:t xml:space="preserve"> next to the question.</w:t>
      </w:r>
    </w:p>
    <w:p w14:paraId="1A36840E" w14:textId="77777777" w:rsidR="00F41403" w:rsidRDefault="00F41403" w:rsidP="00F41403">
      <w:pPr>
        <w:ind w:left="720" w:right="540"/>
      </w:pPr>
    </w:p>
    <w:p w14:paraId="3874D5EB" w14:textId="77777777" w:rsidR="00F41403" w:rsidRDefault="00F41403" w:rsidP="00F41403">
      <w:pPr>
        <w:ind w:left="720" w:right="540"/>
      </w:pPr>
      <w:r w:rsidRPr="006C6480">
        <w:rPr>
          <w:noProof/>
        </w:rPr>
        <w:drawing>
          <wp:inline distT="0" distB="0" distL="0" distR="0" wp14:anchorId="332483C2" wp14:editId="1ADF765B">
            <wp:extent cx="6217920" cy="2751455"/>
            <wp:effectExtent l="19050" t="19050" r="11430" b="10795"/>
            <wp:docPr id="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17920" cy="2751455"/>
                    </a:xfrm>
                    <a:prstGeom prst="rect">
                      <a:avLst/>
                    </a:prstGeom>
                    <a:noFill/>
                    <a:ln w="3175">
                      <a:solidFill>
                        <a:schemeClr val="tx1"/>
                      </a:solidFill>
                    </a:ln>
                  </pic:spPr>
                </pic:pic>
              </a:graphicData>
            </a:graphic>
          </wp:inline>
        </w:drawing>
      </w:r>
    </w:p>
    <w:p w14:paraId="753F6120" w14:textId="77777777" w:rsidR="00F41403" w:rsidRDefault="00F41403" w:rsidP="00F41403">
      <w:pPr>
        <w:pStyle w:val="Figure"/>
        <w:tabs>
          <w:tab w:val="clear" w:pos="1710"/>
        </w:tabs>
        <w:ind w:left="2070" w:hanging="1350"/>
      </w:pPr>
      <w:r>
        <w:lastRenderedPageBreak/>
        <w:t xml:space="preserve"> Search Questions window</w:t>
      </w:r>
    </w:p>
    <w:p w14:paraId="1B7DF0C7" w14:textId="77777777" w:rsidR="00F41403" w:rsidRDefault="00F41403" w:rsidP="00F41403">
      <w:pPr>
        <w:ind w:left="720" w:right="540"/>
      </w:pPr>
    </w:p>
    <w:p w14:paraId="498AC85A" w14:textId="77777777" w:rsidR="00F41403" w:rsidRDefault="00F41403" w:rsidP="00F41403">
      <w:pPr>
        <w:numPr>
          <w:ilvl w:val="0"/>
          <w:numId w:val="122"/>
        </w:numPr>
        <w:ind w:right="540"/>
      </w:pPr>
      <w:r w:rsidRPr="002D238A">
        <w:t xml:space="preserve">Click the </w:t>
      </w:r>
      <w:r>
        <w:t xml:space="preserve">row of the </w:t>
      </w:r>
      <w:r w:rsidRPr="002D238A">
        <w:t xml:space="preserve">question that you want to add. </w:t>
      </w:r>
      <w:r>
        <w:br/>
      </w:r>
      <w:r w:rsidRPr="002D238A">
        <w:t xml:space="preserve">The question appears in the </w:t>
      </w:r>
      <w:r w:rsidRPr="00BA6A7D">
        <w:rPr>
          <w:b/>
        </w:rPr>
        <w:t>Selected Question</w:t>
      </w:r>
      <w:r w:rsidRPr="002D238A">
        <w:t xml:space="preserve"> list. </w:t>
      </w:r>
    </w:p>
    <w:p w14:paraId="6C34F82A" w14:textId="77777777" w:rsidR="00F41403" w:rsidRDefault="00F41403" w:rsidP="00F41403">
      <w:pPr>
        <w:ind w:left="720" w:right="540"/>
        <w:rPr>
          <w:b/>
        </w:rPr>
      </w:pPr>
    </w:p>
    <w:p w14:paraId="47214A6F" w14:textId="77777777" w:rsidR="00F41403" w:rsidRDefault="00F41403" w:rsidP="00F41403">
      <w:pPr>
        <w:numPr>
          <w:ilvl w:val="0"/>
          <w:numId w:val="119"/>
        </w:numPr>
        <w:ind w:right="540"/>
      </w:pPr>
      <w:r w:rsidRPr="002D238A">
        <w:t>To select a different question, click the appropriate question.</w:t>
      </w:r>
      <w:r>
        <w:br/>
        <w:t xml:space="preserve">The previous question on the </w:t>
      </w:r>
      <w:r w:rsidRPr="0069626B">
        <w:rPr>
          <w:b/>
        </w:rPr>
        <w:t>Selected Question</w:t>
      </w:r>
      <w:r>
        <w:t xml:space="preserve"> list is replaced with the question. </w:t>
      </w:r>
    </w:p>
    <w:p w14:paraId="633162CF" w14:textId="77777777" w:rsidR="00F41403" w:rsidRDefault="00F41403" w:rsidP="00F41403">
      <w:pPr>
        <w:ind w:left="720" w:right="540"/>
      </w:pPr>
    </w:p>
    <w:p w14:paraId="78A87AE9" w14:textId="77777777" w:rsidR="00F41403" w:rsidRDefault="00F41403" w:rsidP="00F41403">
      <w:pPr>
        <w:numPr>
          <w:ilvl w:val="0"/>
          <w:numId w:val="122"/>
        </w:numPr>
      </w:pPr>
      <w:r>
        <w:t xml:space="preserve">To delete a question on the selected list, click the trash can icon </w:t>
      </w:r>
      <w:r>
        <w:rPr>
          <w:noProof/>
        </w:rPr>
        <w:drawing>
          <wp:inline distT="0" distB="0" distL="0" distR="0" wp14:anchorId="09CC427A" wp14:editId="7C1EE562">
            <wp:extent cx="233045" cy="215900"/>
            <wp:effectExtent l="0" t="0" r="0" b="0"/>
            <wp:docPr id="173" name="Picture 173"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rash can ic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045" cy="215900"/>
                    </a:xfrm>
                    <a:prstGeom prst="rect">
                      <a:avLst/>
                    </a:prstGeom>
                    <a:noFill/>
                    <a:ln>
                      <a:noFill/>
                    </a:ln>
                  </pic:spPr>
                </pic:pic>
              </a:graphicData>
            </a:graphic>
          </wp:inline>
        </w:drawing>
      </w:r>
      <w:r>
        <w:t xml:space="preserve"> for the appropriate question.</w:t>
      </w:r>
      <w:r>
        <w:br/>
        <w:t xml:space="preserve">The question is removed from the </w:t>
      </w:r>
      <w:r w:rsidRPr="0069626B">
        <w:rPr>
          <w:b/>
        </w:rPr>
        <w:t>Selected Question</w:t>
      </w:r>
      <w:r>
        <w:t xml:space="preserve"> list.</w:t>
      </w:r>
    </w:p>
    <w:p w14:paraId="72802312" w14:textId="77777777" w:rsidR="00F41403" w:rsidRDefault="00F41403" w:rsidP="00F41403">
      <w:pPr>
        <w:ind w:left="720"/>
      </w:pPr>
    </w:p>
    <w:p w14:paraId="38CE4F11" w14:textId="77777777" w:rsidR="00F41403" w:rsidRDefault="00F41403" w:rsidP="00F41403">
      <w:pPr>
        <w:numPr>
          <w:ilvl w:val="0"/>
          <w:numId w:val="122"/>
        </w:numPr>
      </w:pPr>
      <w:r w:rsidRPr="00041B30">
        <w:t xml:space="preserve">To include the </w:t>
      </w:r>
      <w:r>
        <w:t xml:space="preserve">answer </w:t>
      </w:r>
      <w:r w:rsidRPr="00041B30">
        <w:t xml:space="preserve">values </w:t>
      </w:r>
      <w:r>
        <w:t xml:space="preserve">with the selected question, click </w:t>
      </w:r>
      <w:r w:rsidRPr="00041B30">
        <w:t xml:space="preserve">the </w:t>
      </w:r>
      <w:r w:rsidRPr="00861D94">
        <w:rPr>
          <w:b/>
        </w:rPr>
        <w:t>Include Values</w:t>
      </w:r>
      <w:r>
        <w:t xml:space="preserve"> </w:t>
      </w:r>
      <w:r w:rsidRPr="00C95557">
        <w:t>check</w:t>
      </w:r>
      <w:r>
        <w:t xml:space="preserve"> </w:t>
      </w:r>
      <w:r w:rsidRPr="00C95557">
        <w:t>box</w:t>
      </w:r>
      <w:r w:rsidRPr="00041B30">
        <w:t>.</w:t>
      </w:r>
      <w:r>
        <w:t xml:space="preserve"> </w:t>
      </w:r>
    </w:p>
    <w:p w14:paraId="5DBC1DCF" w14:textId="77777777" w:rsidR="00F41403" w:rsidRPr="008F7276" w:rsidRDefault="00F41403" w:rsidP="00F41403">
      <w:pPr>
        <w:ind w:left="720"/>
      </w:pPr>
      <w:r w:rsidRPr="00861D94">
        <w:rPr>
          <w:b/>
        </w:rPr>
        <w:t xml:space="preserve">Note: </w:t>
      </w:r>
      <w:r w:rsidRPr="008F7276">
        <w:t>This checkbox is selected by default.</w:t>
      </w:r>
    </w:p>
    <w:p w14:paraId="14D077DA" w14:textId="77777777" w:rsidR="00F41403" w:rsidRDefault="00F41403" w:rsidP="00F41403">
      <w:pPr>
        <w:ind w:left="720"/>
      </w:pPr>
      <w:r>
        <w:t xml:space="preserve">You cannot select this check box for questions with </w:t>
      </w:r>
      <w:r w:rsidRPr="00861D94">
        <w:rPr>
          <w:b/>
        </w:rPr>
        <w:t>input</w:t>
      </w:r>
      <w:r>
        <w:t xml:space="preserve"> as the </w:t>
      </w:r>
      <w:r w:rsidRPr="00F17B59">
        <w:rPr>
          <w:b/>
        </w:rPr>
        <w:t>Input Type.</w:t>
      </w:r>
      <w:r>
        <w:t xml:space="preserve"> </w:t>
      </w:r>
    </w:p>
    <w:p w14:paraId="1C929E05" w14:textId="77777777" w:rsidR="00F41403" w:rsidRDefault="00F41403" w:rsidP="00F41403">
      <w:pPr>
        <w:ind w:left="720"/>
      </w:pPr>
    </w:p>
    <w:p w14:paraId="3FC4E5A8" w14:textId="77777777" w:rsidR="00F41403" w:rsidRDefault="00F41403" w:rsidP="00F41403">
      <w:pPr>
        <w:numPr>
          <w:ilvl w:val="0"/>
          <w:numId w:val="122"/>
        </w:numPr>
      </w:pPr>
      <w:r w:rsidRPr="00041B30">
        <w:t xml:space="preserve">Click </w:t>
      </w:r>
      <w:r w:rsidRPr="00041B30">
        <w:rPr>
          <w:b/>
        </w:rPr>
        <w:t>ADD</w:t>
      </w:r>
      <w:r w:rsidRPr="00041B30">
        <w:t xml:space="preserve">. </w:t>
      </w:r>
    </w:p>
    <w:p w14:paraId="563C6514" w14:textId="2E526E02" w:rsidR="00152158" w:rsidRDefault="00F41403" w:rsidP="00152158">
      <w:pPr>
        <w:ind w:left="720"/>
      </w:pPr>
      <w:r>
        <w:t xml:space="preserve">If you had filled up any fields on the Create/Modify Question page, then a confirmation message appears stating that </w:t>
      </w:r>
      <w:r w:rsidRPr="00B702C9">
        <w:t>the search and add action</w:t>
      </w:r>
      <w:r>
        <w:t xml:space="preserve"> will </w:t>
      </w:r>
      <w:r w:rsidRPr="00EF2C99">
        <w:t>overwrite</w:t>
      </w:r>
      <w:r>
        <w:t xml:space="preserve"> any information that you enter on the </w:t>
      </w:r>
      <w:r w:rsidRPr="00EF2C99">
        <w:rPr>
          <w:b/>
        </w:rPr>
        <w:t>Create/Modify Question</w:t>
      </w:r>
      <w:r>
        <w:t xml:space="preserve"> page</w:t>
      </w:r>
      <w:r w:rsidR="00152158">
        <w:t>.</w:t>
      </w:r>
    </w:p>
    <w:p w14:paraId="6526C7B8" w14:textId="77777777" w:rsidR="00F41403" w:rsidRDefault="00F41403" w:rsidP="00F41403">
      <w:pPr>
        <w:ind w:left="720"/>
      </w:pPr>
    </w:p>
    <w:p w14:paraId="1BC8C3AD" w14:textId="77777777" w:rsidR="00F41403" w:rsidRDefault="00F41403" w:rsidP="00F41403">
      <w:pPr>
        <w:numPr>
          <w:ilvl w:val="0"/>
          <w:numId w:val="122"/>
        </w:numPr>
      </w:pPr>
      <w:r w:rsidRPr="00041B30">
        <w:t xml:space="preserve">Click </w:t>
      </w:r>
      <w:r w:rsidRPr="00041B30">
        <w:rPr>
          <w:b/>
        </w:rPr>
        <w:t>OK</w:t>
      </w:r>
      <w:r w:rsidRPr="00041B30">
        <w:t xml:space="preserve">. </w:t>
      </w:r>
    </w:p>
    <w:p w14:paraId="0007718F" w14:textId="77777777" w:rsidR="00F41403" w:rsidRDefault="00F41403" w:rsidP="00F41403">
      <w:pPr>
        <w:ind w:left="720"/>
      </w:pPr>
      <w:r>
        <w:t xml:space="preserve">The question that you selected appears on the </w:t>
      </w:r>
      <w:r w:rsidRPr="00EF2C99">
        <w:rPr>
          <w:b/>
        </w:rPr>
        <w:t>Create/Modify Question</w:t>
      </w:r>
      <w:r>
        <w:t xml:space="preserve"> page</w:t>
      </w:r>
      <w:r w:rsidRPr="00041B30">
        <w:t>.</w:t>
      </w:r>
      <w:r>
        <w:t xml:space="preserve"> </w:t>
      </w:r>
      <w:r>
        <w:br/>
        <w:t xml:space="preserve">If you selected the </w:t>
      </w:r>
      <w:r w:rsidRPr="00640386">
        <w:rPr>
          <w:b/>
        </w:rPr>
        <w:t>Include Values</w:t>
      </w:r>
      <w:r>
        <w:t xml:space="preserve"> check box, the answer values associated with this question also appear on the </w:t>
      </w:r>
      <w:r w:rsidRPr="00EF2C99">
        <w:rPr>
          <w:b/>
        </w:rPr>
        <w:t>Create/Modify Question</w:t>
      </w:r>
      <w:r>
        <w:t xml:space="preserve"> page.</w:t>
      </w:r>
      <w:r w:rsidRPr="00041B30">
        <w:br/>
      </w:r>
    </w:p>
    <w:p w14:paraId="389C26C8" w14:textId="77777777" w:rsidR="00F41403" w:rsidRDefault="00F41403" w:rsidP="00F41403">
      <w:pPr>
        <w:ind w:left="1440"/>
      </w:pPr>
    </w:p>
    <w:p w14:paraId="5988AA76" w14:textId="77777777" w:rsidR="00F41403" w:rsidRDefault="00F41403" w:rsidP="00F41403"/>
    <w:p w14:paraId="6B00563E" w14:textId="77777777" w:rsidR="00F41403" w:rsidRDefault="00F41403" w:rsidP="00F41403">
      <w:pPr>
        <w:pStyle w:val="Heading3"/>
      </w:pPr>
      <w:r>
        <w:br w:type="page"/>
      </w:r>
      <w:bookmarkStart w:id="219" w:name="SearchingForQuestionValue"/>
      <w:bookmarkStart w:id="220" w:name="_Toc452394231"/>
      <w:bookmarkStart w:id="221" w:name="_Toc507159133"/>
      <w:bookmarkEnd w:id="219"/>
      <w:r>
        <w:lastRenderedPageBreak/>
        <w:t xml:space="preserve">Using the </w:t>
      </w:r>
      <w:r w:rsidRPr="00BD2CF5">
        <w:t>Searc</w:t>
      </w:r>
      <w:r>
        <w:t>h</w:t>
      </w:r>
      <w:r w:rsidRPr="00BD2CF5">
        <w:t xml:space="preserve"> </w:t>
      </w:r>
      <w:r>
        <w:t xml:space="preserve">Question </w:t>
      </w:r>
      <w:r w:rsidRPr="00BD2CF5">
        <w:t>Value</w:t>
      </w:r>
      <w:r>
        <w:t>s Window</w:t>
      </w:r>
      <w:bookmarkEnd w:id="220"/>
      <w:bookmarkEnd w:id="221"/>
    </w:p>
    <w:p w14:paraId="06F97F83" w14:textId="77777777" w:rsidR="00F41403" w:rsidRDefault="00F41403" w:rsidP="00F41403"/>
    <w:p w14:paraId="2C9D8927" w14:textId="77777777" w:rsidR="00F41403" w:rsidRDefault="00F41403" w:rsidP="00F41403">
      <w:pPr>
        <w:ind w:right="270"/>
      </w:pPr>
      <w:r>
        <w:t xml:space="preserve">You can access the </w:t>
      </w:r>
      <w:r w:rsidRPr="00640386">
        <w:rPr>
          <w:b/>
        </w:rPr>
        <w:t>Search Question Values</w:t>
      </w:r>
      <w:r>
        <w:t xml:space="preserve"> window from the </w:t>
      </w:r>
      <w:r w:rsidRPr="008D5107">
        <w:rPr>
          <w:b/>
        </w:rPr>
        <w:t>Create/Modify Question</w:t>
      </w:r>
      <w:r>
        <w:t xml:space="preserve"> page when creating a new question or modifying an existing question. It allows you to search for answer values to add to the question.</w:t>
      </w:r>
    </w:p>
    <w:p w14:paraId="32A3585D" w14:textId="77777777" w:rsidR="00F41403" w:rsidRDefault="00F41403" w:rsidP="00F41403"/>
    <w:p w14:paraId="3F81AE4B" w14:textId="77777777" w:rsidR="00F41403" w:rsidRDefault="00F41403" w:rsidP="00F41403">
      <w:r>
        <w:t xml:space="preserve">To search for a question value: </w:t>
      </w:r>
    </w:p>
    <w:p w14:paraId="6D084A29" w14:textId="77777777" w:rsidR="00F41403" w:rsidRPr="00773A26" w:rsidRDefault="00F41403" w:rsidP="00F41403"/>
    <w:p w14:paraId="7211FBB4" w14:textId="51654916" w:rsidR="00F41403" w:rsidRDefault="00F41403" w:rsidP="00F41403">
      <w:pPr>
        <w:numPr>
          <w:ilvl w:val="0"/>
          <w:numId w:val="123"/>
        </w:numPr>
        <w:ind w:right="540"/>
      </w:pPr>
      <w:r>
        <w:t xml:space="preserve">Log on to the application using your </w:t>
      </w:r>
      <w:r w:rsidR="00761DF9">
        <w:t>login</w:t>
      </w:r>
      <w:r>
        <w:t xml:space="preserve"> credentials. </w:t>
      </w:r>
    </w:p>
    <w:p w14:paraId="36F22F7D" w14:textId="77777777" w:rsidR="00F41403" w:rsidRDefault="00F41403" w:rsidP="00F41403">
      <w:pPr>
        <w:ind w:left="720" w:right="540"/>
      </w:pPr>
      <w:r>
        <w:t xml:space="preserve">The CIRRASPEC home page appears. </w:t>
      </w:r>
    </w:p>
    <w:p w14:paraId="04149512" w14:textId="77777777" w:rsidR="00F41403" w:rsidRDefault="00F41403" w:rsidP="00F41403">
      <w:pPr>
        <w:ind w:left="720" w:right="540"/>
      </w:pPr>
    </w:p>
    <w:p w14:paraId="24A79208" w14:textId="77777777" w:rsidR="00F41403" w:rsidRPr="007051E5" w:rsidRDefault="00F41403" w:rsidP="00F41403">
      <w:pPr>
        <w:numPr>
          <w:ilvl w:val="0"/>
          <w:numId w:val="123"/>
        </w:numPr>
        <w:ind w:right="540"/>
      </w:pPr>
      <w:r>
        <w:t xml:space="preserve">Point to the arrow of the </w:t>
      </w:r>
      <w:r>
        <w:rPr>
          <w:b/>
        </w:rPr>
        <w:t xml:space="preserve">IAMS </w:t>
      </w:r>
      <w:r w:rsidRPr="007051E5">
        <w:t>tab, and then click</w:t>
      </w:r>
      <w:r>
        <w:rPr>
          <w:b/>
        </w:rPr>
        <w:t xml:space="preserve"> Question</w:t>
      </w:r>
      <w:r w:rsidRPr="00EC5321">
        <w:rPr>
          <w:b/>
        </w:rPr>
        <w:t xml:space="preserve"> </w:t>
      </w:r>
      <w:r>
        <w:rPr>
          <w:b/>
        </w:rPr>
        <w:t>Designer</w:t>
      </w:r>
      <w:r w:rsidRPr="007051E5">
        <w:t>.</w:t>
      </w:r>
    </w:p>
    <w:p w14:paraId="4B9A031D" w14:textId="77777777" w:rsidR="00F41403" w:rsidRDefault="00F41403" w:rsidP="00F41403">
      <w:pPr>
        <w:ind w:left="720" w:right="540"/>
      </w:pPr>
      <w:r w:rsidRPr="007051E5">
        <w:t xml:space="preserve">The </w:t>
      </w:r>
      <w:r>
        <w:rPr>
          <w:b/>
        </w:rPr>
        <w:t>Q</w:t>
      </w:r>
      <w:r w:rsidRPr="0069626B">
        <w:rPr>
          <w:b/>
        </w:rPr>
        <w:t xml:space="preserve">uestions </w:t>
      </w:r>
      <w:r>
        <w:rPr>
          <w:b/>
        </w:rPr>
        <w:t>S</w:t>
      </w:r>
      <w:r w:rsidRPr="0069626B">
        <w:rPr>
          <w:b/>
        </w:rPr>
        <w:t>earch</w:t>
      </w:r>
      <w:r w:rsidRPr="007051E5">
        <w:t xml:space="preserve"> page appears.</w:t>
      </w:r>
    </w:p>
    <w:p w14:paraId="6E7650F0" w14:textId="77777777" w:rsidR="00F41403" w:rsidRDefault="00F41403" w:rsidP="00F41403">
      <w:pPr>
        <w:ind w:left="720" w:right="540"/>
      </w:pPr>
    </w:p>
    <w:p w14:paraId="4C0C0C7C" w14:textId="77777777" w:rsidR="00F41403" w:rsidRDefault="00F41403" w:rsidP="00F41403">
      <w:pPr>
        <w:numPr>
          <w:ilvl w:val="0"/>
          <w:numId w:val="123"/>
        </w:numPr>
        <w:ind w:right="540"/>
      </w:pPr>
      <w:r>
        <w:t xml:space="preserve">If creating a new question, click the </w:t>
      </w:r>
      <w:r>
        <w:rPr>
          <w:b/>
        </w:rPr>
        <w:t xml:space="preserve">Create New Question </w:t>
      </w:r>
      <w:r w:rsidRPr="00015543">
        <w:t>link</w:t>
      </w:r>
      <w:r w:rsidRPr="00585562">
        <w:t xml:space="preserve">. </w:t>
      </w:r>
    </w:p>
    <w:p w14:paraId="0547D049" w14:textId="77777777" w:rsidR="00F41403" w:rsidRDefault="00F41403" w:rsidP="00F41403">
      <w:pPr>
        <w:ind w:left="720" w:right="540"/>
      </w:pPr>
      <w:r w:rsidRPr="00585562">
        <w:t xml:space="preserve">The </w:t>
      </w:r>
      <w:r w:rsidRPr="007572D9">
        <w:rPr>
          <w:b/>
        </w:rPr>
        <w:t>Create/Modify Question</w:t>
      </w:r>
      <w:r>
        <w:t xml:space="preserve"> page appears. </w:t>
      </w:r>
      <w:r>
        <w:br/>
        <w:t>OR</w:t>
      </w:r>
      <w:r>
        <w:br/>
        <w:t xml:space="preserve">If modifying an existing question, click the row of the question you want to modify and then click </w:t>
      </w:r>
      <w:r w:rsidRPr="008D5107">
        <w:rPr>
          <w:b/>
        </w:rPr>
        <w:t>MODIFY.</w:t>
      </w:r>
      <w:r w:rsidRPr="008D5107">
        <w:rPr>
          <w:b/>
        </w:rPr>
        <w:br/>
      </w:r>
      <w:r w:rsidRPr="00585562">
        <w:t xml:space="preserve">The </w:t>
      </w:r>
      <w:r w:rsidRPr="007572D9">
        <w:rPr>
          <w:b/>
        </w:rPr>
        <w:t>Create/Modify Question</w:t>
      </w:r>
      <w:r>
        <w:t xml:space="preserve"> page appears.</w:t>
      </w:r>
    </w:p>
    <w:p w14:paraId="2F0E2ED4" w14:textId="77777777" w:rsidR="00F41403" w:rsidRDefault="00F41403" w:rsidP="00F41403">
      <w:pPr>
        <w:ind w:left="720" w:right="540"/>
      </w:pPr>
    </w:p>
    <w:p w14:paraId="4E27383B" w14:textId="77777777" w:rsidR="00F41403" w:rsidRDefault="00F41403" w:rsidP="00F41403">
      <w:pPr>
        <w:numPr>
          <w:ilvl w:val="0"/>
          <w:numId w:val="123"/>
        </w:numPr>
        <w:ind w:right="540"/>
      </w:pPr>
      <w:r>
        <w:t xml:space="preserve">Click the </w:t>
      </w:r>
      <w:r w:rsidRPr="00B702C9">
        <w:rPr>
          <w:b/>
        </w:rPr>
        <w:t>Search Values</w:t>
      </w:r>
      <w:r w:rsidRPr="00B702C9">
        <w:t xml:space="preserve"> link. </w:t>
      </w:r>
    </w:p>
    <w:p w14:paraId="39F37E62" w14:textId="77777777" w:rsidR="00C130F6" w:rsidRDefault="00F41403" w:rsidP="00C130F6">
      <w:pPr>
        <w:ind w:left="720" w:right="540"/>
      </w:pPr>
      <w:commentRangeStart w:id="222"/>
      <w:r>
        <w:t xml:space="preserve">A confirmation message appears stating that </w:t>
      </w:r>
      <w:r w:rsidRPr="00B702C9">
        <w:t xml:space="preserve">the search and add action will overwrite any information </w:t>
      </w:r>
      <w:r>
        <w:t xml:space="preserve">that you have already entered on the </w:t>
      </w:r>
      <w:r w:rsidRPr="00EF2C99">
        <w:rPr>
          <w:b/>
        </w:rPr>
        <w:t>Create/Modify Question</w:t>
      </w:r>
      <w:r>
        <w:t xml:space="preserve"> page</w:t>
      </w:r>
      <w:r w:rsidRPr="00B702C9">
        <w:t xml:space="preserve">. </w:t>
      </w:r>
      <w:commentRangeEnd w:id="222"/>
      <w:r w:rsidR="00152158">
        <w:rPr>
          <w:rStyle w:val="CommentReference"/>
        </w:rPr>
        <w:commentReference w:id="222"/>
      </w:r>
    </w:p>
    <w:p w14:paraId="45AED997" w14:textId="30E19435" w:rsidR="00F41403" w:rsidRDefault="00F41403" w:rsidP="00C130F6">
      <w:pPr>
        <w:pStyle w:val="ListParagraph"/>
        <w:numPr>
          <w:ilvl w:val="0"/>
          <w:numId w:val="123"/>
        </w:numPr>
        <w:ind w:right="540"/>
      </w:pPr>
      <w:r>
        <w:t xml:space="preserve">Click </w:t>
      </w:r>
      <w:r w:rsidRPr="00C130F6">
        <w:rPr>
          <w:b/>
        </w:rPr>
        <w:t>OK</w:t>
      </w:r>
      <w:r w:rsidRPr="00B702C9">
        <w:t xml:space="preserve">. </w:t>
      </w:r>
    </w:p>
    <w:p w14:paraId="6E735388" w14:textId="354A85F5" w:rsidR="00F41403" w:rsidRDefault="00F41403" w:rsidP="00AF7C4E">
      <w:pPr>
        <w:ind w:left="720" w:right="540"/>
      </w:pPr>
      <w:r>
        <w:t xml:space="preserve">The </w:t>
      </w:r>
      <w:r w:rsidRPr="004C58D7">
        <w:rPr>
          <w:b/>
        </w:rPr>
        <w:t>Search Question Values</w:t>
      </w:r>
      <w:r w:rsidRPr="00B702C9">
        <w:t xml:space="preserve"> window </w:t>
      </w:r>
      <w:r>
        <w:t>appears</w:t>
      </w:r>
      <w:r w:rsidRPr="00B702C9">
        <w:t>.</w:t>
      </w:r>
    </w:p>
    <w:p w14:paraId="0701D87B" w14:textId="77777777" w:rsidR="00AF7C4E" w:rsidRDefault="00AF7C4E" w:rsidP="00AF7C4E">
      <w:pPr>
        <w:ind w:left="720" w:right="540"/>
      </w:pPr>
    </w:p>
    <w:p w14:paraId="336C86A1" w14:textId="00CBE72C" w:rsidR="00F41403" w:rsidRPr="00E66AAA" w:rsidRDefault="00F41403" w:rsidP="00AF7C4E">
      <w:pPr>
        <w:numPr>
          <w:ilvl w:val="0"/>
          <w:numId w:val="123"/>
        </w:numPr>
        <w:ind w:right="540"/>
      </w:pPr>
      <w:r>
        <w:t xml:space="preserve">Click </w:t>
      </w:r>
      <w:r w:rsidRPr="00C21904">
        <w:rPr>
          <w:b/>
        </w:rPr>
        <w:t>SEARCH</w:t>
      </w:r>
      <w:r>
        <w:rPr>
          <w:b/>
        </w:rPr>
        <w:t xml:space="preserve"> </w:t>
      </w:r>
      <w:r w:rsidRPr="008D5107">
        <w:t xml:space="preserve">to display all </w:t>
      </w:r>
      <w:r>
        <w:t xml:space="preserve">question </w:t>
      </w:r>
      <w:r w:rsidRPr="008D5107">
        <w:t>values</w:t>
      </w:r>
      <w:r>
        <w:t xml:space="preserve">. </w:t>
      </w:r>
      <w:r>
        <w:br/>
        <w:t>All values appear on the</w:t>
      </w:r>
      <w:r w:rsidRPr="00640386">
        <w:t xml:space="preserve"> </w:t>
      </w:r>
      <w:r>
        <w:rPr>
          <w:b/>
        </w:rPr>
        <w:t>Value</w:t>
      </w:r>
      <w:r w:rsidRPr="002D238A">
        <w:rPr>
          <w:b/>
        </w:rPr>
        <w:t xml:space="preserve"> Results</w:t>
      </w:r>
      <w:r>
        <w:t xml:space="preserve"> list.OR</w:t>
      </w:r>
    </w:p>
    <w:p w14:paraId="6575AFBE" w14:textId="77777777" w:rsidR="00F41403" w:rsidRDefault="00F41403" w:rsidP="00F41403">
      <w:pPr>
        <w:tabs>
          <w:tab w:val="left" w:pos="720"/>
        </w:tabs>
        <w:ind w:right="720"/>
      </w:pPr>
      <w:r>
        <w:tab/>
        <w:t xml:space="preserve">In the box, type the question value that you want to search for, and then click </w:t>
      </w:r>
      <w:r w:rsidRPr="00800312">
        <w:rPr>
          <w:b/>
        </w:rPr>
        <w:t>SEARCH</w:t>
      </w:r>
      <w:r>
        <w:t>.</w:t>
      </w:r>
    </w:p>
    <w:p w14:paraId="6EE40362" w14:textId="77777777" w:rsidR="00F41403" w:rsidDel="00C21904" w:rsidRDefault="00F41403" w:rsidP="00F41403">
      <w:pPr>
        <w:tabs>
          <w:tab w:val="left" w:pos="630"/>
        </w:tabs>
        <w:ind w:left="720" w:right="720"/>
      </w:pPr>
      <w:r w:rsidRPr="00EA7618">
        <w:rPr>
          <w:b/>
        </w:rPr>
        <w:t>Note:</w:t>
      </w:r>
      <w:r>
        <w:t xml:space="preserve"> You can type the entire value or part of it with an asterisk (*).</w:t>
      </w:r>
    </w:p>
    <w:p w14:paraId="3C62AE01" w14:textId="28DE8B3E" w:rsidR="00F41403" w:rsidRDefault="00F41403" w:rsidP="00F41403">
      <w:pPr>
        <w:ind w:left="720" w:right="540"/>
      </w:pPr>
      <w:r>
        <w:t>All values that match your search criteria</w:t>
      </w:r>
      <w:r w:rsidRPr="00640386">
        <w:rPr>
          <w:b/>
        </w:rPr>
        <w:t xml:space="preserve"> </w:t>
      </w:r>
      <w:r>
        <w:t>appear in the</w:t>
      </w:r>
      <w:r w:rsidRPr="00640386">
        <w:t xml:space="preserve"> </w:t>
      </w:r>
      <w:r>
        <w:rPr>
          <w:b/>
        </w:rPr>
        <w:t>Value</w:t>
      </w:r>
      <w:r w:rsidRPr="002D238A">
        <w:rPr>
          <w:b/>
        </w:rPr>
        <w:t xml:space="preserve"> Results</w:t>
      </w:r>
      <w:r>
        <w:t xml:space="preserve"> list.</w:t>
      </w:r>
    </w:p>
    <w:p w14:paraId="30BA2951" w14:textId="77777777" w:rsidR="00F41403" w:rsidRDefault="00F41403" w:rsidP="00F41403">
      <w:pPr>
        <w:ind w:left="720" w:right="540"/>
      </w:pPr>
      <w:r w:rsidRPr="006C6480">
        <w:rPr>
          <w:noProof/>
        </w:rPr>
        <w:drawing>
          <wp:inline distT="0" distB="0" distL="0" distR="0" wp14:anchorId="4852E11A" wp14:editId="1E13E2D4">
            <wp:extent cx="5381625" cy="2933700"/>
            <wp:effectExtent l="19050" t="19050" r="28575" b="19050"/>
            <wp:docPr id="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33700"/>
                    </a:xfrm>
                    <a:prstGeom prst="rect">
                      <a:avLst/>
                    </a:prstGeom>
                    <a:noFill/>
                    <a:ln w="3175">
                      <a:solidFill>
                        <a:schemeClr val="tx1"/>
                      </a:solidFill>
                    </a:ln>
                  </pic:spPr>
                </pic:pic>
              </a:graphicData>
            </a:graphic>
          </wp:inline>
        </w:drawing>
      </w:r>
    </w:p>
    <w:p w14:paraId="70CFD0CE" w14:textId="77777777" w:rsidR="00F41403" w:rsidRDefault="00F41403" w:rsidP="00F41403">
      <w:pPr>
        <w:pStyle w:val="Figure"/>
        <w:tabs>
          <w:tab w:val="clear" w:pos="1710"/>
        </w:tabs>
        <w:ind w:left="2070" w:hanging="1350"/>
      </w:pPr>
      <w:r>
        <w:t>Search Question Values window</w:t>
      </w:r>
    </w:p>
    <w:p w14:paraId="6F8A5A81" w14:textId="77777777" w:rsidR="00F41403" w:rsidRDefault="00F41403" w:rsidP="00F41403">
      <w:pPr>
        <w:ind w:left="720" w:right="540"/>
      </w:pPr>
    </w:p>
    <w:p w14:paraId="29BF07D1" w14:textId="77777777" w:rsidR="00F41403" w:rsidRDefault="00F41403" w:rsidP="00F41403">
      <w:pPr>
        <w:numPr>
          <w:ilvl w:val="0"/>
          <w:numId w:val="123"/>
        </w:numPr>
        <w:ind w:right="540"/>
      </w:pPr>
      <w:r>
        <w:t>To add a question value, c</w:t>
      </w:r>
      <w:r w:rsidRPr="002D238A">
        <w:t>lick the</w:t>
      </w:r>
      <w:r>
        <w:t xml:space="preserve"> row of the</w:t>
      </w:r>
      <w:r w:rsidRPr="002D238A">
        <w:t xml:space="preserve"> </w:t>
      </w:r>
      <w:r>
        <w:t>value</w:t>
      </w:r>
      <w:r w:rsidRPr="002D238A">
        <w:t xml:space="preserve"> that you want to add. </w:t>
      </w:r>
    </w:p>
    <w:p w14:paraId="209BA7A2" w14:textId="77777777" w:rsidR="00F41403" w:rsidRDefault="00F41403" w:rsidP="00F41403">
      <w:pPr>
        <w:ind w:left="720" w:right="540"/>
      </w:pPr>
      <w:r w:rsidRPr="002D238A">
        <w:t xml:space="preserve">The </w:t>
      </w:r>
      <w:r>
        <w:t>value appears i</w:t>
      </w:r>
      <w:r w:rsidRPr="002D238A">
        <w:t xml:space="preserve">n the </w:t>
      </w:r>
      <w:r w:rsidRPr="002D238A">
        <w:rPr>
          <w:b/>
        </w:rPr>
        <w:t xml:space="preserve">Selected </w:t>
      </w:r>
      <w:r>
        <w:rPr>
          <w:b/>
        </w:rPr>
        <w:t xml:space="preserve">Values </w:t>
      </w:r>
      <w:r w:rsidRPr="002D238A">
        <w:t xml:space="preserve">list. </w:t>
      </w:r>
    </w:p>
    <w:p w14:paraId="0E7AA901" w14:textId="77777777" w:rsidR="00F41403" w:rsidRDefault="00F41403" w:rsidP="00F41403">
      <w:pPr>
        <w:ind w:left="720" w:right="540"/>
      </w:pPr>
      <w:r w:rsidRPr="002D238A">
        <w:rPr>
          <w:b/>
        </w:rPr>
        <w:t xml:space="preserve">Note: </w:t>
      </w:r>
      <w:r w:rsidRPr="004C58D7">
        <w:t>You can add multiple values to this list.</w:t>
      </w:r>
      <w:r>
        <w:br/>
        <w:t>OR</w:t>
      </w:r>
      <w:r>
        <w:br/>
      </w:r>
      <w:r w:rsidRPr="004F5562">
        <w:t>To add</w:t>
      </w:r>
      <w:r>
        <w:t xml:space="preserve"> question values that are grouped together based on Concept Code, click the link in the </w:t>
      </w:r>
      <w:r w:rsidRPr="006E52BB">
        <w:rPr>
          <w:b/>
        </w:rPr>
        <w:t xml:space="preserve">Group </w:t>
      </w:r>
      <w:r>
        <w:t>column for one of the values you want to add.</w:t>
      </w:r>
      <w:r>
        <w:br/>
        <w:t xml:space="preserve">All values associated with that group appear in the </w:t>
      </w:r>
      <w:r w:rsidRPr="006E52BB">
        <w:rPr>
          <w:b/>
        </w:rPr>
        <w:t>Selected Values</w:t>
      </w:r>
      <w:r>
        <w:t xml:space="preserve"> list.</w:t>
      </w:r>
    </w:p>
    <w:p w14:paraId="12B232DB" w14:textId="77777777" w:rsidR="00F41403" w:rsidRDefault="00F41403" w:rsidP="00F41403">
      <w:pPr>
        <w:numPr>
          <w:ilvl w:val="0"/>
          <w:numId w:val="123"/>
        </w:numPr>
      </w:pPr>
      <w:r>
        <w:t xml:space="preserve">To delete a value from the selected list, click the trash can icon </w:t>
      </w:r>
      <w:r>
        <w:rPr>
          <w:noProof/>
        </w:rPr>
        <w:drawing>
          <wp:inline distT="0" distB="0" distL="0" distR="0" wp14:anchorId="47ADAC0D" wp14:editId="6CAE3A53">
            <wp:extent cx="233045" cy="215900"/>
            <wp:effectExtent l="0" t="0" r="0" b="0"/>
            <wp:docPr id="51" name="Picture 51"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rash can ic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045" cy="215900"/>
                    </a:xfrm>
                    <a:prstGeom prst="rect">
                      <a:avLst/>
                    </a:prstGeom>
                    <a:noFill/>
                    <a:ln>
                      <a:noFill/>
                    </a:ln>
                  </pic:spPr>
                </pic:pic>
              </a:graphicData>
            </a:graphic>
          </wp:inline>
        </w:drawing>
      </w:r>
      <w:r>
        <w:t xml:space="preserve"> for the appropriate value.</w:t>
      </w:r>
      <w:r>
        <w:br/>
        <w:t xml:space="preserve">The value is removed from the </w:t>
      </w:r>
      <w:r w:rsidRPr="002D238A">
        <w:rPr>
          <w:b/>
        </w:rPr>
        <w:t xml:space="preserve">Selected </w:t>
      </w:r>
      <w:r>
        <w:rPr>
          <w:b/>
        </w:rPr>
        <w:t xml:space="preserve">Values </w:t>
      </w:r>
      <w:r>
        <w:t>list.</w:t>
      </w:r>
    </w:p>
    <w:p w14:paraId="5955A478" w14:textId="77777777" w:rsidR="00F41403" w:rsidRDefault="00F41403" w:rsidP="00F41403">
      <w:pPr>
        <w:ind w:left="720"/>
      </w:pPr>
    </w:p>
    <w:p w14:paraId="4593702D" w14:textId="77777777" w:rsidR="00F41403" w:rsidRDefault="00F41403" w:rsidP="00F41403">
      <w:pPr>
        <w:numPr>
          <w:ilvl w:val="0"/>
          <w:numId w:val="123"/>
        </w:numPr>
      </w:pPr>
      <w:r w:rsidRPr="00041B30">
        <w:t xml:space="preserve">Click </w:t>
      </w:r>
      <w:r w:rsidRPr="00041B30">
        <w:rPr>
          <w:b/>
        </w:rPr>
        <w:t>ADD</w:t>
      </w:r>
      <w:r w:rsidRPr="00041B30">
        <w:t xml:space="preserve">. </w:t>
      </w:r>
    </w:p>
    <w:p w14:paraId="44434D5B" w14:textId="77777777" w:rsidR="00F41403" w:rsidRDefault="00F41403" w:rsidP="00F41403">
      <w:pPr>
        <w:ind w:left="720" w:right="540"/>
      </w:pPr>
      <w:r>
        <w:t xml:space="preserve">The </w:t>
      </w:r>
      <w:r w:rsidRPr="00617493">
        <w:rPr>
          <w:b/>
        </w:rPr>
        <w:t>Search Question Values</w:t>
      </w:r>
      <w:r>
        <w:t xml:space="preserve"> pop-up closes and the value you selected appears on the </w:t>
      </w:r>
      <w:r w:rsidRPr="00EF2C99">
        <w:rPr>
          <w:b/>
        </w:rPr>
        <w:t>Create/Modify Question</w:t>
      </w:r>
      <w:r>
        <w:t xml:space="preserve"> page</w:t>
      </w:r>
      <w:r w:rsidRPr="00041B30">
        <w:t>.</w:t>
      </w:r>
    </w:p>
    <w:p w14:paraId="64FB822F" w14:textId="77777777" w:rsidR="00F41403" w:rsidRDefault="00F41403" w:rsidP="00F41403">
      <w:pPr>
        <w:ind w:left="720" w:right="540"/>
      </w:pPr>
    </w:p>
    <w:p w14:paraId="1FBE3505" w14:textId="2AC2AD84" w:rsidR="00F41403" w:rsidRDefault="00F41403" w:rsidP="000A0AA9">
      <w:pPr>
        <w:pStyle w:val="Heading1"/>
      </w:pPr>
      <w:r>
        <w:br w:type="page"/>
      </w:r>
      <w:bookmarkStart w:id="223" w:name="_Toc507159134"/>
      <w:r w:rsidR="00CF5A44">
        <w:lastRenderedPageBreak/>
        <w:t>Create and Manage Forms</w:t>
      </w:r>
      <w:bookmarkEnd w:id="223"/>
    </w:p>
    <w:p w14:paraId="54D3012D" w14:textId="77777777" w:rsidR="00CF5A44" w:rsidRDefault="00CF5A44" w:rsidP="00F41403">
      <w:pPr>
        <w:pStyle w:val="Heading3"/>
        <w:rPr>
          <w:rFonts w:ascii="Arial" w:hAnsi="Arial" w:cs="Arial"/>
          <w:b w:val="0"/>
          <w:lang w:val="en-US" w:eastAsia="en-US"/>
        </w:rPr>
      </w:pPr>
      <w:bookmarkStart w:id="224" w:name="_Toc452394233"/>
    </w:p>
    <w:p w14:paraId="3CD911FD" w14:textId="6AEE58D6" w:rsidR="00F41403" w:rsidRDefault="00F41403" w:rsidP="00F41403">
      <w:pPr>
        <w:pStyle w:val="Heading3"/>
      </w:pPr>
      <w:bookmarkStart w:id="225" w:name="_Toc507159135"/>
      <w:r>
        <w:t>Viewing a List of Forms</w:t>
      </w:r>
      <w:bookmarkEnd w:id="224"/>
      <w:bookmarkEnd w:id="225"/>
      <w:r>
        <w:t xml:space="preserve"> </w:t>
      </w:r>
    </w:p>
    <w:p w14:paraId="6E93DF97" w14:textId="77777777" w:rsidR="00F41403" w:rsidRPr="00D47E93" w:rsidRDefault="00F41403" w:rsidP="00F41403"/>
    <w:p w14:paraId="39F5850A" w14:textId="77777777" w:rsidR="00F41403" w:rsidRDefault="00F41403" w:rsidP="00F41403">
      <w:r>
        <w:t xml:space="preserve">To view a list of data collection forms: </w:t>
      </w:r>
    </w:p>
    <w:p w14:paraId="1AFD9ABD" w14:textId="77777777" w:rsidR="00F41403" w:rsidRDefault="00F41403" w:rsidP="00F41403"/>
    <w:p w14:paraId="0E2610CA" w14:textId="7F8875CB" w:rsidR="00F41403" w:rsidRDefault="00F41403" w:rsidP="00F41403">
      <w:pPr>
        <w:numPr>
          <w:ilvl w:val="0"/>
          <w:numId w:val="82"/>
        </w:numPr>
      </w:pPr>
      <w:r>
        <w:t xml:space="preserve">Log on to the application using your </w:t>
      </w:r>
      <w:r w:rsidR="00761DF9">
        <w:t>login</w:t>
      </w:r>
      <w:r>
        <w:t xml:space="preserve"> credentials. </w:t>
      </w:r>
    </w:p>
    <w:p w14:paraId="655EDDD6" w14:textId="77777777" w:rsidR="00F41403" w:rsidRDefault="00F41403" w:rsidP="00F41403">
      <w:pPr>
        <w:ind w:left="720"/>
      </w:pPr>
      <w:r>
        <w:t xml:space="preserve">The CIRRASPEC home page appears. </w:t>
      </w:r>
    </w:p>
    <w:p w14:paraId="03714D63" w14:textId="77777777" w:rsidR="00F41403" w:rsidRDefault="00F41403" w:rsidP="00F41403">
      <w:pPr>
        <w:ind w:left="720"/>
      </w:pPr>
    </w:p>
    <w:p w14:paraId="2CB27EFF" w14:textId="77777777" w:rsidR="00F41403" w:rsidRDefault="00F41403" w:rsidP="00F41403">
      <w:pPr>
        <w:numPr>
          <w:ilvl w:val="0"/>
          <w:numId w:val="82"/>
        </w:numPr>
      </w:pPr>
      <w:r>
        <w:t xml:space="preserve">Point to the arrow of the </w:t>
      </w:r>
      <w:r w:rsidRPr="00584C3D">
        <w:rPr>
          <w:b/>
        </w:rPr>
        <w:t>IAMS</w:t>
      </w:r>
      <w:r>
        <w:t xml:space="preserve"> tab, and then click </w:t>
      </w:r>
      <w:r w:rsidRPr="00584C3D">
        <w:rPr>
          <w:b/>
        </w:rPr>
        <w:t>Forms Designer</w:t>
      </w:r>
      <w:r>
        <w:t>.</w:t>
      </w:r>
    </w:p>
    <w:p w14:paraId="56BEC0AC" w14:textId="77777777" w:rsidR="00F41403" w:rsidRDefault="00F41403" w:rsidP="00F41403">
      <w:pPr>
        <w:ind w:left="720"/>
      </w:pPr>
      <w:r>
        <w:t xml:space="preserve">The </w:t>
      </w:r>
      <w:r>
        <w:rPr>
          <w:b/>
        </w:rPr>
        <w:t>F</w:t>
      </w:r>
      <w:r w:rsidRPr="003B62C3">
        <w:rPr>
          <w:b/>
        </w:rPr>
        <w:t>orms</w:t>
      </w:r>
      <w:r>
        <w:rPr>
          <w:b/>
        </w:rPr>
        <w:t xml:space="preserve"> S</w:t>
      </w:r>
      <w:r w:rsidRPr="003B62C3">
        <w:rPr>
          <w:b/>
        </w:rPr>
        <w:t>earch</w:t>
      </w:r>
      <w:r>
        <w:t xml:space="preserve"> page appears. </w:t>
      </w:r>
      <w:r>
        <w:br/>
      </w:r>
    </w:p>
    <w:p w14:paraId="6EF25DA0" w14:textId="77777777" w:rsidR="00F41403" w:rsidRDefault="00F41403" w:rsidP="00F41403">
      <w:pPr>
        <w:ind w:left="720"/>
      </w:pPr>
      <w:r>
        <w:rPr>
          <w:noProof/>
        </w:rPr>
        <w:drawing>
          <wp:inline distT="0" distB="0" distL="0" distR="0" wp14:anchorId="7300668E" wp14:editId="716B3EB5">
            <wp:extent cx="6259484" cy="2928048"/>
            <wp:effectExtent l="19050" t="19050" r="27305" b="2476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72192" cy="2933992"/>
                    </a:xfrm>
                    <a:prstGeom prst="rect">
                      <a:avLst/>
                    </a:prstGeom>
                    <a:ln w="3175">
                      <a:solidFill>
                        <a:schemeClr val="tx1"/>
                      </a:solidFill>
                    </a:ln>
                  </pic:spPr>
                </pic:pic>
              </a:graphicData>
            </a:graphic>
          </wp:inline>
        </w:drawing>
      </w:r>
    </w:p>
    <w:p w14:paraId="62FEA67A" w14:textId="77777777" w:rsidR="00F41403" w:rsidRDefault="00F41403" w:rsidP="00F41403">
      <w:pPr>
        <w:pStyle w:val="Figure"/>
        <w:tabs>
          <w:tab w:val="clear" w:pos="1710"/>
        </w:tabs>
        <w:ind w:left="2070" w:hanging="1350"/>
      </w:pPr>
      <w:r>
        <w:t>Forms Search page</w:t>
      </w:r>
    </w:p>
    <w:p w14:paraId="2DDD6DAA" w14:textId="357CFD0D" w:rsidR="00F41403" w:rsidRDefault="00F41403" w:rsidP="00F41403"/>
    <w:p w14:paraId="22C4E1F6" w14:textId="3DF1CCE5" w:rsidR="00F41403" w:rsidRDefault="00F41403" w:rsidP="00F41403">
      <w:pPr>
        <w:ind w:left="720"/>
      </w:pPr>
      <w:r w:rsidRPr="008B5A78">
        <w:rPr>
          <w:b/>
        </w:rPr>
        <w:t>Note:</w:t>
      </w:r>
      <w:r>
        <w:t xml:space="preserve"> To re-sort the list, click </w:t>
      </w:r>
      <w:r>
        <w:rPr>
          <w:lang w:eastAsia="x-none"/>
        </w:rPr>
        <w:t xml:space="preserve">the </w:t>
      </w:r>
      <w:r w:rsidRPr="0033438F">
        <w:rPr>
          <w:lang w:eastAsia="x-none"/>
        </w:rPr>
        <w:t>header</w:t>
      </w:r>
      <w:r>
        <w:rPr>
          <w:lang w:eastAsia="x-none"/>
        </w:rPr>
        <w:t xml:space="preserve"> of the column by which you want to sort.</w:t>
      </w:r>
      <w:r>
        <w:t xml:space="preserve"> For more information about other ways to sort the list, see </w:t>
      </w:r>
      <w:hyperlink w:anchor="_Sorting_Search_Results_4" w:history="1">
        <w:r w:rsidRPr="00413008">
          <w:rPr>
            <w:rStyle w:val="Hyperlink"/>
            <w:b/>
          </w:rPr>
          <w:t>Sorting Search Results</w:t>
        </w:r>
      </w:hyperlink>
      <w:r>
        <w:t xml:space="preserve"> </w:t>
      </w:r>
    </w:p>
    <w:p w14:paraId="546AA6EC" w14:textId="77777777" w:rsidR="00AF7C4E" w:rsidRDefault="00AF7C4E" w:rsidP="00F41403">
      <w:pPr>
        <w:ind w:left="720"/>
      </w:pPr>
    </w:p>
    <w:p w14:paraId="36A3E5DF" w14:textId="229C926A" w:rsidR="00F41403" w:rsidRDefault="00F41403" w:rsidP="00F41403">
      <w:pPr>
        <w:ind w:right="540"/>
      </w:pPr>
      <w:r>
        <w:t>On the forms search page, you can initiate the following tasks:</w:t>
      </w:r>
    </w:p>
    <w:p w14:paraId="48B67015" w14:textId="77777777" w:rsidR="00F41403" w:rsidRDefault="00F41403" w:rsidP="00F41403">
      <w:pPr>
        <w:numPr>
          <w:ilvl w:val="0"/>
          <w:numId w:val="30"/>
        </w:numPr>
        <w:ind w:right="540"/>
      </w:pPr>
      <w:r w:rsidRPr="00FD36AA">
        <w:rPr>
          <w:b/>
          <w:lang w:eastAsia="x-none"/>
        </w:rPr>
        <w:t xml:space="preserve">Print a </w:t>
      </w:r>
      <w:r>
        <w:rPr>
          <w:b/>
          <w:lang w:eastAsia="x-none"/>
        </w:rPr>
        <w:t>forms</w:t>
      </w:r>
      <w:r w:rsidRPr="00FD36AA">
        <w:rPr>
          <w:b/>
          <w:lang w:eastAsia="x-none"/>
        </w:rPr>
        <w:t xml:space="preserve"> list as an excel spreadsheet:</w:t>
      </w:r>
      <w:r>
        <w:rPr>
          <w:lang w:eastAsia="x-none"/>
        </w:rPr>
        <w:t xml:space="preserve"> Click the </w:t>
      </w:r>
      <w:r w:rsidRPr="00FF0EA7">
        <w:rPr>
          <w:b/>
          <w:lang w:eastAsia="x-none"/>
        </w:rPr>
        <w:t xml:space="preserve">Export </w:t>
      </w:r>
      <w:r>
        <w:rPr>
          <w:b/>
          <w:lang w:eastAsia="x-none"/>
        </w:rPr>
        <w:t xml:space="preserve">current view </w:t>
      </w:r>
      <w:r w:rsidRPr="00FF0EA7">
        <w:rPr>
          <w:b/>
          <w:lang w:eastAsia="x-none"/>
        </w:rPr>
        <w:t>to CSV</w:t>
      </w:r>
      <w:r>
        <w:rPr>
          <w:lang w:eastAsia="x-none"/>
        </w:rPr>
        <w:t xml:space="preserve"> icon </w:t>
      </w:r>
      <w:r>
        <w:rPr>
          <w:noProof/>
        </w:rPr>
        <w:drawing>
          <wp:inline distT="0" distB="0" distL="0" distR="0" wp14:anchorId="3A519FF6" wp14:editId="68728418">
            <wp:extent cx="266065" cy="266065"/>
            <wp:effectExtent l="0" t="0" r="635"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a:extLst>
                        <a:ext uri="{28A0092B-C50C-407E-A947-70E740481C1C}">
                          <a14:useLocalDpi xmlns:a14="http://schemas.microsoft.com/office/drawing/2010/main" val="0"/>
                        </a:ext>
                      </a:extLst>
                    </a:blip>
                    <a:srcRect l="21729" t="28477" r="75697" b="68285"/>
                    <a:stretch>
                      <a:fillRect/>
                    </a:stretch>
                  </pic:blipFill>
                  <pic:spPr bwMode="auto">
                    <a:xfrm>
                      <a:off x="0" y="0"/>
                      <a:ext cx="266065" cy="266065"/>
                    </a:xfrm>
                    <a:prstGeom prst="rect">
                      <a:avLst/>
                    </a:prstGeom>
                    <a:noFill/>
                    <a:ln>
                      <a:noFill/>
                    </a:ln>
                  </pic:spPr>
                </pic:pic>
              </a:graphicData>
            </a:graphic>
          </wp:inline>
        </w:drawing>
      </w:r>
      <w:r>
        <w:t xml:space="preserve">, and then in the </w:t>
      </w:r>
      <w:r w:rsidRPr="00D219DF">
        <w:rPr>
          <w:b/>
        </w:rPr>
        <w:t>File Download</w:t>
      </w:r>
      <w:r>
        <w:t xml:space="preserve"> window, click </w:t>
      </w:r>
      <w:r w:rsidRPr="00FD36AA">
        <w:rPr>
          <w:b/>
        </w:rPr>
        <w:t>Save</w:t>
      </w:r>
      <w:r>
        <w:t xml:space="preserve">. The form list file is saved to your desktop for viewing/printing. </w:t>
      </w:r>
      <w:r>
        <w:br/>
      </w:r>
    </w:p>
    <w:p w14:paraId="19F6A7D4" w14:textId="004E3FFE" w:rsidR="00F41403" w:rsidRPr="00A4438C" w:rsidRDefault="00F41403" w:rsidP="00F41403">
      <w:pPr>
        <w:numPr>
          <w:ilvl w:val="0"/>
          <w:numId w:val="30"/>
        </w:numPr>
        <w:ind w:right="540"/>
      </w:pPr>
      <w:r>
        <w:rPr>
          <w:b/>
        </w:rPr>
        <w:t>S</w:t>
      </w:r>
      <w:r w:rsidRPr="00F633DB">
        <w:rPr>
          <w:b/>
        </w:rPr>
        <w:t>earch</w:t>
      </w:r>
      <w:r>
        <w:rPr>
          <w:b/>
        </w:rPr>
        <w:t xml:space="preserve"> for a form</w:t>
      </w:r>
      <w:r>
        <w:t xml:space="preserve">: </w:t>
      </w:r>
      <w:r w:rsidRPr="00FD36AA">
        <w:t xml:space="preserve">For more information about how to </w:t>
      </w:r>
      <w:r>
        <w:t>search for</w:t>
      </w:r>
      <w:r w:rsidRPr="00FD36AA">
        <w:t xml:space="preserve"> </w:t>
      </w:r>
      <w:r>
        <w:t>a specific form or a group of forms</w:t>
      </w:r>
      <w:r w:rsidRPr="00FD36AA">
        <w:t>, see</w:t>
      </w:r>
      <w:r>
        <w:t xml:space="preserve"> </w:t>
      </w:r>
      <w:hyperlink w:anchor="PerformingFormsSearch" w:history="1">
        <w:r w:rsidRPr="001B05BA">
          <w:rPr>
            <w:rStyle w:val="Hyperlink"/>
            <w:b/>
          </w:rPr>
          <w:t>Search</w:t>
        </w:r>
        <w:r>
          <w:rPr>
            <w:rStyle w:val="Hyperlink"/>
            <w:b/>
          </w:rPr>
          <w:t xml:space="preserve">ing for a </w:t>
        </w:r>
        <w:r w:rsidRPr="001B05BA">
          <w:rPr>
            <w:rStyle w:val="Hyperlink"/>
            <w:b/>
          </w:rPr>
          <w:t>Form</w:t>
        </w:r>
      </w:hyperlink>
      <w:r>
        <w:t>.</w:t>
      </w:r>
      <w:r>
        <w:br/>
      </w:r>
    </w:p>
    <w:p w14:paraId="26912D75" w14:textId="54F99BBC" w:rsidR="00F41403" w:rsidRDefault="00F41403" w:rsidP="00F41403">
      <w:pPr>
        <w:numPr>
          <w:ilvl w:val="0"/>
          <w:numId w:val="30"/>
        </w:numPr>
        <w:ind w:right="540"/>
      </w:pPr>
      <w:r w:rsidRPr="00F63ACA">
        <w:rPr>
          <w:b/>
          <w:lang w:eastAsia="x-none"/>
        </w:rPr>
        <w:t>View details of a form:</w:t>
      </w:r>
      <w:r>
        <w:rPr>
          <w:lang w:eastAsia="x-none"/>
        </w:rPr>
        <w:t xml:space="preserve"> </w:t>
      </w:r>
      <w:r w:rsidRPr="00FD36AA">
        <w:t xml:space="preserve">For more information about how to view the details of a </w:t>
      </w:r>
      <w:r>
        <w:t>form</w:t>
      </w:r>
      <w:r w:rsidRPr="00FD36AA">
        <w:t xml:space="preserve">, see </w:t>
      </w:r>
      <w:hyperlink w:anchor="ViewFormDetails" w:history="1">
        <w:r w:rsidRPr="00F63ACA">
          <w:rPr>
            <w:rStyle w:val="Hyperlink"/>
            <w:b/>
          </w:rPr>
          <w:t>Viewing the Form Details</w:t>
        </w:r>
      </w:hyperlink>
      <w:r>
        <w:t>.</w:t>
      </w:r>
      <w:r>
        <w:br/>
      </w:r>
    </w:p>
    <w:p w14:paraId="2A89B93F" w14:textId="06D85870" w:rsidR="00F41403" w:rsidRDefault="00F41403" w:rsidP="00F41403">
      <w:pPr>
        <w:numPr>
          <w:ilvl w:val="0"/>
          <w:numId w:val="30"/>
        </w:numPr>
        <w:ind w:right="540"/>
      </w:pPr>
      <w:r w:rsidRPr="00CA5771">
        <w:rPr>
          <w:b/>
        </w:rPr>
        <w:t xml:space="preserve">Create a new </w:t>
      </w:r>
      <w:r>
        <w:rPr>
          <w:b/>
        </w:rPr>
        <w:t>form</w:t>
      </w:r>
      <w:r w:rsidRPr="00CA5771">
        <w:rPr>
          <w:b/>
        </w:rPr>
        <w:t>:</w:t>
      </w:r>
      <w:r>
        <w:t xml:space="preserve"> </w:t>
      </w:r>
      <w:r w:rsidRPr="00FD36AA">
        <w:t xml:space="preserve">For more information about how to </w:t>
      </w:r>
      <w:r>
        <w:t>create a new</w:t>
      </w:r>
      <w:r w:rsidRPr="00FD36AA">
        <w:t xml:space="preserve"> </w:t>
      </w:r>
      <w:r>
        <w:t>form</w:t>
      </w:r>
      <w:r w:rsidRPr="00FD36AA">
        <w:t>, see</w:t>
      </w:r>
      <w:r>
        <w:t xml:space="preserve"> </w:t>
      </w:r>
      <w:hyperlink w:anchor="CreateNewForm" w:history="1">
        <w:r w:rsidRPr="002C0AD8">
          <w:rPr>
            <w:rStyle w:val="Hyperlink"/>
            <w:b/>
          </w:rPr>
          <w:t>Creating a Form</w:t>
        </w:r>
      </w:hyperlink>
      <w:r w:rsidRPr="00800A70">
        <w:rPr>
          <w:b/>
        </w:rPr>
        <w:t>.</w:t>
      </w:r>
    </w:p>
    <w:p w14:paraId="00947444" w14:textId="77777777" w:rsidR="00F41403" w:rsidRDefault="00F41403" w:rsidP="00F41403">
      <w:pPr>
        <w:ind w:left="720" w:right="540"/>
      </w:pPr>
    </w:p>
    <w:p w14:paraId="5A3D0807" w14:textId="77777777" w:rsidR="00F41403" w:rsidRDefault="00F41403" w:rsidP="00F41403">
      <w:pPr>
        <w:pStyle w:val="Heading3"/>
      </w:pPr>
      <w:r>
        <w:br w:type="page"/>
      </w:r>
      <w:bookmarkStart w:id="226" w:name="PerformingFormsSearch"/>
      <w:bookmarkStart w:id="227" w:name="_Toc452394234"/>
      <w:bookmarkStart w:id="228" w:name="_Toc507159136"/>
      <w:bookmarkEnd w:id="226"/>
      <w:r w:rsidRPr="00E63C3C">
        <w:lastRenderedPageBreak/>
        <w:t>Search</w:t>
      </w:r>
      <w:r>
        <w:t>ing for a Form</w:t>
      </w:r>
      <w:bookmarkEnd w:id="227"/>
      <w:bookmarkEnd w:id="228"/>
    </w:p>
    <w:p w14:paraId="7269DEA4" w14:textId="77777777" w:rsidR="00F41403" w:rsidRPr="00D869AB" w:rsidRDefault="00F41403" w:rsidP="00F41403"/>
    <w:p w14:paraId="628F26AC" w14:textId="77777777" w:rsidR="00F41403" w:rsidRPr="001459E8" w:rsidRDefault="00F41403" w:rsidP="00F41403">
      <w:r w:rsidRPr="001459E8">
        <w:t xml:space="preserve">To search for a </w:t>
      </w:r>
      <w:r>
        <w:t>specific data collection form or a group of forms:</w:t>
      </w:r>
    </w:p>
    <w:p w14:paraId="28CB804F" w14:textId="77777777" w:rsidR="00F41403" w:rsidRDefault="00F41403" w:rsidP="00F41403"/>
    <w:p w14:paraId="220618CA" w14:textId="77777777" w:rsidR="00F41403" w:rsidRDefault="00F41403" w:rsidP="00F41403">
      <w:pPr>
        <w:numPr>
          <w:ilvl w:val="0"/>
          <w:numId w:val="152"/>
        </w:numPr>
        <w:ind w:right="540"/>
      </w:pPr>
      <w:r>
        <w:t xml:space="preserve">Point to the arrow of the </w:t>
      </w:r>
      <w:r w:rsidRPr="007F0C8A">
        <w:rPr>
          <w:b/>
        </w:rPr>
        <w:t>IA</w:t>
      </w:r>
      <w:r w:rsidRPr="00F9517E">
        <w:rPr>
          <w:b/>
        </w:rPr>
        <w:t>MS</w:t>
      </w:r>
      <w:r>
        <w:t xml:space="preserve"> tab, and then c</w:t>
      </w:r>
      <w:r w:rsidRPr="00585562">
        <w:t xml:space="preserve">lick </w:t>
      </w:r>
      <w:r>
        <w:rPr>
          <w:b/>
        </w:rPr>
        <w:t>Forms Designer</w:t>
      </w:r>
      <w:r w:rsidRPr="00585562">
        <w:t xml:space="preserve">. </w:t>
      </w:r>
      <w:r>
        <w:br/>
      </w:r>
      <w:r w:rsidRPr="00585562">
        <w:t xml:space="preserve">The </w:t>
      </w:r>
      <w:r>
        <w:rPr>
          <w:b/>
        </w:rPr>
        <w:t>Forms S</w:t>
      </w:r>
      <w:r w:rsidRPr="00FB4A09">
        <w:rPr>
          <w:b/>
        </w:rPr>
        <w:t>earch</w:t>
      </w:r>
      <w:r w:rsidRPr="00585562">
        <w:t xml:space="preserve"> </w:t>
      </w:r>
      <w:r>
        <w:t>page appears.</w:t>
      </w:r>
      <w:r>
        <w:br/>
      </w:r>
    </w:p>
    <w:p w14:paraId="5EF1B8CD" w14:textId="77777777" w:rsidR="00F41403" w:rsidRDefault="00F41403" w:rsidP="00F41403">
      <w:pPr>
        <w:numPr>
          <w:ilvl w:val="0"/>
          <w:numId w:val="152"/>
        </w:numPr>
        <w:ind w:right="540"/>
      </w:pPr>
      <w:r>
        <w:t xml:space="preserve">Click </w:t>
      </w:r>
      <w:r w:rsidRPr="00F40D78">
        <w:rPr>
          <w:b/>
        </w:rPr>
        <w:t>SEARCH</w:t>
      </w:r>
      <w:r>
        <w:t>.</w:t>
      </w:r>
      <w:r>
        <w:br/>
        <w:t>The forms s</w:t>
      </w:r>
      <w:r w:rsidRPr="00AE5860">
        <w:t xml:space="preserve">earch </w:t>
      </w:r>
      <w:r>
        <w:t xml:space="preserve">page displays the </w:t>
      </w:r>
      <w:r>
        <w:rPr>
          <w:b/>
        </w:rPr>
        <w:t>Forms</w:t>
      </w:r>
      <w:r w:rsidRPr="00A11C56">
        <w:rPr>
          <w:b/>
        </w:rPr>
        <w:t xml:space="preserve"> Search</w:t>
      </w:r>
      <w:r>
        <w:t xml:space="preserve"> pane.</w:t>
      </w:r>
    </w:p>
    <w:p w14:paraId="7A4B6BE2" w14:textId="77777777" w:rsidR="00F41403" w:rsidRDefault="00F41403" w:rsidP="00F41403">
      <w:r>
        <w:rPr>
          <w:noProof/>
        </w:rPr>
        <mc:AlternateContent>
          <mc:Choice Requires="wps">
            <w:drawing>
              <wp:anchor distT="0" distB="0" distL="114300" distR="114300" simplePos="0" relativeHeight="251691520" behindDoc="0" locked="0" layoutInCell="1" allowOverlap="1" wp14:anchorId="0C4283DC" wp14:editId="6EC93B0D">
                <wp:simplePos x="0" y="0"/>
                <wp:positionH relativeFrom="column">
                  <wp:posOffset>464185</wp:posOffset>
                </wp:positionH>
                <wp:positionV relativeFrom="paragraph">
                  <wp:posOffset>118745</wp:posOffset>
                </wp:positionV>
                <wp:extent cx="1692275" cy="393065"/>
                <wp:effectExtent l="0" t="1270" r="0" b="0"/>
                <wp:wrapNone/>
                <wp:docPr id="141" name="Text Box 88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393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EE657D" w14:textId="77777777" w:rsidR="00765428" w:rsidRPr="002622E4" w:rsidRDefault="00765428" w:rsidP="00F41403">
                            <w:r>
                              <w:t>Arrow hides/displays the Form Search pane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4283DC" id="Text Box 8873" o:spid="_x0000_s1032" type="#_x0000_t202" style="position:absolute;margin-left:36.55pt;margin-top:9.35pt;width:133.25pt;height:30.9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9JHiQIAABs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" stroked="f">
                <v:textbox>
                  <w:txbxContent>
                    <w:p w14:paraId="14EE657D" w14:textId="77777777" w:rsidR="00765428" w:rsidRPr="002622E4" w:rsidRDefault="00765428" w:rsidP="00F41403">
                      <w:r>
                        <w:t>Arrow hides/displays the Form Search pane</w:t>
                      </w:r>
                    </w:p>
                  </w:txbxContent>
                </v:textbox>
              </v:shape>
            </w:pict>
          </mc:Fallback>
        </mc:AlternateContent>
      </w:r>
    </w:p>
    <w:p w14:paraId="3A76AE05" w14:textId="77777777" w:rsidR="00F41403" w:rsidRDefault="00F41403" w:rsidP="00F41403"/>
    <w:p w14:paraId="75FEC576" w14:textId="77777777" w:rsidR="00F41403" w:rsidRDefault="00F41403" w:rsidP="00F41403">
      <w:r>
        <w:rPr>
          <w:noProof/>
        </w:rPr>
        <mc:AlternateContent>
          <mc:Choice Requires="wps">
            <w:drawing>
              <wp:anchor distT="0" distB="0" distL="114300" distR="114300" simplePos="0" relativeHeight="251692544" behindDoc="0" locked="0" layoutInCell="1" allowOverlap="1" wp14:anchorId="38EB6167" wp14:editId="390473AD">
                <wp:simplePos x="0" y="0"/>
                <wp:positionH relativeFrom="column">
                  <wp:posOffset>1066800</wp:posOffset>
                </wp:positionH>
                <wp:positionV relativeFrom="line">
                  <wp:posOffset>156845</wp:posOffset>
                </wp:positionV>
                <wp:extent cx="342900" cy="646430"/>
                <wp:effectExtent l="9525" t="8255" r="57150" b="40640"/>
                <wp:wrapNone/>
                <wp:docPr id="140" name="Line 88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64643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8F829EE" id="Line 8874" o:spid="_x0000_s1026" style="position:absolute;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84pt,12.35pt" to="111pt,6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">
                <v:stroke endarrow="block"/>
                <w10:wrap anchory="line"/>
              </v:line>
            </w:pict>
          </mc:Fallback>
        </mc:AlternateContent>
      </w:r>
    </w:p>
    <w:p w14:paraId="49EA434B" w14:textId="77777777" w:rsidR="00F41403" w:rsidRPr="00A340E8" w:rsidRDefault="00F41403" w:rsidP="00F41403"/>
    <w:p w14:paraId="3B245ECD" w14:textId="77777777" w:rsidR="00F41403" w:rsidRPr="001B3A27" w:rsidRDefault="00F41403" w:rsidP="00F41403">
      <w:pPr>
        <w:ind w:left="720"/>
      </w:pPr>
      <w:r>
        <w:rPr>
          <w:noProof/>
        </w:rPr>
        <w:drawing>
          <wp:inline distT="0" distB="0" distL="0" distR="0" wp14:anchorId="7AD683B8" wp14:editId="12881BD0">
            <wp:extent cx="6259484" cy="2928048"/>
            <wp:effectExtent l="19050" t="19050" r="27305" b="247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72192" cy="2933992"/>
                    </a:xfrm>
                    <a:prstGeom prst="rect">
                      <a:avLst/>
                    </a:prstGeom>
                    <a:ln w="3175">
                      <a:solidFill>
                        <a:schemeClr val="tx1"/>
                      </a:solidFill>
                    </a:ln>
                  </pic:spPr>
                </pic:pic>
              </a:graphicData>
            </a:graphic>
          </wp:inline>
        </w:drawing>
      </w:r>
    </w:p>
    <w:p w14:paraId="7D55AE0B" w14:textId="77777777" w:rsidR="00F41403" w:rsidRDefault="00F41403" w:rsidP="00F41403">
      <w:pPr>
        <w:pStyle w:val="Figure"/>
        <w:tabs>
          <w:tab w:val="clear" w:pos="1710"/>
        </w:tabs>
        <w:ind w:left="2070" w:hanging="1350"/>
      </w:pPr>
      <w:r>
        <w:t>Forms</w:t>
      </w:r>
      <w:r w:rsidRPr="00E63C3C">
        <w:t xml:space="preserve"> </w:t>
      </w:r>
      <w:r>
        <w:t>search page</w:t>
      </w:r>
    </w:p>
    <w:p w14:paraId="5B02D873" w14:textId="77777777" w:rsidR="00F41403" w:rsidRDefault="00F41403" w:rsidP="00F41403">
      <w:pPr>
        <w:ind w:left="720" w:right="540"/>
      </w:pPr>
    </w:p>
    <w:p w14:paraId="1736A8BE" w14:textId="77777777" w:rsidR="00F41403" w:rsidRDefault="00F41403" w:rsidP="00F41403">
      <w:pPr>
        <w:numPr>
          <w:ilvl w:val="0"/>
          <w:numId w:val="152"/>
        </w:numPr>
        <w:ind w:right="540"/>
      </w:pPr>
      <w:r w:rsidRPr="00E63C3C">
        <w:t xml:space="preserve">Specify </w:t>
      </w:r>
      <w:r>
        <w:t xml:space="preserve">your </w:t>
      </w:r>
      <w:r w:rsidRPr="00E63C3C">
        <w:t xml:space="preserve">search criteria by completing </w:t>
      </w:r>
      <w:r>
        <w:t xml:space="preserve">one or more </w:t>
      </w:r>
      <w:r w:rsidRPr="00E63C3C">
        <w:t>fields</w:t>
      </w:r>
      <w:r>
        <w:t xml:space="preserve"> in the </w:t>
      </w:r>
      <w:r>
        <w:rPr>
          <w:b/>
        </w:rPr>
        <w:t xml:space="preserve">Form </w:t>
      </w:r>
      <w:r w:rsidRPr="00EC7BEA">
        <w:rPr>
          <w:b/>
        </w:rPr>
        <w:t>Search</w:t>
      </w:r>
      <w:r>
        <w:t xml:space="preserve"> pane. </w:t>
      </w:r>
    </w:p>
    <w:p w14:paraId="26F44942" w14:textId="77777777" w:rsidR="00F41403" w:rsidRPr="0070334C" w:rsidRDefault="00F41403" w:rsidP="00F41403">
      <w:pPr>
        <w:ind w:left="720" w:right="540"/>
        <w:rPr>
          <w:b/>
        </w:rPr>
      </w:pPr>
      <w:r w:rsidRPr="0070334C">
        <w:rPr>
          <w:b/>
        </w:rPr>
        <w:t xml:space="preserve">Note: </w:t>
      </w:r>
    </w:p>
    <w:p w14:paraId="04AB205A" w14:textId="77777777" w:rsidR="00F41403" w:rsidRDefault="00F41403" w:rsidP="00F41403">
      <w:pPr>
        <w:numPr>
          <w:ilvl w:val="0"/>
          <w:numId w:val="19"/>
        </w:numPr>
        <w:ind w:left="1440" w:right="540"/>
      </w:pPr>
      <w:r>
        <w:t xml:space="preserve">You can use one field or a combination of fields to search for forms. </w:t>
      </w:r>
    </w:p>
    <w:p w14:paraId="3404D917" w14:textId="77777777" w:rsidR="00F41403" w:rsidRDefault="00F41403" w:rsidP="00F41403">
      <w:pPr>
        <w:numPr>
          <w:ilvl w:val="0"/>
          <w:numId w:val="19"/>
        </w:numPr>
        <w:ind w:left="1440" w:right="540"/>
      </w:pPr>
      <w:r>
        <w:t xml:space="preserve">You can type the full or partial value in a search field along with an asterisk (*) before or after the partial value. For example, if you type </w:t>
      </w:r>
      <w:r>
        <w:rPr>
          <w:b/>
        </w:rPr>
        <w:t>02</w:t>
      </w:r>
      <w:r w:rsidRPr="00914542">
        <w:rPr>
          <w:b/>
        </w:rPr>
        <w:t>*</w:t>
      </w:r>
      <w:r>
        <w:t xml:space="preserve">, you obtain records that begin with 02. If you type </w:t>
      </w:r>
      <w:r w:rsidRPr="00914542">
        <w:rPr>
          <w:b/>
        </w:rPr>
        <w:t>*02</w:t>
      </w:r>
      <w:r>
        <w:t>, you obtain records that end with 02</w:t>
      </w:r>
    </w:p>
    <w:p w14:paraId="39090A44" w14:textId="77777777" w:rsidR="00F41403" w:rsidRDefault="00F41403" w:rsidP="00F41403">
      <w:pPr>
        <w:ind w:left="720" w:right="540"/>
      </w:pPr>
    </w:p>
    <w:p w14:paraId="2ADBB469" w14:textId="77777777" w:rsidR="00F41403" w:rsidRDefault="00F41403" w:rsidP="00F41403">
      <w:pPr>
        <w:ind w:left="720" w:right="540"/>
      </w:pPr>
      <w:r>
        <w:t>Following table lists each search field and its description.</w:t>
      </w:r>
      <w:r>
        <w:br/>
      </w:r>
    </w:p>
    <w:p w14:paraId="49A4F497" w14:textId="77777777" w:rsidR="00F41403" w:rsidRDefault="00F41403" w:rsidP="00F41403">
      <w:pPr>
        <w:ind w:left="720" w:right="540"/>
      </w:pPr>
    </w:p>
    <w:p w14:paraId="58481387" w14:textId="5BF41070" w:rsidR="00F41403" w:rsidRDefault="00F41403" w:rsidP="00F41403">
      <w:pPr>
        <w:pStyle w:val="Caption"/>
        <w:ind w:firstLine="720"/>
      </w:pPr>
      <w:r>
        <w:t xml:space="preserve">Table </w:t>
      </w:r>
      <w:fldSimple w:instr=" SEQ Figure \* ARABIC ">
        <w:r w:rsidR="006A4F84">
          <w:rPr>
            <w:noProof/>
          </w:rPr>
          <w:t>21</w:t>
        </w:r>
      </w:fldSimple>
      <w:r>
        <w:t>: Forms search fields</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0"/>
        <w:gridCol w:w="8010"/>
      </w:tblGrid>
      <w:tr w:rsidR="00F41403" w:rsidRPr="007A152E" w14:paraId="20DC36DE" w14:textId="77777777" w:rsidTr="00AA2E41">
        <w:trPr>
          <w:cantSplit/>
          <w:trHeight w:val="288"/>
          <w:tblHeader/>
        </w:trPr>
        <w:tc>
          <w:tcPr>
            <w:tcW w:w="1800" w:type="dxa"/>
            <w:shd w:val="clear" w:color="auto" w:fill="BFBFBF"/>
            <w:vAlign w:val="center"/>
          </w:tcPr>
          <w:p w14:paraId="6022179B" w14:textId="77777777" w:rsidR="00F41403" w:rsidRPr="007A152E" w:rsidRDefault="00F41403" w:rsidP="00AA2E41">
            <w:pPr>
              <w:rPr>
                <w:b/>
              </w:rPr>
            </w:pPr>
            <w:r>
              <w:rPr>
                <w:b/>
              </w:rPr>
              <w:t>Field</w:t>
            </w:r>
          </w:p>
        </w:tc>
        <w:tc>
          <w:tcPr>
            <w:tcW w:w="8010" w:type="dxa"/>
            <w:shd w:val="clear" w:color="auto" w:fill="BFBFBF"/>
            <w:vAlign w:val="center"/>
          </w:tcPr>
          <w:p w14:paraId="16F06EED" w14:textId="77777777" w:rsidR="00F41403" w:rsidRPr="007A152E" w:rsidRDefault="00F41403" w:rsidP="00AA2E41">
            <w:pPr>
              <w:rPr>
                <w:b/>
              </w:rPr>
            </w:pPr>
            <w:r w:rsidRPr="007A152E">
              <w:rPr>
                <w:b/>
              </w:rPr>
              <w:t>Description</w:t>
            </w:r>
          </w:p>
        </w:tc>
      </w:tr>
      <w:tr w:rsidR="00F41403" w14:paraId="0B34D09E" w14:textId="77777777" w:rsidTr="00AA2E41">
        <w:trPr>
          <w:cantSplit/>
          <w:trHeight w:val="288"/>
        </w:trPr>
        <w:tc>
          <w:tcPr>
            <w:tcW w:w="1800" w:type="dxa"/>
            <w:vAlign w:val="center"/>
          </w:tcPr>
          <w:p w14:paraId="3B31A20A" w14:textId="77777777" w:rsidR="00F41403" w:rsidRDefault="00F41403" w:rsidP="00AA2E41">
            <w:pPr>
              <w:rPr>
                <w:b/>
              </w:rPr>
            </w:pPr>
            <w:r>
              <w:rPr>
                <w:b/>
              </w:rPr>
              <w:t>Form Name</w:t>
            </w:r>
          </w:p>
        </w:tc>
        <w:tc>
          <w:tcPr>
            <w:tcW w:w="8010" w:type="dxa"/>
            <w:vAlign w:val="center"/>
          </w:tcPr>
          <w:p w14:paraId="7A2226BB" w14:textId="77777777" w:rsidR="00F41403" w:rsidRDefault="00F41403" w:rsidP="00AA2E41">
            <w:r>
              <w:t>Type name of the form that you want to search.</w:t>
            </w:r>
          </w:p>
        </w:tc>
      </w:tr>
      <w:tr w:rsidR="00F41403" w14:paraId="35C6FEC1" w14:textId="77777777" w:rsidTr="00AA2E41">
        <w:trPr>
          <w:cantSplit/>
          <w:trHeight w:val="288"/>
        </w:trPr>
        <w:tc>
          <w:tcPr>
            <w:tcW w:w="1800" w:type="dxa"/>
            <w:vAlign w:val="center"/>
          </w:tcPr>
          <w:p w14:paraId="0433FA78" w14:textId="77777777" w:rsidR="00F41403" w:rsidRDefault="00F41403" w:rsidP="00AA2E41">
            <w:pPr>
              <w:rPr>
                <w:b/>
              </w:rPr>
            </w:pPr>
            <w:r>
              <w:rPr>
                <w:b/>
              </w:rPr>
              <w:t>Section Name</w:t>
            </w:r>
          </w:p>
        </w:tc>
        <w:tc>
          <w:tcPr>
            <w:tcW w:w="8010" w:type="dxa"/>
            <w:vAlign w:val="center"/>
          </w:tcPr>
          <w:p w14:paraId="591C827E" w14:textId="77777777" w:rsidR="00F41403" w:rsidRDefault="00F41403" w:rsidP="00AA2E41">
            <w:r>
              <w:t>Type name of the section that you want to search.</w:t>
            </w:r>
          </w:p>
        </w:tc>
      </w:tr>
      <w:tr w:rsidR="00F41403" w14:paraId="775BA1E3" w14:textId="77777777" w:rsidTr="00AA2E41">
        <w:trPr>
          <w:cantSplit/>
          <w:trHeight w:val="288"/>
        </w:trPr>
        <w:tc>
          <w:tcPr>
            <w:tcW w:w="1800" w:type="dxa"/>
            <w:vAlign w:val="center"/>
          </w:tcPr>
          <w:p w14:paraId="2E2809EE" w14:textId="77777777" w:rsidR="00F41403" w:rsidRDefault="00F41403" w:rsidP="00AA2E41">
            <w:pPr>
              <w:rPr>
                <w:b/>
              </w:rPr>
            </w:pPr>
            <w:r>
              <w:rPr>
                <w:b/>
              </w:rPr>
              <w:t>Form Category</w:t>
            </w:r>
          </w:p>
        </w:tc>
        <w:tc>
          <w:tcPr>
            <w:tcW w:w="8010" w:type="dxa"/>
            <w:vAlign w:val="center"/>
          </w:tcPr>
          <w:p w14:paraId="5111C4CE" w14:textId="77777777" w:rsidR="00F41403" w:rsidRDefault="00F41403" w:rsidP="00AA2E41">
            <w:r>
              <w:t>Click appropriate category to search for all forms of this category.</w:t>
            </w:r>
          </w:p>
          <w:p w14:paraId="31B7E868" w14:textId="77777777" w:rsidR="00F41403" w:rsidRDefault="00F41403" w:rsidP="00AA2E41">
            <w:r w:rsidRPr="00C755B5">
              <w:rPr>
                <w:b/>
              </w:rPr>
              <w:t xml:space="preserve">Note: </w:t>
            </w:r>
            <w:r>
              <w:t xml:space="preserve">To search for forms of any category, click </w:t>
            </w:r>
            <w:r w:rsidRPr="00C755B5">
              <w:rPr>
                <w:b/>
              </w:rPr>
              <w:t>All</w:t>
            </w:r>
            <w:r>
              <w:t xml:space="preserve">.  </w:t>
            </w:r>
          </w:p>
        </w:tc>
      </w:tr>
      <w:tr w:rsidR="00F41403" w14:paraId="224237A6" w14:textId="77777777" w:rsidTr="00AA2E41">
        <w:trPr>
          <w:cantSplit/>
          <w:trHeight w:val="288"/>
        </w:trPr>
        <w:tc>
          <w:tcPr>
            <w:tcW w:w="1800" w:type="dxa"/>
            <w:vAlign w:val="center"/>
          </w:tcPr>
          <w:p w14:paraId="115E85F1" w14:textId="77777777" w:rsidR="00F41403" w:rsidRDefault="00F41403" w:rsidP="00AA2E41">
            <w:pPr>
              <w:rPr>
                <w:b/>
              </w:rPr>
            </w:pPr>
            <w:r>
              <w:rPr>
                <w:b/>
              </w:rPr>
              <w:t>Section Status</w:t>
            </w:r>
          </w:p>
        </w:tc>
        <w:tc>
          <w:tcPr>
            <w:tcW w:w="8010" w:type="dxa"/>
            <w:vAlign w:val="center"/>
          </w:tcPr>
          <w:p w14:paraId="7245276B" w14:textId="77777777" w:rsidR="00F41403" w:rsidRDefault="00F41403" w:rsidP="00AA2E41">
            <w:r>
              <w:t>Click appropriate status to search for all sections with this status.</w:t>
            </w:r>
          </w:p>
          <w:p w14:paraId="62062EE7" w14:textId="77777777" w:rsidR="00F41403" w:rsidRDefault="00F41403" w:rsidP="00AA2E41">
            <w:r w:rsidRPr="00C755B5">
              <w:rPr>
                <w:b/>
              </w:rPr>
              <w:t xml:space="preserve">Note: </w:t>
            </w:r>
            <w:r>
              <w:t xml:space="preserve">To search for sections with any status, click </w:t>
            </w:r>
            <w:r w:rsidRPr="00C755B5">
              <w:rPr>
                <w:b/>
              </w:rPr>
              <w:t>All</w:t>
            </w:r>
            <w:r>
              <w:t xml:space="preserve">.  </w:t>
            </w:r>
          </w:p>
        </w:tc>
      </w:tr>
      <w:tr w:rsidR="00F41403" w14:paraId="6CF3C4C9" w14:textId="77777777" w:rsidTr="00AA2E41">
        <w:trPr>
          <w:cantSplit/>
          <w:trHeight w:val="288"/>
        </w:trPr>
        <w:tc>
          <w:tcPr>
            <w:tcW w:w="1800" w:type="dxa"/>
            <w:vAlign w:val="center"/>
          </w:tcPr>
          <w:p w14:paraId="615DAC13" w14:textId="77777777" w:rsidR="00F41403" w:rsidRDefault="00F41403" w:rsidP="00AA2E41">
            <w:pPr>
              <w:rPr>
                <w:b/>
              </w:rPr>
            </w:pPr>
            <w:r>
              <w:rPr>
                <w:b/>
              </w:rPr>
              <w:lastRenderedPageBreak/>
              <w:t>Collections</w:t>
            </w:r>
          </w:p>
        </w:tc>
        <w:tc>
          <w:tcPr>
            <w:tcW w:w="8010" w:type="dxa"/>
            <w:vAlign w:val="center"/>
          </w:tcPr>
          <w:p w14:paraId="619F4DC3" w14:textId="77777777" w:rsidR="00F41403" w:rsidRDefault="00F41403" w:rsidP="00AA2E41">
            <w:r>
              <w:t>Click appropriate Collection to search for forms associated with this Collection.</w:t>
            </w:r>
          </w:p>
          <w:p w14:paraId="37770B28" w14:textId="77777777" w:rsidR="00F41403" w:rsidRDefault="00F41403" w:rsidP="00AA2E41">
            <w:r w:rsidRPr="00C755B5">
              <w:rPr>
                <w:b/>
              </w:rPr>
              <w:t xml:space="preserve">Note: </w:t>
            </w:r>
            <w:r>
              <w:t xml:space="preserve">To search for forms associated with all Collections, click </w:t>
            </w:r>
            <w:r w:rsidRPr="00C755B5">
              <w:rPr>
                <w:b/>
              </w:rPr>
              <w:t>All</w:t>
            </w:r>
            <w:r>
              <w:t xml:space="preserve">.  </w:t>
            </w:r>
          </w:p>
        </w:tc>
      </w:tr>
      <w:tr w:rsidR="00F41403" w14:paraId="232A8C87" w14:textId="77777777" w:rsidTr="00AA2E41">
        <w:trPr>
          <w:cantSplit/>
          <w:trHeight w:val="288"/>
        </w:trPr>
        <w:tc>
          <w:tcPr>
            <w:tcW w:w="1800" w:type="dxa"/>
            <w:vAlign w:val="center"/>
          </w:tcPr>
          <w:p w14:paraId="5ED14941" w14:textId="77777777" w:rsidR="00F41403" w:rsidRDefault="00F41403" w:rsidP="00AA2E41">
            <w:pPr>
              <w:rPr>
                <w:b/>
              </w:rPr>
            </w:pPr>
            <w:r>
              <w:rPr>
                <w:b/>
              </w:rPr>
              <w:t>Collection Sites</w:t>
            </w:r>
          </w:p>
        </w:tc>
        <w:tc>
          <w:tcPr>
            <w:tcW w:w="8010" w:type="dxa"/>
            <w:vAlign w:val="center"/>
          </w:tcPr>
          <w:p w14:paraId="1DF434BB" w14:textId="77777777" w:rsidR="00F41403" w:rsidRDefault="00F41403" w:rsidP="00AA2E41">
            <w:r>
              <w:t>Click appropriate Collection Site to search for forms associated with this Collection Site.</w:t>
            </w:r>
          </w:p>
          <w:p w14:paraId="3C97B5E9" w14:textId="77777777" w:rsidR="00F41403" w:rsidRDefault="00F41403" w:rsidP="00AA2E41">
            <w:r w:rsidRPr="00C755B5">
              <w:rPr>
                <w:b/>
              </w:rPr>
              <w:t xml:space="preserve">Note: </w:t>
            </w:r>
            <w:r>
              <w:t xml:space="preserve">To search for forms associated with all Collection Sites, click </w:t>
            </w:r>
            <w:r w:rsidRPr="00C755B5">
              <w:rPr>
                <w:b/>
              </w:rPr>
              <w:t>All</w:t>
            </w:r>
            <w:r>
              <w:t xml:space="preserve">.  </w:t>
            </w:r>
          </w:p>
        </w:tc>
      </w:tr>
      <w:tr w:rsidR="00F41403" w14:paraId="49842A15" w14:textId="77777777" w:rsidTr="00AA2E41">
        <w:trPr>
          <w:cantSplit/>
          <w:trHeight w:val="288"/>
        </w:trPr>
        <w:tc>
          <w:tcPr>
            <w:tcW w:w="1800" w:type="dxa"/>
            <w:vAlign w:val="center"/>
          </w:tcPr>
          <w:p w14:paraId="325DEB90" w14:textId="77777777" w:rsidR="00F41403" w:rsidRDefault="00F41403" w:rsidP="00AA2E41">
            <w:pPr>
              <w:rPr>
                <w:b/>
              </w:rPr>
            </w:pPr>
            <w:r>
              <w:rPr>
                <w:b/>
              </w:rPr>
              <w:t>Kit Template</w:t>
            </w:r>
          </w:p>
        </w:tc>
        <w:tc>
          <w:tcPr>
            <w:tcW w:w="8010" w:type="dxa"/>
            <w:vAlign w:val="center"/>
          </w:tcPr>
          <w:p w14:paraId="5822C8F4" w14:textId="77777777" w:rsidR="00F41403" w:rsidRDefault="00F41403" w:rsidP="00AA2E41">
            <w:r>
              <w:t>Click name of the kit template to search for forms associated with this kit template.</w:t>
            </w:r>
            <w:r w:rsidRPr="00C755B5">
              <w:rPr>
                <w:b/>
              </w:rPr>
              <w:t xml:space="preserve"> </w:t>
            </w:r>
            <w:r>
              <w:rPr>
                <w:b/>
              </w:rPr>
              <w:br/>
            </w:r>
            <w:r w:rsidRPr="00C755B5">
              <w:rPr>
                <w:b/>
              </w:rPr>
              <w:t xml:space="preserve">Note: </w:t>
            </w:r>
            <w:r>
              <w:t xml:space="preserve">To search for forms associated with all kit templates, click </w:t>
            </w:r>
            <w:r w:rsidRPr="00C755B5">
              <w:rPr>
                <w:b/>
              </w:rPr>
              <w:t>All</w:t>
            </w:r>
            <w:r>
              <w:t xml:space="preserve">.  </w:t>
            </w:r>
          </w:p>
        </w:tc>
      </w:tr>
      <w:tr w:rsidR="00F41403" w14:paraId="02795FE1" w14:textId="77777777" w:rsidTr="00AA2E41">
        <w:trPr>
          <w:cantSplit/>
          <w:trHeight w:val="288"/>
        </w:trPr>
        <w:tc>
          <w:tcPr>
            <w:tcW w:w="1800" w:type="dxa"/>
            <w:vAlign w:val="center"/>
          </w:tcPr>
          <w:p w14:paraId="6E4F419E" w14:textId="77777777" w:rsidR="00F41403" w:rsidRDefault="00F41403" w:rsidP="00AA2E41">
            <w:pPr>
              <w:rPr>
                <w:b/>
              </w:rPr>
            </w:pPr>
            <w:r>
              <w:rPr>
                <w:b/>
              </w:rPr>
              <w:t>Component Group</w:t>
            </w:r>
          </w:p>
        </w:tc>
        <w:tc>
          <w:tcPr>
            <w:tcW w:w="8010" w:type="dxa"/>
            <w:vAlign w:val="center"/>
          </w:tcPr>
          <w:p w14:paraId="71952A01" w14:textId="77777777" w:rsidR="00F41403" w:rsidRDefault="00F41403" w:rsidP="00AA2E41">
            <w:r>
              <w:t>Click name of the kit component group to search for forms associated with this component group.</w:t>
            </w:r>
            <w:r w:rsidRPr="00C755B5">
              <w:rPr>
                <w:b/>
              </w:rPr>
              <w:t xml:space="preserve"> </w:t>
            </w:r>
            <w:r>
              <w:rPr>
                <w:b/>
              </w:rPr>
              <w:br/>
            </w:r>
            <w:r w:rsidRPr="00C755B5">
              <w:rPr>
                <w:b/>
              </w:rPr>
              <w:t xml:space="preserve">Note: </w:t>
            </w:r>
            <w:r>
              <w:t xml:space="preserve">To search for forms associated with all component groups, click </w:t>
            </w:r>
            <w:r w:rsidRPr="00C755B5">
              <w:rPr>
                <w:b/>
              </w:rPr>
              <w:t>All</w:t>
            </w:r>
            <w:r>
              <w:t xml:space="preserve">.  </w:t>
            </w:r>
          </w:p>
        </w:tc>
      </w:tr>
      <w:tr w:rsidR="00F41403" w14:paraId="2772B7CC" w14:textId="77777777" w:rsidTr="00AA2E41">
        <w:trPr>
          <w:cantSplit/>
          <w:trHeight w:val="288"/>
        </w:trPr>
        <w:tc>
          <w:tcPr>
            <w:tcW w:w="1800" w:type="dxa"/>
            <w:vAlign w:val="center"/>
          </w:tcPr>
          <w:p w14:paraId="055FE36E" w14:textId="77777777" w:rsidR="00F41403" w:rsidRDefault="00F41403" w:rsidP="00AA2E41">
            <w:pPr>
              <w:rPr>
                <w:b/>
              </w:rPr>
            </w:pPr>
            <w:r>
              <w:rPr>
                <w:b/>
              </w:rPr>
              <w:t>Sample Process</w:t>
            </w:r>
          </w:p>
        </w:tc>
        <w:tc>
          <w:tcPr>
            <w:tcW w:w="8010" w:type="dxa"/>
            <w:vAlign w:val="center"/>
          </w:tcPr>
          <w:p w14:paraId="4AA49847" w14:textId="77777777" w:rsidR="00F41403" w:rsidRDefault="00F41403" w:rsidP="00AA2E41">
            <w:r>
              <w:t>Click name of the sample processing workflow to search for forms associated with this workflow.</w:t>
            </w:r>
            <w:r w:rsidRPr="00C755B5">
              <w:rPr>
                <w:b/>
              </w:rPr>
              <w:t xml:space="preserve"> </w:t>
            </w:r>
            <w:r>
              <w:rPr>
                <w:b/>
              </w:rPr>
              <w:br/>
            </w:r>
            <w:r w:rsidRPr="00C755B5">
              <w:rPr>
                <w:b/>
              </w:rPr>
              <w:t xml:space="preserve">Note: </w:t>
            </w:r>
            <w:r>
              <w:t xml:space="preserve">To search for forms associated with all sample processing workflows, click </w:t>
            </w:r>
            <w:r w:rsidRPr="00C755B5">
              <w:rPr>
                <w:b/>
              </w:rPr>
              <w:t>All</w:t>
            </w:r>
            <w:r>
              <w:t xml:space="preserve">.  </w:t>
            </w:r>
          </w:p>
        </w:tc>
      </w:tr>
      <w:tr w:rsidR="00F41403" w14:paraId="6BB87C0F" w14:textId="77777777" w:rsidTr="00AA2E41">
        <w:trPr>
          <w:cantSplit/>
          <w:trHeight w:val="288"/>
        </w:trPr>
        <w:tc>
          <w:tcPr>
            <w:tcW w:w="1800" w:type="dxa"/>
            <w:vAlign w:val="center"/>
          </w:tcPr>
          <w:p w14:paraId="7701D9C2" w14:textId="77777777" w:rsidR="00F41403" w:rsidRDefault="00F41403" w:rsidP="00AA2E41">
            <w:pPr>
              <w:rPr>
                <w:b/>
              </w:rPr>
            </w:pPr>
            <w:r>
              <w:rPr>
                <w:b/>
              </w:rPr>
              <w:t xml:space="preserve">Created By </w:t>
            </w:r>
          </w:p>
        </w:tc>
        <w:tc>
          <w:tcPr>
            <w:tcW w:w="8010" w:type="dxa"/>
            <w:vAlign w:val="center"/>
          </w:tcPr>
          <w:p w14:paraId="1D0BE0B7" w14:textId="37523C37" w:rsidR="00F41403" w:rsidRPr="00D515B3" w:rsidRDefault="00F41403" w:rsidP="00AA2E41">
            <w:r>
              <w:t xml:space="preserve">Type the </w:t>
            </w:r>
            <w:r w:rsidR="00761DF9">
              <w:t>login username</w:t>
            </w:r>
            <w:r>
              <w:t xml:space="preserve"> of the user to search for forms created by that user.</w:t>
            </w:r>
          </w:p>
        </w:tc>
      </w:tr>
      <w:tr w:rsidR="00F41403" w14:paraId="5C339895" w14:textId="77777777" w:rsidTr="00AA2E41">
        <w:trPr>
          <w:cantSplit/>
          <w:trHeight w:val="288"/>
        </w:trPr>
        <w:tc>
          <w:tcPr>
            <w:tcW w:w="1800" w:type="dxa"/>
            <w:vAlign w:val="center"/>
          </w:tcPr>
          <w:p w14:paraId="1F7C3267" w14:textId="77777777" w:rsidR="00F41403" w:rsidRDefault="00F41403" w:rsidP="00AA2E41">
            <w:pPr>
              <w:rPr>
                <w:b/>
              </w:rPr>
            </w:pPr>
            <w:r>
              <w:rPr>
                <w:b/>
              </w:rPr>
              <w:t>Modified By</w:t>
            </w:r>
          </w:p>
        </w:tc>
        <w:tc>
          <w:tcPr>
            <w:tcW w:w="8010" w:type="dxa"/>
            <w:vAlign w:val="center"/>
          </w:tcPr>
          <w:p w14:paraId="7AA66312" w14:textId="7C0E8D1D" w:rsidR="00F41403" w:rsidRPr="00D515B3" w:rsidRDefault="00F41403" w:rsidP="00AA2E41">
            <w:r>
              <w:t xml:space="preserve">Type the </w:t>
            </w:r>
            <w:r w:rsidR="00761DF9">
              <w:t>login username</w:t>
            </w:r>
            <w:r>
              <w:t xml:space="preserve"> of the user to search for forms modified by that user.</w:t>
            </w:r>
          </w:p>
        </w:tc>
      </w:tr>
      <w:tr w:rsidR="00F41403" w14:paraId="38AF11A9" w14:textId="77777777" w:rsidTr="00AA2E41">
        <w:trPr>
          <w:cantSplit/>
          <w:trHeight w:val="288"/>
        </w:trPr>
        <w:tc>
          <w:tcPr>
            <w:tcW w:w="1800" w:type="dxa"/>
            <w:vAlign w:val="center"/>
          </w:tcPr>
          <w:p w14:paraId="42716D76" w14:textId="77777777" w:rsidR="00F41403" w:rsidRPr="007A152E" w:rsidRDefault="00F41403" w:rsidP="00AA2E41">
            <w:pPr>
              <w:rPr>
                <w:b/>
              </w:rPr>
            </w:pPr>
            <w:r>
              <w:rPr>
                <w:b/>
              </w:rPr>
              <w:t>Question</w:t>
            </w:r>
          </w:p>
        </w:tc>
        <w:tc>
          <w:tcPr>
            <w:tcW w:w="8010" w:type="dxa"/>
            <w:vAlign w:val="center"/>
          </w:tcPr>
          <w:p w14:paraId="14811FD6" w14:textId="77777777" w:rsidR="00F41403" w:rsidRDefault="00F41403" w:rsidP="00AA2E41">
            <w:r>
              <w:t xml:space="preserve">Type the question that you want to search for. </w:t>
            </w:r>
          </w:p>
        </w:tc>
      </w:tr>
      <w:tr w:rsidR="00F41403" w14:paraId="35BB9E3E" w14:textId="77777777" w:rsidTr="00AA2E41">
        <w:trPr>
          <w:cantSplit/>
          <w:trHeight w:val="288"/>
        </w:trPr>
        <w:tc>
          <w:tcPr>
            <w:tcW w:w="1800" w:type="dxa"/>
            <w:vAlign w:val="center"/>
          </w:tcPr>
          <w:p w14:paraId="2F454DB9" w14:textId="77777777" w:rsidR="00F41403" w:rsidRDefault="00F41403" w:rsidP="00AA2E41">
            <w:pPr>
              <w:rPr>
                <w:b/>
              </w:rPr>
            </w:pPr>
            <w:r>
              <w:rPr>
                <w:b/>
              </w:rPr>
              <w:t>Section Version</w:t>
            </w:r>
          </w:p>
        </w:tc>
        <w:tc>
          <w:tcPr>
            <w:tcW w:w="8010" w:type="dxa"/>
            <w:vAlign w:val="center"/>
          </w:tcPr>
          <w:p w14:paraId="10C37712" w14:textId="77777777" w:rsidR="00F41403" w:rsidRDefault="00F41403" w:rsidP="00AA2E41">
            <w:r>
              <w:t>Type a version to search for all sections with this version.</w:t>
            </w:r>
          </w:p>
        </w:tc>
      </w:tr>
      <w:tr w:rsidR="00F41403" w14:paraId="64E6E92D" w14:textId="77777777" w:rsidTr="00AA2E41">
        <w:trPr>
          <w:cantSplit/>
          <w:trHeight w:val="288"/>
        </w:trPr>
        <w:tc>
          <w:tcPr>
            <w:tcW w:w="1800" w:type="dxa"/>
          </w:tcPr>
          <w:p w14:paraId="79B28CE8" w14:textId="77777777" w:rsidR="00F41403" w:rsidRDefault="00F41403" w:rsidP="00AA2E41">
            <w:pPr>
              <w:rPr>
                <w:b/>
              </w:rPr>
            </w:pPr>
            <w:r>
              <w:rPr>
                <w:b/>
              </w:rPr>
              <w:t>Date Created Range</w:t>
            </w:r>
          </w:p>
        </w:tc>
        <w:tc>
          <w:tcPr>
            <w:tcW w:w="8010" w:type="dxa"/>
            <w:vAlign w:val="center"/>
          </w:tcPr>
          <w:p w14:paraId="51D49F0F" w14:textId="3D278123" w:rsidR="00F41403" w:rsidRPr="00D515B3" w:rsidRDefault="00F41403" w:rsidP="00AA2E41">
            <w:r>
              <w:t xml:space="preserve">Click the date icon and then in the pop-up, select appropriate date option to search for forms created in this timeframe. For more information, see </w:t>
            </w:r>
            <w:hyperlink w:anchor="DateRangeSearches" w:history="1">
              <w:r w:rsidRPr="004F6D37">
                <w:rPr>
                  <w:rStyle w:val="Hyperlink"/>
                  <w:b/>
                </w:rPr>
                <w:t>Understanding the Date Range Options</w:t>
              </w:r>
            </w:hyperlink>
            <w:r>
              <w:t xml:space="preserve"> </w:t>
            </w:r>
          </w:p>
        </w:tc>
      </w:tr>
      <w:tr w:rsidR="00F41403" w14:paraId="6B0D3BEB" w14:textId="77777777" w:rsidTr="00AA2E41">
        <w:trPr>
          <w:cantSplit/>
          <w:trHeight w:val="288"/>
        </w:trPr>
        <w:tc>
          <w:tcPr>
            <w:tcW w:w="1800" w:type="dxa"/>
          </w:tcPr>
          <w:p w14:paraId="098C3E50" w14:textId="77777777" w:rsidR="00F41403" w:rsidRDefault="00F41403" w:rsidP="00AA2E41">
            <w:pPr>
              <w:rPr>
                <w:b/>
              </w:rPr>
            </w:pPr>
            <w:r>
              <w:rPr>
                <w:b/>
              </w:rPr>
              <w:t>Date Modified Range</w:t>
            </w:r>
          </w:p>
        </w:tc>
        <w:tc>
          <w:tcPr>
            <w:tcW w:w="8010" w:type="dxa"/>
            <w:vAlign w:val="center"/>
          </w:tcPr>
          <w:p w14:paraId="643F4A2B" w14:textId="2F91FD7F" w:rsidR="00F41403" w:rsidRPr="00D515B3" w:rsidRDefault="00F41403" w:rsidP="00AA2E41">
            <w:r>
              <w:t xml:space="preserve">Click the date icon and then in the pop-up, select appropriate date option to search for forms modified in this timeframe. For more information, see </w:t>
            </w:r>
            <w:hyperlink w:anchor="DateRangeSearches" w:history="1">
              <w:r w:rsidRPr="004F6D37">
                <w:rPr>
                  <w:rStyle w:val="Hyperlink"/>
                  <w:b/>
                </w:rPr>
                <w:t>Understanding the Date Range Options</w:t>
              </w:r>
            </w:hyperlink>
            <w:r>
              <w:t xml:space="preserve"> </w:t>
            </w:r>
          </w:p>
        </w:tc>
      </w:tr>
    </w:tbl>
    <w:p w14:paraId="75C0A094" w14:textId="77777777" w:rsidR="00F41403" w:rsidRPr="00E63C3C" w:rsidRDefault="00F41403" w:rsidP="00F41403"/>
    <w:p w14:paraId="79DD317E" w14:textId="0EB6CC8D" w:rsidR="00F41403" w:rsidRDefault="00F41403" w:rsidP="00F41403">
      <w:pPr>
        <w:numPr>
          <w:ilvl w:val="0"/>
          <w:numId w:val="152"/>
        </w:numPr>
      </w:pPr>
      <w:r w:rsidRPr="002557B0">
        <w:t xml:space="preserve">Click </w:t>
      </w:r>
      <w:r w:rsidRPr="00413008">
        <w:rPr>
          <w:b/>
        </w:rPr>
        <w:t>SEARCH</w:t>
      </w:r>
      <w:r w:rsidRPr="002557B0">
        <w:t>.</w:t>
      </w:r>
      <w:r>
        <w:br/>
        <w:t xml:space="preserve">The search results appear. </w:t>
      </w:r>
      <w:r>
        <w:br/>
      </w:r>
      <w:r w:rsidRPr="00413008">
        <w:rPr>
          <w:b/>
        </w:rPr>
        <w:t>Note:</w:t>
      </w:r>
      <w:r>
        <w:t xml:space="preserve"> Click </w:t>
      </w:r>
      <w:r>
        <w:rPr>
          <w:lang w:eastAsia="x-none"/>
        </w:rPr>
        <w:t xml:space="preserve">the </w:t>
      </w:r>
      <w:r w:rsidRPr="0033438F">
        <w:rPr>
          <w:lang w:eastAsia="x-none"/>
        </w:rPr>
        <w:t>header</w:t>
      </w:r>
      <w:r>
        <w:rPr>
          <w:lang w:eastAsia="x-none"/>
        </w:rPr>
        <w:t xml:space="preserve"> of the column with which you want to sort the results.</w:t>
      </w:r>
      <w:r>
        <w:t xml:space="preserve"> For more information about how to sort the search results, see </w:t>
      </w:r>
      <w:hyperlink w:anchor="_Sorting_Search_Results_5" w:history="1">
        <w:r w:rsidRPr="00413008">
          <w:rPr>
            <w:rStyle w:val="Hyperlink"/>
            <w:b/>
          </w:rPr>
          <w:t>Sorting Search Results</w:t>
        </w:r>
      </w:hyperlink>
      <w:r>
        <w:t xml:space="preserve"> </w:t>
      </w:r>
    </w:p>
    <w:p w14:paraId="35C0A5FC" w14:textId="77777777" w:rsidR="00F41403" w:rsidRDefault="00F41403" w:rsidP="00F41403">
      <w:pPr>
        <w:pStyle w:val="Heading3"/>
      </w:pPr>
      <w:r>
        <w:br w:type="page"/>
      </w:r>
      <w:bookmarkStart w:id="229" w:name="ViewFormDetails"/>
      <w:bookmarkStart w:id="230" w:name="_Toc452394235"/>
      <w:bookmarkStart w:id="231" w:name="_Toc507159137"/>
      <w:bookmarkEnd w:id="229"/>
      <w:r>
        <w:lastRenderedPageBreak/>
        <w:t>Viewing the Form Details</w:t>
      </w:r>
      <w:bookmarkEnd w:id="230"/>
      <w:bookmarkEnd w:id="231"/>
    </w:p>
    <w:p w14:paraId="3AAC8E16" w14:textId="77777777" w:rsidR="00F41403" w:rsidRDefault="00F41403" w:rsidP="00F41403">
      <w:pPr>
        <w:tabs>
          <w:tab w:val="left" w:pos="10620"/>
        </w:tabs>
        <w:ind w:right="720"/>
      </w:pPr>
    </w:p>
    <w:p w14:paraId="08D3BE28" w14:textId="77777777" w:rsidR="00F41403" w:rsidRDefault="00F41403" w:rsidP="00F41403">
      <w:r>
        <w:t>To view the details of a data collection form:</w:t>
      </w:r>
    </w:p>
    <w:p w14:paraId="3E32C80B" w14:textId="77777777" w:rsidR="00F41403" w:rsidRPr="00585562" w:rsidRDefault="00F41403" w:rsidP="00F41403"/>
    <w:p w14:paraId="3D311AB9" w14:textId="2546464C" w:rsidR="00F41403" w:rsidRDefault="00F41403" w:rsidP="00F41403">
      <w:pPr>
        <w:numPr>
          <w:ilvl w:val="0"/>
          <w:numId w:val="83"/>
        </w:numPr>
      </w:pPr>
      <w:r>
        <w:t xml:space="preserve">Log on to the application using your </w:t>
      </w:r>
      <w:r w:rsidR="00761DF9">
        <w:t>login</w:t>
      </w:r>
      <w:r>
        <w:t xml:space="preserve"> credentials. </w:t>
      </w:r>
    </w:p>
    <w:p w14:paraId="1FDB050C" w14:textId="77777777" w:rsidR="00F41403" w:rsidRDefault="00F41403" w:rsidP="00F41403">
      <w:pPr>
        <w:ind w:left="720"/>
      </w:pPr>
      <w:r>
        <w:t xml:space="preserve">The CIRRASPEC home page appears. </w:t>
      </w:r>
    </w:p>
    <w:p w14:paraId="305D6F08" w14:textId="77777777" w:rsidR="00F41403" w:rsidRDefault="00F41403" w:rsidP="00F41403">
      <w:pPr>
        <w:ind w:left="720"/>
      </w:pPr>
    </w:p>
    <w:p w14:paraId="0B795F4D" w14:textId="77777777" w:rsidR="00F41403" w:rsidRDefault="00F41403" w:rsidP="00F41403">
      <w:pPr>
        <w:numPr>
          <w:ilvl w:val="0"/>
          <w:numId w:val="83"/>
        </w:numPr>
      </w:pPr>
      <w:r>
        <w:t xml:space="preserve">Point to the arrow of the </w:t>
      </w:r>
      <w:r w:rsidRPr="00584C3D">
        <w:rPr>
          <w:b/>
        </w:rPr>
        <w:t>IAMS</w:t>
      </w:r>
      <w:r>
        <w:t xml:space="preserve"> tab, and then click </w:t>
      </w:r>
      <w:r w:rsidRPr="00584C3D">
        <w:rPr>
          <w:b/>
        </w:rPr>
        <w:t>Forms Designer</w:t>
      </w:r>
      <w:r>
        <w:t>.</w:t>
      </w:r>
    </w:p>
    <w:p w14:paraId="4A49B4D6" w14:textId="77777777" w:rsidR="00F41403" w:rsidRDefault="00F41403" w:rsidP="00F41403">
      <w:pPr>
        <w:ind w:left="720"/>
      </w:pPr>
      <w:r>
        <w:t xml:space="preserve">The </w:t>
      </w:r>
      <w:r>
        <w:rPr>
          <w:b/>
        </w:rPr>
        <w:t>Forms S</w:t>
      </w:r>
      <w:r w:rsidRPr="005632A6">
        <w:rPr>
          <w:b/>
        </w:rPr>
        <w:t>earch</w:t>
      </w:r>
      <w:r>
        <w:t xml:space="preserve"> page appears. </w:t>
      </w:r>
    </w:p>
    <w:p w14:paraId="08AB4180" w14:textId="77777777" w:rsidR="00F41403" w:rsidRDefault="00F41403" w:rsidP="00F41403">
      <w:pPr>
        <w:ind w:left="720"/>
      </w:pPr>
    </w:p>
    <w:p w14:paraId="2CFC711E" w14:textId="77777777" w:rsidR="00F41403" w:rsidRDefault="00F41403" w:rsidP="00F41403">
      <w:pPr>
        <w:numPr>
          <w:ilvl w:val="0"/>
          <w:numId w:val="83"/>
        </w:numPr>
      </w:pPr>
      <w:r>
        <w:t xml:space="preserve">Click </w:t>
      </w:r>
      <w:r w:rsidRPr="00FE47DE">
        <w:rPr>
          <w:b/>
        </w:rPr>
        <w:t>SEARCH</w:t>
      </w:r>
      <w:r>
        <w:t xml:space="preserve">. </w:t>
      </w:r>
    </w:p>
    <w:p w14:paraId="6B8C466A" w14:textId="77777777" w:rsidR="00F41403" w:rsidRDefault="00F41403" w:rsidP="00F41403">
      <w:pPr>
        <w:ind w:left="720" w:right="540"/>
      </w:pPr>
      <w:r>
        <w:t>The forms search page displays a list of forms.</w:t>
      </w:r>
    </w:p>
    <w:p w14:paraId="7F764B63" w14:textId="77777777" w:rsidR="00F41403" w:rsidRPr="00113724" w:rsidRDefault="00F41403" w:rsidP="00F41403"/>
    <w:p w14:paraId="783710F8" w14:textId="77777777" w:rsidR="00F41403" w:rsidRDefault="00F41403" w:rsidP="00F41403">
      <w:pPr>
        <w:numPr>
          <w:ilvl w:val="0"/>
          <w:numId w:val="83"/>
        </w:numPr>
        <w:ind w:right="540"/>
      </w:pPr>
      <w:r>
        <w:t xml:space="preserve">Click the form for which you want to view the details. </w:t>
      </w:r>
    </w:p>
    <w:p w14:paraId="7392EB9B" w14:textId="77777777" w:rsidR="00F41403" w:rsidRDefault="00F41403" w:rsidP="00F41403">
      <w:pPr>
        <w:ind w:left="720" w:right="540"/>
      </w:pPr>
      <w:r>
        <w:t xml:space="preserve">The </w:t>
      </w:r>
      <w:r w:rsidRPr="0038492E">
        <w:rPr>
          <w:b/>
        </w:rPr>
        <w:t>View Form</w:t>
      </w:r>
      <w:r>
        <w:t xml:space="preserve"> page appears. </w:t>
      </w:r>
    </w:p>
    <w:p w14:paraId="6665A0B4" w14:textId="77777777" w:rsidR="00F41403" w:rsidRDefault="00F41403" w:rsidP="00F41403">
      <w:pPr>
        <w:ind w:left="1800" w:right="360"/>
      </w:pPr>
    </w:p>
    <w:p w14:paraId="63D2FBEB" w14:textId="77777777" w:rsidR="00F41403" w:rsidRDefault="00F41403" w:rsidP="00F41403">
      <w:pPr>
        <w:ind w:left="720" w:right="540"/>
      </w:pPr>
      <w:r>
        <w:rPr>
          <w:noProof/>
        </w:rPr>
        <w:drawing>
          <wp:inline distT="0" distB="0" distL="0" distR="0" wp14:anchorId="0A9FB8AF" wp14:editId="2C7CB4F1">
            <wp:extent cx="6359525" cy="4480560"/>
            <wp:effectExtent l="19050" t="19050" r="22225" b="152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59525" cy="4480560"/>
                    </a:xfrm>
                    <a:prstGeom prst="rect">
                      <a:avLst/>
                    </a:prstGeom>
                    <a:noFill/>
                    <a:ln w="3175">
                      <a:solidFill>
                        <a:schemeClr val="tx1"/>
                      </a:solidFill>
                    </a:ln>
                  </pic:spPr>
                </pic:pic>
              </a:graphicData>
            </a:graphic>
          </wp:inline>
        </w:drawing>
      </w:r>
    </w:p>
    <w:p w14:paraId="3017611B" w14:textId="77777777" w:rsidR="00F41403" w:rsidRDefault="00F41403" w:rsidP="00F41403">
      <w:pPr>
        <w:pStyle w:val="Figure"/>
        <w:tabs>
          <w:tab w:val="clear" w:pos="1710"/>
        </w:tabs>
        <w:ind w:left="2070" w:hanging="1350"/>
      </w:pPr>
      <w:r>
        <w:t>View Form page</w:t>
      </w:r>
    </w:p>
    <w:p w14:paraId="0BF51085" w14:textId="77777777" w:rsidR="00F41403" w:rsidRPr="004C0FB9" w:rsidRDefault="00F41403" w:rsidP="00F41403"/>
    <w:p w14:paraId="53876B46" w14:textId="77777777" w:rsidR="00F41403" w:rsidRDefault="00F41403" w:rsidP="00F41403">
      <w:pPr>
        <w:ind w:left="720"/>
      </w:pPr>
      <w:r w:rsidRPr="003B2059">
        <w:rPr>
          <w:b/>
        </w:rPr>
        <w:t>Note:</w:t>
      </w:r>
      <w:r>
        <w:t xml:space="preserve"> </w:t>
      </w:r>
    </w:p>
    <w:p w14:paraId="0D2B35AC" w14:textId="77777777" w:rsidR="00F41403" w:rsidRDefault="00F41403" w:rsidP="00F41403">
      <w:pPr>
        <w:numPr>
          <w:ilvl w:val="0"/>
          <w:numId w:val="165"/>
        </w:numPr>
      </w:pPr>
      <w:r>
        <w:t xml:space="preserve">To expand the </w:t>
      </w:r>
      <w:r w:rsidRPr="003B2059">
        <w:rPr>
          <w:b/>
        </w:rPr>
        <w:t>Comments History</w:t>
      </w:r>
      <w:r>
        <w:t xml:space="preserve"> box to display additional historical comments, click the expand icon </w:t>
      </w:r>
      <w:r>
        <w:rPr>
          <w:noProof/>
        </w:rPr>
        <w:drawing>
          <wp:inline distT="0" distB="0" distL="0" distR="0" wp14:anchorId="47365133" wp14:editId="09D5EE98">
            <wp:extent cx="207645" cy="191135"/>
            <wp:effectExtent l="0" t="0" r="1905" b="0"/>
            <wp:docPr id="178" name="Picture 178" descr="expan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xpand ic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7645" cy="191135"/>
                    </a:xfrm>
                    <a:prstGeom prst="rect">
                      <a:avLst/>
                    </a:prstGeom>
                    <a:noFill/>
                    <a:ln>
                      <a:noFill/>
                    </a:ln>
                  </pic:spPr>
                </pic:pic>
              </a:graphicData>
            </a:graphic>
          </wp:inline>
        </w:drawing>
      </w:r>
      <w:r>
        <w:t xml:space="preserve">. </w:t>
      </w:r>
    </w:p>
    <w:p w14:paraId="4DB6C7C6" w14:textId="77777777" w:rsidR="00F41403" w:rsidRDefault="00F41403" w:rsidP="00F41403">
      <w:pPr>
        <w:numPr>
          <w:ilvl w:val="0"/>
          <w:numId w:val="165"/>
        </w:numPr>
        <w:ind w:right="360"/>
      </w:pPr>
      <w:r>
        <w:t>I</w:t>
      </w:r>
      <w:r w:rsidRPr="006B3733">
        <w:t xml:space="preserve">f there are multiple sections </w:t>
      </w:r>
      <w:r>
        <w:t xml:space="preserve">to the form, </w:t>
      </w:r>
      <w:r w:rsidRPr="006B3733">
        <w:t>t</w:t>
      </w:r>
      <w:r>
        <w:t>o view a different section:</w:t>
      </w:r>
    </w:p>
    <w:p w14:paraId="781ACAEC" w14:textId="77777777" w:rsidR="00F41403" w:rsidRPr="00ED5BE1" w:rsidRDefault="00F41403" w:rsidP="00F41403">
      <w:pPr>
        <w:numPr>
          <w:ilvl w:val="0"/>
          <w:numId w:val="172"/>
        </w:numPr>
        <w:ind w:right="360"/>
      </w:pPr>
      <w:r>
        <w:lastRenderedPageBreak/>
        <w:t xml:space="preserve">Click the select box to the right of the </w:t>
      </w:r>
      <w:r w:rsidRPr="00B14ABB">
        <w:rPr>
          <w:b/>
        </w:rPr>
        <w:t>Section Name</w:t>
      </w:r>
      <w:r>
        <w:rPr>
          <w:b/>
        </w:rPr>
        <w:t>.</w:t>
      </w:r>
      <w:r>
        <w:rPr>
          <w:b/>
        </w:rPr>
        <w:br/>
      </w:r>
      <w:r w:rsidRPr="00B14ABB">
        <w:rPr>
          <w:b/>
        </w:rPr>
        <w:t>Note:</w:t>
      </w:r>
      <w:r>
        <w:t xml:space="preserve"> This select box only appears if there are multiple sections.</w:t>
      </w:r>
    </w:p>
    <w:p w14:paraId="36E7B154" w14:textId="77777777" w:rsidR="00F41403" w:rsidRDefault="00F41403" w:rsidP="00F41403">
      <w:pPr>
        <w:numPr>
          <w:ilvl w:val="0"/>
          <w:numId w:val="172"/>
        </w:numPr>
        <w:ind w:right="360"/>
      </w:pPr>
      <w:r>
        <w:t>Select the section in the list that you want to view.</w:t>
      </w:r>
      <w:r w:rsidRPr="00B14ABB">
        <w:rPr>
          <w:b/>
        </w:rPr>
        <w:t xml:space="preserve"> </w:t>
      </w:r>
      <w:r>
        <w:rPr>
          <w:b/>
        </w:rPr>
        <w:br/>
      </w:r>
      <w:r>
        <w:t>Information for the</w:t>
      </w:r>
      <w:r w:rsidRPr="00ED5BE1">
        <w:t xml:space="preserve"> selected section appears on the </w:t>
      </w:r>
      <w:r w:rsidRPr="00B14E94">
        <w:rPr>
          <w:b/>
        </w:rPr>
        <w:t>View Form</w:t>
      </w:r>
      <w:r w:rsidRPr="00ED5BE1">
        <w:t xml:space="preserve"> page. </w:t>
      </w:r>
      <w:r w:rsidRPr="00ED5BE1">
        <w:br/>
      </w:r>
    </w:p>
    <w:p w14:paraId="718AA513" w14:textId="77777777" w:rsidR="00F41403" w:rsidRDefault="00F41403" w:rsidP="00F41403">
      <w:pPr>
        <w:numPr>
          <w:ilvl w:val="0"/>
          <w:numId w:val="165"/>
        </w:numPr>
        <w:ind w:right="360"/>
      </w:pPr>
      <w:r>
        <w:t xml:space="preserve">To print a list of the section fields on the </w:t>
      </w:r>
      <w:r w:rsidRPr="00D36113">
        <w:rPr>
          <w:b/>
        </w:rPr>
        <w:t>View Form</w:t>
      </w:r>
      <w:r>
        <w:t xml:space="preserve"> page:</w:t>
      </w:r>
    </w:p>
    <w:p w14:paraId="6EEBC7A1" w14:textId="77777777" w:rsidR="00F41403" w:rsidRDefault="00F41403" w:rsidP="00F41403">
      <w:pPr>
        <w:numPr>
          <w:ilvl w:val="0"/>
          <w:numId w:val="173"/>
        </w:numPr>
        <w:ind w:left="1800" w:right="360"/>
      </w:pPr>
      <w:r>
        <w:t xml:space="preserve">Click the print icon </w:t>
      </w:r>
      <w:r>
        <w:rPr>
          <w:noProof/>
        </w:rPr>
        <w:drawing>
          <wp:inline distT="0" distB="0" distL="0" distR="0" wp14:anchorId="6F2EE142" wp14:editId="748488F9">
            <wp:extent cx="282575" cy="274320"/>
            <wp:effectExtent l="0" t="0" r="317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l="93367" t="41913" r="4053" b="54646"/>
                    <a:stretch>
                      <a:fillRect/>
                    </a:stretch>
                  </pic:blipFill>
                  <pic:spPr bwMode="auto">
                    <a:xfrm>
                      <a:off x="0" y="0"/>
                      <a:ext cx="282575" cy="274320"/>
                    </a:xfrm>
                    <a:prstGeom prst="rect">
                      <a:avLst/>
                    </a:prstGeom>
                    <a:noFill/>
                    <a:ln>
                      <a:noFill/>
                    </a:ln>
                  </pic:spPr>
                </pic:pic>
              </a:graphicData>
            </a:graphic>
          </wp:inline>
        </w:drawing>
      </w:r>
      <w:r>
        <w:t xml:space="preserve"> in the </w:t>
      </w:r>
      <w:r w:rsidRPr="00E44ADC">
        <w:rPr>
          <w:b/>
        </w:rPr>
        <w:t>Section Name</w:t>
      </w:r>
      <w:r>
        <w:t xml:space="preserve"> header (far right).</w:t>
      </w:r>
    </w:p>
    <w:p w14:paraId="665663E5" w14:textId="77777777" w:rsidR="00F41403" w:rsidRDefault="00F41403" w:rsidP="00F41403">
      <w:pPr>
        <w:numPr>
          <w:ilvl w:val="0"/>
          <w:numId w:val="173"/>
        </w:numPr>
        <w:ind w:left="1800" w:right="360"/>
      </w:pPr>
      <w:r>
        <w:t xml:space="preserve">Click </w:t>
      </w:r>
      <w:r w:rsidRPr="009D5D0D">
        <w:rPr>
          <w:b/>
        </w:rPr>
        <w:t xml:space="preserve">File </w:t>
      </w:r>
      <w:r>
        <w:t xml:space="preserve">in the top navigation bar, and then click </w:t>
      </w:r>
      <w:r w:rsidRPr="009D5D0D">
        <w:rPr>
          <w:b/>
        </w:rPr>
        <w:t>Print</w:t>
      </w:r>
      <w:r>
        <w:t>.</w:t>
      </w:r>
    </w:p>
    <w:p w14:paraId="1B434480" w14:textId="77777777" w:rsidR="00F41403" w:rsidRDefault="00F41403" w:rsidP="00F41403">
      <w:pPr>
        <w:ind w:left="1800" w:right="360"/>
      </w:pPr>
      <w:r>
        <w:t xml:space="preserve">Note: Click the </w:t>
      </w:r>
      <w:r w:rsidRPr="00B14E94">
        <w:rPr>
          <w:b/>
        </w:rPr>
        <w:t>Alt</w:t>
      </w:r>
      <w:r>
        <w:t xml:space="preserve"> button from the keyboard if the menu bar does not show up by default in the new window.</w:t>
      </w:r>
      <w:r>
        <w:br/>
      </w:r>
    </w:p>
    <w:p w14:paraId="7EA7A316" w14:textId="77777777" w:rsidR="00F41403" w:rsidRDefault="00F41403" w:rsidP="00F41403"/>
    <w:p w14:paraId="002872DD" w14:textId="77777777" w:rsidR="00F41403" w:rsidRDefault="00F41403" w:rsidP="00F41403">
      <w:r>
        <w:t xml:space="preserve">On the </w:t>
      </w:r>
      <w:r w:rsidRPr="0038492E">
        <w:rPr>
          <w:b/>
        </w:rPr>
        <w:t xml:space="preserve">View Form </w:t>
      </w:r>
      <w:r>
        <w:t>page, you can perform the following tasks:</w:t>
      </w:r>
      <w:r>
        <w:br/>
      </w:r>
    </w:p>
    <w:p w14:paraId="2ACB431B" w14:textId="15D207C7" w:rsidR="00F41403" w:rsidRDefault="00F41403" w:rsidP="00F41403">
      <w:pPr>
        <w:numPr>
          <w:ilvl w:val="0"/>
          <w:numId w:val="27"/>
        </w:numPr>
        <w:ind w:left="720" w:hanging="270"/>
      </w:pPr>
      <w:r w:rsidRPr="00E44ADC">
        <w:rPr>
          <w:b/>
        </w:rPr>
        <w:t xml:space="preserve">View the form layout: </w:t>
      </w:r>
      <w:r w:rsidRPr="00C50810">
        <w:t xml:space="preserve">You can </w:t>
      </w:r>
      <w:r>
        <w:t>view</w:t>
      </w:r>
      <w:r w:rsidRPr="00C50810">
        <w:t xml:space="preserve"> </w:t>
      </w:r>
      <w:r>
        <w:t>the</w:t>
      </w:r>
      <w:r w:rsidRPr="00C50810">
        <w:t xml:space="preserve"> </w:t>
      </w:r>
      <w:r>
        <w:t xml:space="preserve">actual </w:t>
      </w:r>
      <w:r w:rsidRPr="00C50810">
        <w:t xml:space="preserve">form </w:t>
      </w:r>
      <w:r>
        <w:t xml:space="preserve">layout in a separate window by clicking on </w:t>
      </w:r>
      <w:r w:rsidRPr="00E44ADC">
        <w:rPr>
          <w:b/>
        </w:rPr>
        <w:t>PREVIEW</w:t>
      </w:r>
      <w:r>
        <w:t xml:space="preserve">. For more information about how to preview a form, see </w:t>
      </w:r>
      <w:hyperlink w:anchor="PreviewingForm" w:history="1">
        <w:r w:rsidRPr="00E44ADC">
          <w:rPr>
            <w:rStyle w:val="Hyperlink"/>
            <w:b/>
          </w:rPr>
          <w:t>Previewing a Form</w:t>
        </w:r>
      </w:hyperlink>
      <w:r w:rsidRPr="00E44ADC">
        <w:rPr>
          <w:b/>
        </w:rPr>
        <w:t>.</w:t>
      </w:r>
    </w:p>
    <w:p w14:paraId="52DA2CD7" w14:textId="77777777" w:rsidR="00F41403" w:rsidRDefault="00F41403" w:rsidP="00F41403"/>
    <w:p w14:paraId="16F707A7" w14:textId="35812CDE" w:rsidR="00F41403" w:rsidRPr="00142747" w:rsidRDefault="00F41403" w:rsidP="00F41403">
      <w:pPr>
        <w:numPr>
          <w:ilvl w:val="0"/>
          <w:numId w:val="27"/>
        </w:numPr>
        <w:ind w:left="720" w:hanging="270"/>
      </w:pPr>
      <w:r>
        <w:rPr>
          <w:b/>
        </w:rPr>
        <w:t>Copy a form</w:t>
      </w:r>
      <w:r w:rsidRPr="00FD7916">
        <w:t>:</w:t>
      </w:r>
      <w:r>
        <w:t xml:space="preserve"> For more information about how to copy an existing form to create a new form, see </w:t>
      </w:r>
      <w:hyperlink w:anchor="CopyingForm" w:history="1">
        <w:r w:rsidRPr="00803A12">
          <w:rPr>
            <w:rStyle w:val="Hyperlink"/>
            <w:b/>
          </w:rPr>
          <w:t>Copying a Form</w:t>
        </w:r>
      </w:hyperlink>
      <w:r>
        <w:t xml:space="preserve">.  </w:t>
      </w:r>
      <w:r>
        <w:br/>
      </w:r>
    </w:p>
    <w:p w14:paraId="1DED5974" w14:textId="37A316BE" w:rsidR="00F41403" w:rsidRDefault="00F41403" w:rsidP="00F41403">
      <w:pPr>
        <w:numPr>
          <w:ilvl w:val="0"/>
          <w:numId w:val="27"/>
        </w:numPr>
        <w:ind w:left="720" w:hanging="270"/>
      </w:pPr>
      <w:r w:rsidRPr="00142747">
        <w:rPr>
          <w:b/>
        </w:rPr>
        <w:t>Create a new form section</w:t>
      </w:r>
      <w:r>
        <w:t xml:space="preserve">: For more information about how to create a new form section, see </w:t>
      </w:r>
      <w:hyperlink w:anchor="CreateNewSection" w:history="1">
        <w:r w:rsidRPr="00803A12">
          <w:rPr>
            <w:rStyle w:val="Hyperlink"/>
            <w:b/>
          </w:rPr>
          <w:t>Creating a New Section for a Form</w:t>
        </w:r>
      </w:hyperlink>
      <w:r>
        <w:t xml:space="preserve">. </w:t>
      </w:r>
      <w:r>
        <w:br/>
      </w:r>
    </w:p>
    <w:p w14:paraId="358D6B11" w14:textId="06AC458D" w:rsidR="00F41403" w:rsidRPr="00FD7916" w:rsidRDefault="00F41403" w:rsidP="00F41403">
      <w:pPr>
        <w:numPr>
          <w:ilvl w:val="0"/>
          <w:numId w:val="27"/>
        </w:numPr>
        <w:ind w:left="720" w:hanging="270"/>
      </w:pPr>
      <w:r w:rsidRPr="0038492E">
        <w:rPr>
          <w:b/>
        </w:rPr>
        <w:t>Modify a form:</w:t>
      </w:r>
      <w:r>
        <w:t xml:space="preserve"> For more information about how to modify a form, see </w:t>
      </w:r>
      <w:hyperlink w:anchor="ModifyForm" w:history="1">
        <w:r w:rsidRPr="00FD7916">
          <w:rPr>
            <w:rStyle w:val="Hyperlink"/>
            <w:b/>
          </w:rPr>
          <w:t>Modifying a Form</w:t>
        </w:r>
      </w:hyperlink>
      <w:r>
        <w:t>.</w:t>
      </w:r>
      <w:r>
        <w:br/>
      </w:r>
    </w:p>
    <w:p w14:paraId="0D51404C" w14:textId="19F4F37D" w:rsidR="00F41403" w:rsidRDefault="00F41403" w:rsidP="00F41403">
      <w:pPr>
        <w:numPr>
          <w:ilvl w:val="0"/>
          <w:numId w:val="27"/>
        </w:numPr>
        <w:ind w:left="720" w:hanging="270"/>
      </w:pPr>
      <w:r w:rsidRPr="0038492E">
        <w:rPr>
          <w:b/>
        </w:rPr>
        <w:t>Delete a form:</w:t>
      </w:r>
      <w:r>
        <w:t xml:space="preserve"> For more information about how to delete a form, see </w:t>
      </w:r>
      <w:hyperlink w:anchor="DeleteForm" w:history="1">
        <w:r w:rsidRPr="00FD7916">
          <w:rPr>
            <w:rStyle w:val="Hyperlink"/>
            <w:b/>
          </w:rPr>
          <w:t>Deleting a Form</w:t>
        </w:r>
      </w:hyperlink>
      <w:r>
        <w:t xml:space="preserve">. </w:t>
      </w:r>
      <w:r>
        <w:br/>
      </w:r>
    </w:p>
    <w:p w14:paraId="011C6447" w14:textId="652DBDE7" w:rsidR="00F41403" w:rsidRDefault="00F41403" w:rsidP="00F41403">
      <w:pPr>
        <w:numPr>
          <w:ilvl w:val="0"/>
          <w:numId w:val="27"/>
        </w:numPr>
        <w:ind w:left="720" w:hanging="270"/>
      </w:pPr>
      <w:r w:rsidRPr="0038492E">
        <w:rPr>
          <w:b/>
        </w:rPr>
        <w:t>Activate a form:</w:t>
      </w:r>
      <w:r>
        <w:t xml:space="preserve"> For more information about how to activate a form, see </w:t>
      </w:r>
      <w:hyperlink w:anchor="_Activating_a_Form" w:history="1">
        <w:r w:rsidRPr="00FD7916">
          <w:rPr>
            <w:rStyle w:val="Hyperlink"/>
            <w:b/>
          </w:rPr>
          <w:t>Activating a Form</w:t>
        </w:r>
      </w:hyperlink>
      <w:r>
        <w:t>.</w:t>
      </w:r>
      <w:r>
        <w:br/>
      </w:r>
    </w:p>
    <w:p w14:paraId="393FA1E7" w14:textId="26DB294D" w:rsidR="00F41403" w:rsidRDefault="00F41403" w:rsidP="00F41403">
      <w:pPr>
        <w:numPr>
          <w:ilvl w:val="0"/>
          <w:numId w:val="27"/>
        </w:numPr>
        <w:ind w:left="720" w:hanging="270"/>
      </w:pPr>
      <w:r w:rsidRPr="0038492E">
        <w:rPr>
          <w:b/>
        </w:rPr>
        <w:t>Deactivate a form:</w:t>
      </w:r>
      <w:r>
        <w:t xml:space="preserve"> For more information about how to deactivate a form, see </w:t>
      </w:r>
      <w:hyperlink w:anchor="DeactivateForm" w:history="1">
        <w:r w:rsidRPr="00FD7916">
          <w:rPr>
            <w:rStyle w:val="Hyperlink"/>
            <w:b/>
          </w:rPr>
          <w:t>Deactivating a Form</w:t>
        </w:r>
        <w:r w:rsidRPr="00FD7916">
          <w:rPr>
            <w:rStyle w:val="Hyperlink"/>
          </w:rPr>
          <w:t>.</w:t>
        </w:r>
      </w:hyperlink>
      <w:r>
        <w:br/>
      </w:r>
    </w:p>
    <w:p w14:paraId="5932F7E7" w14:textId="40CC3568" w:rsidR="00F41403" w:rsidRDefault="00F41403" w:rsidP="00F41403">
      <w:pPr>
        <w:numPr>
          <w:ilvl w:val="0"/>
          <w:numId w:val="27"/>
        </w:numPr>
        <w:ind w:left="720" w:hanging="270"/>
      </w:pPr>
      <w:r w:rsidRPr="0038492E">
        <w:rPr>
          <w:b/>
        </w:rPr>
        <w:t xml:space="preserve">Deprecate a form: </w:t>
      </w:r>
      <w:r>
        <w:t xml:space="preserve">For more information about how to deprecate a form, see </w:t>
      </w:r>
      <w:hyperlink w:anchor="DeprecateForm" w:history="1">
        <w:r w:rsidRPr="00FD7916">
          <w:rPr>
            <w:rStyle w:val="Hyperlink"/>
            <w:b/>
          </w:rPr>
          <w:t>Deprecating a Form</w:t>
        </w:r>
      </w:hyperlink>
      <w:r>
        <w:t>.</w:t>
      </w:r>
      <w:r>
        <w:br/>
      </w:r>
    </w:p>
    <w:p w14:paraId="135D4E2F" w14:textId="7529A6BA" w:rsidR="00F41403" w:rsidRDefault="00F41403" w:rsidP="00F41403">
      <w:pPr>
        <w:numPr>
          <w:ilvl w:val="0"/>
          <w:numId w:val="27"/>
        </w:numPr>
        <w:ind w:left="720" w:hanging="270"/>
      </w:pPr>
      <w:r w:rsidRPr="0038492E">
        <w:rPr>
          <w:b/>
        </w:rPr>
        <w:t>Reinstate a form:</w:t>
      </w:r>
      <w:r>
        <w:t xml:space="preserve"> For more information about how to reinstate a form, see </w:t>
      </w:r>
      <w:hyperlink w:anchor="ReinstateForm" w:history="1">
        <w:r w:rsidRPr="00FD7916">
          <w:rPr>
            <w:rStyle w:val="Hyperlink"/>
            <w:b/>
          </w:rPr>
          <w:t>Reinstating a Form</w:t>
        </w:r>
      </w:hyperlink>
      <w:r>
        <w:t>.</w:t>
      </w:r>
    </w:p>
    <w:p w14:paraId="7D8D1ED0" w14:textId="77777777" w:rsidR="00F41403" w:rsidRDefault="00F41403" w:rsidP="00F41403">
      <w:pPr>
        <w:ind w:left="720"/>
        <w:rPr>
          <w:b/>
        </w:rPr>
      </w:pPr>
    </w:p>
    <w:p w14:paraId="78C5CC09" w14:textId="59EE2681" w:rsidR="005A4A33" w:rsidRPr="005A4A33" w:rsidRDefault="005A4A33" w:rsidP="005A4A33">
      <w:pPr>
        <w:numPr>
          <w:ilvl w:val="0"/>
          <w:numId w:val="27"/>
        </w:numPr>
        <w:ind w:left="720" w:hanging="270"/>
        <w:rPr>
          <w:rStyle w:val="Hyperlink"/>
          <w:color w:val="auto"/>
          <w:u w:val="none"/>
        </w:rPr>
      </w:pPr>
      <w:r w:rsidRPr="00263A76">
        <w:rPr>
          <w:b/>
        </w:rPr>
        <w:t>Manage events:</w:t>
      </w:r>
      <w:r>
        <w:rPr>
          <w:b/>
        </w:rPr>
        <w:t xml:space="preserve"> </w:t>
      </w:r>
      <w:r>
        <w:t xml:space="preserve">You can view and add events to a kit by clicking the </w:t>
      </w:r>
      <w:r w:rsidRPr="00C50810">
        <w:rPr>
          <w:b/>
        </w:rPr>
        <w:t>Manage Events</w:t>
      </w:r>
      <w:r>
        <w:t xml:space="preserve"> link. For more information about how to manage events, see </w:t>
      </w:r>
      <w:hyperlink w:anchor="ManagingEvents" w:history="1">
        <w:r w:rsidRPr="00CE3F18">
          <w:rPr>
            <w:rStyle w:val="Hyperlink"/>
            <w:b/>
          </w:rPr>
          <w:t>Managing Events</w:t>
        </w:r>
      </w:hyperlink>
    </w:p>
    <w:p w14:paraId="4860B905" w14:textId="77777777" w:rsidR="005A4A33" w:rsidRDefault="005A4A33" w:rsidP="005A4A33">
      <w:pPr>
        <w:pStyle w:val="ListParagraph"/>
      </w:pPr>
    </w:p>
    <w:p w14:paraId="27A428A5" w14:textId="2048034C" w:rsidR="00CF0967" w:rsidRDefault="005A4A33" w:rsidP="005A4A33">
      <w:pPr>
        <w:numPr>
          <w:ilvl w:val="0"/>
          <w:numId w:val="27"/>
        </w:numPr>
        <w:ind w:left="720" w:hanging="270"/>
      </w:pPr>
      <w:r w:rsidRPr="00572472">
        <w:rPr>
          <w:b/>
        </w:rPr>
        <w:t>Add Attachment</w:t>
      </w:r>
      <w:r w:rsidRPr="005A4A33">
        <w:t>: You can upload, download, and delete files that are attached to a kit by clicking the Add Attachment link. For more info</w:t>
      </w:r>
      <w:r>
        <w:t xml:space="preserve">rmation about how to add files, </w:t>
      </w:r>
      <w:r w:rsidRPr="005A4A33">
        <w:t xml:space="preserve">see </w:t>
      </w:r>
      <w:hyperlink w:anchor="CommonFileUpload" w:history="1">
        <w:r w:rsidRPr="00C74C0A">
          <w:rPr>
            <w:rStyle w:val="Hyperlink"/>
            <w:b/>
          </w:rPr>
          <w:t>Common File Upload</w:t>
        </w:r>
      </w:hyperlink>
      <w:bookmarkStart w:id="232" w:name="PreviewingForm"/>
      <w:bookmarkStart w:id="233" w:name="_Toc452394236"/>
      <w:bookmarkEnd w:id="232"/>
    </w:p>
    <w:p w14:paraId="3C21EDF9" w14:textId="77777777" w:rsidR="00CF0967" w:rsidRDefault="00CF0967" w:rsidP="00CF0967">
      <w:pPr>
        <w:pStyle w:val="ListParagraph"/>
        <w:rPr>
          <w:rStyle w:val="Heading3Char"/>
        </w:rPr>
      </w:pPr>
    </w:p>
    <w:p w14:paraId="56D37CB9" w14:textId="77777777" w:rsidR="00CF0967" w:rsidRDefault="00CF0967" w:rsidP="00CF0967">
      <w:pPr>
        <w:rPr>
          <w:rStyle w:val="Heading3Char"/>
        </w:rPr>
      </w:pPr>
    </w:p>
    <w:p w14:paraId="41CC55A7" w14:textId="77777777" w:rsidR="00CF0967" w:rsidRDefault="00CF0967" w:rsidP="00CF0967">
      <w:pPr>
        <w:rPr>
          <w:rStyle w:val="Heading3Char"/>
        </w:rPr>
      </w:pPr>
    </w:p>
    <w:p w14:paraId="0174B6DC" w14:textId="77777777" w:rsidR="00CF0967" w:rsidRDefault="00CF0967" w:rsidP="00CF0967">
      <w:pPr>
        <w:rPr>
          <w:rStyle w:val="Heading3Char"/>
        </w:rPr>
      </w:pPr>
    </w:p>
    <w:p w14:paraId="78812454" w14:textId="77777777" w:rsidR="00CF0967" w:rsidRDefault="00CF0967" w:rsidP="00CF0967">
      <w:pPr>
        <w:rPr>
          <w:rStyle w:val="Heading3Char"/>
        </w:rPr>
      </w:pPr>
    </w:p>
    <w:p w14:paraId="015E22AA" w14:textId="77777777" w:rsidR="00CF0967" w:rsidRDefault="00CF0967" w:rsidP="00CF0967">
      <w:pPr>
        <w:rPr>
          <w:rStyle w:val="Heading3Char"/>
        </w:rPr>
      </w:pPr>
    </w:p>
    <w:p w14:paraId="494DD006" w14:textId="77777777" w:rsidR="00CF0967" w:rsidRDefault="00CF0967" w:rsidP="00CF0967">
      <w:pPr>
        <w:rPr>
          <w:rStyle w:val="Heading3Char"/>
        </w:rPr>
      </w:pPr>
    </w:p>
    <w:p w14:paraId="556D31A7" w14:textId="77777777" w:rsidR="00CF0967" w:rsidRDefault="00CF0967" w:rsidP="00CF0967">
      <w:pPr>
        <w:rPr>
          <w:rStyle w:val="Heading3Char"/>
        </w:rPr>
      </w:pPr>
    </w:p>
    <w:p w14:paraId="454AF0C9" w14:textId="77777777" w:rsidR="00CF0967" w:rsidRDefault="00CF0967" w:rsidP="00CF0967">
      <w:pPr>
        <w:rPr>
          <w:rStyle w:val="Heading3Char"/>
        </w:rPr>
      </w:pPr>
    </w:p>
    <w:p w14:paraId="0F1BD881" w14:textId="77777777" w:rsidR="00CF0967" w:rsidRDefault="00CF0967" w:rsidP="00CF0967">
      <w:pPr>
        <w:rPr>
          <w:rStyle w:val="Heading3Char"/>
        </w:rPr>
      </w:pPr>
    </w:p>
    <w:p w14:paraId="520D9601" w14:textId="71E8E811" w:rsidR="00F41403" w:rsidRPr="00E44ADC" w:rsidRDefault="00F41403" w:rsidP="00CF0967">
      <w:bookmarkStart w:id="234" w:name="_Toc507159138"/>
      <w:r w:rsidRPr="00CF0967">
        <w:rPr>
          <w:rStyle w:val="Heading3Char"/>
        </w:rPr>
        <w:lastRenderedPageBreak/>
        <w:t>Previewing a Form</w:t>
      </w:r>
      <w:bookmarkEnd w:id="233"/>
      <w:bookmarkEnd w:id="234"/>
    </w:p>
    <w:p w14:paraId="6E407C40" w14:textId="77777777" w:rsidR="00F41403" w:rsidRDefault="00F41403" w:rsidP="00F41403">
      <w:pPr>
        <w:tabs>
          <w:tab w:val="left" w:pos="10620"/>
        </w:tabs>
        <w:ind w:right="720"/>
      </w:pPr>
    </w:p>
    <w:p w14:paraId="3AEBA5ED" w14:textId="77777777" w:rsidR="00F41403" w:rsidRPr="00585562" w:rsidRDefault="00F41403" w:rsidP="00F41403">
      <w:r>
        <w:t xml:space="preserve">To view the actual layout of a data collection form: </w:t>
      </w:r>
      <w:r>
        <w:br/>
      </w:r>
    </w:p>
    <w:p w14:paraId="7D49468B" w14:textId="67AABC6D" w:rsidR="00F41403" w:rsidRDefault="00F41403" w:rsidP="00F41403">
      <w:pPr>
        <w:numPr>
          <w:ilvl w:val="0"/>
          <w:numId w:val="174"/>
        </w:numPr>
      </w:pPr>
      <w:r>
        <w:t xml:space="preserve">Log on to the application using your </w:t>
      </w:r>
      <w:r w:rsidR="00761DF9">
        <w:t>login</w:t>
      </w:r>
      <w:r>
        <w:t xml:space="preserve"> credentials. </w:t>
      </w:r>
    </w:p>
    <w:p w14:paraId="7F242D57" w14:textId="77777777" w:rsidR="00F41403" w:rsidRDefault="00F41403" w:rsidP="00F41403">
      <w:pPr>
        <w:ind w:left="720"/>
      </w:pPr>
      <w:r>
        <w:t xml:space="preserve">The CIRRASPEC home page appears. </w:t>
      </w:r>
    </w:p>
    <w:p w14:paraId="29EC63B5" w14:textId="77777777" w:rsidR="00F41403" w:rsidRDefault="00F41403" w:rsidP="00F41403">
      <w:pPr>
        <w:ind w:left="720"/>
      </w:pPr>
    </w:p>
    <w:p w14:paraId="6CB9EF64" w14:textId="77777777" w:rsidR="00F41403" w:rsidRDefault="00F41403" w:rsidP="00F41403">
      <w:pPr>
        <w:numPr>
          <w:ilvl w:val="0"/>
          <w:numId w:val="174"/>
        </w:numPr>
      </w:pPr>
      <w:r>
        <w:t xml:space="preserve">Point to the arrow of the </w:t>
      </w:r>
      <w:r w:rsidRPr="00584C3D">
        <w:rPr>
          <w:b/>
        </w:rPr>
        <w:t>IAMS</w:t>
      </w:r>
      <w:r>
        <w:t xml:space="preserve"> tab, and then click </w:t>
      </w:r>
      <w:r w:rsidRPr="00584C3D">
        <w:rPr>
          <w:b/>
        </w:rPr>
        <w:t>Forms Designer</w:t>
      </w:r>
      <w:r>
        <w:t>.</w:t>
      </w:r>
    </w:p>
    <w:p w14:paraId="3421CAF6" w14:textId="77777777" w:rsidR="00F41403" w:rsidRDefault="00F41403" w:rsidP="00F41403">
      <w:pPr>
        <w:ind w:left="720"/>
      </w:pPr>
      <w:r>
        <w:t xml:space="preserve">The </w:t>
      </w:r>
      <w:r>
        <w:rPr>
          <w:b/>
        </w:rPr>
        <w:t>Forms S</w:t>
      </w:r>
      <w:r w:rsidRPr="005632A6">
        <w:rPr>
          <w:b/>
        </w:rPr>
        <w:t>earch</w:t>
      </w:r>
      <w:r>
        <w:t xml:space="preserve"> page appears. </w:t>
      </w:r>
    </w:p>
    <w:p w14:paraId="0F740E1F" w14:textId="77777777" w:rsidR="00F41403" w:rsidRDefault="00F41403" w:rsidP="00F41403">
      <w:pPr>
        <w:ind w:left="720"/>
      </w:pPr>
    </w:p>
    <w:p w14:paraId="724E6B10" w14:textId="77777777" w:rsidR="00F41403" w:rsidRDefault="00F41403" w:rsidP="00F41403">
      <w:pPr>
        <w:numPr>
          <w:ilvl w:val="0"/>
          <w:numId w:val="174"/>
        </w:numPr>
      </w:pPr>
      <w:r>
        <w:t xml:space="preserve">Click </w:t>
      </w:r>
      <w:r w:rsidRPr="00FE47DE">
        <w:rPr>
          <w:b/>
        </w:rPr>
        <w:t>SEARCH</w:t>
      </w:r>
      <w:r>
        <w:t xml:space="preserve">. </w:t>
      </w:r>
    </w:p>
    <w:p w14:paraId="456E40AB" w14:textId="77777777" w:rsidR="00F41403" w:rsidRDefault="00F41403" w:rsidP="00F41403">
      <w:pPr>
        <w:ind w:left="720" w:right="540"/>
      </w:pPr>
      <w:r>
        <w:t>The forms search page displays a list of forms.</w:t>
      </w:r>
    </w:p>
    <w:p w14:paraId="31B3C3B4" w14:textId="77777777" w:rsidR="00F41403" w:rsidRPr="00113724" w:rsidRDefault="00F41403" w:rsidP="00F41403"/>
    <w:p w14:paraId="5867933A" w14:textId="77777777" w:rsidR="00F41403" w:rsidRDefault="00F41403" w:rsidP="00F41403">
      <w:pPr>
        <w:numPr>
          <w:ilvl w:val="0"/>
          <w:numId w:val="174"/>
        </w:numPr>
        <w:ind w:right="540"/>
      </w:pPr>
      <w:r>
        <w:t xml:space="preserve">Click the form you want to preview. </w:t>
      </w:r>
    </w:p>
    <w:p w14:paraId="1887F2D0" w14:textId="77777777" w:rsidR="00F41403" w:rsidRDefault="00F41403" w:rsidP="00F41403">
      <w:pPr>
        <w:ind w:left="720" w:right="540"/>
      </w:pPr>
      <w:r>
        <w:t xml:space="preserve">The </w:t>
      </w:r>
      <w:r w:rsidRPr="0038492E">
        <w:rPr>
          <w:b/>
        </w:rPr>
        <w:t>View Form</w:t>
      </w:r>
      <w:r>
        <w:t xml:space="preserve"> page appears. </w:t>
      </w:r>
    </w:p>
    <w:p w14:paraId="327AC7C4" w14:textId="77777777" w:rsidR="00F41403" w:rsidRDefault="00F41403" w:rsidP="00F41403">
      <w:pPr>
        <w:ind w:left="720" w:right="540"/>
      </w:pPr>
    </w:p>
    <w:p w14:paraId="2B4E7881" w14:textId="77777777" w:rsidR="00F41403" w:rsidRDefault="00F41403" w:rsidP="00F41403">
      <w:pPr>
        <w:numPr>
          <w:ilvl w:val="0"/>
          <w:numId w:val="174"/>
        </w:numPr>
        <w:ind w:right="540"/>
      </w:pPr>
      <w:r>
        <w:t xml:space="preserve">Click </w:t>
      </w:r>
      <w:r w:rsidRPr="00FD5CBB">
        <w:rPr>
          <w:b/>
        </w:rPr>
        <w:t>PREVIEW</w:t>
      </w:r>
      <w:r>
        <w:t>.</w:t>
      </w:r>
      <w:r>
        <w:br/>
        <w:t xml:space="preserve">The form appears in a new window. </w:t>
      </w:r>
    </w:p>
    <w:p w14:paraId="7C71BF95" w14:textId="77777777" w:rsidR="00F41403" w:rsidRDefault="00F41403" w:rsidP="00F41403">
      <w:pPr>
        <w:tabs>
          <w:tab w:val="left" w:pos="10620"/>
        </w:tabs>
        <w:ind w:right="720"/>
      </w:pPr>
    </w:p>
    <w:p w14:paraId="32CFA559" w14:textId="77777777" w:rsidR="00F41403" w:rsidRDefault="00F41403" w:rsidP="00F41403">
      <w:pPr>
        <w:tabs>
          <w:tab w:val="left" w:pos="10620"/>
        </w:tabs>
        <w:ind w:left="720" w:right="720"/>
      </w:pPr>
      <w:r w:rsidRPr="006C6480">
        <w:rPr>
          <w:noProof/>
        </w:rPr>
        <w:drawing>
          <wp:inline distT="0" distB="0" distL="0" distR="0" wp14:anchorId="1B87BD28" wp14:editId="41707562">
            <wp:extent cx="6433820" cy="2227580"/>
            <wp:effectExtent l="19050" t="19050" r="24130" b="20320"/>
            <wp:docPr id="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33820" cy="2227580"/>
                    </a:xfrm>
                    <a:prstGeom prst="rect">
                      <a:avLst/>
                    </a:prstGeom>
                    <a:noFill/>
                    <a:ln w="3175">
                      <a:solidFill>
                        <a:schemeClr val="tx1"/>
                      </a:solidFill>
                    </a:ln>
                  </pic:spPr>
                </pic:pic>
              </a:graphicData>
            </a:graphic>
          </wp:inline>
        </w:drawing>
      </w:r>
    </w:p>
    <w:p w14:paraId="630728A9" w14:textId="77777777" w:rsidR="00F41403" w:rsidRDefault="00F41403" w:rsidP="00F41403">
      <w:pPr>
        <w:pStyle w:val="Figure"/>
        <w:tabs>
          <w:tab w:val="clear" w:pos="1710"/>
        </w:tabs>
        <w:ind w:left="2070" w:hanging="1350"/>
      </w:pPr>
      <w:r>
        <w:t>Preview Form</w:t>
      </w:r>
    </w:p>
    <w:p w14:paraId="084E95BD" w14:textId="75556B66" w:rsidR="00F41403" w:rsidRDefault="00F41403" w:rsidP="00F41403">
      <w:pPr>
        <w:pStyle w:val="Heading3"/>
        <w:ind w:left="720"/>
        <w:rPr>
          <w:rFonts w:ascii="Arial" w:hAnsi="Arial"/>
          <w:b w:val="0"/>
        </w:rPr>
      </w:pPr>
    </w:p>
    <w:p w14:paraId="69060B68" w14:textId="5AA923EA" w:rsidR="00BD7705" w:rsidRPr="00BD7705" w:rsidRDefault="00BD7705" w:rsidP="00BD7705"/>
    <w:p w14:paraId="54C39491" w14:textId="42E9EAAC" w:rsidR="00BD7705" w:rsidRPr="00BD7705" w:rsidRDefault="00BD7705" w:rsidP="00BD7705">
      <w:pPr>
        <w:pStyle w:val="Caption"/>
        <w:rPr>
          <w:b w:val="0"/>
          <w:bCs w:val="0"/>
          <w:sz w:val="22"/>
          <w:szCs w:val="22"/>
        </w:rPr>
      </w:pPr>
      <w:bookmarkStart w:id="235" w:name="_Toc452394237"/>
      <w:r w:rsidRPr="00B536AC">
        <w:rPr>
          <w:bCs w:val="0"/>
          <w:sz w:val="22"/>
          <w:szCs w:val="22"/>
        </w:rPr>
        <w:t>Note</w:t>
      </w:r>
      <w:r w:rsidRPr="00BD7705">
        <w:rPr>
          <w:b w:val="0"/>
          <w:bCs w:val="0"/>
          <w:sz w:val="22"/>
          <w:szCs w:val="22"/>
        </w:rPr>
        <w:t>: PHI questions are marked with the hash symbol (#).</w:t>
      </w:r>
      <w:bookmarkEnd w:id="235"/>
    </w:p>
    <w:p w14:paraId="318BA0C8" w14:textId="77777777" w:rsidR="00BD7705" w:rsidRPr="00BD7705" w:rsidRDefault="00BD7705" w:rsidP="00BD7705"/>
    <w:p w14:paraId="49D33885" w14:textId="77777777" w:rsidR="00F41403" w:rsidRDefault="00F41403" w:rsidP="00F41403">
      <w:pPr>
        <w:pStyle w:val="Heading3"/>
      </w:pPr>
      <w:r>
        <w:rPr>
          <w:rFonts w:ascii="Arial" w:hAnsi="Arial"/>
          <w:b w:val="0"/>
        </w:rPr>
        <w:br w:type="page"/>
      </w:r>
      <w:bookmarkStart w:id="236" w:name="_Toc452394238"/>
      <w:bookmarkStart w:id="237" w:name="_Toc507159139"/>
      <w:bookmarkStart w:id="238" w:name="CreateNewForm"/>
      <w:r>
        <w:lastRenderedPageBreak/>
        <w:t>Creating a Form</w:t>
      </w:r>
      <w:bookmarkEnd w:id="236"/>
      <w:bookmarkEnd w:id="237"/>
    </w:p>
    <w:bookmarkEnd w:id="238"/>
    <w:p w14:paraId="472C1D62" w14:textId="77777777" w:rsidR="00F41403" w:rsidRDefault="00F41403" w:rsidP="00F41403">
      <w:pPr>
        <w:tabs>
          <w:tab w:val="left" w:pos="10620"/>
        </w:tabs>
        <w:ind w:right="720"/>
      </w:pPr>
    </w:p>
    <w:p w14:paraId="027014FE" w14:textId="05B34BB0" w:rsidR="00F41403" w:rsidRDefault="00F41403" w:rsidP="00F41403">
      <w:pPr>
        <w:tabs>
          <w:tab w:val="left" w:pos="10620"/>
        </w:tabs>
        <w:ind w:right="720"/>
      </w:pPr>
      <w:r>
        <w:t>To create a data collection form:</w:t>
      </w:r>
      <w:r>
        <w:br/>
      </w:r>
      <w:r>
        <w:br/>
      </w:r>
      <w:r w:rsidRPr="0038492E">
        <w:rPr>
          <w:b/>
        </w:rPr>
        <w:t>Note:</w:t>
      </w:r>
      <w:r>
        <w:t xml:space="preserve"> The Create procedure below uses a blank form to create a new form. To copy an existing form and create a new form using its information, see </w:t>
      </w:r>
      <w:hyperlink w:anchor="CopyingForm" w:history="1">
        <w:r w:rsidRPr="00A949C6">
          <w:rPr>
            <w:rStyle w:val="Hyperlink"/>
            <w:b/>
          </w:rPr>
          <w:t>Copying a Form</w:t>
        </w:r>
      </w:hyperlink>
      <w:r>
        <w:t>.</w:t>
      </w:r>
    </w:p>
    <w:p w14:paraId="20E20654" w14:textId="77777777" w:rsidR="00F41403" w:rsidRDefault="00F41403" w:rsidP="00F41403">
      <w:pPr>
        <w:tabs>
          <w:tab w:val="left" w:pos="10620"/>
        </w:tabs>
        <w:ind w:right="720"/>
      </w:pPr>
    </w:p>
    <w:p w14:paraId="1A1984E2" w14:textId="046231A0" w:rsidR="00F41403" w:rsidRDefault="00F41403" w:rsidP="00F41403">
      <w:pPr>
        <w:numPr>
          <w:ilvl w:val="0"/>
          <w:numId w:val="84"/>
        </w:numPr>
      </w:pPr>
      <w:r>
        <w:t xml:space="preserve">Log on to the application using your </w:t>
      </w:r>
      <w:r w:rsidR="00761DF9">
        <w:t>login</w:t>
      </w:r>
      <w:r>
        <w:t xml:space="preserve"> credentials. </w:t>
      </w:r>
    </w:p>
    <w:p w14:paraId="600B9DB4" w14:textId="77777777" w:rsidR="00F41403" w:rsidRDefault="00F41403" w:rsidP="00F41403">
      <w:pPr>
        <w:ind w:left="720"/>
      </w:pPr>
      <w:r>
        <w:t xml:space="preserve">The CIRRASPEC home page appears. </w:t>
      </w:r>
    </w:p>
    <w:p w14:paraId="38ADE6CC" w14:textId="77777777" w:rsidR="00F41403" w:rsidRDefault="00F41403" w:rsidP="00F41403">
      <w:pPr>
        <w:ind w:left="720"/>
      </w:pPr>
    </w:p>
    <w:p w14:paraId="027BE2E0" w14:textId="77777777" w:rsidR="00F41403" w:rsidRDefault="00F41403" w:rsidP="00F41403">
      <w:pPr>
        <w:numPr>
          <w:ilvl w:val="0"/>
          <w:numId w:val="84"/>
        </w:numPr>
      </w:pPr>
      <w:r>
        <w:t xml:space="preserve">Point to the arrow of the </w:t>
      </w:r>
      <w:r w:rsidRPr="00584C3D">
        <w:rPr>
          <w:b/>
        </w:rPr>
        <w:t>IAMS</w:t>
      </w:r>
      <w:r>
        <w:t xml:space="preserve"> tab, and then click </w:t>
      </w:r>
      <w:r w:rsidRPr="00584C3D">
        <w:rPr>
          <w:b/>
        </w:rPr>
        <w:t>Forms Designer</w:t>
      </w:r>
      <w:r>
        <w:t>.</w:t>
      </w:r>
    </w:p>
    <w:p w14:paraId="65BB58C8" w14:textId="77777777" w:rsidR="00F41403" w:rsidRDefault="00F41403" w:rsidP="00F41403">
      <w:pPr>
        <w:ind w:left="720"/>
      </w:pPr>
      <w:r>
        <w:t xml:space="preserve">The </w:t>
      </w:r>
      <w:r>
        <w:rPr>
          <w:b/>
        </w:rPr>
        <w:t>Forms S</w:t>
      </w:r>
      <w:r w:rsidRPr="00803A12">
        <w:rPr>
          <w:b/>
        </w:rPr>
        <w:t>earch</w:t>
      </w:r>
      <w:r>
        <w:t xml:space="preserve"> page appears. </w:t>
      </w:r>
    </w:p>
    <w:p w14:paraId="5F49CD58" w14:textId="77777777" w:rsidR="00F41403" w:rsidRDefault="00F41403" w:rsidP="00F41403">
      <w:pPr>
        <w:ind w:left="720"/>
      </w:pPr>
    </w:p>
    <w:p w14:paraId="2D578DE6" w14:textId="77777777" w:rsidR="00F41403" w:rsidRDefault="00F41403" w:rsidP="00F41403">
      <w:pPr>
        <w:numPr>
          <w:ilvl w:val="0"/>
          <w:numId w:val="84"/>
        </w:numPr>
      </w:pPr>
      <w:r>
        <w:t xml:space="preserve">Click the </w:t>
      </w:r>
      <w:r w:rsidRPr="007E0A7D">
        <w:rPr>
          <w:b/>
        </w:rPr>
        <w:t>Create New Data Collection Form</w:t>
      </w:r>
      <w:r>
        <w:t xml:space="preserve"> link. </w:t>
      </w:r>
    </w:p>
    <w:p w14:paraId="12EB7DBC" w14:textId="77777777" w:rsidR="00F41403" w:rsidRDefault="00F41403" w:rsidP="00F41403">
      <w:pPr>
        <w:ind w:left="720"/>
      </w:pPr>
      <w:r>
        <w:t xml:space="preserve">The </w:t>
      </w:r>
      <w:r w:rsidRPr="007E0A7D">
        <w:rPr>
          <w:b/>
        </w:rPr>
        <w:t>Create/Modify Form</w:t>
      </w:r>
      <w:r>
        <w:t xml:space="preserve"> page appears.</w:t>
      </w:r>
    </w:p>
    <w:p w14:paraId="6F434C37" w14:textId="77777777" w:rsidR="00F41403" w:rsidRDefault="00F41403" w:rsidP="00F41403">
      <w:pPr>
        <w:ind w:left="720"/>
      </w:pPr>
    </w:p>
    <w:p w14:paraId="03CFDFA8" w14:textId="77777777" w:rsidR="00F41403" w:rsidRDefault="00F41403" w:rsidP="00F41403">
      <w:pPr>
        <w:ind w:left="720"/>
      </w:pPr>
      <w:r>
        <w:rPr>
          <w:noProof/>
        </w:rPr>
        <w:drawing>
          <wp:inline distT="0" distB="0" distL="0" distR="0" wp14:anchorId="1253FFE1" wp14:editId="3B8C14F5">
            <wp:extent cx="6433820" cy="3424555"/>
            <wp:effectExtent l="19050" t="19050" r="24130" b="2349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33820" cy="3424555"/>
                    </a:xfrm>
                    <a:prstGeom prst="rect">
                      <a:avLst/>
                    </a:prstGeom>
                    <a:noFill/>
                    <a:ln w="3175">
                      <a:solidFill>
                        <a:schemeClr val="tx1"/>
                      </a:solidFill>
                    </a:ln>
                  </pic:spPr>
                </pic:pic>
              </a:graphicData>
            </a:graphic>
          </wp:inline>
        </w:drawing>
      </w:r>
    </w:p>
    <w:p w14:paraId="58C3E54E" w14:textId="77777777" w:rsidR="00F41403" w:rsidRDefault="00F41403" w:rsidP="00F41403">
      <w:pPr>
        <w:pStyle w:val="Figure"/>
        <w:tabs>
          <w:tab w:val="clear" w:pos="1710"/>
        </w:tabs>
        <w:ind w:left="2070" w:hanging="1350"/>
      </w:pPr>
      <w:r>
        <w:t>Create/Modify Form page</w:t>
      </w:r>
    </w:p>
    <w:p w14:paraId="6E40C0CB" w14:textId="77777777" w:rsidR="00F41403" w:rsidRDefault="00F41403" w:rsidP="00F41403">
      <w:pPr>
        <w:ind w:left="720"/>
      </w:pPr>
    </w:p>
    <w:p w14:paraId="45311552" w14:textId="77777777" w:rsidR="00F41403" w:rsidRDefault="00F41403" w:rsidP="00F41403">
      <w:pPr>
        <w:numPr>
          <w:ilvl w:val="0"/>
          <w:numId w:val="84"/>
        </w:numPr>
        <w:ind w:right="540"/>
      </w:pPr>
      <w:r>
        <w:t xml:space="preserve">Enter appropriate information in each field. Following table lists each field and its description. </w:t>
      </w:r>
    </w:p>
    <w:p w14:paraId="070BC216" w14:textId="77777777" w:rsidR="00F41403" w:rsidRDefault="00F41403" w:rsidP="00F41403">
      <w:pPr>
        <w:ind w:left="720" w:right="540"/>
      </w:pPr>
      <w:r w:rsidRPr="00B23F0A">
        <w:rPr>
          <w:b/>
        </w:rPr>
        <w:t>Note:</w:t>
      </w:r>
      <w:r>
        <w:t xml:space="preserve"> Fields that are marked with the red asterisk (</w:t>
      </w:r>
      <w:r w:rsidRPr="00B23F0A">
        <w:rPr>
          <w:color w:val="FF0000"/>
        </w:rPr>
        <w:t>*</w:t>
      </w:r>
      <w:r>
        <w:t xml:space="preserve">) are mandatory. </w:t>
      </w:r>
    </w:p>
    <w:p w14:paraId="69216A8E" w14:textId="77777777" w:rsidR="00F41403" w:rsidRDefault="00F41403" w:rsidP="00F41403">
      <w:pPr>
        <w:ind w:left="720" w:right="540"/>
      </w:pPr>
      <w:r>
        <w:br w:type="page"/>
      </w:r>
    </w:p>
    <w:p w14:paraId="4201BC00" w14:textId="77141769" w:rsidR="00F41403" w:rsidRDefault="00F41403" w:rsidP="00F41403">
      <w:pPr>
        <w:pStyle w:val="Caption"/>
        <w:ind w:firstLine="720"/>
      </w:pPr>
      <w:r>
        <w:lastRenderedPageBreak/>
        <w:t xml:space="preserve">Table </w:t>
      </w:r>
      <w:fldSimple w:instr=" SEQ Figure \* ARABIC ">
        <w:r w:rsidR="006A4F84">
          <w:rPr>
            <w:noProof/>
          </w:rPr>
          <w:t>22</w:t>
        </w:r>
      </w:fldSimple>
      <w:r>
        <w:t>: Creating a form</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41403" w:rsidRPr="007A152E" w14:paraId="7080573C" w14:textId="77777777" w:rsidTr="00AA2E41">
        <w:trPr>
          <w:cantSplit/>
          <w:trHeight w:val="288"/>
          <w:tblHeader/>
        </w:trPr>
        <w:tc>
          <w:tcPr>
            <w:tcW w:w="2790" w:type="dxa"/>
            <w:shd w:val="clear" w:color="auto" w:fill="BFBFBF"/>
            <w:vAlign w:val="center"/>
          </w:tcPr>
          <w:p w14:paraId="579633D9" w14:textId="77777777" w:rsidR="00F41403" w:rsidRPr="007A152E" w:rsidRDefault="00F41403" w:rsidP="00AA2E41">
            <w:pPr>
              <w:rPr>
                <w:b/>
              </w:rPr>
            </w:pPr>
            <w:r>
              <w:rPr>
                <w:b/>
              </w:rPr>
              <w:t>Field</w:t>
            </w:r>
          </w:p>
        </w:tc>
        <w:tc>
          <w:tcPr>
            <w:tcW w:w="7020" w:type="dxa"/>
            <w:shd w:val="clear" w:color="auto" w:fill="BFBFBF"/>
            <w:vAlign w:val="center"/>
          </w:tcPr>
          <w:p w14:paraId="38500298" w14:textId="77777777" w:rsidR="00F41403" w:rsidRPr="007A152E" w:rsidRDefault="00F41403" w:rsidP="00AA2E41">
            <w:pPr>
              <w:rPr>
                <w:b/>
              </w:rPr>
            </w:pPr>
            <w:r w:rsidRPr="007A152E">
              <w:rPr>
                <w:b/>
              </w:rPr>
              <w:t>Description</w:t>
            </w:r>
          </w:p>
        </w:tc>
      </w:tr>
      <w:tr w:rsidR="00F41403" w14:paraId="68FEA06C" w14:textId="77777777" w:rsidTr="00AA2E41">
        <w:trPr>
          <w:cantSplit/>
          <w:trHeight w:val="288"/>
        </w:trPr>
        <w:tc>
          <w:tcPr>
            <w:tcW w:w="2790" w:type="dxa"/>
            <w:vAlign w:val="center"/>
          </w:tcPr>
          <w:p w14:paraId="069F86B8" w14:textId="77777777" w:rsidR="00F41403" w:rsidRPr="007A152E" w:rsidRDefault="00F41403" w:rsidP="00AA2E41">
            <w:pPr>
              <w:rPr>
                <w:b/>
              </w:rPr>
            </w:pPr>
            <w:r>
              <w:rPr>
                <w:b/>
              </w:rPr>
              <w:t>Form Category</w:t>
            </w:r>
            <w:r w:rsidRPr="007E0A7D">
              <w:rPr>
                <w:b/>
                <w:color w:val="FF0000"/>
              </w:rPr>
              <w:t>*</w:t>
            </w:r>
          </w:p>
        </w:tc>
        <w:tc>
          <w:tcPr>
            <w:tcW w:w="7020" w:type="dxa"/>
            <w:vAlign w:val="center"/>
          </w:tcPr>
          <w:p w14:paraId="3100064E" w14:textId="77777777" w:rsidR="00F41403" w:rsidRDefault="00F41403" w:rsidP="00AA2E41">
            <w:r>
              <w:t>Click appropriate category for this form.</w:t>
            </w:r>
          </w:p>
        </w:tc>
      </w:tr>
      <w:tr w:rsidR="00F41403" w14:paraId="36A1AC34" w14:textId="77777777" w:rsidTr="00AA2E41">
        <w:trPr>
          <w:cantSplit/>
          <w:trHeight w:val="288"/>
        </w:trPr>
        <w:tc>
          <w:tcPr>
            <w:tcW w:w="2790" w:type="dxa"/>
            <w:vAlign w:val="center"/>
          </w:tcPr>
          <w:p w14:paraId="0B5D3105" w14:textId="77777777" w:rsidR="00F41403" w:rsidRPr="007A152E" w:rsidRDefault="00F41403" w:rsidP="00AA2E41">
            <w:pPr>
              <w:rPr>
                <w:b/>
              </w:rPr>
            </w:pPr>
            <w:r>
              <w:rPr>
                <w:b/>
              </w:rPr>
              <w:t>Form Name</w:t>
            </w:r>
            <w:r w:rsidRPr="007E0A7D">
              <w:rPr>
                <w:b/>
                <w:color w:val="FF0000"/>
              </w:rPr>
              <w:t>*</w:t>
            </w:r>
          </w:p>
        </w:tc>
        <w:tc>
          <w:tcPr>
            <w:tcW w:w="7020" w:type="dxa"/>
            <w:vAlign w:val="center"/>
          </w:tcPr>
          <w:p w14:paraId="112E41DE" w14:textId="77777777" w:rsidR="00F41403" w:rsidRDefault="00F41403" w:rsidP="00AA2E41">
            <w:r>
              <w:t>Type name for this form.</w:t>
            </w:r>
            <w:r>
              <w:br/>
            </w:r>
            <w:r w:rsidRPr="004F0B86">
              <w:rPr>
                <w:b/>
              </w:rPr>
              <w:t>Note:</w:t>
            </w:r>
            <w:r>
              <w:t xml:space="preserve"> You cannot use an existing form name.</w:t>
            </w:r>
          </w:p>
        </w:tc>
      </w:tr>
      <w:tr w:rsidR="00F41403" w14:paraId="0506A3C2" w14:textId="77777777" w:rsidTr="00AA2E41">
        <w:trPr>
          <w:cantSplit/>
          <w:trHeight w:val="288"/>
        </w:trPr>
        <w:tc>
          <w:tcPr>
            <w:tcW w:w="2790" w:type="dxa"/>
            <w:vAlign w:val="center"/>
          </w:tcPr>
          <w:p w14:paraId="73581676" w14:textId="77777777" w:rsidR="00F41403" w:rsidRPr="006744E4" w:rsidRDefault="00F41403" w:rsidP="00AA2E41">
            <w:pPr>
              <w:rPr>
                <w:b/>
              </w:rPr>
            </w:pPr>
            <w:r>
              <w:rPr>
                <w:b/>
              </w:rPr>
              <w:t>External Version</w:t>
            </w:r>
          </w:p>
        </w:tc>
        <w:tc>
          <w:tcPr>
            <w:tcW w:w="7020" w:type="dxa"/>
            <w:vAlign w:val="center"/>
          </w:tcPr>
          <w:p w14:paraId="1562A953" w14:textId="77777777" w:rsidR="00F41403" w:rsidRDefault="00F41403" w:rsidP="00AA2E41">
            <w:r>
              <w:t>Type the external version number you want to assign, if applicable.</w:t>
            </w:r>
          </w:p>
        </w:tc>
      </w:tr>
      <w:tr w:rsidR="00F41403" w14:paraId="5CA81838" w14:textId="77777777" w:rsidTr="00AA2E41">
        <w:trPr>
          <w:cantSplit/>
          <w:trHeight w:val="288"/>
        </w:trPr>
        <w:tc>
          <w:tcPr>
            <w:tcW w:w="2790" w:type="dxa"/>
            <w:vAlign w:val="center"/>
          </w:tcPr>
          <w:p w14:paraId="6AC4EB58" w14:textId="77777777" w:rsidR="00F41403" w:rsidRPr="006744E4" w:rsidRDefault="00F41403" w:rsidP="00AA2E41">
            <w:pPr>
              <w:rPr>
                <w:b/>
              </w:rPr>
            </w:pPr>
            <w:r>
              <w:rPr>
                <w:b/>
              </w:rPr>
              <w:t>Comments</w:t>
            </w:r>
          </w:p>
        </w:tc>
        <w:tc>
          <w:tcPr>
            <w:tcW w:w="7020" w:type="dxa"/>
            <w:vAlign w:val="center"/>
          </w:tcPr>
          <w:p w14:paraId="1F856CB5" w14:textId="77777777" w:rsidR="00F41403" w:rsidRDefault="00F41403" w:rsidP="00AA2E41">
            <w:r>
              <w:t>Type your comments regarding this action, if applicable.</w:t>
            </w:r>
          </w:p>
        </w:tc>
      </w:tr>
      <w:tr w:rsidR="00F41403" w14:paraId="4EC23815" w14:textId="77777777" w:rsidTr="00AA2E41">
        <w:trPr>
          <w:cantSplit/>
          <w:trHeight w:val="288"/>
        </w:trPr>
        <w:tc>
          <w:tcPr>
            <w:tcW w:w="2790" w:type="dxa"/>
            <w:vAlign w:val="center"/>
          </w:tcPr>
          <w:p w14:paraId="37B60C96" w14:textId="77777777" w:rsidR="00F41403" w:rsidRDefault="00F41403" w:rsidP="00AA2E41">
            <w:pPr>
              <w:rPr>
                <w:b/>
              </w:rPr>
            </w:pPr>
            <w:r>
              <w:rPr>
                <w:b/>
              </w:rPr>
              <w:t>Section Name</w:t>
            </w:r>
            <w:r w:rsidRPr="0065212B">
              <w:rPr>
                <w:b/>
                <w:color w:val="FF0000"/>
              </w:rPr>
              <w:t>*</w:t>
            </w:r>
          </w:p>
        </w:tc>
        <w:tc>
          <w:tcPr>
            <w:tcW w:w="7020" w:type="dxa"/>
            <w:vAlign w:val="center"/>
          </w:tcPr>
          <w:p w14:paraId="5E0DB413" w14:textId="77777777" w:rsidR="00F41403" w:rsidRDefault="00F41403" w:rsidP="00AA2E41">
            <w:r>
              <w:t>Type name of the first section of this form.</w:t>
            </w:r>
          </w:p>
        </w:tc>
      </w:tr>
    </w:tbl>
    <w:p w14:paraId="0BEE6F26" w14:textId="77777777" w:rsidR="00F41403" w:rsidRDefault="00F41403" w:rsidP="00F41403">
      <w:pPr>
        <w:tabs>
          <w:tab w:val="left" w:pos="720"/>
        </w:tabs>
        <w:ind w:left="90" w:right="720"/>
      </w:pPr>
    </w:p>
    <w:p w14:paraId="552ABF66" w14:textId="77777777" w:rsidR="00F41403" w:rsidRDefault="00F41403" w:rsidP="00F41403">
      <w:pPr>
        <w:numPr>
          <w:ilvl w:val="0"/>
          <w:numId w:val="84"/>
        </w:numPr>
        <w:tabs>
          <w:tab w:val="left" w:pos="720"/>
        </w:tabs>
        <w:ind w:right="720"/>
      </w:pPr>
      <w:r>
        <w:t xml:space="preserve">To add questions to this section: </w:t>
      </w:r>
    </w:p>
    <w:p w14:paraId="63FD878A" w14:textId="77777777" w:rsidR="00F41403" w:rsidRDefault="00F41403" w:rsidP="00F41403">
      <w:pPr>
        <w:tabs>
          <w:tab w:val="left" w:pos="720"/>
        </w:tabs>
        <w:ind w:left="720" w:right="720"/>
      </w:pPr>
    </w:p>
    <w:p w14:paraId="1045B105" w14:textId="77777777" w:rsidR="00F41403" w:rsidRDefault="00F41403" w:rsidP="00F41403">
      <w:pPr>
        <w:numPr>
          <w:ilvl w:val="0"/>
          <w:numId w:val="85"/>
        </w:numPr>
        <w:tabs>
          <w:tab w:val="left" w:pos="990"/>
        </w:tabs>
        <w:ind w:left="1440" w:right="720"/>
      </w:pPr>
      <w:r>
        <w:t xml:space="preserve">Click the </w:t>
      </w:r>
      <w:r w:rsidRPr="007C17EA">
        <w:rPr>
          <w:b/>
        </w:rPr>
        <w:t>Search Questions</w:t>
      </w:r>
      <w:r>
        <w:t xml:space="preserve"> link. </w:t>
      </w:r>
    </w:p>
    <w:p w14:paraId="5CA4D845" w14:textId="77777777" w:rsidR="00F41403" w:rsidRDefault="00F41403" w:rsidP="00F41403">
      <w:pPr>
        <w:tabs>
          <w:tab w:val="left" w:pos="1440"/>
        </w:tabs>
        <w:ind w:left="1440" w:right="720"/>
      </w:pPr>
      <w:r>
        <w:t xml:space="preserve">The </w:t>
      </w:r>
      <w:r w:rsidRPr="00AF7B57">
        <w:rPr>
          <w:b/>
        </w:rPr>
        <w:t>Search Questions</w:t>
      </w:r>
      <w:r>
        <w:t xml:space="preserve"> window appears. </w:t>
      </w:r>
      <w:r>
        <w:br/>
      </w:r>
    </w:p>
    <w:p w14:paraId="3B09A589" w14:textId="77777777" w:rsidR="00F41403" w:rsidRDefault="00F41403" w:rsidP="00F41403">
      <w:pPr>
        <w:numPr>
          <w:ilvl w:val="0"/>
          <w:numId w:val="85"/>
        </w:numPr>
        <w:tabs>
          <w:tab w:val="left" w:pos="990"/>
        </w:tabs>
        <w:ind w:left="1440" w:right="720"/>
      </w:pPr>
      <w:r>
        <w:t xml:space="preserve">Click </w:t>
      </w:r>
      <w:r w:rsidRPr="00800312">
        <w:rPr>
          <w:b/>
        </w:rPr>
        <w:t>SEARCH</w:t>
      </w:r>
      <w:r>
        <w:rPr>
          <w:b/>
        </w:rPr>
        <w:t xml:space="preserve"> </w:t>
      </w:r>
      <w:r w:rsidRPr="004F0B86">
        <w:t>to display all questions.</w:t>
      </w:r>
      <w:r>
        <w:t xml:space="preserve"> </w:t>
      </w:r>
    </w:p>
    <w:p w14:paraId="7C2043C5" w14:textId="77777777" w:rsidR="00F41403" w:rsidRDefault="00F41403" w:rsidP="00F41403">
      <w:pPr>
        <w:tabs>
          <w:tab w:val="left" w:pos="1440"/>
        </w:tabs>
        <w:ind w:left="1440" w:right="720"/>
      </w:pPr>
      <w:r>
        <w:t>OR</w:t>
      </w:r>
    </w:p>
    <w:p w14:paraId="7CD4D5F2" w14:textId="77777777" w:rsidR="00F41403" w:rsidRDefault="00F41403" w:rsidP="00F41403">
      <w:pPr>
        <w:tabs>
          <w:tab w:val="left" w:pos="630"/>
          <w:tab w:val="left" w:pos="1350"/>
          <w:tab w:val="left" w:pos="1440"/>
        </w:tabs>
        <w:ind w:left="1440" w:right="720"/>
      </w:pPr>
      <w:r>
        <w:t xml:space="preserve">In the box, type appropriate key word tag or the question name, and then click </w:t>
      </w:r>
      <w:r w:rsidRPr="00800312">
        <w:rPr>
          <w:b/>
        </w:rPr>
        <w:t>SEARCH</w:t>
      </w:r>
      <w:r>
        <w:t>.</w:t>
      </w:r>
      <w:r>
        <w:br/>
        <w:t>All questions that match your search criteria</w:t>
      </w:r>
      <w:r w:rsidRPr="00640386">
        <w:rPr>
          <w:b/>
        </w:rPr>
        <w:t xml:space="preserve"> </w:t>
      </w:r>
      <w:r>
        <w:t>appear in the</w:t>
      </w:r>
      <w:r w:rsidRPr="00640386">
        <w:t xml:space="preserve"> </w:t>
      </w:r>
      <w:r w:rsidRPr="002D238A">
        <w:rPr>
          <w:b/>
        </w:rPr>
        <w:t>Question Results</w:t>
      </w:r>
      <w:r>
        <w:t xml:space="preserve"> list.</w:t>
      </w:r>
      <w:r>
        <w:rPr>
          <w:b/>
        </w:rPr>
        <w:br/>
      </w:r>
      <w:r w:rsidRPr="00EA7618">
        <w:rPr>
          <w:b/>
        </w:rPr>
        <w:t>Note:</w:t>
      </w:r>
      <w:r>
        <w:t xml:space="preserve"> </w:t>
      </w:r>
    </w:p>
    <w:p w14:paraId="0C20AF03" w14:textId="77777777" w:rsidR="00F41403" w:rsidRDefault="00F41403" w:rsidP="00F41403">
      <w:pPr>
        <w:numPr>
          <w:ilvl w:val="0"/>
          <w:numId w:val="154"/>
        </w:numPr>
        <w:tabs>
          <w:tab w:val="left" w:pos="630"/>
          <w:tab w:val="left" w:pos="1350"/>
          <w:tab w:val="left" w:pos="1440"/>
        </w:tabs>
        <w:ind w:right="720"/>
      </w:pPr>
      <w:r>
        <w:t>You can type the entire tag or question name, or you can type part of it with an asterisk (*).</w:t>
      </w:r>
    </w:p>
    <w:p w14:paraId="5CE6B093" w14:textId="77777777" w:rsidR="00F41403" w:rsidDel="00C21904" w:rsidRDefault="00F41403" w:rsidP="00F41403">
      <w:pPr>
        <w:numPr>
          <w:ilvl w:val="0"/>
          <w:numId w:val="154"/>
        </w:numPr>
        <w:tabs>
          <w:tab w:val="left" w:pos="630"/>
          <w:tab w:val="left" w:pos="1350"/>
          <w:tab w:val="left" w:pos="1440"/>
        </w:tabs>
        <w:ind w:right="720"/>
      </w:pPr>
      <w:r>
        <w:t xml:space="preserve">To view values associated with a question, click the arrow icon </w:t>
      </w:r>
      <w:r>
        <w:rPr>
          <w:noProof/>
        </w:rPr>
        <w:drawing>
          <wp:inline distT="0" distB="0" distL="0" distR="0" wp14:anchorId="080CDA04" wp14:editId="70148B37">
            <wp:extent cx="224155" cy="224155"/>
            <wp:effectExtent l="0" t="0" r="4445" b="4445"/>
            <wp:docPr id="182" name="Picture 182" descr="arro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rrow ic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4155" cy="224155"/>
                    </a:xfrm>
                    <a:prstGeom prst="rect">
                      <a:avLst/>
                    </a:prstGeom>
                    <a:noFill/>
                    <a:ln>
                      <a:noFill/>
                    </a:ln>
                  </pic:spPr>
                </pic:pic>
              </a:graphicData>
            </a:graphic>
          </wp:inline>
        </w:drawing>
      </w:r>
      <w:r>
        <w:t xml:space="preserve"> next to the question.</w:t>
      </w:r>
    </w:p>
    <w:p w14:paraId="1910D0DF" w14:textId="77777777" w:rsidR="00F41403" w:rsidRDefault="00F41403" w:rsidP="00F41403">
      <w:pPr>
        <w:tabs>
          <w:tab w:val="left" w:pos="1440"/>
        </w:tabs>
        <w:ind w:left="1440" w:right="720"/>
      </w:pPr>
    </w:p>
    <w:p w14:paraId="3529A9D8" w14:textId="77777777" w:rsidR="00F41403" w:rsidRDefault="00F41403" w:rsidP="00F41403">
      <w:pPr>
        <w:pStyle w:val="Caption"/>
        <w:ind w:left="1440" w:firstLine="720"/>
      </w:pPr>
      <w:r w:rsidRPr="006C6480">
        <w:rPr>
          <w:noProof/>
        </w:rPr>
        <w:drawing>
          <wp:inline distT="0" distB="0" distL="0" distR="0" wp14:anchorId="5F2DACEC" wp14:editId="764FC1F5">
            <wp:extent cx="5652770" cy="2501900"/>
            <wp:effectExtent l="19050" t="19050" r="24130" b="1270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52770" cy="2501900"/>
                    </a:xfrm>
                    <a:prstGeom prst="rect">
                      <a:avLst/>
                    </a:prstGeom>
                    <a:noFill/>
                    <a:ln w="3175">
                      <a:solidFill>
                        <a:schemeClr val="tx1"/>
                      </a:solidFill>
                    </a:ln>
                  </pic:spPr>
                </pic:pic>
              </a:graphicData>
            </a:graphic>
          </wp:inline>
        </w:drawing>
      </w:r>
    </w:p>
    <w:p w14:paraId="1A658B1A" w14:textId="77777777" w:rsidR="00F41403" w:rsidRDefault="00F41403" w:rsidP="00F41403">
      <w:pPr>
        <w:pStyle w:val="Figure"/>
        <w:tabs>
          <w:tab w:val="clear" w:pos="1710"/>
        </w:tabs>
        <w:ind w:left="3510" w:hanging="1350"/>
      </w:pPr>
      <w:r>
        <w:t>Search questions window</w:t>
      </w:r>
    </w:p>
    <w:p w14:paraId="449630CC" w14:textId="77777777" w:rsidR="00F41403" w:rsidRPr="00814FCF" w:rsidRDefault="00F41403" w:rsidP="00F41403"/>
    <w:p w14:paraId="50DADF78" w14:textId="77777777" w:rsidR="00F41403" w:rsidRPr="00BA6A7D" w:rsidRDefault="00F41403" w:rsidP="00F41403">
      <w:pPr>
        <w:numPr>
          <w:ilvl w:val="0"/>
          <w:numId w:val="85"/>
        </w:numPr>
        <w:tabs>
          <w:tab w:val="left" w:pos="1440"/>
        </w:tabs>
        <w:ind w:left="1440" w:right="720"/>
      </w:pPr>
      <w:r>
        <w:t xml:space="preserve">Click the rows of the questions that you want to add. </w:t>
      </w:r>
      <w:r>
        <w:br/>
        <w:t xml:space="preserve">The </w:t>
      </w:r>
      <w:r w:rsidRPr="00A633AE">
        <w:rPr>
          <w:b/>
        </w:rPr>
        <w:t>Selected Question</w:t>
      </w:r>
      <w:r>
        <w:t xml:space="preserve"> table displays the list of questions that you click. </w:t>
      </w:r>
    </w:p>
    <w:p w14:paraId="77BBE4DE" w14:textId="77777777" w:rsidR="00F41403" w:rsidRDefault="00F41403" w:rsidP="00F41403">
      <w:pPr>
        <w:numPr>
          <w:ilvl w:val="0"/>
          <w:numId w:val="151"/>
        </w:numPr>
        <w:tabs>
          <w:tab w:val="left" w:pos="1080"/>
        </w:tabs>
        <w:ind w:right="720"/>
      </w:pPr>
      <w:r>
        <w:t xml:space="preserve">To delete a question from the </w:t>
      </w:r>
      <w:r w:rsidRPr="00AB7B4F">
        <w:rPr>
          <w:b/>
        </w:rPr>
        <w:t>Selected Question</w:t>
      </w:r>
      <w:r>
        <w:t xml:space="preserve"> table, click the trash can icon </w:t>
      </w:r>
      <w:r>
        <w:rPr>
          <w:noProof/>
        </w:rPr>
        <w:drawing>
          <wp:inline distT="0" distB="0" distL="0" distR="0" wp14:anchorId="6CD0C73E" wp14:editId="20787D74">
            <wp:extent cx="233045" cy="215900"/>
            <wp:effectExtent l="0" t="0" r="0" b="0"/>
            <wp:docPr id="184" name="Picture 184"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rash can ic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045" cy="215900"/>
                    </a:xfrm>
                    <a:prstGeom prst="rect">
                      <a:avLst/>
                    </a:prstGeom>
                    <a:noFill/>
                    <a:ln>
                      <a:noFill/>
                    </a:ln>
                  </pic:spPr>
                </pic:pic>
              </a:graphicData>
            </a:graphic>
          </wp:inline>
        </w:drawing>
      </w:r>
      <w:r>
        <w:t xml:space="preserve"> for the appropriate question. </w:t>
      </w:r>
    </w:p>
    <w:p w14:paraId="7E481686" w14:textId="77777777" w:rsidR="00F41403" w:rsidRDefault="00F41403" w:rsidP="00F41403">
      <w:pPr>
        <w:numPr>
          <w:ilvl w:val="0"/>
          <w:numId w:val="151"/>
        </w:numPr>
        <w:tabs>
          <w:tab w:val="left" w:pos="1080"/>
        </w:tabs>
        <w:spacing w:before="120"/>
        <w:ind w:right="720"/>
      </w:pPr>
      <w:r>
        <w:t xml:space="preserve">Click </w:t>
      </w:r>
      <w:r w:rsidRPr="00A633AE">
        <w:rPr>
          <w:b/>
        </w:rPr>
        <w:t>ADD</w:t>
      </w:r>
      <w:r>
        <w:t xml:space="preserve">. </w:t>
      </w:r>
    </w:p>
    <w:p w14:paraId="2E9518E1" w14:textId="77777777" w:rsidR="00F41403" w:rsidRDefault="00F41403" w:rsidP="00F41403">
      <w:pPr>
        <w:tabs>
          <w:tab w:val="left" w:pos="720"/>
        </w:tabs>
        <w:ind w:left="1440" w:right="720"/>
      </w:pPr>
      <w:r>
        <w:lastRenderedPageBreak/>
        <w:t xml:space="preserve">The </w:t>
      </w:r>
      <w:r>
        <w:rPr>
          <w:b/>
        </w:rPr>
        <w:t xml:space="preserve">Create/Modify Form </w:t>
      </w:r>
      <w:r w:rsidRPr="004845ED">
        <w:t>page</w:t>
      </w:r>
      <w:r>
        <w:t xml:space="preserve"> displays the list of questions and their related fields. </w:t>
      </w:r>
      <w:r>
        <w:br/>
        <w:t xml:space="preserve">To modify the question text, in the </w:t>
      </w:r>
      <w:r w:rsidRPr="004845ED">
        <w:rPr>
          <w:b/>
        </w:rPr>
        <w:t>Question</w:t>
      </w:r>
      <w:r w:rsidRPr="0070194F">
        <w:rPr>
          <w:b/>
        </w:rPr>
        <w:t xml:space="preserve"> Text</w:t>
      </w:r>
      <w:r>
        <w:t xml:space="preserve"> box, type the new text.</w:t>
      </w:r>
    </w:p>
    <w:p w14:paraId="28E82F81" w14:textId="77777777" w:rsidR="00F41403" w:rsidRPr="00800163" w:rsidRDefault="00F41403" w:rsidP="00F41403">
      <w:pPr>
        <w:numPr>
          <w:ilvl w:val="0"/>
          <w:numId w:val="151"/>
        </w:numPr>
        <w:tabs>
          <w:tab w:val="left" w:pos="720"/>
        </w:tabs>
        <w:spacing w:before="120"/>
        <w:ind w:right="720"/>
      </w:pPr>
      <w:r>
        <w:t xml:space="preserve">To set the default answer options on this question, </w:t>
      </w:r>
      <w:r w:rsidRPr="00800163">
        <w:t>type the appropriate default answer in the box</w:t>
      </w:r>
      <w:r>
        <w:t xml:space="preserve"> beside </w:t>
      </w:r>
      <w:r w:rsidRPr="00800163">
        <w:rPr>
          <w:b/>
        </w:rPr>
        <w:t>Default</w:t>
      </w:r>
      <w:r>
        <w:rPr>
          <w:b/>
        </w:rPr>
        <w:t xml:space="preserve">, </w:t>
      </w:r>
      <w:r w:rsidRPr="00800163">
        <w:t>or c</w:t>
      </w:r>
      <w:r>
        <w:t xml:space="preserve">lick </w:t>
      </w:r>
      <w:r w:rsidRPr="00800163">
        <w:rPr>
          <w:b/>
        </w:rPr>
        <w:t>Select One</w:t>
      </w:r>
      <w:r>
        <w:t xml:space="preserve"> and then select the appropriate default answer.</w:t>
      </w:r>
    </w:p>
    <w:p w14:paraId="6E733171" w14:textId="77777777" w:rsidR="00F41403" w:rsidRDefault="00F41403" w:rsidP="00F41403">
      <w:pPr>
        <w:numPr>
          <w:ilvl w:val="0"/>
          <w:numId w:val="151"/>
        </w:numPr>
        <w:tabs>
          <w:tab w:val="left" w:pos="720"/>
        </w:tabs>
        <w:spacing w:before="120"/>
        <w:ind w:right="720"/>
      </w:pPr>
      <w:r>
        <w:t xml:space="preserve">To display a question as a mandatory field, in the </w:t>
      </w:r>
      <w:r w:rsidRPr="004845ED">
        <w:rPr>
          <w:b/>
        </w:rPr>
        <w:t>Required</w:t>
      </w:r>
      <w:r>
        <w:t xml:space="preserve"> list, click </w:t>
      </w:r>
      <w:r w:rsidRPr="004845ED">
        <w:rPr>
          <w:b/>
        </w:rPr>
        <w:t>Yes</w:t>
      </w:r>
      <w:r>
        <w:t>.</w:t>
      </w:r>
    </w:p>
    <w:p w14:paraId="543CA420" w14:textId="77777777" w:rsidR="00F41403" w:rsidRDefault="00F41403" w:rsidP="00F41403">
      <w:pPr>
        <w:numPr>
          <w:ilvl w:val="0"/>
          <w:numId w:val="151"/>
        </w:numPr>
      </w:pPr>
      <w:r>
        <w:t xml:space="preserve">To delete a question, click the trash can icon </w:t>
      </w:r>
      <w:r>
        <w:rPr>
          <w:noProof/>
        </w:rPr>
        <w:drawing>
          <wp:inline distT="0" distB="0" distL="0" distR="0" wp14:anchorId="49717C38" wp14:editId="21B74936">
            <wp:extent cx="233045" cy="215900"/>
            <wp:effectExtent l="0" t="0" r="0" b="0"/>
            <wp:docPr id="185" name="Picture 185"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rash can ic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045" cy="215900"/>
                    </a:xfrm>
                    <a:prstGeom prst="rect">
                      <a:avLst/>
                    </a:prstGeom>
                    <a:noFill/>
                    <a:ln>
                      <a:noFill/>
                    </a:ln>
                  </pic:spPr>
                </pic:pic>
              </a:graphicData>
            </a:graphic>
          </wp:inline>
        </w:drawing>
      </w:r>
      <w:r>
        <w:t xml:space="preserve"> for the appropriate question, and then in the confirmation window, click </w:t>
      </w:r>
      <w:r w:rsidRPr="004845ED">
        <w:rPr>
          <w:b/>
        </w:rPr>
        <w:t>OK</w:t>
      </w:r>
      <w:r>
        <w:t xml:space="preserve">. </w:t>
      </w:r>
    </w:p>
    <w:p w14:paraId="35714501" w14:textId="77777777" w:rsidR="00F41403" w:rsidRDefault="00F41403" w:rsidP="00F41403">
      <w:pPr>
        <w:numPr>
          <w:ilvl w:val="0"/>
          <w:numId w:val="151"/>
        </w:numPr>
        <w:tabs>
          <w:tab w:val="left" w:pos="720"/>
        </w:tabs>
        <w:spacing w:before="120"/>
        <w:ind w:right="720"/>
      </w:pPr>
      <w:r>
        <w:t xml:space="preserve">To change the order of the questions, click a </w:t>
      </w:r>
      <w:r w:rsidRPr="002B0C7B">
        <w:t>question</w:t>
      </w:r>
      <w:r>
        <w:t xml:space="preserve"> and drag it to the appropriate location in the list. </w:t>
      </w:r>
    </w:p>
    <w:p w14:paraId="557107FC" w14:textId="77777777" w:rsidR="00F41403" w:rsidRDefault="00F41403" w:rsidP="00F41403">
      <w:pPr>
        <w:tabs>
          <w:tab w:val="left" w:pos="720"/>
        </w:tabs>
        <w:ind w:left="1440" w:right="720"/>
      </w:pPr>
      <w:r>
        <w:t>The rows are renumbered accordingly.</w:t>
      </w:r>
    </w:p>
    <w:p w14:paraId="6C4C3978" w14:textId="77777777" w:rsidR="00F41403" w:rsidRDefault="00F41403" w:rsidP="00F41403">
      <w:pPr>
        <w:tabs>
          <w:tab w:val="left" w:pos="720"/>
        </w:tabs>
        <w:ind w:left="1080" w:right="720"/>
      </w:pPr>
    </w:p>
    <w:p w14:paraId="43459227" w14:textId="77777777" w:rsidR="00F41403" w:rsidRDefault="00F41403" w:rsidP="00F41403">
      <w:pPr>
        <w:numPr>
          <w:ilvl w:val="0"/>
          <w:numId w:val="84"/>
        </w:numPr>
        <w:tabs>
          <w:tab w:val="left" w:pos="720"/>
        </w:tabs>
        <w:ind w:right="720"/>
      </w:pPr>
      <w:r>
        <w:t xml:space="preserve">To add a new item to the section: </w:t>
      </w:r>
    </w:p>
    <w:p w14:paraId="5F04A8D3" w14:textId="77777777" w:rsidR="00F41403" w:rsidRDefault="00F41403" w:rsidP="00F41403">
      <w:pPr>
        <w:numPr>
          <w:ilvl w:val="0"/>
          <w:numId w:val="86"/>
        </w:numPr>
        <w:tabs>
          <w:tab w:val="left" w:pos="1440"/>
        </w:tabs>
        <w:spacing w:before="120"/>
        <w:ind w:left="1440" w:right="720"/>
      </w:pPr>
      <w:r>
        <w:t xml:space="preserve">Click the </w:t>
      </w:r>
      <w:r w:rsidRPr="00152DD5">
        <w:rPr>
          <w:b/>
        </w:rPr>
        <w:t>Add More</w:t>
      </w:r>
      <w:r>
        <w:t xml:space="preserve"> icon </w:t>
      </w:r>
      <w:r>
        <w:rPr>
          <w:noProof/>
        </w:rPr>
        <w:drawing>
          <wp:inline distT="0" distB="0" distL="0" distR="0" wp14:anchorId="0F80606E" wp14:editId="4B001E32">
            <wp:extent cx="191135" cy="191135"/>
            <wp:effectExtent l="0" t="0" r="0" b="0"/>
            <wp:docPr id="186" name="Picture 186"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dd ic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next to </w:t>
      </w:r>
      <w:r w:rsidRPr="00152DD5">
        <w:rPr>
          <w:b/>
        </w:rPr>
        <w:t>Add New Item (Table, Section Header, Display Text, Note)</w:t>
      </w:r>
      <w:r w:rsidRPr="00814FCF">
        <w:t>.</w:t>
      </w:r>
    </w:p>
    <w:p w14:paraId="50CD8B81" w14:textId="77777777" w:rsidR="00F41403" w:rsidRDefault="00F41403" w:rsidP="00F41403">
      <w:pPr>
        <w:numPr>
          <w:ilvl w:val="0"/>
          <w:numId w:val="86"/>
        </w:numPr>
        <w:tabs>
          <w:tab w:val="left" w:pos="1440"/>
        </w:tabs>
        <w:spacing w:before="120"/>
        <w:ind w:left="1440" w:right="720"/>
      </w:pPr>
      <w:r>
        <w:t xml:space="preserve">In the </w:t>
      </w:r>
      <w:r w:rsidRPr="00AB7B4F">
        <w:rPr>
          <w:b/>
        </w:rPr>
        <w:t>Item Type</w:t>
      </w:r>
      <w:r>
        <w:t xml:space="preserve"> list, click the appropriate item. </w:t>
      </w:r>
    </w:p>
    <w:p w14:paraId="786DC06E" w14:textId="77777777" w:rsidR="00F41403" w:rsidRDefault="00F41403" w:rsidP="00F41403">
      <w:pPr>
        <w:numPr>
          <w:ilvl w:val="0"/>
          <w:numId w:val="156"/>
        </w:numPr>
        <w:tabs>
          <w:tab w:val="left" w:pos="2160"/>
        </w:tabs>
        <w:spacing w:before="120"/>
        <w:ind w:left="2160" w:right="540"/>
      </w:pPr>
      <w:r>
        <w:t xml:space="preserve">If you click </w:t>
      </w:r>
      <w:r w:rsidRPr="00152DD5">
        <w:rPr>
          <w:b/>
        </w:rPr>
        <w:t>Section Header</w:t>
      </w:r>
      <w:r>
        <w:t xml:space="preserve"> in the </w:t>
      </w:r>
      <w:r w:rsidRPr="00152DD5">
        <w:rPr>
          <w:b/>
        </w:rPr>
        <w:t>Item Type</w:t>
      </w:r>
      <w:r>
        <w:t xml:space="preserve"> list, in the t</w:t>
      </w:r>
      <w:r w:rsidRPr="002C3C68">
        <w:t>ext</w:t>
      </w:r>
      <w:r>
        <w:t>box, type the header you want to be displayed on the form.</w:t>
      </w:r>
    </w:p>
    <w:p w14:paraId="257C43BC" w14:textId="77777777" w:rsidR="00F41403" w:rsidRDefault="00F41403" w:rsidP="00F41403">
      <w:pPr>
        <w:numPr>
          <w:ilvl w:val="0"/>
          <w:numId w:val="156"/>
        </w:numPr>
        <w:tabs>
          <w:tab w:val="left" w:pos="2160"/>
        </w:tabs>
        <w:spacing w:before="120"/>
        <w:ind w:left="2160" w:right="540"/>
      </w:pPr>
      <w:r>
        <w:t xml:space="preserve">If you click </w:t>
      </w:r>
      <w:r w:rsidRPr="00DA6350">
        <w:rPr>
          <w:b/>
        </w:rPr>
        <w:t xml:space="preserve">Note </w:t>
      </w:r>
      <w:r>
        <w:t xml:space="preserve">in the </w:t>
      </w:r>
      <w:r w:rsidRPr="00DA6350">
        <w:rPr>
          <w:b/>
        </w:rPr>
        <w:t>Item Type</w:t>
      </w:r>
      <w:r>
        <w:t xml:space="preserve"> list, in the t</w:t>
      </w:r>
      <w:r w:rsidRPr="002C3C68">
        <w:t>ext</w:t>
      </w:r>
      <w:r>
        <w:t xml:space="preserve">box, type the text you want to be displayed on the form. </w:t>
      </w:r>
    </w:p>
    <w:p w14:paraId="2B3F3BDF" w14:textId="77777777" w:rsidR="00F41403" w:rsidRDefault="00F41403" w:rsidP="00F41403">
      <w:pPr>
        <w:tabs>
          <w:tab w:val="left" w:pos="2160"/>
        </w:tabs>
        <w:ind w:left="2160" w:right="547"/>
      </w:pPr>
      <w:r w:rsidRPr="0033655B">
        <w:rPr>
          <w:b/>
        </w:rPr>
        <w:t>Note:</w:t>
      </w:r>
      <w:r>
        <w:t xml:space="preserve"> The text that you type in this box appears in the </w:t>
      </w:r>
      <w:r w:rsidRPr="002C3C68">
        <w:rPr>
          <w:i/>
        </w:rPr>
        <w:t>italics</w:t>
      </w:r>
      <w:r>
        <w:t xml:space="preserve"> font on the actual form. </w:t>
      </w:r>
    </w:p>
    <w:p w14:paraId="33E892CF" w14:textId="77777777" w:rsidR="00F41403" w:rsidRDefault="00F41403" w:rsidP="00F41403">
      <w:pPr>
        <w:numPr>
          <w:ilvl w:val="0"/>
          <w:numId w:val="157"/>
        </w:numPr>
        <w:tabs>
          <w:tab w:val="left" w:pos="1440"/>
        </w:tabs>
        <w:ind w:right="547"/>
      </w:pPr>
      <w:r>
        <w:t xml:space="preserve">If you click </w:t>
      </w:r>
      <w:r>
        <w:rPr>
          <w:b/>
        </w:rPr>
        <w:t xml:space="preserve">Table </w:t>
      </w:r>
      <w:r>
        <w:t xml:space="preserve">in the </w:t>
      </w:r>
      <w:r w:rsidRPr="00152DD5">
        <w:rPr>
          <w:b/>
        </w:rPr>
        <w:t>Item Type</w:t>
      </w:r>
      <w:r>
        <w:t xml:space="preserve"> list, enter appropriate information in each field. Following table lists each field and its description. </w:t>
      </w:r>
    </w:p>
    <w:p w14:paraId="7C54DCE6" w14:textId="77777777" w:rsidR="00F41403" w:rsidRDefault="00F41403" w:rsidP="00F41403">
      <w:pPr>
        <w:pStyle w:val="Caption"/>
        <w:ind w:left="360" w:firstLine="720"/>
      </w:pPr>
    </w:p>
    <w:p w14:paraId="5EAB4B41" w14:textId="67E04C4B" w:rsidR="00F41403" w:rsidRDefault="00F41403" w:rsidP="00F41403">
      <w:pPr>
        <w:pStyle w:val="Caption"/>
        <w:ind w:left="360" w:firstLine="720"/>
      </w:pPr>
      <w:r>
        <w:t xml:space="preserve">Table </w:t>
      </w:r>
      <w:fldSimple w:instr=" SEQ Figure \* ARABIC ">
        <w:r w:rsidR="006A4F84">
          <w:rPr>
            <w:noProof/>
          </w:rPr>
          <w:t>23</w:t>
        </w:r>
      </w:fldSimple>
      <w:r>
        <w:t>: Adding a table</w:t>
      </w:r>
    </w:p>
    <w:tbl>
      <w:tblPr>
        <w:tblW w:w="0" w:type="auto"/>
        <w:tblInd w:w="1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20"/>
        <w:gridCol w:w="7830"/>
      </w:tblGrid>
      <w:tr w:rsidR="00F41403" w:rsidRPr="007A152E" w14:paraId="2FE14C3C" w14:textId="77777777" w:rsidTr="00AA2E41">
        <w:trPr>
          <w:cantSplit/>
          <w:trHeight w:val="288"/>
          <w:tblHeader/>
        </w:trPr>
        <w:tc>
          <w:tcPr>
            <w:tcW w:w="1620" w:type="dxa"/>
            <w:shd w:val="clear" w:color="auto" w:fill="BFBFBF"/>
            <w:vAlign w:val="center"/>
          </w:tcPr>
          <w:p w14:paraId="6C72E570" w14:textId="77777777" w:rsidR="00F41403" w:rsidRPr="007A152E" w:rsidRDefault="00F41403" w:rsidP="00AA2E41">
            <w:pPr>
              <w:rPr>
                <w:b/>
              </w:rPr>
            </w:pPr>
            <w:r>
              <w:rPr>
                <w:b/>
              </w:rPr>
              <w:t>Field</w:t>
            </w:r>
          </w:p>
        </w:tc>
        <w:tc>
          <w:tcPr>
            <w:tcW w:w="7830" w:type="dxa"/>
            <w:shd w:val="clear" w:color="auto" w:fill="BFBFBF"/>
            <w:vAlign w:val="center"/>
          </w:tcPr>
          <w:p w14:paraId="0ED8D7F3" w14:textId="77777777" w:rsidR="00F41403" w:rsidRPr="007A152E" w:rsidRDefault="00F41403" w:rsidP="00AA2E41">
            <w:pPr>
              <w:rPr>
                <w:b/>
              </w:rPr>
            </w:pPr>
            <w:r w:rsidRPr="007A152E">
              <w:rPr>
                <w:b/>
              </w:rPr>
              <w:t>Description</w:t>
            </w:r>
          </w:p>
        </w:tc>
      </w:tr>
      <w:tr w:rsidR="00F41403" w14:paraId="667E9429" w14:textId="77777777" w:rsidTr="00AA2E41">
        <w:trPr>
          <w:cantSplit/>
          <w:trHeight w:val="288"/>
        </w:trPr>
        <w:tc>
          <w:tcPr>
            <w:tcW w:w="1620" w:type="dxa"/>
            <w:vAlign w:val="center"/>
          </w:tcPr>
          <w:p w14:paraId="71367428" w14:textId="77777777" w:rsidR="00F41403" w:rsidRPr="007A152E" w:rsidRDefault="00F41403" w:rsidP="00AA2E41">
            <w:pPr>
              <w:rPr>
                <w:b/>
              </w:rPr>
            </w:pPr>
            <w:r>
              <w:rPr>
                <w:b/>
              </w:rPr>
              <w:t>Row</w:t>
            </w:r>
          </w:p>
        </w:tc>
        <w:tc>
          <w:tcPr>
            <w:tcW w:w="7830" w:type="dxa"/>
            <w:vAlign w:val="center"/>
          </w:tcPr>
          <w:p w14:paraId="511324FB" w14:textId="77777777" w:rsidR="00F41403" w:rsidRDefault="00F41403" w:rsidP="00AA2E41">
            <w:r>
              <w:t>Click appropriate number to indicate how many rows of answers you want the table on the form to have.</w:t>
            </w:r>
          </w:p>
        </w:tc>
      </w:tr>
      <w:tr w:rsidR="00F41403" w14:paraId="703FCAC6" w14:textId="77777777" w:rsidTr="00AA2E41">
        <w:trPr>
          <w:cantSplit/>
          <w:trHeight w:val="288"/>
        </w:trPr>
        <w:tc>
          <w:tcPr>
            <w:tcW w:w="1620" w:type="dxa"/>
          </w:tcPr>
          <w:p w14:paraId="2106E713" w14:textId="77777777" w:rsidR="00F41403" w:rsidRPr="007A152E" w:rsidRDefault="00F41403" w:rsidP="00AA2E41">
            <w:pPr>
              <w:rPr>
                <w:b/>
              </w:rPr>
            </w:pPr>
            <w:r>
              <w:rPr>
                <w:b/>
              </w:rPr>
              <w:lastRenderedPageBreak/>
              <w:t>Search Table Questions</w:t>
            </w:r>
          </w:p>
        </w:tc>
        <w:tc>
          <w:tcPr>
            <w:tcW w:w="7830" w:type="dxa"/>
            <w:vAlign w:val="center"/>
          </w:tcPr>
          <w:p w14:paraId="20DB993F" w14:textId="77777777" w:rsidR="00F41403" w:rsidRDefault="00F41403" w:rsidP="00F41403">
            <w:pPr>
              <w:numPr>
                <w:ilvl w:val="0"/>
                <w:numId w:val="158"/>
              </w:numPr>
              <w:tabs>
                <w:tab w:val="left" w:pos="432"/>
              </w:tabs>
              <w:ind w:left="432" w:right="720" w:hanging="432"/>
            </w:pPr>
            <w:r>
              <w:t xml:space="preserve">Click this link. </w:t>
            </w:r>
            <w:r>
              <w:br/>
            </w:r>
            <w:r w:rsidRPr="00366340">
              <w:rPr>
                <w:b/>
              </w:rPr>
              <w:t>Search Questions</w:t>
            </w:r>
            <w:r>
              <w:t xml:space="preserve"> window appears.</w:t>
            </w:r>
          </w:p>
          <w:p w14:paraId="2392DB75" w14:textId="77777777" w:rsidR="00F41403" w:rsidRDefault="00F41403" w:rsidP="00F41403">
            <w:pPr>
              <w:numPr>
                <w:ilvl w:val="0"/>
                <w:numId w:val="158"/>
              </w:numPr>
              <w:tabs>
                <w:tab w:val="left" w:pos="432"/>
              </w:tabs>
              <w:ind w:left="432" w:right="720" w:hanging="432"/>
            </w:pPr>
            <w:r>
              <w:t xml:space="preserve">Click </w:t>
            </w:r>
            <w:r w:rsidRPr="00800312">
              <w:rPr>
                <w:b/>
              </w:rPr>
              <w:t>SEARCH</w:t>
            </w:r>
            <w:r>
              <w:rPr>
                <w:b/>
              </w:rPr>
              <w:t xml:space="preserve"> </w:t>
            </w:r>
            <w:r w:rsidRPr="004F0B86">
              <w:t>to display all questions.</w:t>
            </w:r>
            <w:r>
              <w:t xml:space="preserve"> </w:t>
            </w:r>
          </w:p>
          <w:p w14:paraId="53F9DB9D" w14:textId="77777777" w:rsidR="00F41403" w:rsidRDefault="00F41403" w:rsidP="00AA2E41">
            <w:pPr>
              <w:tabs>
                <w:tab w:val="left" w:pos="432"/>
                <w:tab w:val="left" w:pos="1440"/>
              </w:tabs>
              <w:ind w:left="432" w:right="720"/>
            </w:pPr>
            <w:r>
              <w:t>OR</w:t>
            </w:r>
          </w:p>
          <w:p w14:paraId="336AF425" w14:textId="77777777" w:rsidR="00F41403" w:rsidRDefault="00F41403" w:rsidP="00AA2E41">
            <w:pPr>
              <w:tabs>
                <w:tab w:val="left" w:pos="432"/>
                <w:tab w:val="left" w:pos="630"/>
                <w:tab w:val="left" w:pos="1350"/>
                <w:tab w:val="left" w:pos="1440"/>
              </w:tabs>
              <w:ind w:left="432" w:right="720"/>
            </w:pPr>
            <w:r>
              <w:t xml:space="preserve">In the box, type appropriate key word tag or the question name, and then click </w:t>
            </w:r>
            <w:r w:rsidRPr="00800312">
              <w:rPr>
                <w:b/>
              </w:rPr>
              <w:t>SEARCH</w:t>
            </w:r>
            <w:r>
              <w:t>.</w:t>
            </w:r>
            <w:r>
              <w:br/>
              <w:t>All questions that match your search criteria</w:t>
            </w:r>
            <w:r w:rsidRPr="00640386">
              <w:rPr>
                <w:b/>
              </w:rPr>
              <w:t xml:space="preserve"> </w:t>
            </w:r>
            <w:r>
              <w:t>appear in the</w:t>
            </w:r>
            <w:r w:rsidRPr="00640386">
              <w:t xml:space="preserve"> </w:t>
            </w:r>
            <w:r w:rsidRPr="002D238A">
              <w:rPr>
                <w:b/>
              </w:rPr>
              <w:t>Question Results</w:t>
            </w:r>
            <w:r>
              <w:t xml:space="preserve"> list.</w:t>
            </w:r>
            <w:r>
              <w:rPr>
                <w:b/>
              </w:rPr>
              <w:br/>
            </w:r>
            <w:r w:rsidRPr="00EA7618">
              <w:rPr>
                <w:b/>
              </w:rPr>
              <w:t>Note:</w:t>
            </w:r>
            <w:r>
              <w:t xml:space="preserve"> You can type the entire tag or question name, or you can type part of it with an asterisk (*).</w:t>
            </w:r>
          </w:p>
          <w:p w14:paraId="29250EAD" w14:textId="77777777" w:rsidR="00F41403" w:rsidDel="00C21904" w:rsidRDefault="00F41403" w:rsidP="00F41403">
            <w:pPr>
              <w:numPr>
                <w:ilvl w:val="0"/>
                <w:numId w:val="158"/>
              </w:numPr>
              <w:tabs>
                <w:tab w:val="left" w:pos="432"/>
                <w:tab w:val="left" w:pos="630"/>
                <w:tab w:val="left" w:pos="1350"/>
                <w:tab w:val="left" w:pos="1440"/>
              </w:tabs>
              <w:ind w:left="432" w:right="720" w:hanging="432"/>
            </w:pPr>
            <w:r>
              <w:t xml:space="preserve">To view the answer values that are associated with a question, click the arrow icon </w:t>
            </w:r>
            <w:r>
              <w:rPr>
                <w:noProof/>
              </w:rPr>
              <w:drawing>
                <wp:inline distT="0" distB="0" distL="0" distR="0" wp14:anchorId="5E9353E1" wp14:editId="5505D845">
                  <wp:extent cx="224155" cy="224155"/>
                  <wp:effectExtent l="0" t="0" r="4445" b="4445"/>
                  <wp:docPr id="187" name="Picture 187" descr="arro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rrow ic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4155" cy="224155"/>
                          </a:xfrm>
                          <a:prstGeom prst="rect">
                            <a:avLst/>
                          </a:prstGeom>
                          <a:noFill/>
                          <a:ln>
                            <a:noFill/>
                          </a:ln>
                        </pic:spPr>
                      </pic:pic>
                    </a:graphicData>
                  </a:graphic>
                </wp:inline>
              </w:drawing>
            </w:r>
            <w:r>
              <w:t xml:space="preserve"> next to the question.</w:t>
            </w:r>
          </w:p>
          <w:p w14:paraId="0DB0D785" w14:textId="77777777" w:rsidR="00F41403" w:rsidRPr="00BA6A7D" w:rsidRDefault="00F41403" w:rsidP="00F41403">
            <w:pPr>
              <w:numPr>
                <w:ilvl w:val="0"/>
                <w:numId w:val="158"/>
              </w:numPr>
              <w:tabs>
                <w:tab w:val="left" w:pos="432"/>
                <w:tab w:val="left" w:pos="702"/>
              </w:tabs>
              <w:ind w:left="432" w:right="720" w:hanging="432"/>
            </w:pPr>
            <w:r>
              <w:t xml:space="preserve">Click rows of the questions that you want to add. </w:t>
            </w:r>
            <w:r>
              <w:br/>
              <w:t xml:space="preserve">The </w:t>
            </w:r>
            <w:r w:rsidRPr="00A633AE">
              <w:rPr>
                <w:b/>
              </w:rPr>
              <w:t>Selected Question</w:t>
            </w:r>
            <w:r>
              <w:t xml:space="preserve"> table displays the list of questions that you click. </w:t>
            </w:r>
          </w:p>
          <w:p w14:paraId="5448C688" w14:textId="77777777" w:rsidR="00F41403" w:rsidRDefault="00F41403" w:rsidP="00F41403">
            <w:pPr>
              <w:numPr>
                <w:ilvl w:val="0"/>
                <w:numId w:val="158"/>
              </w:numPr>
              <w:tabs>
                <w:tab w:val="left" w:pos="432"/>
                <w:tab w:val="left" w:pos="702"/>
              </w:tabs>
              <w:ind w:left="432" w:right="720" w:hanging="432"/>
            </w:pPr>
            <w:r>
              <w:t xml:space="preserve">To delete a question from the </w:t>
            </w:r>
            <w:r w:rsidRPr="00AB7B4F">
              <w:rPr>
                <w:b/>
              </w:rPr>
              <w:t>Selected Question</w:t>
            </w:r>
            <w:r>
              <w:t xml:space="preserve"> table, click the trash can icon </w:t>
            </w:r>
            <w:r>
              <w:rPr>
                <w:noProof/>
              </w:rPr>
              <w:drawing>
                <wp:inline distT="0" distB="0" distL="0" distR="0" wp14:anchorId="5C46C0BB" wp14:editId="215CB4D4">
                  <wp:extent cx="233045" cy="215900"/>
                  <wp:effectExtent l="0" t="0" r="0" b="0"/>
                  <wp:docPr id="188" name="Picture 188"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rash can ic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045" cy="215900"/>
                          </a:xfrm>
                          <a:prstGeom prst="rect">
                            <a:avLst/>
                          </a:prstGeom>
                          <a:noFill/>
                          <a:ln>
                            <a:noFill/>
                          </a:ln>
                        </pic:spPr>
                      </pic:pic>
                    </a:graphicData>
                  </a:graphic>
                </wp:inline>
              </w:drawing>
            </w:r>
            <w:r>
              <w:t xml:space="preserve"> for the appropriate question. </w:t>
            </w:r>
          </w:p>
          <w:p w14:paraId="06F5389C" w14:textId="77777777" w:rsidR="00F41403" w:rsidRDefault="00F41403" w:rsidP="00F41403">
            <w:pPr>
              <w:numPr>
                <w:ilvl w:val="0"/>
                <w:numId w:val="158"/>
              </w:numPr>
              <w:tabs>
                <w:tab w:val="left" w:pos="432"/>
                <w:tab w:val="left" w:pos="702"/>
              </w:tabs>
              <w:spacing w:before="120"/>
              <w:ind w:left="432" w:right="720" w:hanging="432"/>
            </w:pPr>
            <w:r>
              <w:t xml:space="preserve">Click </w:t>
            </w:r>
            <w:r w:rsidRPr="00A633AE">
              <w:rPr>
                <w:b/>
              </w:rPr>
              <w:t>ADD</w:t>
            </w:r>
            <w:r>
              <w:t xml:space="preserve">. </w:t>
            </w:r>
          </w:p>
          <w:p w14:paraId="08896D0D" w14:textId="77777777" w:rsidR="00F41403" w:rsidRDefault="00F41403" w:rsidP="00AA2E41">
            <w:pPr>
              <w:tabs>
                <w:tab w:val="left" w:pos="432"/>
                <w:tab w:val="left" w:pos="720"/>
              </w:tabs>
              <w:ind w:left="432" w:right="720"/>
            </w:pPr>
            <w:r>
              <w:t xml:space="preserve">The </w:t>
            </w:r>
            <w:r>
              <w:rPr>
                <w:b/>
              </w:rPr>
              <w:t xml:space="preserve">Create/Modify Form </w:t>
            </w:r>
            <w:r w:rsidRPr="004845ED">
              <w:t>page</w:t>
            </w:r>
            <w:r>
              <w:t xml:space="preserve"> displays the list of questions and their related fields under the </w:t>
            </w:r>
            <w:r w:rsidRPr="002C3C68">
              <w:rPr>
                <w:b/>
              </w:rPr>
              <w:t>Table</w:t>
            </w:r>
            <w:r>
              <w:t xml:space="preserve"> Item Type. </w:t>
            </w:r>
            <w:r>
              <w:br/>
              <w:t xml:space="preserve">To modify the question text, in the </w:t>
            </w:r>
            <w:r>
              <w:rPr>
                <w:b/>
              </w:rPr>
              <w:t>Header</w:t>
            </w:r>
            <w:r>
              <w:t xml:space="preserve"> box, type the new text.</w:t>
            </w:r>
          </w:p>
          <w:p w14:paraId="1B293DED" w14:textId="77777777" w:rsidR="00F41403" w:rsidRPr="00800163" w:rsidRDefault="00F41403" w:rsidP="00F41403">
            <w:pPr>
              <w:numPr>
                <w:ilvl w:val="0"/>
                <w:numId w:val="158"/>
              </w:numPr>
              <w:tabs>
                <w:tab w:val="left" w:pos="432"/>
                <w:tab w:val="left" w:pos="720"/>
              </w:tabs>
              <w:spacing w:before="120"/>
              <w:ind w:left="432" w:right="720" w:hanging="432"/>
            </w:pPr>
            <w:r>
              <w:t xml:space="preserve">To set the default answer options for this question, </w:t>
            </w:r>
            <w:r w:rsidRPr="00800163">
              <w:t>type the appropriate default answer in the box</w:t>
            </w:r>
            <w:r>
              <w:t xml:space="preserve"> beside </w:t>
            </w:r>
            <w:r w:rsidRPr="00800163">
              <w:rPr>
                <w:b/>
              </w:rPr>
              <w:t>Default</w:t>
            </w:r>
            <w:r>
              <w:rPr>
                <w:b/>
              </w:rPr>
              <w:t xml:space="preserve">, </w:t>
            </w:r>
            <w:r w:rsidRPr="00800163">
              <w:t>or c</w:t>
            </w:r>
            <w:r>
              <w:t xml:space="preserve">lick </w:t>
            </w:r>
            <w:r w:rsidRPr="00800163">
              <w:rPr>
                <w:b/>
              </w:rPr>
              <w:t>Select One</w:t>
            </w:r>
            <w:r>
              <w:t xml:space="preserve"> and then select the appropriate default answer.</w:t>
            </w:r>
          </w:p>
          <w:p w14:paraId="18397B67" w14:textId="77777777" w:rsidR="00F41403" w:rsidRDefault="00F41403" w:rsidP="00F41403">
            <w:pPr>
              <w:numPr>
                <w:ilvl w:val="0"/>
                <w:numId w:val="158"/>
              </w:numPr>
              <w:tabs>
                <w:tab w:val="left" w:pos="432"/>
                <w:tab w:val="left" w:pos="720"/>
              </w:tabs>
              <w:spacing w:before="120"/>
              <w:ind w:left="432" w:right="720" w:hanging="432"/>
            </w:pPr>
            <w:r>
              <w:t xml:space="preserve">To display a question as a mandatory field, in the </w:t>
            </w:r>
            <w:r w:rsidRPr="004845ED">
              <w:rPr>
                <w:b/>
              </w:rPr>
              <w:t>Required</w:t>
            </w:r>
            <w:r>
              <w:t xml:space="preserve"> list, click </w:t>
            </w:r>
            <w:r w:rsidRPr="004845ED">
              <w:rPr>
                <w:b/>
              </w:rPr>
              <w:t>Yes</w:t>
            </w:r>
            <w:r>
              <w:t>.</w:t>
            </w:r>
          </w:p>
        </w:tc>
      </w:tr>
    </w:tbl>
    <w:p w14:paraId="5A52FC26" w14:textId="77777777" w:rsidR="00F41403" w:rsidRDefault="00F41403" w:rsidP="00F41403">
      <w:pPr>
        <w:tabs>
          <w:tab w:val="left" w:pos="720"/>
        </w:tabs>
        <w:ind w:left="720" w:right="720"/>
      </w:pPr>
    </w:p>
    <w:p w14:paraId="3CA01F23" w14:textId="77777777" w:rsidR="00F41403" w:rsidRDefault="00F41403" w:rsidP="00F41403">
      <w:pPr>
        <w:numPr>
          <w:ilvl w:val="0"/>
          <w:numId w:val="84"/>
        </w:numPr>
        <w:tabs>
          <w:tab w:val="left" w:pos="720"/>
        </w:tabs>
        <w:ind w:right="720"/>
      </w:pPr>
      <w:r>
        <w:t xml:space="preserve">To delete an item, click the trash can icon </w:t>
      </w:r>
      <w:r>
        <w:rPr>
          <w:noProof/>
        </w:rPr>
        <w:drawing>
          <wp:inline distT="0" distB="0" distL="0" distR="0" wp14:anchorId="7C91FC42" wp14:editId="0787689D">
            <wp:extent cx="233045" cy="215900"/>
            <wp:effectExtent l="0" t="0" r="0" b="0"/>
            <wp:docPr id="189" name="Picture 189"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rash can ic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045" cy="215900"/>
                    </a:xfrm>
                    <a:prstGeom prst="rect">
                      <a:avLst/>
                    </a:prstGeom>
                    <a:noFill/>
                    <a:ln>
                      <a:noFill/>
                    </a:ln>
                  </pic:spPr>
                </pic:pic>
              </a:graphicData>
            </a:graphic>
          </wp:inline>
        </w:drawing>
      </w:r>
      <w:r>
        <w:t xml:space="preserve"> for the appropriate item, and then in the confirmation window, click </w:t>
      </w:r>
      <w:r w:rsidRPr="00636D8A">
        <w:rPr>
          <w:b/>
        </w:rPr>
        <w:t>OK</w:t>
      </w:r>
      <w:r>
        <w:t xml:space="preserve">. </w:t>
      </w:r>
      <w:r>
        <w:br/>
      </w:r>
    </w:p>
    <w:p w14:paraId="65D759AE" w14:textId="77777777" w:rsidR="00F41403" w:rsidRDefault="00F41403" w:rsidP="00F41403">
      <w:pPr>
        <w:numPr>
          <w:ilvl w:val="0"/>
          <w:numId w:val="84"/>
        </w:numPr>
        <w:tabs>
          <w:tab w:val="left" w:pos="720"/>
        </w:tabs>
        <w:ind w:right="720"/>
      </w:pPr>
      <w:r>
        <w:t xml:space="preserve">To change the order of the items:  </w:t>
      </w:r>
    </w:p>
    <w:p w14:paraId="11984B7E" w14:textId="77777777" w:rsidR="00F41403" w:rsidRDefault="00F41403" w:rsidP="00F41403">
      <w:pPr>
        <w:numPr>
          <w:ilvl w:val="0"/>
          <w:numId w:val="155"/>
        </w:numPr>
        <w:tabs>
          <w:tab w:val="left" w:pos="1440"/>
        </w:tabs>
        <w:spacing w:before="120"/>
        <w:ind w:left="1440" w:right="720"/>
      </w:pPr>
      <w:r>
        <w:t xml:space="preserve">Place the cursor on the row of the value you want to move. </w:t>
      </w:r>
    </w:p>
    <w:p w14:paraId="1A94EE1A" w14:textId="77777777" w:rsidR="00F41403" w:rsidRDefault="00F41403" w:rsidP="00F41403">
      <w:pPr>
        <w:numPr>
          <w:ilvl w:val="0"/>
          <w:numId w:val="155"/>
        </w:numPr>
        <w:tabs>
          <w:tab w:val="left" w:pos="1440"/>
        </w:tabs>
        <w:spacing w:before="120"/>
        <w:ind w:left="1440" w:right="720"/>
      </w:pPr>
      <w:r>
        <w:t>Click the left mouse button and ‘drag and drop’ the item into the row you want to move it.</w:t>
      </w:r>
      <w:r>
        <w:br/>
        <w:t>The rows are numbered accordingly.</w:t>
      </w:r>
      <w:r w:rsidDel="004845ED">
        <w:t xml:space="preserve"> </w:t>
      </w:r>
    </w:p>
    <w:p w14:paraId="5E7F204E" w14:textId="77777777" w:rsidR="00F41403" w:rsidRDefault="00F41403" w:rsidP="00F41403"/>
    <w:p w14:paraId="4E072767" w14:textId="77777777" w:rsidR="00F41403" w:rsidRDefault="00F41403" w:rsidP="00F41403">
      <w:pPr>
        <w:numPr>
          <w:ilvl w:val="0"/>
          <w:numId w:val="84"/>
        </w:numPr>
      </w:pPr>
      <w:r>
        <w:t xml:space="preserve">You may add multiple questions, section headers, tables and notes by repeating the steps above. </w:t>
      </w:r>
      <w:r>
        <w:br/>
      </w:r>
    </w:p>
    <w:p w14:paraId="037F76CF" w14:textId="77777777" w:rsidR="00F41403" w:rsidRDefault="00F41403" w:rsidP="00F41403">
      <w:pPr>
        <w:numPr>
          <w:ilvl w:val="0"/>
          <w:numId w:val="84"/>
        </w:numPr>
      </w:pPr>
      <w:r>
        <w:t xml:space="preserve">Click </w:t>
      </w:r>
      <w:r w:rsidRPr="00E607AD">
        <w:rPr>
          <w:b/>
        </w:rPr>
        <w:t>SAVE</w:t>
      </w:r>
      <w:r>
        <w:t xml:space="preserve">. </w:t>
      </w:r>
    </w:p>
    <w:p w14:paraId="4BFD9540" w14:textId="77777777" w:rsidR="00F41403" w:rsidRDefault="00F41403" w:rsidP="00F41403">
      <w:pPr>
        <w:ind w:left="720"/>
      </w:pPr>
      <w:r>
        <w:t xml:space="preserve">The form is created and appears </w:t>
      </w:r>
      <w:r w:rsidRPr="00366340">
        <w:t>on the</w:t>
      </w:r>
      <w:r>
        <w:rPr>
          <w:b/>
        </w:rPr>
        <w:t xml:space="preserve"> View Form </w:t>
      </w:r>
      <w:r w:rsidRPr="00366340">
        <w:t>page</w:t>
      </w:r>
      <w:r>
        <w:t xml:space="preserve">. The status of this form is set to </w:t>
      </w:r>
      <w:r w:rsidRPr="00725916">
        <w:rPr>
          <w:b/>
        </w:rPr>
        <w:t>Draft</w:t>
      </w:r>
      <w:r>
        <w:t xml:space="preserve"> and its version is set to </w:t>
      </w:r>
      <w:r w:rsidRPr="00725916">
        <w:rPr>
          <w:b/>
        </w:rPr>
        <w:t>1.0</w:t>
      </w:r>
      <w:r>
        <w:rPr>
          <w:b/>
        </w:rPr>
        <w:t>.</w:t>
      </w:r>
      <w:r>
        <w:br/>
      </w:r>
      <w:r w:rsidRPr="00366340">
        <w:rPr>
          <w:b/>
        </w:rPr>
        <w:t>Note:</w:t>
      </w:r>
      <w:r>
        <w:t xml:space="preserve"> </w:t>
      </w:r>
    </w:p>
    <w:p w14:paraId="5A539EFA" w14:textId="77777777" w:rsidR="00F41403" w:rsidRDefault="00F41403" w:rsidP="00F41403">
      <w:pPr>
        <w:numPr>
          <w:ilvl w:val="0"/>
          <w:numId w:val="157"/>
        </w:numPr>
        <w:ind w:left="1440"/>
      </w:pPr>
      <w:r>
        <w:t xml:space="preserve">The form does not appear on the </w:t>
      </w:r>
      <w:r w:rsidRPr="004E2093">
        <w:rPr>
          <w:b/>
        </w:rPr>
        <w:t>Forms Search</w:t>
      </w:r>
      <w:r>
        <w:t xml:space="preserve"> page as a whole, but appears according to the sections it contains.</w:t>
      </w:r>
    </w:p>
    <w:p w14:paraId="5506B7C8" w14:textId="22DBB57C" w:rsidR="00F41403" w:rsidRDefault="00F41403" w:rsidP="00F41403">
      <w:pPr>
        <w:numPr>
          <w:ilvl w:val="0"/>
          <w:numId w:val="157"/>
        </w:numPr>
        <w:ind w:left="1440"/>
      </w:pPr>
      <w:r>
        <w:t xml:space="preserve">To add an additional section to this form, see </w:t>
      </w:r>
      <w:hyperlink w:anchor="CreateNewSection" w:history="1">
        <w:r w:rsidRPr="00366340">
          <w:rPr>
            <w:rStyle w:val="Hyperlink"/>
            <w:b/>
          </w:rPr>
          <w:t>Creating a New Section for a Form</w:t>
        </w:r>
      </w:hyperlink>
      <w:r>
        <w:t>.</w:t>
      </w:r>
    </w:p>
    <w:p w14:paraId="7DC5611F" w14:textId="61CE2086" w:rsidR="00F41403" w:rsidRDefault="00F41403" w:rsidP="00F41403">
      <w:pPr>
        <w:numPr>
          <w:ilvl w:val="0"/>
          <w:numId w:val="157"/>
        </w:numPr>
        <w:ind w:left="1440"/>
      </w:pPr>
      <w:r>
        <w:t xml:space="preserve">You must activate the form for it to be available for use. For more information about how to activate a form, see </w:t>
      </w:r>
      <w:hyperlink w:anchor="_Activating_a_Form_1" w:history="1">
        <w:r w:rsidRPr="00AC3BB3">
          <w:rPr>
            <w:rStyle w:val="Hyperlink"/>
            <w:b/>
          </w:rPr>
          <w:t>Activating a Form</w:t>
        </w:r>
      </w:hyperlink>
      <w:r>
        <w:t xml:space="preserve">. </w:t>
      </w:r>
    </w:p>
    <w:p w14:paraId="182BF0EE" w14:textId="77777777" w:rsidR="00F41403" w:rsidRDefault="00F41403" w:rsidP="00F41403">
      <w:pPr>
        <w:pStyle w:val="Heading3"/>
      </w:pPr>
      <w:r>
        <w:br w:type="page"/>
      </w:r>
      <w:bookmarkStart w:id="239" w:name="CopyingForm"/>
      <w:bookmarkStart w:id="240" w:name="_Toc452394239"/>
      <w:bookmarkStart w:id="241" w:name="_Toc507159140"/>
      <w:bookmarkEnd w:id="239"/>
      <w:r>
        <w:lastRenderedPageBreak/>
        <w:t>Copying a Form</w:t>
      </w:r>
      <w:bookmarkEnd w:id="240"/>
      <w:bookmarkEnd w:id="241"/>
    </w:p>
    <w:p w14:paraId="68C687F1" w14:textId="77777777" w:rsidR="00F41403" w:rsidRDefault="00F41403" w:rsidP="00F41403">
      <w:pPr>
        <w:tabs>
          <w:tab w:val="left" w:pos="10620"/>
        </w:tabs>
        <w:ind w:right="720"/>
      </w:pPr>
    </w:p>
    <w:p w14:paraId="235A0C35" w14:textId="77777777" w:rsidR="00F41403" w:rsidRDefault="00F41403" w:rsidP="00F41403">
      <w:pPr>
        <w:pStyle w:val="BodyText"/>
      </w:pPr>
      <w:r>
        <w:t>To copy an existing form and create a new form using the existing information:</w:t>
      </w:r>
      <w:r w:rsidRPr="00585562">
        <w:t xml:space="preserve"> </w:t>
      </w:r>
      <w:r>
        <w:br/>
      </w:r>
    </w:p>
    <w:p w14:paraId="5093170F" w14:textId="65A12C2E" w:rsidR="00F41403" w:rsidRDefault="00F41403" w:rsidP="00F41403">
      <w:pPr>
        <w:numPr>
          <w:ilvl w:val="0"/>
          <w:numId w:val="87"/>
        </w:numPr>
      </w:pPr>
      <w:r>
        <w:t xml:space="preserve">Log on to the application using your </w:t>
      </w:r>
      <w:r w:rsidR="00761DF9">
        <w:t>login</w:t>
      </w:r>
      <w:r>
        <w:t xml:space="preserve"> credentials. </w:t>
      </w:r>
    </w:p>
    <w:p w14:paraId="35E87111" w14:textId="77777777" w:rsidR="00F41403" w:rsidRDefault="00F41403" w:rsidP="00F41403">
      <w:pPr>
        <w:ind w:left="720"/>
      </w:pPr>
      <w:r>
        <w:t xml:space="preserve">The CIRRASPEC home page appears. </w:t>
      </w:r>
    </w:p>
    <w:p w14:paraId="3146721E" w14:textId="77777777" w:rsidR="00F41403" w:rsidRDefault="00F41403" w:rsidP="00F41403">
      <w:pPr>
        <w:ind w:left="720"/>
      </w:pPr>
    </w:p>
    <w:p w14:paraId="7694B3AD" w14:textId="77777777" w:rsidR="00F41403" w:rsidRDefault="00F41403" w:rsidP="00F41403">
      <w:pPr>
        <w:numPr>
          <w:ilvl w:val="0"/>
          <w:numId w:val="87"/>
        </w:numPr>
      </w:pPr>
      <w:r>
        <w:t xml:space="preserve">Point to the arrow of the </w:t>
      </w:r>
      <w:r w:rsidRPr="00584C3D">
        <w:rPr>
          <w:b/>
        </w:rPr>
        <w:t>IAMS</w:t>
      </w:r>
      <w:r>
        <w:t xml:space="preserve"> tab, and then click </w:t>
      </w:r>
      <w:r w:rsidRPr="00584C3D">
        <w:rPr>
          <w:b/>
        </w:rPr>
        <w:t>Forms Designer</w:t>
      </w:r>
      <w:r>
        <w:t>.</w:t>
      </w:r>
    </w:p>
    <w:p w14:paraId="41BDD854" w14:textId="77777777" w:rsidR="00F41403" w:rsidRDefault="00F41403" w:rsidP="00F41403">
      <w:pPr>
        <w:ind w:left="720" w:right="540"/>
      </w:pPr>
      <w:r>
        <w:t xml:space="preserve">The </w:t>
      </w:r>
      <w:r>
        <w:rPr>
          <w:b/>
        </w:rPr>
        <w:t>Forms S</w:t>
      </w:r>
      <w:r w:rsidRPr="00EB61EC">
        <w:rPr>
          <w:b/>
        </w:rPr>
        <w:t>earch</w:t>
      </w:r>
      <w:r>
        <w:t xml:space="preserve"> page appears.</w:t>
      </w:r>
    </w:p>
    <w:p w14:paraId="2B20D852" w14:textId="77777777" w:rsidR="00F41403" w:rsidRDefault="00F41403" w:rsidP="00F41403">
      <w:pPr>
        <w:ind w:left="720" w:right="540"/>
      </w:pPr>
    </w:p>
    <w:p w14:paraId="26179868" w14:textId="77777777" w:rsidR="00F41403" w:rsidRDefault="00F41403" w:rsidP="00F41403">
      <w:pPr>
        <w:numPr>
          <w:ilvl w:val="0"/>
          <w:numId w:val="87"/>
        </w:numPr>
        <w:ind w:right="540"/>
      </w:pPr>
      <w:r>
        <w:t xml:space="preserve">Click </w:t>
      </w:r>
      <w:r w:rsidRPr="00D4653B">
        <w:rPr>
          <w:b/>
        </w:rPr>
        <w:t>SEARCH</w:t>
      </w:r>
      <w:r>
        <w:t xml:space="preserve">. </w:t>
      </w:r>
    </w:p>
    <w:p w14:paraId="723EA6B8" w14:textId="77777777" w:rsidR="00F41403" w:rsidRDefault="00F41403" w:rsidP="00F41403">
      <w:pPr>
        <w:ind w:left="720" w:right="540"/>
      </w:pPr>
      <w:r>
        <w:t xml:space="preserve">The forms search page displays a list of forms. </w:t>
      </w:r>
    </w:p>
    <w:p w14:paraId="688ED1FC" w14:textId="77777777" w:rsidR="00F41403" w:rsidRDefault="00F41403" w:rsidP="00F41403">
      <w:pPr>
        <w:ind w:left="720" w:right="540"/>
      </w:pPr>
    </w:p>
    <w:p w14:paraId="4A1A952D" w14:textId="77777777" w:rsidR="00F41403" w:rsidRDefault="00F41403" w:rsidP="00F41403">
      <w:pPr>
        <w:numPr>
          <w:ilvl w:val="0"/>
          <w:numId w:val="87"/>
        </w:numPr>
        <w:ind w:right="540"/>
      </w:pPr>
      <w:r>
        <w:t xml:space="preserve">Click the </w:t>
      </w:r>
      <w:r w:rsidRPr="00D4653B">
        <w:t>row</w:t>
      </w:r>
      <w:r w:rsidRPr="0023112B">
        <w:rPr>
          <w:b/>
        </w:rPr>
        <w:t xml:space="preserve"> </w:t>
      </w:r>
      <w:r>
        <w:t xml:space="preserve">of the form that you want to copy. </w:t>
      </w:r>
    </w:p>
    <w:p w14:paraId="78D9B703" w14:textId="77777777" w:rsidR="00F41403" w:rsidRDefault="00F41403" w:rsidP="00F41403">
      <w:pPr>
        <w:ind w:left="720" w:right="540"/>
      </w:pPr>
      <w:r>
        <w:t xml:space="preserve">The </w:t>
      </w:r>
      <w:r w:rsidRPr="00D4653B">
        <w:rPr>
          <w:b/>
        </w:rPr>
        <w:t>View Form</w:t>
      </w:r>
      <w:r>
        <w:t xml:space="preserve"> page appears.</w:t>
      </w:r>
      <w:r>
        <w:br/>
      </w:r>
    </w:p>
    <w:p w14:paraId="534EDBDC" w14:textId="77777777" w:rsidR="00F41403" w:rsidRDefault="00F41403" w:rsidP="00F41403">
      <w:pPr>
        <w:numPr>
          <w:ilvl w:val="0"/>
          <w:numId w:val="87"/>
        </w:numPr>
        <w:ind w:right="540"/>
      </w:pPr>
      <w:r>
        <w:t xml:space="preserve">Click </w:t>
      </w:r>
      <w:r>
        <w:rPr>
          <w:b/>
        </w:rPr>
        <w:t>COPY</w:t>
      </w:r>
      <w:r>
        <w:t xml:space="preserve">. </w:t>
      </w:r>
    </w:p>
    <w:p w14:paraId="135564CF" w14:textId="77777777" w:rsidR="00F41403" w:rsidRDefault="00F41403" w:rsidP="00F41403">
      <w:pPr>
        <w:ind w:left="720" w:right="540"/>
      </w:pPr>
      <w:r>
        <w:t xml:space="preserve">The </w:t>
      </w:r>
      <w:r w:rsidRPr="00D4653B">
        <w:rPr>
          <w:b/>
        </w:rPr>
        <w:t>Copy Form</w:t>
      </w:r>
      <w:r>
        <w:t xml:space="preserve"> window appears.</w:t>
      </w:r>
    </w:p>
    <w:p w14:paraId="4E092387" w14:textId="77777777" w:rsidR="00F41403" w:rsidRDefault="00F41403" w:rsidP="00F41403">
      <w:pPr>
        <w:ind w:left="720" w:right="540"/>
      </w:pPr>
    </w:p>
    <w:p w14:paraId="4FA4D313" w14:textId="77777777" w:rsidR="00F41403" w:rsidRDefault="00F41403" w:rsidP="00F41403">
      <w:pPr>
        <w:ind w:left="720" w:right="540"/>
      </w:pPr>
      <w:r w:rsidRPr="006C6480">
        <w:rPr>
          <w:noProof/>
        </w:rPr>
        <w:drawing>
          <wp:inline distT="0" distB="0" distL="0" distR="0" wp14:anchorId="70C51398" wp14:editId="578BC672">
            <wp:extent cx="3857625" cy="1821442"/>
            <wp:effectExtent l="19050" t="19050" r="9525" b="2667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70277" cy="1827416"/>
                    </a:xfrm>
                    <a:prstGeom prst="rect">
                      <a:avLst/>
                    </a:prstGeom>
                    <a:noFill/>
                    <a:ln w="3175">
                      <a:solidFill>
                        <a:schemeClr val="tx1"/>
                      </a:solidFill>
                    </a:ln>
                  </pic:spPr>
                </pic:pic>
              </a:graphicData>
            </a:graphic>
          </wp:inline>
        </w:drawing>
      </w:r>
    </w:p>
    <w:p w14:paraId="0142625D" w14:textId="77777777" w:rsidR="00F41403" w:rsidRDefault="00F41403" w:rsidP="00F41403">
      <w:pPr>
        <w:pStyle w:val="Figure"/>
        <w:tabs>
          <w:tab w:val="clear" w:pos="1710"/>
        </w:tabs>
        <w:ind w:left="2070" w:hanging="1350"/>
      </w:pPr>
      <w:r>
        <w:t>Copy Form window</w:t>
      </w:r>
      <w:r>
        <w:br/>
        <w:t xml:space="preserve"> </w:t>
      </w:r>
    </w:p>
    <w:p w14:paraId="6AC430D2" w14:textId="77777777" w:rsidR="00F41403" w:rsidRDefault="00F41403" w:rsidP="00F41403">
      <w:pPr>
        <w:numPr>
          <w:ilvl w:val="0"/>
          <w:numId w:val="87"/>
        </w:numPr>
        <w:ind w:right="540"/>
      </w:pPr>
      <w:r>
        <w:t xml:space="preserve">Enter appropriate information in each field. Following table lists each field and its description. </w:t>
      </w:r>
    </w:p>
    <w:p w14:paraId="0391DA7C" w14:textId="77777777" w:rsidR="00F41403" w:rsidRPr="00DC68FF" w:rsidRDefault="00F41403" w:rsidP="00F41403">
      <w:pPr>
        <w:pStyle w:val="Caption"/>
        <w:ind w:left="720"/>
        <w:rPr>
          <w:b w:val="0"/>
          <w:sz w:val="22"/>
          <w:szCs w:val="22"/>
        </w:rPr>
      </w:pPr>
      <w:r w:rsidRPr="00DC68FF">
        <w:rPr>
          <w:sz w:val="22"/>
          <w:szCs w:val="22"/>
        </w:rPr>
        <w:t>Note:</w:t>
      </w:r>
      <w:r w:rsidRPr="00DC68FF">
        <w:rPr>
          <w:b w:val="0"/>
          <w:sz w:val="22"/>
          <w:szCs w:val="22"/>
        </w:rPr>
        <w:t xml:space="preserve"> Fields that are marked with the red asterisk (</w:t>
      </w:r>
      <w:r w:rsidRPr="00DC68FF">
        <w:rPr>
          <w:b w:val="0"/>
          <w:color w:val="FF0000"/>
          <w:sz w:val="22"/>
          <w:szCs w:val="22"/>
        </w:rPr>
        <w:t>*</w:t>
      </w:r>
      <w:r w:rsidRPr="00DC68FF">
        <w:rPr>
          <w:b w:val="0"/>
          <w:sz w:val="22"/>
          <w:szCs w:val="22"/>
        </w:rPr>
        <w:t>) are mandatory.</w:t>
      </w:r>
    </w:p>
    <w:p w14:paraId="0D777F2C" w14:textId="77777777" w:rsidR="00F41403" w:rsidRPr="00972304" w:rsidRDefault="00F41403" w:rsidP="00F41403"/>
    <w:p w14:paraId="3C567055" w14:textId="56014560" w:rsidR="00F41403" w:rsidRDefault="00F41403" w:rsidP="00F41403">
      <w:pPr>
        <w:pStyle w:val="Caption"/>
        <w:ind w:left="720"/>
      </w:pPr>
      <w:r>
        <w:t xml:space="preserve">Table </w:t>
      </w:r>
      <w:fldSimple w:instr=" SEQ Figure \* ARABIC ">
        <w:r w:rsidR="006A4F84">
          <w:rPr>
            <w:noProof/>
          </w:rPr>
          <w:t>24</w:t>
        </w:r>
      </w:fldSimple>
      <w:r>
        <w:t>: Copying a form</w:t>
      </w:r>
    </w:p>
    <w:tbl>
      <w:tblPr>
        <w:tblW w:w="9779"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43"/>
        <w:gridCol w:w="7536"/>
      </w:tblGrid>
      <w:tr w:rsidR="00F41403" w:rsidRPr="007A152E" w14:paraId="6FDF68F9" w14:textId="77777777" w:rsidTr="00047A81">
        <w:trPr>
          <w:cantSplit/>
          <w:trHeight w:val="190"/>
          <w:tblHeader/>
        </w:trPr>
        <w:tc>
          <w:tcPr>
            <w:tcW w:w="2243" w:type="dxa"/>
            <w:shd w:val="clear" w:color="auto" w:fill="BFBFBF"/>
            <w:vAlign w:val="center"/>
          </w:tcPr>
          <w:p w14:paraId="5B20534E" w14:textId="77777777" w:rsidR="00F41403" w:rsidRPr="007A152E" w:rsidRDefault="00F41403" w:rsidP="00AA2E41">
            <w:pPr>
              <w:rPr>
                <w:b/>
              </w:rPr>
            </w:pPr>
            <w:r>
              <w:rPr>
                <w:b/>
              </w:rPr>
              <w:t>Field</w:t>
            </w:r>
          </w:p>
        </w:tc>
        <w:tc>
          <w:tcPr>
            <w:tcW w:w="7536" w:type="dxa"/>
            <w:shd w:val="clear" w:color="auto" w:fill="BFBFBF"/>
            <w:vAlign w:val="center"/>
          </w:tcPr>
          <w:p w14:paraId="0228BCCB" w14:textId="77777777" w:rsidR="00F41403" w:rsidRPr="007A152E" w:rsidRDefault="00F41403" w:rsidP="00AA2E41">
            <w:pPr>
              <w:rPr>
                <w:b/>
              </w:rPr>
            </w:pPr>
            <w:r w:rsidRPr="007A152E">
              <w:rPr>
                <w:b/>
              </w:rPr>
              <w:t>Description</w:t>
            </w:r>
          </w:p>
        </w:tc>
      </w:tr>
      <w:tr w:rsidR="00F41403" w14:paraId="5782BC08" w14:textId="77777777" w:rsidTr="00047A81">
        <w:trPr>
          <w:cantSplit/>
          <w:trHeight w:val="190"/>
        </w:trPr>
        <w:tc>
          <w:tcPr>
            <w:tcW w:w="2243" w:type="dxa"/>
            <w:vAlign w:val="center"/>
          </w:tcPr>
          <w:p w14:paraId="68CAFF42" w14:textId="77777777" w:rsidR="00F41403" w:rsidRPr="007A152E" w:rsidRDefault="00F41403" w:rsidP="00AA2E41">
            <w:pPr>
              <w:rPr>
                <w:b/>
              </w:rPr>
            </w:pPr>
            <w:r>
              <w:rPr>
                <w:b/>
              </w:rPr>
              <w:t>Form Category</w:t>
            </w:r>
            <w:r w:rsidRPr="00972304">
              <w:rPr>
                <w:color w:val="FF0000"/>
              </w:rPr>
              <w:t>*</w:t>
            </w:r>
          </w:p>
        </w:tc>
        <w:tc>
          <w:tcPr>
            <w:tcW w:w="7536" w:type="dxa"/>
            <w:vAlign w:val="center"/>
          </w:tcPr>
          <w:p w14:paraId="4EAF7FFC" w14:textId="77777777" w:rsidR="00F41403" w:rsidRDefault="00F41403" w:rsidP="00AA2E41">
            <w:r>
              <w:t>Click the appropriate category for this form.</w:t>
            </w:r>
            <w:r>
              <w:br/>
            </w:r>
            <w:r w:rsidRPr="004F0B86">
              <w:rPr>
                <w:b/>
              </w:rPr>
              <w:t>Note:</w:t>
            </w:r>
            <w:r>
              <w:t xml:space="preserve"> </w:t>
            </w:r>
          </w:p>
          <w:p w14:paraId="3DCDCDCC" w14:textId="77777777" w:rsidR="00F41403" w:rsidRDefault="00F41403" w:rsidP="00F41403">
            <w:pPr>
              <w:numPr>
                <w:ilvl w:val="0"/>
                <w:numId w:val="153"/>
              </w:numPr>
            </w:pPr>
            <w:r>
              <w:t>You may select multiple categories.</w:t>
            </w:r>
          </w:p>
          <w:p w14:paraId="1B5CF07D" w14:textId="77777777" w:rsidR="00F41403" w:rsidRDefault="00F41403" w:rsidP="00F41403">
            <w:pPr>
              <w:numPr>
                <w:ilvl w:val="0"/>
                <w:numId w:val="153"/>
              </w:numPr>
            </w:pPr>
            <w:r>
              <w:t xml:space="preserve">To select all categories, click </w:t>
            </w:r>
            <w:r w:rsidRPr="004F0B86">
              <w:rPr>
                <w:b/>
              </w:rPr>
              <w:t>ALL</w:t>
            </w:r>
            <w:r>
              <w:t>.</w:t>
            </w:r>
          </w:p>
        </w:tc>
      </w:tr>
      <w:tr w:rsidR="00F41403" w14:paraId="33EA8CE9" w14:textId="77777777" w:rsidTr="00047A81">
        <w:trPr>
          <w:cantSplit/>
          <w:trHeight w:val="190"/>
        </w:trPr>
        <w:tc>
          <w:tcPr>
            <w:tcW w:w="2243" w:type="dxa"/>
            <w:vAlign w:val="center"/>
          </w:tcPr>
          <w:p w14:paraId="4D7469D4" w14:textId="77777777" w:rsidR="00F41403" w:rsidRPr="007A152E" w:rsidRDefault="00F41403" w:rsidP="00AA2E41">
            <w:pPr>
              <w:rPr>
                <w:b/>
              </w:rPr>
            </w:pPr>
            <w:r>
              <w:rPr>
                <w:b/>
              </w:rPr>
              <w:t>Form Name</w:t>
            </w:r>
            <w:r w:rsidRPr="00972304">
              <w:rPr>
                <w:color w:val="FF0000"/>
              </w:rPr>
              <w:t>*</w:t>
            </w:r>
          </w:p>
        </w:tc>
        <w:tc>
          <w:tcPr>
            <w:tcW w:w="7536" w:type="dxa"/>
            <w:vAlign w:val="center"/>
          </w:tcPr>
          <w:p w14:paraId="060CCB93" w14:textId="77777777" w:rsidR="00F41403" w:rsidRDefault="00F41403" w:rsidP="00AA2E41">
            <w:r>
              <w:t>Type the name for this form.</w:t>
            </w:r>
            <w:r>
              <w:br/>
            </w:r>
            <w:r w:rsidRPr="004F0B86">
              <w:rPr>
                <w:b/>
              </w:rPr>
              <w:t>Note:</w:t>
            </w:r>
            <w:r>
              <w:t xml:space="preserve"> You cannot use an existing form name.</w:t>
            </w:r>
          </w:p>
        </w:tc>
      </w:tr>
      <w:tr w:rsidR="00F41403" w14:paraId="4F23F87F" w14:textId="77777777" w:rsidTr="00047A81">
        <w:trPr>
          <w:cantSplit/>
          <w:trHeight w:val="190"/>
        </w:trPr>
        <w:tc>
          <w:tcPr>
            <w:tcW w:w="2243" w:type="dxa"/>
            <w:vAlign w:val="center"/>
          </w:tcPr>
          <w:p w14:paraId="482C9D90" w14:textId="77777777" w:rsidR="00F41403" w:rsidRDefault="00F41403" w:rsidP="00AA2E41">
            <w:pPr>
              <w:rPr>
                <w:b/>
              </w:rPr>
            </w:pPr>
            <w:r>
              <w:rPr>
                <w:b/>
              </w:rPr>
              <w:t>External Version</w:t>
            </w:r>
          </w:p>
        </w:tc>
        <w:tc>
          <w:tcPr>
            <w:tcW w:w="7536" w:type="dxa"/>
            <w:vAlign w:val="center"/>
          </w:tcPr>
          <w:p w14:paraId="72A56BC2" w14:textId="77777777" w:rsidR="00F41403" w:rsidRDefault="00F41403" w:rsidP="00AA2E41">
            <w:r>
              <w:t>Type the external version number you want to assign, if applicable.</w:t>
            </w:r>
          </w:p>
        </w:tc>
      </w:tr>
    </w:tbl>
    <w:p w14:paraId="3EF4CBED" w14:textId="6DCB6239" w:rsidR="00047A81" w:rsidRDefault="00047A81" w:rsidP="00047A81">
      <w:pPr>
        <w:ind w:right="540"/>
      </w:pPr>
    </w:p>
    <w:p w14:paraId="6C5A2848" w14:textId="77777777" w:rsidR="00F41403" w:rsidRDefault="00F41403" w:rsidP="00F41403">
      <w:pPr>
        <w:numPr>
          <w:ilvl w:val="0"/>
          <w:numId w:val="87"/>
        </w:numPr>
        <w:ind w:right="540"/>
      </w:pPr>
      <w:r>
        <w:t xml:space="preserve">Click </w:t>
      </w:r>
      <w:r w:rsidRPr="00725916">
        <w:rPr>
          <w:b/>
        </w:rPr>
        <w:t>SAVE</w:t>
      </w:r>
      <w:r>
        <w:t>.</w:t>
      </w:r>
    </w:p>
    <w:p w14:paraId="59C83A3B" w14:textId="77777777" w:rsidR="00F41403" w:rsidRDefault="00F41403" w:rsidP="00F41403">
      <w:pPr>
        <w:ind w:left="720"/>
      </w:pPr>
      <w:r>
        <w:t xml:space="preserve">A copy of the form is created and appears on the </w:t>
      </w:r>
      <w:r w:rsidRPr="00725916">
        <w:rPr>
          <w:b/>
        </w:rPr>
        <w:t>View Form</w:t>
      </w:r>
      <w:r>
        <w:t xml:space="preserve"> page. The status of this form is set to </w:t>
      </w:r>
      <w:r w:rsidRPr="00725916">
        <w:rPr>
          <w:b/>
        </w:rPr>
        <w:t>Draft</w:t>
      </w:r>
      <w:r w:rsidRPr="00725916">
        <w:t>, and its version is</w:t>
      </w:r>
      <w:r>
        <w:rPr>
          <w:b/>
        </w:rPr>
        <w:t xml:space="preserve"> </w:t>
      </w:r>
      <w:r>
        <w:t xml:space="preserve">set to </w:t>
      </w:r>
      <w:r w:rsidRPr="00725916">
        <w:rPr>
          <w:b/>
        </w:rPr>
        <w:t>1.0</w:t>
      </w:r>
      <w:r>
        <w:t xml:space="preserve">. </w:t>
      </w:r>
      <w:r>
        <w:br/>
      </w:r>
      <w:r w:rsidRPr="00366340">
        <w:rPr>
          <w:b/>
        </w:rPr>
        <w:t>Note:</w:t>
      </w:r>
      <w:r>
        <w:t xml:space="preserve"> </w:t>
      </w:r>
    </w:p>
    <w:p w14:paraId="716ECECF" w14:textId="09CF6A57" w:rsidR="00F41403" w:rsidRDefault="00F41403" w:rsidP="00F41403">
      <w:pPr>
        <w:numPr>
          <w:ilvl w:val="0"/>
          <w:numId w:val="157"/>
        </w:numPr>
        <w:ind w:left="1440"/>
      </w:pPr>
      <w:r>
        <w:t xml:space="preserve">To modify the copied form, see </w:t>
      </w:r>
      <w:hyperlink w:anchor="ModifyForm" w:history="1">
        <w:r w:rsidRPr="001F1345">
          <w:rPr>
            <w:rStyle w:val="Hyperlink"/>
            <w:b/>
          </w:rPr>
          <w:t>Modifying a Form</w:t>
        </w:r>
      </w:hyperlink>
      <w:r>
        <w:t>.</w:t>
      </w:r>
    </w:p>
    <w:p w14:paraId="4C7FFB31" w14:textId="752F45BF" w:rsidR="00F41403" w:rsidRDefault="00F41403" w:rsidP="00047A81">
      <w:pPr>
        <w:numPr>
          <w:ilvl w:val="0"/>
          <w:numId w:val="157"/>
        </w:numPr>
        <w:ind w:left="1440"/>
      </w:pPr>
      <w:r>
        <w:t xml:space="preserve">To activate the copied form without any changes, see </w:t>
      </w:r>
      <w:hyperlink w:anchor="_Activating_a_Form_2" w:history="1">
        <w:r w:rsidRPr="00AC3BB3">
          <w:rPr>
            <w:rStyle w:val="Hyperlink"/>
            <w:b/>
          </w:rPr>
          <w:t>Activating a Form</w:t>
        </w:r>
      </w:hyperlink>
      <w:r>
        <w:t>.</w:t>
      </w:r>
    </w:p>
    <w:p w14:paraId="64D473AB" w14:textId="77777777" w:rsidR="00F41403" w:rsidRDefault="00F41403" w:rsidP="00F41403">
      <w:pPr>
        <w:pStyle w:val="Heading3"/>
      </w:pPr>
      <w:r>
        <w:br w:type="page"/>
      </w:r>
      <w:bookmarkStart w:id="242" w:name="ActivateForm"/>
      <w:bookmarkStart w:id="243" w:name="CreateNewSection"/>
      <w:bookmarkStart w:id="244" w:name="_Toc452394240"/>
      <w:bookmarkStart w:id="245" w:name="_Toc507159141"/>
      <w:bookmarkEnd w:id="242"/>
      <w:bookmarkEnd w:id="243"/>
      <w:r>
        <w:lastRenderedPageBreak/>
        <w:t>Creating a New Section for a Form</w:t>
      </w:r>
      <w:bookmarkEnd w:id="244"/>
      <w:bookmarkEnd w:id="245"/>
    </w:p>
    <w:p w14:paraId="45666467" w14:textId="77777777" w:rsidR="00F41403" w:rsidRDefault="00F41403" w:rsidP="00F41403"/>
    <w:p w14:paraId="042691DF" w14:textId="77777777" w:rsidR="00F41403" w:rsidRDefault="00F41403" w:rsidP="00F41403">
      <w:pPr>
        <w:tabs>
          <w:tab w:val="left" w:pos="10620"/>
        </w:tabs>
        <w:ind w:right="720"/>
      </w:pPr>
      <w:r w:rsidRPr="00764321">
        <w:rPr>
          <w:b/>
        </w:rPr>
        <w:t>Note:</w:t>
      </w:r>
      <w:r>
        <w:t xml:space="preserve"> You can only add a section to a form with the </w:t>
      </w:r>
      <w:r w:rsidRPr="00073B42">
        <w:rPr>
          <w:b/>
        </w:rPr>
        <w:t xml:space="preserve">Draft </w:t>
      </w:r>
      <w:r>
        <w:t xml:space="preserve">or </w:t>
      </w:r>
      <w:r w:rsidRPr="001F1345">
        <w:rPr>
          <w:b/>
        </w:rPr>
        <w:t xml:space="preserve">Inactive </w:t>
      </w:r>
      <w:r>
        <w:t xml:space="preserve">status. </w:t>
      </w:r>
    </w:p>
    <w:p w14:paraId="56B6D24E" w14:textId="77777777" w:rsidR="00F41403" w:rsidRDefault="00F41403" w:rsidP="00F41403">
      <w:pPr>
        <w:tabs>
          <w:tab w:val="left" w:pos="10620"/>
        </w:tabs>
        <w:ind w:right="720"/>
      </w:pPr>
    </w:p>
    <w:p w14:paraId="3EAEE050" w14:textId="7CEE205D" w:rsidR="00F41403" w:rsidRDefault="00F41403" w:rsidP="00F41403">
      <w:pPr>
        <w:numPr>
          <w:ilvl w:val="0"/>
          <w:numId w:val="89"/>
        </w:numPr>
      </w:pPr>
      <w:r>
        <w:t xml:space="preserve">Log on to the application using your </w:t>
      </w:r>
      <w:r w:rsidR="00761DF9">
        <w:t>login</w:t>
      </w:r>
      <w:r>
        <w:t xml:space="preserve"> credentials. </w:t>
      </w:r>
    </w:p>
    <w:p w14:paraId="55E03F11" w14:textId="77777777" w:rsidR="00F41403" w:rsidRDefault="00F41403" w:rsidP="00F41403">
      <w:pPr>
        <w:ind w:left="720"/>
      </w:pPr>
      <w:r>
        <w:t xml:space="preserve">The CIRRASPEC home page appears. </w:t>
      </w:r>
    </w:p>
    <w:p w14:paraId="16E05F7F" w14:textId="77777777" w:rsidR="00F41403" w:rsidRDefault="00F41403" w:rsidP="00F41403">
      <w:pPr>
        <w:ind w:left="720"/>
      </w:pPr>
    </w:p>
    <w:p w14:paraId="38BC4954" w14:textId="77777777" w:rsidR="00F41403" w:rsidRDefault="00F41403" w:rsidP="00F41403">
      <w:pPr>
        <w:numPr>
          <w:ilvl w:val="0"/>
          <w:numId w:val="89"/>
        </w:numPr>
      </w:pPr>
      <w:r>
        <w:t xml:space="preserve">Point to the arrow of the </w:t>
      </w:r>
      <w:r w:rsidRPr="00584C3D">
        <w:rPr>
          <w:b/>
        </w:rPr>
        <w:t>IAMS</w:t>
      </w:r>
      <w:r>
        <w:t xml:space="preserve"> tab, and then click </w:t>
      </w:r>
      <w:r w:rsidRPr="00584C3D">
        <w:rPr>
          <w:b/>
        </w:rPr>
        <w:t>Forms Designer</w:t>
      </w:r>
      <w:r>
        <w:t>.</w:t>
      </w:r>
    </w:p>
    <w:p w14:paraId="2A55EC37" w14:textId="77777777" w:rsidR="00F41403" w:rsidRDefault="00F41403" w:rsidP="00F41403">
      <w:pPr>
        <w:ind w:left="720" w:right="540"/>
      </w:pPr>
      <w:r>
        <w:t>The forms search page appears.</w:t>
      </w:r>
    </w:p>
    <w:p w14:paraId="3D53C582" w14:textId="77777777" w:rsidR="00F41403" w:rsidRDefault="00F41403" w:rsidP="00F41403">
      <w:pPr>
        <w:ind w:left="720" w:right="540"/>
      </w:pPr>
    </w:p>
    <w:p w14:paraId="51CCE9A9" w14:textId="77777777" w:rsidR="00F41403" w:rsidRDefault="00F41403" w:rsidP="00F41403">
      <w:pPr>
        <w:numPr>
          <w:ilvl w:val="0"/>
          <w:numId w:val="89"/>
        </w:numPr>
        <w:ind w:right="540"/>
      </w:pPr>
      <w:r>
        <w:t xml:space="preserve">Click </w:t>
      </w:r>
      <w:r w:rsidRPr="00D4653B">
        <w:rPr>
          <w:b/>
        </w:rPr>
        <w:t>SEARCH</w:t>
      </w:r>
      <w:r>
        <w:t xml:space="preserve">. </w:t>
      </w:r>
    </w:p>
    <w:p w14:paraId="3D2CE5A4" w14:textId="77777777" w:rsidR="00F41403" w:rsidRDefault="00F41403" w:rsidP="00F41403">
      <w:pPr>
        <w:ind w:left="720" w:right="540"/>
      </w:pPr>
      <w:r>
        <w:t xml:space="preserve">The forms search page displays a list of forms. </w:t>
      </w:r>
    </w:p>
    <w:p w14:paraId="7E7297F8" w14:textId="77777777" w:rsidR="00F41403" w:rsidRDefault="00F41403" w:rsidP="00F41403">
      <w:pPr>
        <w:ind w:left="720" w:right="540"/>
      </w:pPr>
    </w:p>
    <w:p w14:paraId="0D3D0BAB" w14:textId="77777777" w:rsidR="00F41403" w:rsidRDefault="00F41403" w:rsidP="00F41403">
      <w:pPr>
        <w:numPr>
          <w:ilvl w:val="0"/>
          <w:numId w:val="89"/>
        </w:numPr>
        <w:ind w:right="540"/>
      </w:pPr>
      <w:r>
        <w:t xml:space="preserve">Click the </w:t>
      </w:r>
      <w:r w:rsidRPr="00D4653B">
        <w:t>row</w:t>
      </w:r>
      <w:r w:rsidRPr="0023112B">
        <w:rPr>
          <w:b/>
        </w:rPr>
        <w:t xml:space="preserve"> </w:t>
      </w:r>
      <w:r>
        <w:t xml:space="preserve">of the form that you want to modify. </w:t>
      </w:r>
    </w:p>
    <w:p w14:paraId="79F55B49" w14:textId="77777777" w:rsidR="00F41403" w:rsidRDefault="00F41403" w:rsidP="00F41403">
      <w:pPr>
        <w:ind w:left="720" w:right="540"/>
      </w:pPr>
      <w:r>
        <w:t xml:space="preserve">The </w:t>
      </w:r>
      <w:r w:rsidRPr="00D4653B">
        <w:rPr>
          <w:b/>
        </w:rPr>
        <w:t>View Form</w:t>
      </w:r>
      <w:r>
        <w:t xml:space="preserve"> page appears.</w:t>
      </w:r>
    </w:p>
    <w:p w14:paraId="54BBFA40" w14:textId="77777777" w:rsidR="00F41403" w:rsidRDefault="00F41403" w:rsidP="00F41403">
      <w:pPr>
        <w:ind w:left="720" w:right="540"/>
      </w:pPr>
    </w:p>
    <w:p w14:paraId="4A7C5778" w14:textId="77777777" w:rsidR="00F41403" w:rsidRDefault="00F41403" w:rsidP="00F41403">
      <w:pPr>
        <w:numPr>
          <w:ilvl w:val="0"/>
          <w:numId w:val="89"/>
        </w:numPr>
        <w:tabs>
          <w:tab w:val="left" w:pos="720"/>
        </w:tabs>
        <w:ind w:right="720"/>
      </w:pPr>
      <w:r>
        <w:t xml:space="preserve">Click </w:t>
      </w:r>
      <w:r w:rsidRPr="001F1345">
        <w:t xml:space="preserve">the </w:t>
      </w:r>
      <w:r>
        <w:rPr>
          <w:b/>
        </w:rPr>
        <w:t>Create N</w:t>
      </w:r>
      <w:r w:rsidRPr="001F1345">
        <w:rPr>
          <w:b/>
        </w:rPr>
        <w:t xml:space="preserve">ew Section </w:t>
      </w:r>
      <w:r w:rsidRPr="001F1345">
        <w:t>link.</w:t>
      </w:r>
      <w:r>
        <w:br/>
      </w:r>
      <w:r w:rsidRPr="00585562">
        <w:t xml:space="preserve">The </w:t>
      </w:r>
      <w:r w:rsidRPr="001F1345">
        <w:rPr>
          <w:b/>
        </w:rPr>
        <w:t>Create/Modify Form</w:t>
      </w:r>
      <w:r>
        <w:t xml:space="preserve"> page appears.</w:t>
      </w:r>
      <w:r>
        <w:br/>
      </w:r>
    </w:p>
    <w:p w14:paraId="1F3477DA" w14:textId="77777777" w:rsidR="00F41403" w:rsidRDefault="00F41403" w:rsidP="00F41403">
      <w:pPr>
        <w:tabs>
          <w:tab w:val="left" w:pos="720"/>
        </w:tabs>
        <w:ind w:left="720" w:right="720"/>
      </w:pPr>
      <w:r>
        <w:rPr>
          <w:noProof/>
        </w:rPr>
        <w:drawing>
          <wp:inline distT="0" distB="0" distL="0" distR="0" wp14:anchorId="78D18BF2" wp14:editId="19F2CE22">
            <wp:extent cx="6259195" cy="3017520"/>
            <wp:effectExtent l="19050" t="19050" r="27305" b="1143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59195" cy="3017520"/>
                    </a:xfrm>
                    <a:prstGeom prst="rect">
                      <a:avLst/>
                    </a:prstGeom>
                    <a:noFill/>
                    <a:ln w="3175">
                      <a:solidFill>
                        <a:schemeClr val="tx1"/>
                      </a:solidFill>
                    </a:ln>
                  </pic:spPr>
                </pic:pic>
              </a:graphicData>
            </a:graphic>
          </wp:inline>
        </w:drawing>
      </w:r>
    </w:p>
    <w:p w14:paraId="3AE6B732" w14:textId="77777777" w:rsidR="00F41403" w:rsidRDefault="00F41403" w:rsidP="00F41403">
      <w:pPr>
        <w:pStyle w:val="Figure"/>
        <w:tabs>
          <w:tab w:val="clear" w:pos="1710"/>
        </w:tabs>
        <w:ind w:left="2070" w:hanging="1350"/>
      </w:pPr>
      <w:r>
        <w:t>Create/Modify Form – Create New Section</w:t>
      </w:r>
    </w:p>
    <w:p w14:paraId="400EBA34" w14:textId="77777777" w:rsidR="00F41403" w:rsidRDefault="00F41403" w:rsidP="00F41403">
      <w:pPr>
        <w:tabs>
          <w:tab w:val="left" w:pos="720"/>
        </w:tabs>
        <w:ind w:left="360" w:right="720"/>
      </w:pPr>
    </w:p>
    <w:p w14:paraId="100A29D8" w14:textId="77777777" w:rsidR="00F41403" w:rsidRDefault="00F41403" w:rsidP="00F41403">
      <w:pPr>
        <w:numPr>
          <w:ilvl w:val="0"/>
          <w:numId w:val="89"/>
        </w:numPr>
        <w:ind w:right="540"/>
      </w:pPr>
      <w:r>
        <w:t xml:space="preserve">Enter appropriate information in each field. Following table lists each field and its description. </w:t>
      </w:r>
    </w:p>
    <w:p w14:paraId="70F40BD9" w14:textId="77777777" w:rsidR="00F41403" w:rsidRDefault="00F41403" w:rsidP="00F41403">
      <w:pPr>
        <w:ind w:left="720" w:right="540"/>
      </w:pPr>
      <w:r w:rsidRPr="00B23F0A">
        <w:rPr>
          <w:b/>
        </w:rPr>
        <w:t>Note:</w:t>
      </w:r>
      <w:r>
        <w:t xml:space="preserve"> Fields that are marked with the red asterisk (</w:t>
      </w:r>
      <w:r w:rsidRPr="00B23F0A">
        <w:rPr>
          <w:color w:val="FF0000"/>
        </w:rPr>
        <w:t>*</w:t>
      </w:r>
      <w:r>
        <w:t xml:space="preserve">) are mandatory. </w:t>
      </w:r>
    </w:p>
    <w:p w14:paraId="5D776F81" w14:textId="77777777" w:rsidR="00F41403" w:rsidRDefault="00F41403" w:rsidP="00F41403">
      <w:pPr>
        <w:ind w:left="720" w:right="540"/>
      </w:pPr>
    </w:p>
    <w:p w14:paraId="49FD8274" w14:textId="6F998B92" w:rsidR="00F41403" w:rsidRDefault="00F41403" w:rsidP="00F41403">
      <w:pPr>
        <w:pStyle w:val="Caption"/>
        <w:ind w:firstLine="720"/>
      </w:pPr>
      <w:r>
        <w:t xml:space="preserve">Table </w:t>
      </w:r>
      <w:fldSimple w:instr=" SEQ Figure \* ARABIC ">
        <w:r w:rsidR="006A4F84">
          <w:rPr>
            <w:noProof/>
          </w:rPr>
          <w:t>25</w:t>
        </w:r>
      </w:fldSimple>
      <w:r>
        <w:t>: Creating a new section</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41403" w:rsidRPr="007A152E" w14:paraId="4DCC8625" w14:textId="77777777" w:rsidTr="00AA2E41">
        <w:trPr>
          <w:cantSplit/>
          <w:trHeight w:val="288"/>
          <w:tblHeader/>
        </w:trPr>
        <w:tc>
          <w:tcPr>
            <w:tcW w:w="2790" w:type="dxa"/>
            <w:shd w:val="clear" w:color="auto" w:fill="BFBFBF"/>
            <w:vAlign w:val="center"/>
          </w:tcPr>
          <w:p w14:paraId="1D8266C6" w14:textId="77777777" w:rsidR="00F41403" w:rsidRPr="007A152E" w:rsidRDefault="00F41403" w:rsidP="00AA2E41">
            <w:pPr>
              <w:rPr>
                <w:b/>
              </w:rPr>
            </w:pPr>
            <w:r>
              <w:rPr>
                <w:b/>
              </w:rPr>
              <w:t>Field</w:t>
            </w:r>
          </w:p>
        </w:tc>
        <w:tc>
          <w:tcPr>
            <w:tcW w:w="7020" w:type="dxa"/>
            <w:shd w:val="clear" w:color="auto" w:fill="BFBFBF"/>
            <w:vAlign w:val="center"/>
          </w:tcPr>
          <w:p w14:paraId="2EAD6A1C" w14:textId="77777777" w:rsidR="00F41403" w:rsidRPr="007A152E" w:rsidRDefault="00F41403" w:rsidP="00AA2E41">
            <w:pPr>
              <w:rPr>
                <w:b/>
              </w:rPr>
            </w:pPr>
            <w:r w:rsidRPr="007A152E">
              <w:rPr>
                <w:b/>
              </w:rPr>
              <w:t>Description</w:t>
            </w:r>
          </w:p>
        </w:tc>
      </w:tr>
      <w:tr w:rsidR="00F41403" w14:paraId="004A745F" w14:textId="77777777" w:rsidTr="00AA2E41">
        <w:trPr>
          <w:cantSplit/>
          <w:trHeight w:val="288"/>
        </w:trPr>
        <w:tc>
          <w:tcPr>
            <w:tcW w:w="2790" w:type="dxa"/>
            <w:vAlign w:val="center"/>
          </w:tcPr>
          <w:p w14:paraId="3A430857" w14:textId="77777777" w:rsidR="00F41403" w:rsidRPr="007A152E" w:rsidRDefault="00F41403" w:rsidP="00AA2E41">
            <w:pPr>
              <w:rPr>
                <w:b/>
              </w:rPr>
            </w:pPr>
            <w:r>
              <w:rPr>
                <w:b/>
              </w:rPr>
              <w:t>Form Category</w:t>
            </w:r>
            <w:r w:rsidRPr="007E0A7D">
              <w:rPr>
                <w:b/>
                <w:color w:val="FF0000"/>
              </w:rPr>
              <w:t>*</w:t>
            </w:r>
          </w:p>
        </w:tc>
        <w:tc>
          <w:tcPr>
            <w:tcW w:w="7020" w:type="dxa"/>
            <w:vAlign w:val="center"/>
          </w:tcPr>
          <w:p w14:paraId="38A3D5B6" w14:textId="77777777" w:rsidR="00F41403" w:rsidRDefault="00F41403" w:rsidP="00AA2E41">
            <w:r>
              <w:t>If you want to change the category for this form, select the appropriate category.</w:t>
            </w:r>
          </w:p>
        </w:tc>
      </w:tr>
      <w:tr w:rsidR="00F41403" w14:paraId="283B94B5" w14:textId="77777777" w:rsidTr="00AA2E41">
        <w:trPr>
          <w:cantSplit/>
          <w:trHeight w:val="288"/>
        </w:trPr>
        <w:tc>
          <w:tcPr>
            <w:tcW w:w="2790" w:type="dxa"/>
            <w:vAlign w:val="center"/>
          </w:tcPr>
          <w:p w14:paraId="435F1E67" w14:textId="77777777" w:rsidR="00F41403" w:rsidRPr="006744E4" w:rsidRDefault="00F41403" w:rsidP="00AA2E41">
            <w:pPr>
              <w:rPr>
                <w:b/>
              </w:rPr>
            </w:pPr>
            <w:r>
              <w:rPr>
                <w:b/>
              </w:rPr>
              <w:t>External Version</w:t>
            </w:r>
          </w:p>
        </w:tc>
        <w:tc>
          <w:tcPr>
            <w:tcW w:w="7020" w:type="dxa"/>
            <w:vAlign w:val="center"/>
          </w:tcPr>
          <w:p w14:paraId="331E309C" w14:textId="77777777" w:rsidR="00F41403" w:rsidRDefault="00F41403" w:rsidP="00AA2E41">
            <w:r>
              <w:t>Type the external version number you want to assign, if applicable.</w:t>
            </w:r>
          </w:p>
        </w:tc>
      </w:tr>
      <w:tr w:rsidR="00F41403" w14:paraId="2AC7BD28" w14:textId="77777777" w:rsidTr="00AA2E41">
        <w:trPr>
          <w:cantSplit/>
          <w:trHeight w:val="288"/>
        </w:trPr>
        <w:tc>
          <w:tcPr>
            <w:tcW w:w="2790" w:type="dxa"/>
            <w:vAlign w:val="center"/>
          </w:tcPr>
          <w:p w14:paraId="10C4BAE6" w14:textId="77777777" w:rsidR="00F41403" w:rsidRPr="006744E4" w:rsidRDefault="00F41403" w:rsidP="00AA2E41">
            <w:pPr>
              <w:rPr>
                <w:b/>
              </w:rPr>
            </w:pPr>
            <w:r>
              <w:rPr>
                <w:b/>
              </w:rPr>
              <w:t>Comments</w:t>
            </w:r>
          </w:p>
        </w:tc>
        <w:tc>
          <w:tcPr>
            <w:tcW w:w="7020" w:type="dxa"/>
            <w:vAlign w:val="center"/>
          </w:tcPr>
          <w:p w14:paraId="6642C68B" w14:textId="77777777" w:rsidR="00F41403" w:rsidRDefault="00F41403" w:rsidP="00AA2E41">
            <w:r>
              <w:t>Type your comments regarding this action, if applicable.</w:t>
            </w:r>
          </w:p>
        </w:tc>
      </w:tr>
      <w:tr w:rsidR="00F41403" w14:paraId="25A9B218" w14:textId="77777777" w:rsidTr="00AA2E41">
        <w:trPr>
          <w:cantSplit/>
          <w:trHeight w:val="288"/>
        </w:trPr>
        <w:tc>
          <w:tcPr>
            <w:tcW w:w="2790" w:type="dxa"/>
            <w:vAlign w:val="center"/>
          </w:tcPr>
          <w:p w14:paraId="4BB06845" w14:textId="77777777" w:rsidR="00F41403" w:rsidRDefault="00F41403" w:rsidP="00AA2E41">
            <w:pPr>
              <w:rPr>
                <w:b/>
              </w:rPr>
            </w:pPr>
            <w:r>
              <w:rPr>
                <w:b/>
              </w:rPr>
              <w:t>Section Name</w:t>
            </w:r>
            <w:r w:rsidRPr="0065212B">
              <w:rPr>
                <w:b/>
                <w:color w:val="FF0000"/>
              </w:rPr>
              <w:t>*</w:t>
            </w:r>
          </w:p>
        </w:tc>
        <w:tc>
          <w:tcPr>
            <w:tcW w:w="7020" w:type="dxa"/>
            <w:vAlign w:val="center"/>
          </w:tcPr>
          <w:p w14:paraId="499CF682" w14:textId="77777777" w:rsidR="00F41403" w:rsidRDefault="00F41403" w:rsidP="00AA2E41">
            <w:r>
              <w:t>Type the section name you want to add to the form.</w:t>
            </w:r>
          </w:p>
        </w:tc>
      </w:tr>
    </w:tbl>
    <w:p w14:paraId="7A220687" w14:textId="77777777" w:rsidR="00F41403" w:rsidRDefault="00F41403" w:rsidP="00F41403">
      <w:pPr>
        <w:tabs>
          <w:tab w:val="left" w:pos="720"/>
        </w:tabs>
        <w:ind w:left="90" w:right="720"/>
      </w:pPr>
      <w:r>
        <w:lastRenderedPageBreak/>
        <w:br/>
      </w:r>
    </w:p>
    <w:p w14:paraId="066151A6" w14:textId="77777777" w:rsidR="00F41403" w:rsidRDefault="00F41403" w:rsidP="00F41403">
      <w:pPr>
        <w:numPr>
          <w:ilvl w:val="0"/>
          <w:numId w:val="89"/>
        </w:numPr>
        <w:tabs>
          <w:tab w:val="left" w:pos="720"/>
        </w:tabs>
        <w:ind w:right="720"/>
      </w:pPr>
      <w:r>
        <w:t xml:space="preserve">To add questions to this section: </w:t>
      </w:r>
    </w:p>
    <w:p w14:paraId="5E85F04B" w14:textId="77777777" w:rsidR="00F41403" w:rsidRDefault="00F41403" w:rsidP="00F41403">
      <w:pPr>
        <w:numPr>
          <w:ilvl w:val="0"/>
          <w:numId w:val="159"/>
        </w:numPr>
        <w:tabs>
          <w:tab w:val="left" w:pos="1440"/>
        </w:tabs>
        <w:spacing w:before="120"/>
        <w:ind w:left="1440" w:right="720"/>
      </w:pPr>
      <w:r>
        <w:t xml:space="preserve">Click the </w:t>
      </w:r>
      <w:r w:rsidRPr="002A42B1">
        <w:rPr>
          <w:b/>
        </w:rPr>
        <w:t>Search Questions</w:t>
      </w:r>
      <w:r>
        <w:t xml:space="preserve"> link. </w:t>
      </w:r>
      <w:r>
        <w:br/>
        <w:t xml:space="preserve">The </w:t>
      </w:r>
      <w:r w:rsidRPr="002A42B1">
        <w:rPr>
          <w:b/>
        </w:rPr>
        <w:t>Search Questions</w:t>
      </w:r>
      <w:r>
        <w:t xml:space="preserve"> window appears. </w:t>
      </w:r>
    </w:p>
    <w:p w14:paraId="536066C7" w14:textId="77777777" w:rsidR="00F41403" w:rsidRDefault="00F41403" w:rsidP="00F41403">
      <w:pPr>
        <w:numPr>
          <w:ilvl w:val="0"/>
          <w:numId w:val="159"/>
        </w:numPr>
        <w:tabs>
          <w:tab w:val="left" w:pos="1440"/>
        </w:tabs>
        <w:spacing w:before="120"/>
        <w:ind w:left="1440" w:right="720"/>
      </w:pPr>
      <w:r>
        <w:t xml:space="preserve">Click </w:t>
      </w:r>
      <w:r w:rsidRPr="002A42B1">
        <w:rPr>
          <w:b/>
        </w:rPr>
        <w:t xml:space="preserve">SEARCH </w:t>
      </w:r>
      <w:r w:rsidRPr="004F0B86">
        <w:t>to display all questions.</w:t>
      </w:r>
      <w:r>
        <w:t xml:space="preserve"> </w:t>
      </w:r>
    </w:p>
    <w:p w14:paraId="3453D1F6" w14:textId="77777777" w:rsidR="00F41403" w:rsidRDefault="00F41403" w:rsidP="00F41403">
      <w:pPr>
        <w:tabs>
          <w:tab w:val="left" w:pos="1440"/>
        </w:tabs>
        <w:ind w:left="1440" w:right="720"/>
      </w:pPr>
      <w:r>
        <w:t>OR</w:t>
      </w:r>
      <w:r>
        <w:br/>
        <w:t xml:space="preserve">In the box, type the appropriate key word tag or the question name, and then click </w:t>
      </w:r>
      <w:r w:rsidRPr="00800312">
        <w:rPr>
          <w:b/>
        </w:rPr>
        <w:t>SEARCH</w:t>
      </w:r>
      <w:r>
        <w:t>.</w:t>
      </w:r>
      <w:r>
        <w:br/>
        <w:t>All questions that match your search criteria</w:t>
      </w:r>
      <w:r w:rsidRPr="00640386">
        <w:rPr>
          <w:b/>
        </w:rPr>
        <w:t xml:space="preserve"> </w:t>
      </w:r>
      <w:r>
        <w:t>appear on the</w:t>
      </w:r>
      <w:r w:rsidRPr="00640386">
        <w:t xml:space="preserve"> </w:t>
      </w:r>
      <w:r w:rsidRPr="002D238A">
        <w:rPr>
          <w:b/>
        </w:rPr>
        <w:t>Question Results</w:t>
      </w:r>
      <w:r>
        <w:t xml:space="preserve"> list.</w:t>
      </w:r>
      <w:r>
        <w:rPr>
          <w:b/>
        </w:rPr>
        <w:br/>
      </w:r>
      <w:r w:rsidRPr="00EA7618">
        <w:rPr>
          <w:b/>
        </w:rPr>
        <w:t>Note:</w:t>
      </w:r>
      <w:r>
        <w:t xml:space="preserve"> </w:t>
      </w:r>
    </w:p>
    <w:p w14:paraId="0EAA92E7" w14:textId="77777777" w:rsidR="00F41403" w:rsidRDefault="00F41403" w:rsidP="00F41403">
      <w:pPr>
        <w:numPr>
          <w:ilvl w:val="0"/>
          <w:numId w:val="154"/>
        </w:numPr>
        <w:tabs>
          <w:tab w:val="left" w:pos="630"/>
          <w:tab w:val="left" w:pos="1350"/>
          <w:tab w:val="left" w:pos="1440"/>
        </w:tabs>
        <w:ind w:right="720"/>
      </w:pPr>
      <w:r>
        <w:t>You can type the entire tag or question name, or you can type part of it with an asterisk (*).</w:t>
      </w:r>
    </w:p>
    <w:p w14:paraId="40D254CD" w14:textId="77777777" w:rsidR="00F41403" w:rsidRPr="00814FCF" w:rsidRDefault="00F41403" w:rsidP="00F41403">
      <w:pPr>
        <w:numPr>
          <w:ilvl w:val="0"/>
          <w:numId w:val="154"/>
        </w:numPr>
        <w:tabs>
          <w:tab w:val="left" w:pos="630"/>
          <w:tab w:val="left" w:pos="1350"/>
          <w:tab w:val="left" w:pos="1440"/>
        </w:tabs>
        <w:ind w:right="720"/>
      </w:pPr>
      <w:r>
        <w:t xml:space="preserve">To view the values that are associated with a question, click the arrow icon </w:t>
      </w:r>
      <w:r>
        <w:rPr>
          <w:noProof/>
        </w:rPr>
        <w:drawing>
          <wp:inline distT="0" distB="0" distL="0" distR="0" wp14:anchorId="12DAB4B6" wp14:editId="6B537318">
            <wp:extent cx="224155" cy="224155"/>
            <wp:effectExtent l="0" t="0" r="4445" b="4445"/>
            <wp:docPr id="192" name="Picture 192" descr="arro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rrow ic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4155" cy="224155"/>
                    </a:xfrm>
                    <a:prstGeom prst="rect">
                      <a:avLst/>
                    </a:prstGeom>
                    <a:noFill/>
                    <a:ln>
                      <a:noFill/>
                    </a:ln>
                  </pic:spPr>
                </pic:pic>
              </a:graphicData>
            </a:graphic>
          </wp:inline>
        </w:drawing>
      </w:r>
      <w:r>
        <w:t xml:space="preserve"> next to the question.</w:t>
      </w:r>
    </w:p>
    <w:p w14:paraId="600C0EBE" w14:textId="77777777" w:rsidR="00F41403" w:rsidRDefault="00F41403" w:rsidP="00F41403">
      <w:pPr>
        <w:numPr>
          <w:ilvl w:val="0"/>
          <w:numId w:val="159"/>
        </w:numPr>
        <w:tabs>
          <w:tab w:val="left" w:pos="1440"/>
        </w:tabs>
        <w:spacing w:before="120"/>
        <w:ind w:left="1440" w:right="720"/>
      </w:pPr>
      <w:r>
        <w:t xml:space="preserve">Click the rows of the questions that you want to add. </w:t>
      </w:r>
      <w:r>
        <w:br/>
        <w:t xml:space="preserve">The </w:t>
      </w:r>
      <w:r w:rsidRPr="00A633AE">
        <w:rPr>
          <w:b/>
        </w:rPr>
        <w:t>Selected Question</w:t>
      </w:r>
      <w:r>
        <w:t xml:space="preserve"> table displays the list of questions that you click. </w:t>
      </w:r>
    </w:p>
    <w:p w14:paraId="499E79CC" w14:textId="77777777" w:rsidR="00F41403" w:rsidRDefault="00F41403" w:rsidP="00F41403">
      <w:pPr>
        <w:numPr>
          <w:ilvl w:val="0"/>
          <w:numId w:val="159"/>
        </w:numPr>
        <w:tabs>
          <w:tab w:val="left" w:pos="1440"/>
        </w:tabs>
        <w:spacing w:before="120"/>
        <w:ind w:left="1440" w:right="720"/>
      </w:pPr>
      <w:r>
        <w:t xml:space="preserve">To delete a question from the </w:t>
      </w:r>
      <w:r w:rsidRPr="002A42B1">
        <w:rPr>
          <w:b/>
        </w:rPr>
        <w:t>Selected Question</w:t>
      </w:r>
      <w:r>
        <w:t xml:space="preserve"> table, click the trash can icon </w:t>
      </w:r>
      <w:r>
        <w:rPr>
          <w:noProof/>
        </w:rPr>
        <w:drawing>
          <wp:inline distT="0" distB="0" distL="0" distR="0" wp14:anchorId="7B735CC5" wp14:editId="13BAF7EA">
            <wp:extent cx="233045" cy="215900"/>
            <wp:effectExtent l="0" t="0" r="0" b="0"/>
            <wp:docPr id="193" name="Picture 193"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rash can ic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045" cy="215900"/>
                    </a:xfrm>
                    <a:prstGeom prst="rect">
                      <a:avLst/>
                    </a:prstGeom>
                    <a:noFill/>
                    <a:ln>
                      <a:noFill/>
                    </a:ln>
                  </pic:spPr>
                </pic:pic>
              </a:graphicData>
            </a:graphic>
          </wp:inline>
        </w:drawing>
      </w:r>
      <w:r>
        <w:t xml:space="preserve"> for the appropriate question. </w:t>
      </w:r>
    </w:p>
    <w:p w14:paraId="5FB35ABA" w14:textId="77777777" w:rsidR="00F41403" w:rsidRDefault="00F41403" w:rsidP="00F41403">
      <w:pPr>
        <w:numPr>
          <w:ilvl w:val="0"/>
          <w:numId w:val="159"/>
        </w:numPr>
        <w:tabs>
          <w:tab w:val="left" w:pos="1440"/>
        </w:tabs>
        <w:spacing w:before="120"/>
        <w:ind w:left="1440" w:right="720"/>
      </w:pPr>
      <w:r>
        <w:t xml:space="preserve">Click </w:t>
      </w:r>
      <w:r w:rsidRPr="002A42B1">
        <w:rPr>
          <w:b/>
        </w:rPr>
        <w:t>ADD</w:t>
      </w:r>
      <w:r>
        <w:t xml:space="preserve">. </w:t>
      </w:r>
    </w:p>
    <w:p w14:paraId="7EAC86AE" w14:textId="77777777" w:rsidR="00F41403" w:rsidRDefault="00F41403" w:rsidP="00F41403">
      <w:pPr>
        <w:tabs>
          <w:tab w:val="left" w:pos="720"/>
        </w:tabs>
        <w:spacing w:before="120"/>
        <w:ind w:left="1440" w:right="720"/>
      </w:pPr>
      <w:r>
        <w:t xml:space="preserve">The </w:t>
      </w:r>
      <w:r>
        <w:rPr>
          <w:b/>
        </w:rPr>
        <w:t xml:space="preserve">Create/Modify Form </w:t>
      </w:r>
      <w:r w:rsidRPr="004845ED">
        <w:t>page</w:t>
      </w:r>
      <w:r>
        <w:t xml:space="preserve"> displays the list of questions and their related fields. </w:t>
      </w:r>
      <w:r>
        <w:br/>
        <w:t xml:space="preserve">To modify the question text, in the </w:t>
      </w:r>
      <w:r w:rsidRPr="004845ED">
        <w:rPr>
          <w:b/>
        </w:rPr>
        <w:t>Question</w:t>
      </w:r>
      <w:r w:rsidRPr="0070194F">
        <w:rPr>
          <w:b/>
        </w:rPr>
        <w:t xml:space="preserve"> Text</w:t>
      </w:r>
      <w:r>
        <w:t xml:space="preserve"> box, type the new text.</w:t>
      </w:r>
    </w:p>
    <w:p w14:paraId="3BB7BDBE" w14:textId="77777777" w:rsidR="00F41403" w:rsidRDefault="00F41403" w:rsidP="00F41403">
      <w:pPr>
        <w:numPr>
          <w:ilvl w:val="0"/>
          <w:numId w:val="160"/>
        </w:numPr>
        <w:tabs>
          <w:tab w:val="left" w:pos="1440"/>
        </w:tabs>
        <w:spacing w:before="120"/>
        <w:ind w:left="1440" w:right="720"/>
      </w:pPr>
      <w:r>
        <w:t xml:space="preserve">To set a default answer option for this question, </w:t>
      </w:r>
      <w:r w:rsidRPr="00800163">
        <w:t>type the appropriate default answer in the box</w:t>
      </w:r>
      <w:r>
        <w:t xml:space="preserve"> beside </w:t>
      </w:r>
      <w:r w:rsidRPr="00800163">
        <w:rPr>
          <w:b/>
        </w:rPr>
        <w:t>Default</w:t>
      </w:r>
      <w:r>
        <w:rPr>
          <w:b/>
        </w:rPr>
        <w:t xml:space="preserve">, </w:t>
      </w:r>
      <w:r w:rsidRPr="00800163">
        <w:t>or c</w:t>
      </w:r>
      <w:r>
        <w:t xml:space="preserve">lick </w:t>
      </w:r>
      <w:r w:rsidRPr="00800163">
        <w:rPr>
          <w:b/>
        </w:rPr>
        <w:t>Select One</w:t>
      </w:r>
      <w:r>
        <w:t xml:space="preserve"> and then select the appropriate default answer.</w:t>
      </w:r>
    </w:p>
    <w:p w14:paraId="12F6F7AB" w14:textId="77777777" w:rsidR="00F41403" w:rsidRDefault="00F41403" w:rsidP="00F41403">
      <w:pPr>
        <w:numPr>
          <w:ilvl w:val="0"/>
          <w:numId w:val="160"/>
        </w:numPr>
        <w:tabs>
          <w:tab w:val="left" w:pos="1440"/>
        </w:tabs>
        <w:spacing w:before="120"/>
        <w:ind w:left="1440" w:right="720"/>
      </w:pPr>
      <w:r>
        <w:t xml:space="preserve">To display a question as a mandatory field, in the </w:t>
      </w:r>
      <w:r w:rsidRPr="002A42B1">
        <w:rPr>
          <w:b/>
        </w:rPr>
        <w:t>Required</w:t>
      </w:r>
      <w:r>
        <w:t xml:space="preserve"> list, click </w:t>
      </w:r>
      <w:r w:rsidRPr="002A42B1">
        <w:rPr>
          <w:b/>
        </w:rPr>
        <w:t>Yes</w:t>
      </w:r>
      <w:r>
        <w:t>.</w:t>
      </w:r>
    </w:p>
    <w:p w14:paraId="27882633" w14:textId="77777777" w:rsidR="00F41403" w:rsidRDefault="00F41403" w:rsidP="00F41403">
      <w:pPr>
        <w:numPr>
          <w:ilvl w:val="0"/>
          <w:numId w:val="160"/>
        </w:numPr>
        <w:tabs>
          <w:tab w:val="left" w:pos="1440"/>
        </w:tabs>
        <w:spacing w:before="120"/>
        <w:ind w:left="1440" w:right="720"/>
      </w:pPr>
      <w:r>
        <w:t xml:space="preserve">To delete a question, click the trash can icon </w:t>
      </w:r>
      <w:r>
        <w:rPr>
          <w:noProof/>
        </w:rPr>
        <w:drawing>
          <wp:inline distT="0" distB="0" distL="0" distR="0" wp14:anchorId="06C599B6" wp14:editId="65A69C74">
            <wp:extent cx="233045" cy="215900"/>
            <wp:effectExtent l="0" t="0" r="0" b="0"/>
            <wp:docPr id="194" name="Picture 194"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rash can ic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045" cy="215900"/>
                    </a:xfrm>
                    <a:prstGeom prst="rect">
                      <a:avLst/>
                    </a:prstGeom>
                    <a:noFill/>
                    <a:ln>
                      <a:noFill/>
                    </a:ln>
                  </pic:spPr>
                </pic:pic>
              </a:graphicData>
            </a:graphic>
          </wp:inline>
        </w:drawing>
      </w:r>
      <w:r>
        <w:t xml:space="preserve"> for the appropriate question, and then in the confirmation window, click </w:t>
      </w:r>
      <w:r w:rsidRPr="002A42B1">
        <w:rPr>
          <w:b/>
        </w:rPr>
        <w:t>OK</w:t>
      </w:r>
      <w:r>
        <w:t>.</w:t>
      </w:r>
    </w:p>
    <w:p w14:paraId="2D2E4C85" w14:textId="77777777" w:rsidR="00F41403" w:rsidRDefault="00F41403" w:rsidP="00F41403">
      <w:pPr>
        <w:numPr>
          <w:ilvl w:val="0"/>
          <w:numId w:val="160"/>
        </w:numPr>
        <w:tabs>
          <w:tab w:val="left" w:pos="1440"/>
        </w:tabs>
        <w:spacing w:before="120"/>
        <w:ind w:left="1440" w:right="720"/>
      </w:pPr>
      <w:r>
        <w:t xml:space="preserve">To change the order of the questions, click a </w:t>
      </w:r>
      <w:r w:rsidRPr="002B0C7B">
        <w:t>question</w:t>
      </w:r>
      <w:r>
        <w:t xml:space="preserve"> and drag it to the appropriate location in the list. </w:t>
      </w:r>
    </w:p>
    <w:p w14:paraId="643A438F" w14:textId="77777777" w:rsidR="00F41403" w:rsidRDefault="00F41403" w:rsidP="00F41403">
      <w:pPr>
        <w:tabs>
          <w:tab w:val="left" w:pos="720"/>
        </w:tabs>
        <w:spacing w:before="120"/>
        <w:ind w:left="1440" w:right="720"/>
      </w:pPr>
      <w:r>
        <w:t>The rows are renumbered accordingly.</w:t>
      </w:r>
    </w:p>
    <w:p w14:paraId="2A3EBC76" w14:textId="77777777" w:rsidR="00F41403" w:rsidRDefault="00F41403" w:rsidP="00F41403">
      <w:pPr>
        <w:tabs>
          <w:tab w:val="left" w:pos="720"/>
        </w:tabs>
        <w:ind w:left="1080" w:right="720"/>
      </w:pPr>
    </w:p>
    <w:p w14:paraId="43D0C9D7" w14:textId="77777777" w:rsidR="00F41403" w:rsidRDefault="00F41403" w:rsidP="00F41403">
      <w:pPr>
        <w:numPr>
          <w:ilvl w:val="0"/>
          <w:numId w:val="89"/>
        </w:numPr>
        <w:tabs>
          <w:tab w:val="left" w:pos="720"/>
        </w:tabs>
        <w:ind w:right="720"/>
      </w:pPr>
      <w:r>
        <w:t xml:space="preserve">To add a new item to the section: </w:t>
      </w:r>
    </w:p>
    <w:p w14:paraId="3BDC282E" w14:textId="77777777" w:rsidR="00F41403" w:rsidRDefault="00F41403" w:rsidP="00F41403">
      <w:pPr>
        <w:numPr>
          <w:ilvl w:val="0"/>
          <w:numId w:val="161"/>
        </w:numPr>
        <w:tabs>
          <w:tab w:val="left" w:pos="1440"/>
        </w:tabs>
        <w:spacing w:before="120"/>
        <w:ind w:left="1440" w:right="720"/>
      </w:pPr>
      <w:r>
        <w:t xml:space="preserve">Click the </w:t>
      </w:r>
      <w:r w:rsidRPr="00152DD5">
        <w:rPr>
          <w:b/>
        </w:rPr>
        <w:t>Add More</w:t>
      </w:r>
      <w:r>
        <w:t xml:space="preserve"> icon </w:t>
      </w:r>
      <w:r>
        <w:rPr>
          <w:noProof/>
        </w:rPr>
        <w:drawing>
          <wp:inline distT="0" distB="0" distL="0" distR="0" wp14:anchorId="43CCF6F7" wp14:editId="292B3FFE">
            <wp:extent cx="191135" cy="191135"/>
            <wp:effectExtent l="0" t="0" r="0" b="0"/>
            <wp:docPr id="195" name="Picture 195"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dd ic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next to </w:t>
      </w:r>
      <w:r w:rsidRPr="00152DD5">
        <w:rPr>
          <w:b/>
        </w:rPr>
        <w:t>Add New Item (Table, Section Header, Display Text, Note)</w:t>
      </w:r>
      <w:r w:rsidRPr="00814FCF">
        <w:t>.</w:t>
      </w:r>
    </w:p>
    <w:p w14:paraId="07FE35D8" w14:textId="77777777" w:rsidR="00F41403" w:rsidRDefault="00F41403" w:rsidP="00F41403">
      <w:pPr>
        <w:numPr>
          <w:ilvl w:val="0"/>
          <w:numId w:val="161"/>
        </w:numPr>
        <w:tabs>
          <w:tab w:val="left" w:pos="1440"/>
        </w:tabs>
        <w:spacing w:before="120"/>
        <w:ind w:left="1440" w:right="720"/>
      </w:pPr>
      <w:r>
        <w:t xml:space="preserve">In the </w:t>
      </w:r>
      <w:r w:rsidRPr="00AB7B4F">
        <w:rPr>
          <w:b/>
        </w:rPr>
        <w:t>Item Type</w:t>
      </w:r>
      <w:r>
        <w:t xml:space="preserve"> list, click the appropriate item. </w:t>
      </w:r>
    </w:p>
    <w:p w14:paraId="3E645DBC" w14:textId="77777777" w:rsidR="00F41403" w:rsidRDefault="00F41403" w:rsidP="00F41403">
      <w:pPr>
        <w:numPr>
          <w:ilvl w:val="0"/>
          <w:numId w:val="156"/>
        </w:numPr>
        <w:tabs>
          <w:tab w:val="left" w:pos="2160"/>
        </w:tabs>
        <w:spacing w:before="120"/>
        <w:ind w:left="2160" w:right="540"/>
      </w:pPr>
      <w:r>
        <w:t xml:space="preserve">If you click </w:t>
      </w:r>
      <w:r w:rsidRPr="00152DD5">
        <w:rPr>
          <w:b/>
        </w:rPr>
        <w:t>Section Header</w:t>
      </w:r>
      <w:r>
        <w:t xml:space="preserve"> in the </w:t>
      </w:r>
      <w:r w:rsidRPr="00152DD5">
        <w:rPr>
          <w:b/>
        </w:rPr>
        <w:t>Item Type</w:t>
      </w:r>
      <w:r>
        <w:t xml:space="preserve"> list, in the </w:t>
      </w:r>
      <w:r w:rsidRPr="000226FA">
        <w:t>textbox</w:t>
      </w:r>
      <w:r>
        <w:t>, type the header you want to be displayed on the form.</w:t>
      </w:r>
    </w:p>
    <w:p w14:paraId="2B6CCCF7" w14:textId="77777777" w:rsidR="00F41403" w:rsidRDefault="00F41403" w:rsidP="00F41403">
      <w:pPr>
        <w:numPr>
          <w:ilvl w:val="0"/>
          <w:numId w:val="156"/>
        </w:numPr>
        <w:tabs>
          <w:tab w:val="left" w:pos="2160"/>
        </w:tabs>
        <w:spacing w:before="120"/>
        <w:ind w:left="2160" w:right="540"/>
      </w:pPr>
      <w:r>
        <w:t xml:space="preserve">If you click </w:t>
      </w:r>
      <w:r w:rsidRPr="00DA6350">
        <w:rPr>
          <w:b/>
        </w:rPr>
        <w:t xml:space="preserve">Note </w:t>
      </w:r>
      <w:r>
        <w:t xml:space="preserve">in the </w:t>
      </w:r>
      <w:r w:rsidRPr="00DA6350">
        <w:rPr>
          <w:b/>
        </w:rPr>
        <w:t>Item Type</w:t>
      </w:r>
      <w:r>
        <w:t xml:space="preserve"> list, in the </w:t>
      </w:r>
      <w:r w:rsidRPr="000226FA">
        <w:t>textbox</w:t>
      </w:r>
      <w:r>
        <w:t xml:space="preserve">, type the text you want to be displayed on the form. </w:t>
      </w:r>
    </w:p>
    <w:p w14:paraId="07FFE724" w14:textId="77777777" w:rsidR="00F41403" w:rsidRDefault="00F41403" w:rsidP="00F41403">
      <w:pPr>
        <w:tabs>
          <w:tab w:val="left" w:pos="2160"/>
        </w:tabs>
        <w:ind w:left="2160" w:right="547"/>
      </w:pPr>
      <w:r w:rsidRPr="0033655B">
        <w:rPr>
          <w:b/>
        </w:rPr>
        <w:t>Note:</w:t>
      </w:r>
      <w:r>
        <w:t xml:space="preserve"> The text that you type in this box appears in the </w:t>
      </w:r>
      <w:r w:rsidRPr="000226FA">
        <w:rPr>
          <w:i/>
        </w:rPr>
        <w:t>italics</w:t>
      </w:r>
      <w:r>
        <w:t xml:space="preserve"> font on the actual form. </w:t>
      </w:r>
    </w:p>
    <w:p w14:paraId="7F530786" w14:textId="77777777" w:rsidR="00F41403" w:rsidRDefault="00F41403" w:rsidP="00F41403">
      <w:pPr>
        <w:numPr>
          <w:ilvl w:val="0"/>
          <w:numId w:val="157"/>
        </w:numPr>
        <w:tabs>
          <w:tab w:val="left" w:pos="1440"/>
        </w:tabs>
        <w:ind w:right="547"/>
      </w:pPr>
      <w:r>
        <w:lastRenderedPageBreak/>
        <w:t xml:space="preserve">If you click </w:t>
      </w:r>
      <w:r>
        <w:rPr>
          <w:b/>
        </w:rPr>
        <w:t xml:space="preserve">Table </w:t>
      </w:r>
      <w:r>
        <w:t xml:space="preserve">in the </w:t>
      </w:r>
      <w:r w:rsidRPr="00152DD5">
        <w:rPr>
          <w:b/>
        </w:rPr>
        <w:t>Item Type</w:t>
      </w:r>
      <w:r>
        <w:t xml:space="preserve"> list, enter the appropriate information in each field. Following table lists each field and its description. </w:t>
      </w:r>
    </w:p>
    <w:p w14:paraId="2F548968" w14:textId="77777777" w:rsidR="00F41403" w:rsidRDefault="00F41403" w:rsidP="00F41403">
      <w:pPr>
        <w:pStyle w:val="Caption"/>
        <w:ind w:left="360" w:firstLine="720"/>
      </w:pPr>
    </w:p>
    <w:p w14:paraId="592819A5" w14:textId="6AABACA9" w:rsidR="00F41403" w:rsidRDefault="00F41403" w:rsidP="00F41403">
      <w:pPr>
        <w:pStyle w:val="Caption"/>
        <w:ind w:left="360" w:firstLine="720"/>
      </w:pPr>
      <w:r>
        <w:t xml:space="preserve">Table </w:t>
      </w:r>
      <w:fldSimple w:instr=" SEQ Figure \* ARABIC ">
        <w:r w:rsidR="006A4F84">
          <w:rPr>
            <w:noProof/>
          </w:rPr>
          <w:t>26</w:t>
        </w:r>
      </w:fldSimple>
      <w:r>
        <w:t>: Adding a table</w:t>
      </w:r>
    </w:p>
    <w:tbl>
      <w:tblPr>
        <w:tblW w:w="0" w:type="auto"/>
        <w:tblInd w:w="1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20"/>
        <w:gridCol w:w="7830"/>
      </w:tblGrid>
      <w:tr w:rsidR="00F41403" w:rsidRPr="007A152E" w14:paraId="2CCEB1C9" w14:textId="77777777" w:rsidTr="00AA2E41">
        <w:trPr>
          <w:cantSplit/>
          <w:trHeight w:val="288"/>
          <w:tblHeader/>
        </w:trPr>
        <w:tc>
          <w:tcPr>
            <w:tcW w:w="1620" w:type="dxa"/>
            <w:shd w:val="clear" w:color="auto" w:fill="BFBFBF"/>
            <w:vAlign w:val="center"/>
          </w:tcPr>
          <w:p w14:paraId="726CB7FD" w14:textId="77777777" w:rsidR="00F41403" w:rsidRPr="007A152E" w:rsidRDefault="00F41403" w:rsidP="00AA2E41">
            <w:pPr>
              <w:rPr>
                <w:b/>
              </w:rPr>
            </w:pPr>
            <w:r>
              <w:rPr>
                <w:b/>
              </w:rPr>
              <w:t>Field</w:t>
            </w:r>
          </w:p>
        </w:tc>
        <w:tc>
          <w:tcPr>
            <w:tcW w:w="7830" w:type="dxa"/>
            <w:shd w:val="clear" w:color="auto" w:fill="BFBFBF"/>
            <w:vAlign w:val="center"/>
          </w:tcPr>
          <w:p w14:paraId="4FDB5813" w14:textId="77777777" w:rsidR="00F41403" w:rsidRPr="007A152E" w:rsidRDefault="00F41403" w:rsidP="00AA2E41">
            <w:pPr>
              <w:rPr>
                <w:b/>
              </w:rPr>
            </w:pPr>
            <w:r w:rsidRPr="007A152E">
              <w:rPr>
                <w:b/>
              </w:rPr>
              <w:t>Description</w:t>
            </w:r>
          </w:p>
        </w:tc>
      </w:tr>
      <w:tr w:rsidR="00F41403" w14:paraId="043A7460" w14:textId="77777777" w:rsidTr="00AA2E41">
        <w:trPr>
          <w:cantSplit/>
          <w:trHeight w:val="288"/>
        </w:trPr>
        <w:tc>
          <w:tcPr>
            <w:tcW w:w="1620" w:type="dxa"/>
            <w:vAlign w:val="center"/>
          </w:tcPr>
          <w:p w14:paraId="1087408B" w14:textId="77777777" w:rsidR="00F41403" w:rsidRPr="007A152E" w:rsidRDefault="00F41403" w:rsidP="00AA2E41">
            <w:pPr>
              <w:rPr>
                <w:b/>
              </w:rPr>
            </w:pPr>
            <w:r>
              <w:rPr>
                <w:b/>
              </w:rPr>
              <w:t>Row</w:t>
            </w:r>
          </w:p>
        </w:tc>
        <w:tc>
          <w:tcPr>
            <w:tcW w:w="7830" w:type="dxa"/>
            <w:vAlign w:val="center"/>
          </w:tcPr>
          <w:p w14:paraId="2FC3C3C7" w14:textId="77777777" w:rsidR="00F41403" w:rsidRDefault="00F41403" w:rsidP="00AA2E41">
            <w:r>
              <w:t>Click appropriate number to indicate how many rows of answers you want the table on the form to have.</w:t>
            </w:r>
          </w:p>
        </w:tc>
      </w:tr>
      <w:tr w:rsidR="00F41403" w14:paraId="31B8C93D" w14:textId="77777777" w:rsidTr="00AA2E41">
        <w:trPr>
          <w:cantSplit/>
          <w:trHeight w:val="288"/>
        </w:trPr>
        <w:tc>
          <w:tcPr>
            <w:tcW w:w="1620" w:type="dxa"/>
          </w:tcPr>
          <w:p w14:paraId="518F3A80" w14:textId="77777777" w:rsidR="00F41403" w:rsidRPr="007A152E" w:rsidRDefault="00F41403" w:rsidP="00AA2E41">
            <w:pPr>
              <w:rPr>
                <w:b/>
              </w:rPr>
            </w:pPr>
            <w:r>
              <w:rPr>
                <w:b/>
              </w:rPr>
              <w:t>Search Table Questions</w:t>
            </w:r>
          </w:p>
        </w:tc>
        <w:tc>
          <w:tcPr>
            <w:tcW w:w="7830" w:type="dxa"/>
            <w:vAlign w:val="center"/>
          </w:tcPr>
          <w:p w14:paraId="7EC4201B" w14:textId="77777777" w:rsidR="00F41403" w:rsidRDefault="00F41403" w:rsidP="00F41403">
            <w:pPr>
              <w:numPr>
                <w:ilvl w:val="0"/>
                <w:numId w:val="162"/>
              </w:numPr>
              <w:tabs>
                <w:tab w:val="left" w:pos="342"/>
              </w:tabs>
              <w:ind w:left="342" w:right="720" w:hanging="342"/>
            </w:pPr>
            <w:r>
              <w:t xml:space="preserve">Click this link. </w:t>
            </w:r>
            <w:r>
              <w:br/>
            </w:r>
            <w:r w:rsidRPr="00366340">
              <w:rPr>
                <w:b/>
              </w:rPr>
              <w:t>Search Questions</w:t>
            </w:r>
            <w:r>
              <w:t xml:space="preserve"> window appears.</w:t>
            </w:r>
          </w:p>
          <w:p w14:paraId="4510A352" w14:textId="77777777" w:rsidR="00F41403" w:rsidRDefault="00F41403" w:rsidP="00F41403">
            <w:pPr>
              <w:numPr>
                <w:ilvl w:val="0"/>
                <w:numId w:val="162"/>
              </w:numPr>
              <w:tabs>
                <w:tab w:val="left" w:pos="342"/>
              </w:tabs>
              <w:ind w:left="342" w:right="720" w:hanging="342"/>
            </w:pPr>
            <w:r>
              <w:t xml:space="preserve">Click </w:t>
            </w:r>
            <w:r w:rsidRPr="0077679D">
              <w:rPr>
                <w:b/>
              </w:rPr>
              <w:t xml:space="preserve">SEARCH </w:t>
            </w:r>
            <w:r w:rsidRPr="004F0B86">
              <w:t>to display all questions.</w:t>
            </w:r>
            <w:r>
              <w:t xml:space="preserve"> </w:t>
            </w:r>
          </w:p>
          <w:p w14:paraId="2A564FD7" w14:textId="77777777" w:rsidR="00F41403" w:rsidRDefault="00F41403" w:rsidP="00AA2E41">
            <w:pPr>
              <w:tabs>
                <w:tab w:val="left" w:pos="432"/>
                <w:tab w:val="left" w:pos="1440"/>
              </w:tabs>
              <w:ind w:left="342" w:right="720"/>
            </w:pPr>
            <w:r>
              <w:t>OR</w:t>
            </w:r>
          </w:p>
          <w:p w14:paraId="4C41B6C8" w14:textId="77777777" w:rsidR="00F41403" w:rsidRDefault="00F41403" w:rsidP="00AA2E41">
            <w:pPr>
              <w:tabs>
                <w:tab w:val="left" w:pos="432"/>
                <w:tab w:val="left" w:pos="630"/>
                <w:tab w:val="left" w:pos="1350"/>
                <w:tab w:val="left" w:pos="1440"/>
              </w:tabs>
              <w:ind w:left="342" w:right="720"/>
            </w:pPr>
            <w:r>
              <w:t xml:space="preserve">In the box, type appropriate key word tag or the question name, and then click </w:t>
            </w:r>
            <w:r w:rsidRPr="00800312">
              <w:rPr>
                <w:b/>
              </w:rPr>
              <w:t>SEARCH</w:t>
            </w:r>
            <w:r>
              <w:t>.</w:t>
            </w:r>
            <w:r>
              <w:br/>
              <w:t>All questions that match your search criteria</w:t>
            </w:r>
            <w:r w:rsidRPr="00640386">
              <w:rPr>
                <w:b/>
              </w:rPr>
              <w:t xml:space="preserve"> </w:t>
            </w:r>
            <w:r>
              <w:t>appear in the</w:t>
            </w:r>
            <w:r w:rsidRPr="00640386">
              <w:t xml:space="preserve"> </w:t>
            </w:r>
            <w:r w:rsidRPr="002D238A">
              <w:rPr>
                <w:b/>
              </w:rPr>
              <w:t>Question Results</w:t>
            </w:r>
            <w:r>
              <w:t xml:space="preserve"> list.</w:t>
            </w:r>
            <w:r>
              <w:rPr>
                <w:b/>
              </w:rPr>
              <w:br/>
            </w:r>
            <w:r w:rsidRPr="00EA7618">
              <w:rPr>
                <w:b/>
              </w:rPr>
              <w:t>Note:</w:t>
            </w:r>
            <w:r>
              <w:t xml:space="preserve"> You can type the entire tag or question name, or you can type part of it with an asterisk (*). </w:t>
            </w:r>
          </w:p>
          <w:p w14:paraId="100E0208" w14:textId="77777777" w:rsidR="00F41403" w:rsidDel="00C21904" w:rsidRDefault="00F41403" w:rsidP="00F41403">
            <w:pPr>
              <w:numPr>
                <w:ilvl w:val="0"/>
                <w:numId w:val="162"/>
              </w:numPr>
              <w:tabs>
                <w:tab w:val="left" w:pos="432"/>
                <w:tab w:val="left" w:pos="630"/>
                <w:tab w:val="left" w:pos="1350"/>
                <w:tab w:val="left" w:pos="1440"/>
              </w:tabs>
              <w:ind w:left="432" w:right="720" w:hanging="432"/>
            </w:pPr>
            <w:r>
              <w:t xml:space="preserve">To view the values that are associated with a question, click the arrow icon </w:t>
            </w:r>
            <w:r>
              <w:rPr>
                <w:noProof/>
              </w:rPr>
              <w:drawing>
                <wp:inline distT="0" distB="0" distL="0" distR="0" wp14:anchorId="7B42BA14" wp14:editId="49E9840E">
                  <wp:extent cx="224155" cy="224155"/>
                  <wp:effectExtent l="0" t="0" r="4445" b="4445"/>
                  <wp:docPr id="196" name="Picture 196" descr="arro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rrow ic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4155" cy="224155"/>
                          </a:xfrm>
                          <a:prstGeom prst="rect">
                            <a:avLst/>
                          </a:prstGeom>
                          <a:noFill/>
                          <a:ln>
                            <a:noFill/>
                          </a:ln>
                        </pic:spPr>
                      </pic:pic>
                    </a:graphicData>
                  </a:graphic>
                </wp:inline>
              </w:drawing>
            </w:r>
            <w:r>
              <w:t xml:space="preserve"> next to the question.</w:t>
            </w:r>
          </w:p>
          <w:p w14:paraId="0470AB8D" w14:textId="77777777" w:rsidR="00F41403" w:rsidRPr="00BA6A7D" w:rsidRDefault="00F41403" w:rsidP="00F41403">
            <w:pPr>
              <w:numPr>
                <w:ilvl w:val="0"/>
                <w:numId w:val="162"/>
              </w:numPr>
              <w:tabs>
                <w:tab w:val="left" w:pos="432"/>
                <w:tab w:val="left" w:pos="702"/>
              </w:tabs>
              <w:ind w:left="432" w:right="720" w:hanging="432"/>
            </w:pPr>
            <w:r>
              <w:t xml:space="preserve">Click the rows of the questions that you want to add. </w:t>
            </w:r>
            <w:r>
              <w:br/>
              <w:t xml:space="preserve">The </w:t>
            </w:r>
            <w:r w:rsidRPr="00A633AE">
              <w:rPr>
                <w:b/>
              </w:rPr>
              <w:t>Selected Question</w:t>
            </w:r>
            <w:r>
              <w:t xml:space="preserve"> table displays the list of questions that you click. </w:t>
            </w:r>
          </w:p>
          <w:p w14:paraId="7171EE00" w14:textId="77777777" w:rsidR="00F41403" w:rsidRDefault="00F41403" w:rsidP="00F41403">
            <w:pPr>
              <w:numPr>
                <w:ilvl w:val="0"/>
                <w:numId w:val="162"/>
              </w:numPr>
              <w:tabs>
                <w:tab w:val="left" w:pos="432"/>
                <w:tab w:val="left" w:pos="702"/>
              </w:tabs>
              <w:ind w:left="432" w:right="720" w:hanging="432"/>
            </w:pPr>
            <w:r>
              <w:t xml:space="preserve">To delete a question from the </w:t>
            </w:r>
            <w:r w:rsidRPr="00AB7B4F">
              <w:rPr>
                <w:b/>
              </w:rPr>
              <w:t>Selected Question</w:t>
            </w:r>
            <w:r>
              <w:t xml:space="preserve"> table, click the trash can icon </w:t>
            </w:r>
            <w:r>
              <w:rPr>
                <w:noProof/>
              </w:rPr>
              <w:drawing>
                <wp:inline distT="0" distB="0" distL="0" distR="0" wp14:anchorId="1E7BF16B" wp14:editId="13E951AB">
                  <wp:extent cx="233045" cy="215900"/>
                  <wp:effectExtent l="0" t="0" r="0" b="0"/>
                  <wp:docPr id="197" name="Picture 197"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rash can ic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045" cy="215900"/>
                          </a:xfrm>
                          <a:prstGeom prst="rect">
                            <a:avLst/>
                          </a:prstGeom>
                          <a:noFill/>
                          <a:ln>
                            <a:noFill/>
                          </a:ln>
                        </pic:spPr>
                      </pic:pic>
                    </a:graphicData>
                  </a:graphic>
                </wp:inline>
              </w:drawing>
            </w:r>
            <w:r>
              <w:t xml:space="preserve"> for the appropriate question. </w:t>
            </w:r>
          </w:p>
          <w:p w14:paraId="3AC47587" w14:textId="77777777" w:rsidR="00F41403" w:rsidRDefault="00F41403" w:rsidP="00F41403">
            <w:pPr>
              <w:numPr>
                <w:ilvl w:val="0"/>
                <w:numId w:val="162"/>
              </w:numPr>
              <w:tabs>
                <w:tab w:val="left" w:pos="432"/>
                <w:tab w:val="left" w:pos="702"/>
              </w:tabs>
              <w:spacing w:before="120"/>
              <w:ind w:left="432" w:right="720" w:hanging="432"/>
            </w:pPr>
            <w:r>
              <w:t xml:space="preserve">Click </w:t>
            </w:r>
            <w:r w:rsidRPr="00A633AE">
              <w:rPr>
                <w:b/>
              </w:rPr>
              <w:t>ADD</w:t>
            </w:r>
            <w:r>
              <w:t xml:space="preserve">. </w:t>
            </w:r>
          </w:p>
          <w:p w14:paraId="1DDD9BE1" w14:textId="77777777" w:rsidR="00F41403" w:rsidRDefault="00F41403" w:rsidP="00AA2E41">
            <w:pPr>
              <w:tabs>
                <w:tab w:val="left" w:pos="432"/>
                <w:tab w:val="left" w:pos="720"/>
              </w:tabs>
              <w:ind w:left="432" w:right="720"/>
            </w:pPr>
            <w:r>
              <w:t xml:space="preserve">The </w:t>
            </w:r>
            <w:r>
              <w:rPr>
                <w:b/>
              </w:rPr>
              <w:t xml:space="preserve">Create/Modify Form </w:t>
            </w:r>
            <w:r w:rsidRPr="004845ED">
              <w:t>page</w:t>
            </w:r>
            <w:r>
              <w:t xml:space="preserve"> displays the list of questions and their related fields under the </w:t>
            </w:r>
            <w:r w:rsidRPr="002C3C68">
              <w:rPr>
                <w:b/>
              </w:rPr>
              <w:t>Table</w:t>
            </w:r>
            <w:r>
              <w:t xml:space="preserve"> Item Type. </w:t>
            </w:r>
            <w:r>
              <w:br/>
              <w:t xml:space="preserve">To modify the question text, in the </w:t>
            </w:r>
            <w:r>
              <w:rPr>
                <w:b/>
              </w:rPr>
              <w:t>Header</w:t>
            </w:r>
            <w:r>
              <w:t xml:space="preserve"> box, type the new text.</w:t>
            </w:r>
          </w:p>
          <w:p w14:paraId="59B1C66D" w14:textId="77777777" w:rsidR="00F41403" w:rsidRPr="00800163" w:rsidRDefault="00F41403" w:rsidP="00F41403">
            <w:pPr>
              <w:numPr>
                <w:ilvl w:val="0"/>
                <w:numId w:val="162"/>
              </w:numPr>
              <w:tabs>
                <w:tab w:val="left" w:pos="432"/>
                <w:tab w:val="left" w:pos="720"/>
              </w:tabs>
              <w:spacing w:before="120"/>
              <w:ind w:left="432" w:right="720" w:hanging="432"/>
            </w:pPr>
            <w:r>
              <w:t xml:space="preserve">To set a default answer option for this question, </w:t>
            </w:r>
            <w:r w:rsidRPr="00800163">
              <w:t>type the appropriate default answer in the box</w:t>
            </w:r>
            <w:r>
              <w:t xml:space="preserve"> beside </w:t>
            </w:r>
            <w:r w:rsidRPr="00800163">
              <w:rPr>
                <w:b/>
              </w:rPr>
              <w:t>Default</w:t>
            </w:r>
            <w:r>
              <w:rPr>
                <w:b/>
              </w:rPr>
              <w:t xml:space="preserve">, </w:t>
            </w:r>
            <w:r w:rsidRPr="00800163">
              <w:t>or c</w:t>
            </w:r>
            <w:r>
              <w:t xml:space="preserve">lick </w:t>
            </w:r>
            <w:r w:rsidRPr="00800163">
              <w:rPr>
                <w:b/>
              </w:rPr>
              <w:t>Select One</w:t>
            </w:r>
            <w:r>
              <w:t xml:space="preserve"> and then select the appropriate default answer.</w:t>
            </w:r>
          </w:p>
          <w:p w14:paraId="14162C93" w14:textId="77777777" w:rsidR="00F41403" w:rsidRDefault="00F41403" w:rsidP="00F41403">
            <w:pPr>
              <w:numPr>
                <w:ilvl w:val="0"/>
                <w:numId w:val="162"/>
              </w:numPr>
              <w:tabs>
                <w:tab w:val="left" w:pos="432"/>
                <w:tab w:val="left" w:pos="720"/>
              </w:tabs>
              <w:spacing w:before="120"/>
              <w:ind w:left="432" w:right="720" w:hanging="432"/>
            </w:pPr>
            <w:r>
              <w:t xml:space="preserve">To display a question as a mandatory field, in the </w:t>
            </w:r>
            <w:r w:rsidRPr="004845ED">
              <w:rPr>
                <w:b/>
              </w:rPr>
              <w:t>Required</w:t>
            </w:r>
            <w:r>
              <w:t xml:space="preserve"> list, click </w:t>
            </w:r>
            <w:r w:rsidRPr="004845ED">
              <w:rPr>
                <w:b/>
              </w:rPr>
              <w:t>Yes</w:t>
            </w:r>
            <w:r>
              <w:t>.</w:t>
            </w:r>
          </w:p>
        </w:tc>
      </w:tr>
    </w:tbl>
    <w:p w14:paraId="190CE7BA" w14:textId="77777777" w:rsidR="00F41403" w:rsidRDefault="00F41403" w:rsidP="00F41403">
      <w:pPr>
        <w:tabs>
          <w:tab w:val="left" w:pos="720"/>
        </w:tabs>
        <w:ind w:left="720" w:right="720"/>
      </w:pPr>
    </w:p>
    <w:p w14:paraId="1F2297C0" w14:textId="77777777" w:rsidR="00F41403" w:rsidRDefault="00F41403" w:rsidP="00F41403">
      <w:pPr>
        <w:numPr>
          <w:ilvl w:val="0"/>
          <w:numId w:val="162"/>
        </w:numPr>
        <w:tabs>
          <w:tab w:val="left" w:pos="720"/>
        </w:tabs>
        <w:ind w:right="720"/>
      </w:pPr>
      <w:r>
        <w:t xml:space="preserve">To delete an item, click the trash can icon </w:t>
      </w:r>
      <w:r>
        <w:rPr>
          <w:noProof/>
        </w:rPr>
        <w:drawing>
          <wp:inline distT="0" distB="0" distL="0" distR="0" wp14:anchorId="78EEBEA5" wp14:editId="7A14C29D">
            <wp:extent cx="233045" cy="215900"/>
            <wp:effectExtent l="0" t="0" r="0" b="0"/>
            <wp:docPr id="198" name="Picture 198"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rash can ic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045" cy="215900"/>
                    </a:xfrm>
                    <a:prstGeom prst="rect">
                      <a:avLst/>
                    </a:prstGeom>
                    <a:noFill/>
                    <a:ln>
                      <a:noFill/>
                    </a:ln>
                  </pic:spPr>
                </pic:pic>
              </a:graphicData>
            </a:graphic>
          </wp:inline>
        </w:drawing>
      </w:r>
      <w:r>
        <w:t xml:space="preserve"> for the appropriate item, and then in the confirmation window, click </w:t>
      </w:r>
      <w:r w:rsidRPr="00636D8A">
        <w:rPr>
          <w:b/>
        </w:rPr>
        <w:t>OK</w:t>
      </w:r>
      <w:r>
        <w:t xml:space="preserve">. </w:t>
      </w:r>
      <w:r>
        <w:br/>
      </w:r>
    </w:p>
    <w:p w14:paraId="0D2457AD" w14:textId="77777777" w:rsidR="00F41403" w:rsidRDefault="00F41403" w:rsidP="00F41403">
      <w:pPr>
        <w:numPr>
          <w:ilvl w:val="0"/>
          <w:numId w:val="162"/>
        </w:numPr>
        <w:tabs>
          <w:tab w:val="left" w:pos="720"/>
        </w:tabs>
        <w:ind w:right="720"/>
      </w:pPr>
      <w:r>
        <w:t xml:space="preserve">To change the order of the items:  </w:t>
      </w:r>
    </w:p>
    <w:p w14:paraId="464440CB" w14:textId="77777777" w:rsidR="00F41403" w:rsidRDefault="00F41403" w:rsidP="00F41403">
      <w:pPr>
        <w:numPr>
          <w:ilvl w:val="0"/>
          <w:numId w:val="163"/>
        </w:numPr>
        <w:tabs>
          <w:tab w:val="left" w:pos="1440"/>
        </w:tabs>
        <w:spacing w:before="120"/>
        <w:ind w:left="1440" w:right="720"/>
      </w:pPr>
      <w:r>
        <w:t xml:space="preserve">Place the cursor on the row of the value you want to move. </w:t>
      </w:r>
    </w:p>
    <w:p w14:paraId="43768762" w14:textId="77777777" w:rsidR="00F41403" w:rsidRDefault="00F41403" w:rsidP="00F41403">
      <w:pPr>
        <w:numPr>
          <w:ilvl w:val="0"/>
          <w:numId w:val="163"/>
        </w:numPr>
        <w:tabs>
          <w:tab w:val="left" w:pos="1440"/>
        </w:tabs>
        <w:spacing w:before="120"/>
        <w:ind w:left="1440" w:right="720"/>
      </w:pPr>
      <w:r>
        <w:t>Click the left mouse button and ‘drag and drop’ the item into the row you want to move it.</w:t>
      </w:r>
      <w:r>
        <w:br/>
        <w:t>The rows are numbered accordingly.</w:t>
      </w:r>
      <w:r w:rsidDel="004845ED">
        <w:t xml:space="preserve"> </w:t>
      </w:r>
    </w:p>
    <w:p w14:paraId="35349A10" w14:textId="77777777" w:rsidR="00F41403" w:rsidRDefault="00F41403" w:rsidP="00F41403"/>
    <w:p w14:paraId="3E071B06" w14:textId="77777777" w:rsidR="00F41403" w:rsidRDefault="00F41403" w:rsidP="00F41403">
      <w:pPr>
        <w:numPr>
          <w:ilvl w:val="0"/>
          <w:numId w:val="84"/>
        </w:numPr>
      </w:pPr>
      <w:r>
        <w:t xml:space="preserve">You may add multiple questions, section headers, tables and notes by repeating the steps above. </w:t>
      </w:r>
      <w:r>
        <w:br/>
      </w:r>
    </w:p>
    <w:p w14:paraId="31A48C66" w14:textId="77777777" w:rsidR="00F41403" w:rsidRDefault="00F41403" w:rsidP="00F41403">
      <w:pPr>
        <w:numPr>
          <w:ilvl w:val="0"/>
          <w:numId w:val="84"/>
        </w:numPr>
      </w:pPr>
      <w:r>
        <w:t xml:space="preserve">Click </w:t>
      </w:r>
      <w:r w:rsidRPr="00E607AD">
        <w:rPr>
          <w:b/>
        </w:rPr>
        <w:t>SAVE</w:t>
      </w:r>
      <w:r>
        <w:t xml:space="preserve">. </w:t>
      </w:r>
    </w:p>
    <w:p w14:paraId="10AAE905" w14:textId="77777777" w:rsidR="00F41403" w:rsidRDefault="00F41403" w:rsidP="00F41403">
      <w:pPr>
        <w:ind w:left="720"/>
      </w:pPr>
      <w:r>
        <w:lastRenderedPageBreak/>
        <w:t xml:space="preserve">The new section of the form is created and appears </w:t>
      </w:r>
      <w:r w:rsidRPr="00366340">
        <w:t>on the</w:t>
      </w:r>
      <w:r>
        <w:rPr>
          <w:b/>
        </w:rPr>
        <w:t xml:space="preserve"> View Form </w:t>
      </w:r>
      <w:r w:rsidRPr="00366340">
        <w:t>page</w:t>
      </w:r>
      <w:r>
        <w:t xml:space="preserve">. The status of the section is set to </w:t>
      </w:r>
      <w:r w:rsidRPr="00725916">
        <w:rPr>
          <w:b/>
        </w:rPr>
        <w:t>Draft</w:t>
      </w:r>
      <w:r>
        <w:t xml:space="preserve"> and its version is set to </w:t>
      </w:r>
      <w:r w:rsidRPr="00725916">
        <w:rPr>
          <w:b/>
        </w:rPr>
        <w:t>1.0</w:t>
      </w:r>
      <w:r>
        <w:rPr>
          <w:b/>
        </w:rPr>
        <w:t>.</w:t>
      </w:r>
      <w:r>
        <w:br/>
      </w:r>
      <w:r w:rsidRPr="00366340">
        <w:rPr>
          <w:b/>
        </w:rPr>
        <w:t>Note:</w:t>
      </w:r>
      <w:r>
        <w:t xml:space="preserve"> </w:t>
      </w:r>
    </w:p>
    <w:p w14:paraId="07BA0EA1" w14:textId="77777777" w:rsidR="00F41403" w:rsidRDefault="00F41403" w:rsidP="00F41403">
      <w:pPr>
        <w:numPr>
          <w:ilvl w:val="0"/>
          <w:numId w:val="157"/>
        </w:numPr>
        <w:ind w:left="1440"/>
      </w:pPr>
      <w:r>
        <w:t xml:space="preserve">The form does not appear on the </w:t>
      </w:r>
      <w:r w:rsidRPr="004E2093">
        <w:rPr>
          <w:b/>
        </w:rPr>
        <w:t>Forms Search</w:t>
      </w:r>
      <w:r>
        <w:t xml:space="preserve"> page as a whole, but appears according to the sections it contains.</w:t>
      </w:r>
    </w:p>
    <w:p w14:paraId="07CFF79B" w14:textId="570BC70E" w:rsidR="00F41403" w:rsidRDefault="00F41403" w:rsidP="00F41403">
      <w:pPr>
        <w:numPr>
          <w:ilvl w:val="0"/>
          <w:numId w:val="157"/>
        </w:numPr>
        <w:ind w:left="1440"/>
      </w:pPr>
      <w:r>
        <w:t xml:space="preserve">To add an additional section to this form, see </w:t>
      </w:r>
      <w:hyperlink w:anchor="CreateNewSection" w:history="1">
        <w:r w:rsidRPr="00366340">
          <w:rPr>
            <w:rStyle w:val="Hyperlink"/>
            <w:b/>
          </w:rPr>
          <w:t>Creating a New Section for a Form</w:t>
        </w:r>
      </w:hyperlink>
      <w:r>
        <w:t>.</w:t>
      </w:r>
    </w:p>
    <w:p w14:paraId="505AA2DD" w14:textId="79E040FE" w:rsidR="00F41403" w:rsidRDefault="00F41403" w:rsidP="00F41403">
      <w:pPr>
        <w:numPr>
          <w:ilvl w:val="0"/>
          <w:numId w:val="157"/>
        </w:numPr>
        <w:ind w:left="1440"/>
      </w:pPr>
      <w:r>
        <w:t xml:space="preserve">You must activate this section for it to be available for use. For more information about how to activate a form, see </w:t>
      </w:r>
      <w:hyperlink w:anchor="_Activating_a_Form_3" w:history="1">
        <w:r w:rsidRPr="00AC3BB3">
          <w:rPr>
            <w:rStyle w:val="Hyperlink"/>
            <w:b/>
          </w:rPr>
          <w:t>Activating a Form</w:t>
        </w:r>
      </w:hyperlink>
      <w:r>
        <w:t>.</w:t>
      </w:r>
    </w:p>
    <w:p w14:paraId="4026E2E9" w14:textId="77777777" w:rsidR="00F41403" w:rsidRDefault="00F41403" w:rsidP="00F41403">
      <w:pPr>
        <w:pStyle w:val="Heading3"/>
      </w:pPr>
      <w:r>
        <w:br w:type="page"/>
      </w:r>
      <w:bookmarkStart w:id="246" w:name="ModifyForm"/>
      <w:bookmarkStart w:id="247" w:name="_Toc452394241"/>
      <w:bookmarkStart w:id="248" w:name="_Toc507159142"/>
      <w:bookmarkEnd w:id="246"/>
      <w:r>
        <w:lastRenderedPageBreak/>
        <w:t>Modifying a Form</w:t>
      </w:r>
      <w:bookmarkEnd w:id="247"/>
      <w:bookmarkEnd w:id="248"/>
    </w:p>
    <w:p w14:paraId="2EDBCA54" w14:textId="77777777" w:rsidR="00F41403" w:rsidRDefault="00F41403" w:rsidP="00F41403">
      <w:pPr>
        <w:tabs>
          <w:tab w:val="left" w:pos="10620"/>
        </w:tabs>
        <w:ind w:right="720"/>
      </w:pPr>
    </w:p>
    <w:p w14:paraId="40EDCF82" w14:textId="77777777" w:rsidR="00F41403" w:rsidRDefault="00F41403" w:rsidP="00F41403">
      <w:pPr>
        <w:tabs>
          <w:tab w:val="left" w:pos="10620"/>
        </w:tabs>
        <w:ind w:right="720"/>
      </w:pPr>
      <w:r>
        <w:t>To modify a form:</w:t>
      </w:r>
      <w:r>
        <w:br/>
      </w:r>
      <w:r>
        <w:br/>
      </w:r>
      <w:r w:rsidRPr="00764321">
        <w:rPr>
          <w:b/>
        </w:rPr>
        <w:t>Note:</w:t>
      </w:r>
      <w:r w:rsidRPr="00585562">
        <w:t xml:space="preserve"> </w:t>
      </w:r>
      <w:r>
        <w:t xml:space="preserve">You can only modify a form with the </w:t>
      </w:r>
      <w:r w:rsidRPr="002B12C4">
        <w:rPr>
          <w:b/>
        </w:rPr>
        <w:t xml:space="preserve">Draft </w:t>
      </w:r>
      <w:r>
        <w:t xml:space="preserve">or </w:t>
      </w:r>
      <w:r w:rsidRPr="002B12C4">
        <w:rPr>
          <w:b/>
        </w:rPr>
        <w:t xml:space="preserve">Inactive </w:t>
      </w:r>
      <w:r>
        <w:t>status.</w:t>
      </w:r>
    </w:p>
    <w:p w14:paraId="7E3E83A4" w14:textId="77777777" w:rsidR="00F41403" w:rsidRDefault="00F41403" w:rsidP="00F41403">
      <w:pPr>
        <w:tabs>
          <w:tab w:val="left" w:pos="10620"/>
        </w:tabs>
        <w:ind w:right="720"/>
      </w:pPr>
    </w:p>
    <w:p w14:paraId="3F4D2D7A" w14:textId="395FDF66" w:rsidR="00F41403" w:rsidRDefault="00F41403" w:rsidP="00F41403">
      <w:pPr>
        <w:numPr>
          <w:ilvl w:val="0"/>
          <w:numId w:val="164"/>
        </w:numPr>
      </w:pPr>
      <w:r>
        <w:t xml:space="preserve">Log on to the application using your </w:t>
      </w:r>
      <w:r w:rsidR="00761DF9">
        <w:t>login</w:t>
      </w:r>
      <w:r>
        <w:t xml:space="preserve"> credentials. </w:t>
      </w:r>
    </w:p>
    <w:p w14:paraId="0ED687C0" w14:textId="77777777" w:rsidR="00F41403" w:rsidRDefault="00F41403" w:rsidP="00F41403">
      <w:pPr>
        <w:ind w:left="720"/>
      </w:pPr>
      <w:r>
        <w:t xml:space="preserve">The CIRRASPEC home page appears. </w:t>
      </w:r>
    </w:p>
    <w:p w14:paraId="57228FD7" w14:textId="77777777" w:rsidR="00F41403" w:rsidRDefault="00F41403" w:rsidP="00F41403">
      <w:pPr>
        <w:ind w:left="720"/>
      </w:pPr>
    </w:p>
    <w:p w14:paraId="63F502B2" w14:textId="77777777" w:rsidR="00F41403" w:rsidRDefault="00F41403" w:rsidP="00F41403">
      <w:pPr>
        <w:numPr>
          <w:ilvl w:val="0"/>
          <w:numId w:val="164"/>
        </w:numPr>
      </w:pPr>
      <w:r>
        <w:t xml:space="preserve">Point to the arrow of the </w:t>
      </w:r>
      <w:r w:rsidRPr="00584C3D">
        <w:rPr>
          <w:b/>
        </w:rPr>
        <w:t>IAMS</w:t>
      </w:r>
      <w:r>
        <w:t xml:space="preserve"> tab, and then click </w:t>
      </w:r>
      <w:r w:rsidRPr="00584C3D">
        <w:rPr>
          <w:b/>
        </w:rPr>
        <w:t>Forms Designer</w:t>
      </w:r>
      <w:r>
        <w:t>.</w:t>
      </w:r>
    </w:p>
    <w:p w14:paraId="49754D77" w14:textId="77777777" w:rsidR="00F41403" w:rsidRDefault="00F41403" w:rsidP="00F41403">
      <w:pPr>
        <w:ind w:left="720" w:right="540"/>
      </w:pPr>
      <w:r>
        <w:t xml:space="preserve">The </w:t>
      </w:r>
      <w:r>
        <w:rPr>
          <w:b/>
        </w:rPr>
        <w:t>F</w:t>
      </w:r>
      <w:r w:rsidRPr="00073B42">
        <w:rPr>
          <w:b/>
        </w:rPr>
        <w:t xml:space="preserve">orms </w:t>
      </w:r>
      <w:r>
        <w:rPr>
          <w:b/>
        </w:rPr>
        <w:t>S</w:t>
      </w:r>
      <w:r w:rsidRPr="00073B42">
        <w:rPr>
          <w:b/>
        </w:rPr>
        <w:t>earch</w:t>
      </w:r>
      <w:r>
        <w:t xml:space="preserve"> page appears.</w:t>
      </w:r>
    </w:p>
    <w:p w14:paraId="3429B02A" w14:textId="77777777" w:rsidR="00F41403" w:rsidRDefault="00F41403" w:rsidP="00F41403">
      <w:pPr>
        <w:ind w:left="720" w:right="540"/>
      </w:pPr>
    </w:p>
    <w:p w14:paraId="3E57FE3E" w14:textId="77777777" w:rsidR="00F41403" w:rsidRDefault="00F41403" w:rsidP="00F41403">
      <w:pPr>
        <w:numPr>
          <w:ilvl w:val="0"/>
          <w:numId w:val="164"/>
        </w:numPr>
        <w:ind w:right="540"/>
      </w:pPr>
      <w:r>
        <w:t xml:space="preserve">Click </w:t>
      </w:r>
      <w:r w:rsidRPr="00D4653B">
        <w:rPr>
          <w:b/>
        </w:rPr>
        <w:t>SEARCH</w:t>
      </w:r>
      <w:r>
        <w:t xml:space="preserve">. </w:t>
      </w:r>
    </w:p>
    <w:p w14:paraId="50C17933" w14:textId="77777777" w:rsidR="00F41403" w:rsidRDefault="00F41403" w:rsidP="00F41403">
      <w:pPr>
        <w:ind w:left="720" w:right="540"/>
      </w:pPr>
      <w:r>
        <w:t xml:space="preserve">The forms search page displays a list of forms. </w:t>
      </w:r>
    </w:p>
    <w:p w14:paraId="295369DA" w14:textId="77777777" w:rsidR="00F41403" w:rsidRDefault="00F41403" w:rsidP="00F41403">
      <w:pPr>
        <w:ind w:left="720" w:right="540"/>
      </w:pPr>
    </w:p>
    <w:p w14:paraId="00109F40" w14:textId="77777777" w:rsidR="00F41403" w:rsidRDefault="00F41403" w:rsidP="00F41403">
      <w:pPr>
        <w:numPr>
          <w:ilvl w:val="0"/>
          <w:numId w:val="164"/>
        </w:numPr>
        <w:ind w:right="540"/>
      </w:pPr>
      <w:r>
        <w:t xml:space="preserve">Click the </w:t>
      </w:r>
      <w:r w:rsidRPr="00D4653B">
        <w:t>row</w:t>
      </w:r>
      <w:r w:rsidRPr="0023112B">
        <w:rPr>
          <w:b/>
        </w:rPr>
        <w:t xml:space="preserve"> </w:t>
      </w:r>
      <w:r>
        <w:t xml:space="preserve">of the form that you want to modify. </w:t>
      </w:r>
    </w:p>
    <w:p w14:paraId="18B9FF91" w14:textId="77777777" w:rsidR="00F41403" w:rsidRDefault="00F41403" w:rsidP="00F41403">
      <w:pPr>
        <w:ind w:left="720" w:right="540"/>
      </w:pPr>
      <w:r>
        <w:t xml:space="preserve">The </w:t>
      </w:r>
      <w:r w:rsidRPr="00D4653B">
        <w:rPr>
          <w:b/>
        </w:rPr>
        <w:t>View Form</w:t>
      </w:r>
      <w:r>
        <w:t xml:space="preserve"> page appears.</w:t>
      </w:r>
      <w:r>
        <w:br/>
      </w:r>
    </w:p>
    <w:p w14:paraId="328E22B0" w14:textId="2B2A5978" w:rsidR="00F41403" w:rsidRDefault="00F41403" w:rsidP="00F41403">
      <w:pPr>
        <w:numPr>
          <w:ilvl w:val="0"/>
          <w:numId w:val="164"/>
        </w:numPr>
        <w:ind w:right="360"/>
      </w:pPr>
      <w:r>
        <w:t xml:space="preserve">To add a new section to this form, click on the </w:t>
      </w:r>
      <w:r w:rsidRPr="00C91F35">
        <w:rPr>
          <w:b/>
        </w:rPr>
        <w:t>Create New Section</w:t>
      </w:r>
      <w:r>
        <w:t xml:space="preserve"> link and follow the procedures outlined in </w:t>
      </w:r>
      <w:hyperlink w:anchor="CreateNewSection" w:history="1">
        <w:r w:rsidRPr="00C91F35">
          <w:rPr>
            <w:rStyle w:val="Hyperlink"/>
            <w:b/>
          </w:rPr>
          <w:t>Creating a New Section for a Form</w:t>
        </w:r>
      </w:hyperlink>
      <w:r>
        <w:t>.</w:t>
      </w:r>
    </w:p>
    <w:p w14:paraId="11D5863D" w14:textId="77777777" w:rsidR="00F41403" w:rsidRDefault="00F41403" w:rsidP="00F41403">
      <w:pPr>
        <w:ind w:left="360" w:right="360"/>
      </w:pPr>
    </w:p>
    <w:p w14:paraId="478B7A52" w14:textId="77777777" w:rsidR="00F41403" w:rsidRDefault="00F41403" w:rsidP="00F41403">
      <w:pPr>
        <w:numPr>
          <w:ilvl w:val="0"/>
          <w:numId w:val="164"/>
        </w:numPr>
        <w:ind w:right="360"/>
      </w:pPr>
      <w:r>
        <w:t>If there are multiple sections to the form:</w:t>
      </w:r>
    </w:p>
    <w:p w14:paraId="4CE0836A" w14:textId="77777777" w:rsidR="00F41403" w:rsidRDefault="00F41403" w:rsidP="00F41403">
      <w:pPr>
        <w:numPr>
          <w:ilvl w:val="0"/>
          <w:numId w:val="167"/>
        </w:numPr>
        <w:ind w:left="1440" w:right="360"/>
      </w:pPr>
      <w:r>
        <w:t xml:space="preserve">Click the select box to the right of the </w:t>
      </w:r>
      <w:r w:rsidRPr="00B14ABB">
        <w:rPr>
          <w:b/>
        </w:rPr>
        <w:t>Section Name</w:t>
      </w:r>
      <w:r>
        <w:t>.</w:t>
      </w:r>
      <w:r>
        <w:br/>
      </w:r>
      <w:r w:rsidRPr="00B14ABB">
        <w:rPr>
          <w:b/>
        </w:rPr>
        <w:t>Note:</w:t>
      </w:r>
      <w:r>
        <w:t xml:space="preserve"> This select box only appears if there are multiple sections.</w:t>
      </w:r>
    </w:p>
    <w:p w14:paraId="5C1E5B5D" w14:textId="77777777" w:rsidR="00F41403" w:rsidRDefault="00F41403" w:rsidP="00F41403">
      <w:pPr>
        <w:numPr>
          <w:ilvl w:val="0"/>
          <w:numId w:val="167"/>
        </w:numPr>
        <w:ind w:left="1440" w:right="360"/>
      </w:pPr>
      <w:r>
        <w:t>Select the section you want to modify.</w:t>
      </w:r>
      <w:r>
        <w:br/>
      </w:r>
    </w:p>
    <w:p w14:paraId="13A3E12B" w14:textId="77777777" w:rsidR="00F41403" w:rsidRDefault="00F41403" w:rsidP="00F41403">
      <w:pPr>
        <w:numPr>
          <w:ilvl w:val="0"/>
          <w:numId w:val="164"/>
        </w:numPr>
        <w:tabs>
          <w:tab w:val="left" w:pos="720"/>
        </w:tabs>
        <w:ind w:right="720"/>
      </w:pPr>
      <w:r>
        <w:t xml:space="preserve">Click </w:t>
      </w:r>
      <w:r w:rsidRPr="0060014A">
        <w:rPr>
          <w:b/>
        </w:rPr>
        <w:t>MODIFY</w:t>
      </w:r>
      <w:r w:rsidRPr="00585562">
        <w:t xml:space="preserve">. </w:t>
      </w:r>
    </w:p>
    <w:p w14:paraId="1101F50F" w14:textId="77777777" w:rsidR="00F41403" w:rsidRDefault="00F41403" w:rsidP="00F41403">
      <w:pPr>
        <w:ind w:left="720" w:right="540"/>
      </w:pPr>
      <w:r w:rsidRPr="00585562">
        <w:t xml:space="preserve">The </w:t>
      </w:r>
      <w:r w:rsidRPr="0060014A">
        <w:rPr>
          <w:b/>
        </w:rPr>
        <w:t>Create/Modify Form</w:t>
      </w:r>
      <w:r>
        <w:t xml:space="preserve"> page appears. </w:t>
      </w:r>
      <w:r>
        <w:br/>
      </w:r>
    </w:p>
    <w:p w14:paraId="1322EA0A" w14:textId="77777777" w:rsidR="00F41403" w:rsidRDefault="00F41403" w:rsidP="00F41403">
      <w:pPr>
        <w:ind w:left="720" w:right="540"/>
      </w:pPr>
      <w:r>
        <w:lastRenderedPageBreak/>
        <w:br/>
      </w:r>
      <w:r>
        <w:rPr>
          <w:noProof/>
        </w:rPr>
        <w:drawing>
          <wp:inline distT="0" distB="0" distL="0" distR="0" wp14:anchorId="097AF8D9" wp14:editId="4DA96164">
            <wp:extent cx="6400800" cy="3931920"/>
            <wp:effectExtent l="19050" t="19050" r="19050" b="1143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00800" cy="3931920"/>
                    </a:xfrm>
                    <a:prstGeom prst="rect">
                      <a:avLst/>
                    </a:prstGeom>
                    <a:noFill/>
                    <a:ln w="3175">
                      <a:solidFill>
                        <a:schemeClr val="tx1"/>
                      </a:solidFill>
                    </a:ln>
                  </pic:spPr>
                </pic:pic>
              </a:graphicData>
            </a:graphic>
          </wp:inline>
        </w:drawing>
      </w:r>
    </w:p>
    <w:p w14:paraId="3D792DD7" w14:textId="77777777" w:rsidR="00F41403" w:rsidRDefault="00F41403" w:rsidP="00F41403">
      <w:pPr>
        <w:pStyle w:val="Figure"/>
        <w:tabs>
          <w:tab w:val="clear" w:pos="1710"/>
        </w:tabs>
        <w:ind w:left="2070" w:hanging="1350"/>
      </w:pPr>
      <w:r>
        <w:t>Create/Modify page</w:t>
      </w:r>
    </w:p>
    <w:p w14:paraId="6CE07163" w14:textId="77777777" w:rsidR="00F41403" w:rsidRDefault="00F41403" w:rsidP="00F41403">
      <w:pPr>
        <w:ind w:left="720" w:right="540"/>
      </w:pPr>
    </w:p>
    <w:p w14:paraId="796ACC76" w14:textId="77777777" w:rsidR="00F41403" w:rsidRDefault="00F41403" w:rsidP="00F41403">
      <w:pPr>
        <w:numPr>
          <w:ilvl w:val="0"/>
          <w:numId w:val="164"/>
        </w:numPr>
        <w:ind w:right="540"/>
      </w:pPr>
      <w:r>
        <w:t xml:space="preserve">Enter appropriate information in each field. Following table lists each field and its description. </w:t>
      </w:r>
    </w:p>
    <w:p w14:paraId="1132C17B" w14:textId="77777777" w:rsidR="00F41403" w:rsidRDefault="00F41403" w:rsidP="00F41403">
      <w:pPr>
        <w:ind w:left="720" w:right="540"/>
      </w:pPr>
      <w:r w:rsidRPr="00B23F0A">
        <w:rPr>
          <w:b/>
        </w:rPr>
        <w:t>Note:</w:t>
      </w:r>
      <w:r>
        <w:t xml:space="preserve"> Fields that are marked with the red asterisk (</w:t>
      </w:r>
      <w:r w:rsidRPr="00B23F0A">
        <w:rPr>
          <w:color w:val="FF0000"/>
        </w:rPr>
        <w:t>*</w:t>
      </w:r>
      <w:r>
        <w:t xml:space="preserve">) are mandatory. </w:t>
      </w:r>
    </w:p>
    <w:p w14:paraId="633553D6" w14:textId="77777777" w:rsidR="00F41403" w:rsidRDefault="00F41403" w:rsidP="00F41403">
      <w:pPr>
        <w:ind w:left="720" w:right="540"/>
      </w:pPr>
    </w:p>
    <w:p w14:paraId="0FDE35E0" w14:textId="3F325CC8" w:rsidR="00F41403" w:rsidRDefault="00F41403" w:rsidP="00F41403">
      <w:pPr>
        <w:pStyle w:val="Caption"/>
        <w:ind w:firstLine="720"/>
      </w:pPr>
      <w:r>
        <w:t xml:space="preserve">Table </w:t>
      </w:r>
      <w:fldSimple w:instr=" SEQ Figure \* ARABIC ">
        <w:r w:rsidR="006A4F84">
          <w:rPr>
            <w:noProof/>
          </w:rPr>
          <w:t>27</w:t>
        </w:r>
      </w:fldSimple>
      <w:r>
        <w:t>: Modifying a form</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41403" w:rsidRPr="007A152E" w14:paraId="023E9004" w14:textId="77777777" w:rsidTr="00AA2E41">
        <w:trPr>
          <w:cantSplit/>
          <w:trHeight w:val="288"/>
          <w:tblHeader/>
        </w:trPr>
        <w:tc>
          <w:tcPr>
            <w:tcW w:w="2790" w:type="dxa"/>
            <w:shd w:val="clear" w:color="auto" w:fill="BFBFBF"/>
            <w:vAlign w:val="center"/>
          </w:tcPr>
          <w:p w14:paraId="5AC592E3" w14:textId="77777777" w:rsidR="00F41403" w:rsidRPr="007A152E" w:rsidRDefault="00F41403" w:rsidP="00AA2E41">
            <w:pPr>
              <w:rPr>
                <w:b/>
              </w:rPr>
            </w:pPr>
            <w:r>
              <w:rPr>
                <w:b/>
              </w:rPr>
              <w:t>Field</w:t>
            </w:r>
          </w:p>
        </w:tc>
        <w:tc>
          <w:tcPr>
            <w:tcW w:w="7020" w:type="dxa"/>
            <w:shd w:val="clear" w:color="auto" w:fill="BFBFBF"/>
            <w:vAlign w:val="center"/>
          </w:tcPr>
          <w:p w14:paraId="68A0F75D" w14:textId="77777777" w:rsidR="00F41403" w:rsidRPr="007A152E" w:rsidRDefault="00F41403" w:rsidP="00AA2E41">
            <w:pPr>
              <w:rPr>
                <w:b/>
              </w:rPr>
            </w:pPr>
            <w:r w:rsidRPr="007A152E">
              <w:rPr>
                <w:b/>
              </w:rPr>
              <w:t>Description</w:t>
            </w:r>
          </w:p>
        </w:tc>
      </w:tr>
      <w:tr w:rsidR="00F41403" w14:paraId="7E32888C" w14:textId="77777777" w:rsidTr="00AA2E41">
        <w:trPr>
          <w:cantSplit/>
          <w:trHeight w:val="288"/>
        </w:trPr>
        <w:tc>
          <w:tcPr>
            <w:tcW w:w="2790" w:type="dxa"/>
            <w:vAlign w:val="center"/>
          </w:tcPr>
          <w:p w14:paraId="3527AC24" w14:textId="77777777" w:rsidR="00F41403" w:rsidRPr="007A152E" w:rsidRDefault="00F41403" w:rsidP="00AA2E41">
            <w:pPr>
              <w:rPr>
                <w:b/>
              </w:rPr>
            </w:pPr>
            <w:r>
              <w:rPr>
                <w:b/>
              </w:rPr>
              <w:t>Form Category</w:t>
            </w:r>
            <w:r w:rsidRPr="007E0A7D">
              <w:rPr>
                <w:b/>
                <w:color w:val="FF0000"/>
              </w:rPr>
              <w:t>*</w:t>
            </w:r>
          </w:p>
        </w:tc>
        <w:tc>
          <w:tcPr>
            <w:tcW w:w="7020" w:type="dxa"/>
            <w:vAlign w:val="center"/>
          </w:tcPr>
          <w:p w14:paraId="4E03ADE2" w14:textId="77777777" w:rsidR="00F41403" w:rsidRDefault="00F41403" w:rsidP="00AA2E41">
            <w:r>
              <w:t>If you want to modify the category for this form, select the appropriate category.</w:t>
            </w:r>
          </w:p>
        </w:tc>
      </w:tr>
      <w:tr w:rsidR="00F41403" w14:paraId="20E225F9" w14:textId="77777777" w:rsidTr="00AA2E41">
        <w:trPr>
          <w:cantSplit/>
          <w:trHeight w:val="288"/>
        </w:trPr>
        <w:tc>
          <w:tcPr>
            <w:tcW w:w="2790" w:type="dxa"/>
            <w:vAlign w:val="center"/>
          </w:tcPr>
          <w:p w14:paraId="73AD4DB4" w14:textId="77777777" w:rsidR="00F41403" w:rsidRPr="007A152E" w:rsidRDefault="00F41403" w:rsidP="00AA2E41">
            <w:pPr>
              <w:rPr>
                <w:b/>
              </w:rPr>
            </w:pPr>
            <w:r>
              <w:rPr>
                <w:b/>
              </w:rPr>
              <w:t>Version Type</w:t>
            </w:r>
            <w:r w:rsidRPr="007E0A7D">
              <w:rPr>
                <w:b/>
                <w:color w:val="FF0000"/>
              </w:rPr>
              <w:t>*</w:t>
            </w:r>
          </w:p>
        </w:tc>
        <w:tc>
          <w:tcPr>
            <w:tcW w:w="7020" w:type="dxa"/>
            <w:vAlign w:val="center"/>
          </w:tcPr>
          <w:p w14:paraId="5A8AF37E" w14:textId="77777777" w:rsidR="00F41403" w:rsidRDefault="00F41403" w:rsidP="00AA2E41">
            <w:r>
              <w:t xml:space="preserve">Click the appropriate version type. </w:t>
            </w:r>
          </w:p>
          <w:p w14:paraId="1FAC016A" w14:textId="77777777" w:rsidR="00F41403" w:rsidRDefault="00F41403" w:rsidP="00AA2E41">
            <w:r>
              <w:t>You can select one of the following version types:</w:t>
            </w:r>
          </w:p>
          <w:p w14:paraId="24BF14C7" w14:textId="77777777" w:rsidR="00F41403" w:rsidRDefault="00F41403" w:rsidP="00F41403">
            <w:pPr>
              <w:numPr>
                <w:ilvl w:val="0"/>
                <w:numId w:val="90"/>
              </w:numPr>
            </w:pPr>
            <w:r w:rsidRPr="006F5B21">
              <w:rPr>
                <w:b/>
              </w:rPr>
              <w:t>Major:</w:t>
            </w:r>
            <w:r>
              <w:t xml:space="preserve"> The version number is incremented to next whole number (1.00 to 2.00). </w:t>
            </w:r>
          </w:p>
          <w:p w14:paraId="518CE4E4" w14:textId="77777777" w:rsidR="00F41403" w:rsidRDefault="00F41403" w:rsidP="00F41403">
            <w:pPr>
              <w:numPr>
                <w:ilvl w:val="0"/>
                <w:numId w:val="90"/>
              </w:numPr>
            </w:pPr>
            <w:r w:rsidRPr="006F5B21">
              <w:rPr>
                <w:b/>
              </w:rPr>
              <w:t>Minor:</w:t>
            </w:r>
            <w:r>
              <w:t xml:space="preserve"> The version number is incremented by one-tenth (.10) of one percent (1.1 to 1.2). </w:t>
            </w:r>
          </w:p>
          <w:p w14:paraId="2535ED6D" w14:textId="77777777" w:rsidR="00F41403" w:rsidRDefault="00F41403" w:rsidP="00F41403">
            <w:pPr>
              <w:numPr>
                <w:ilvl w:val="0"/>
                <w:numId w:val="90"/>
              </w:numPr>
            </w:pPr>
            <w:r w:rsidRPr="006F5B21">
              <w:rPr>
                <w:b/>
              </w:rPr>
              <w:t>No Change:</w:t>
            </w:r>
            <w:r>
              <w:rPr>
                <w:b/>
              </w:rPr>
              <w:t xml:space="preserve"> </w:t>
            </w:r>
            <w:r>
              <w:t>The version number does not change.</w:t>
            </w:r>
          </w:p>
        </w:tc>
      </w:tr>
      <w:tr w:rsidR="00F41403" w14:paraId="4A600884" w14:textId="77777777" w:rsidTr="00AA2E41">
        <w:trPr>
          <w:cantSplit/>
          <w:trHeight w:val="288"/>
        </w:trPr>
        <w:tc>
          <w:tcPr>
            <w:tcW w:w="2790" w:type="dxa"/>
            <w:vAlign w:val="center"/>
          </w:tcPr>
          <w:p w14:paraId="1ED77DDA" w14:textId="77777777" w:rsidR="00F41403" w:rsidRPr="007A152E" w:rsidRDefault="00F41403" w:rsidP="00AA2E41">
            <w:pPr>
              <w:rPr>
                <w:b/>
              </w:rPr>
            </w:pPr>
            <w:r>
              <w:rPr>
                <w:b/>
              </w:rPr>
              <w:t>Form Name</w:t>
            </w:r>
            <w:r w:rsidRPr="007E0A7D">
              <w:rPr>
                <w:b/>
                <w:color w:val="FF0000"/>
              </w:rPr>
              <w:t>*</w:t>
            </w:r>
          </w:p>
        </w:tc>
        <w:tc>
          <w:tcPr>
            <w:tcW w:w="7020" w:type="dxa"/>
            <w:vAlign w:val="center"/>
          </w:tcPr>
          <w:p w14:paraId="4C03D71B" w14:textId="77777777" w:rsidR="00F41403" w:rsidRDefault="00F41403" w:rsidP="00AA2E41">
            <w:r>
              <w:t>If you want to change the form name, type a new name.</w:t>
            </w:r>
          </w:p>
        </w:tc>
      </w:tr>
      <w:tr w:rsidR="00F41403" w14:paraId="75ADD421" w14:textId="77777777" w:rsidTr="00AA2E41">
        <w:trPr>
          <w:cantSplit/>
          <w:trHeight w:val="288"/>
        </w:trPr>
        <w:tc>
          <w:tcPr>
            <w:tcW w:w="2790" w:type="dxa"/>
            <w:vAlign w:val="center"/>
          </w:tcPr>
          <w:p w14:paraId="61338465" w14:textId="77777777" w:rsidR="00F41403" w:rsidRPr="006744E4" w:rsidRDefault="00F41403" w:rsidP="00AA2E41">
            <w:pPr>
              <w:rPr>
                <w:b/>
              </w:rPr>
            </w:pPr>
            <w:r>
              <w:rPr>
                <w:b/>
              </w:rPr>
              <w:t>External Version</w:t>
            </w:r>
          </w:p>
        </w:tc>
        <w:tc>
          <w:tcPr>
            <w:tcW w:w="7020" w:type="dxa"/>
            <w:vAlign w:val="center"/>
          </w:tcPr>
          <w:p w14:paraId="106B0BBC" w14:textId="77777777" w:rsidR="00F41403" w:rsidRDefault="00F41403" w:rsidP="00AA2E41">
            <w:r>
              <w:t>Type the external version number you want to assign, if applicable.</w:t>
            </w:r>
          </w:p>
        </w:tc>
      </w:tr>
      <w:tr w:rsidR="00F41403" w14:paraId="097AC8AE" w14:textId="77777777" w:rsidTr="00AA2E41">
        <w:trPr>
          <w:cantSplit/>
          <w:trHeight w:val="288"/>
        </w:trPr>
        <w:tc>
          <w:tcPr>
            <w:tcW w:w="2790" w:type="dxa"/>
            <w:vAlign w:val="center"/>
          </w:tcPr>
          <w:p w14:paraId="28AFF5F8" w14:textId="77777777" w:rsidR="00F41403" w:rsidRPr="006744E4" w:rsidRDefault="00F41403" w:rsidP="00AA2E41">
            <w:pPr>
              <w:rPr>
                <w:b/>
              </w:rPr>
            </w:pPr>
            <w:r>
              <w:rPr>
                <w:b/>
              </w:rPr>
              <w:t>Comments</w:t>
            </w:r>
          </w:p>
        </w:tc>
        <w:tc>
          <w:tcPr>
            <w:tcW w:w="7020" w:type="dxa"/>
            <w:vAlign w:val="center"/>
          </w:tcPr>
          <w:p w14:paraId="017BE7DD" w14:textId="77777777" w:rsidR="00F41403" w:rsidRDefault="00F41403" w:rsidP="00AA2E41">
            <w:r>
              <w:t>Type your comments regarding this action, if applicable.</w:t>
            </w:r>
          </w:p>
        </w:tc>
      </w:tr>
      <w:tr w:rsidR="00F41403" w14:paraId="2FE34FC3" w14:textId="77777777" w:rsidTr="00AA2E41">
        <w:trPr>
          <w:cantSplit/>
          <w:trHeight w:val="288"/>
        </w:trPr>
        <w:tc>
          <w:tcPr>
            <w:tcW w:w="2790" w:type="dxa"/>
            <w:vAlign w:val="center"/>
          </w:tcPr>
          <w:p w14:paraId="467161F3" w14:textId="77777777" w:rsidR="00F41403" w:rsidRDefault="00F41403" w:rsidP="00AA2E41">
            <w:pPr>
              <w:rPr>
                <w:b/>
              </w:rPr>
            </w:pPr>
            <w:r>
              <w:rPr>
                <w:b/>
              </w:rPr>
              <w:t>Section Name</w:t>
            </w:r>
            <w:r w:rsidRPr="0065212B">
              <w:rPr>
                <w:b/>
                <w:color w:val="FF0000"/>
              </w:rPr>
              <w:t>*</w:t>
            </w:r>
          </w:p>
        </w:tc>
        <w:tc>
          <w:tcPr>
            <w:tcW w:w="7020" w:type="dxa"/>
            <w:vAlign w:val="center"/>
          </w:tcPr>
          <w:p w14:paraId="06C7891A" w14:textId="77777777" w:rsidR="00F41403" w:rsidRDefault="00F41403" w:rsidP="00AA2E41">
            <w:r>
              <w:t>If you want to change the form name, type a new name.</w:t>
            </w:r>
          </w:p>
        </w:tc>
      </w:tr>
    </w:tbl>
    <w:p w14:paraId="3E77B0D9" w14:textId="77777777" w:rsidR="00F41403" w:rsidRDefault="00F41403" w:rsidP="00F41403">
      <w:pPr>
        <w:tabs>
          <w:tab w:val="left" w:pos="720"/>
        </w:tabs>
        <w:ind w:right="720"/>
      </w:pPr>
      <w:r>
        <w:br/>
      </w:r>
    </w:p>
    <w:p w14:paraId="10C859D7" w14:textId="77777777" w:rsidR="00F41403" w:rsidRDefault="00F41403" w:rsidP="00F41403">
      <w:pPr>
        <w:numPr>
          <w:ilvl w:val="0"/>
          <w:numId w:val="164"/>
        </w:numPr>
        <w:tabs>
          <w:tab w:val="left" w:pos="720"/>
        </w:tabs>
        <w:ind w:right="720"/>
      </w:pPr>
      <w:r>
        <w:t xml:space="preserve">To add questions to this section: </w:t>
      </w:r>
    </w:p>
    <w:p w14:paraId="712B3AE2" w14:textId="77777777" w:rsidR="00F41403" w:rsidRDefault="00F41403" w:rsidP="00F41403">
      <w:pPr>
        <w:numPr>
          <w:ilvl w:val="0"/>
          <w:numId w:val="166"/>
        </w:numPr>
        <w:tabs>
          <w:tab w:val="left" w:pos="1440"/>
        </w:tabs>
        <w:spacing w:before="120"/>
        <w:ind w:left="1440" w:right="720"/>
      </w:pPr>
      <w:r>
        <w:t xml:space="preserve">Click the </w:t>
      </w:r>
      <w:r w:rsidRPr="002A42B1">
        <w:rPr>
          <w:b/>
        </w:rPr>
        <w:t>Search Questions</w:t>
      </w:r>
      <w:r>
        <w:t xml:space="preserve"> link. </w:t>
      </w:r>
      <w:r>
        <w:br/>
        <w:t xml:space="preserve">The </w:t>
      </w:r>
      <w:r w:rsidRPr="002A42B1">
        <w:rPr>
          <w:b/>
        </w:rPr>
        <w:t>Search Questions</w:t>
      </w:r>
      <w:r>
        <w:t xml:space="preserve"> window appears. </w:t>
      </w:r>
    </w:p>
    <w:p w14:paraId="227EEFA2" w14:textId="77777777" w:rsidR="00F41403" w:rsidRDefault="00F41403" w:rsidP="00F41403">
      <w:pPr>
        <w:numPr>
          <w:ilvl w:val="0"/>
          <w:numId w:val="166"/>
        </w:numPr>
        <w:tabs>
          <w:tab w:val="left" w:pos="1440"/>
        </w:tabs>
        <w:spacing w:before="120"/>
        <w:ind w:left="1440" w:right="720"/>
      </w:pPr>
      <w:r>
        <w:lastRenderedPageBreak/>
        <w:t xml:space="preserve">Click </w:t>
      </w:r>
      <w:r w:rsidRPr="002A42B1">
        <w:rPr>
          <w:b/>
        </w:rPr>
        <w:t xml:space="preserve">SEARCH </w:t>
      </w:r>
      <w:r w:rsidRPr="004F0B86">
        <w:t>to display all questions.</w:t>
      </w:r>
      <w:r>
        <w:t xml:space="preserve"> </w:t>
      </w:r>
    </w:p>
    <w:p w14:paraId="7ABBD351" w14:textId="77777777" w:rsidR="00F41403" w:rsidRDefault="00F41403" w:rsidP="00F41403">
      <w:pPr>
        <w:tabs>
          <w:tab w:val="left" w:pos="1440"/>
        </w:tabs>
        <w:ind w:left="1440" w:right="720"/>
      </w:pPr>
      <w:r>
        <w:t>OR</w:t>
      </w:r>
      <w:r>
        <w:br/>
        <w:t xml:space="preserve">In the box, type appropriate key word tag or the question name, and then click </w:t>
      </w:r>
      <w:r w:rsidRPr="00800312">
        <w:rPr>
          <w:b/>
        </w:rPr>
        <w:t>SEARCH</w:t>
      </w:r>
      <w:r>
        <w:t>.</w:t>
      </w:r>
      <w:r>
        <w:br/>
        <w:t>All questions that match your search criteria</w:t>
      </w:r>
      <w:r w:rsidRPr="00640386">
        <w:rPr>
          <w:b/>
        </w:rPr>
        <w:t xml:space="preserve"> </w:t>
      </w:r>
      <w:r>
        <w:t>appear in the</w:t>
      </w:r>
      <w:r w:rsidRPr="00640386">
        <w:t xml:space="preserve"> </w:t>
      </w:r>
      <w:r w:rsidRPr="002D238A">
        <w:rPr>
          <w:b/>
        </w:rPr>
        <w:t>Question Results</w:t>
      </w:r>
      <w:r>
        <w:t xml:space="preserve"> list.</w:t>
      </w:r>
      <w:r>
        <w:rPr>
          <w:b/>
        </w:rPr>
        <w:br/>
      </w:r>
      <w:r w:rsidRPr="00EA7618">
        <w:rPr>
          <w:b/>
        </w:rPr>
        <w:t>Note:</w:t>
      </w:r>
      <w:r>
        <w:t xml:space="preserve"> </w:t>
      </w:r>
    </w:p>
    <w:p w14:paraId="12A6D6D8" w14:textId="77777777" w:rsidR="00F41403" w:rsidRDefault="00F41403" w:rsidP="00F41403">
      <w:pPr>
        <w:numPr>
          <w:ilvl w:val="0"/>
          <w:numId w:val="154"/>
        </w:numPr>
        <w:tabs>
          <w:tab w:val="left" w:pos="630"/>
          <w:tab w:val="left" w:pos="1350"/>
          <w:tab w:val="left" w:pos="1440"/>
        </w:tabs>
        <w:ind w:right="720"/>
      </w:pPr>
      <w:r>
        <w:t>You can type the entire tag or question name, or you can type a part of it with an asterisk (*).</w:t>
      </w:r>
    </w:p>
    <w:p w14:paraId="258CDF3B" w14:textId="77777777" w:rsidR="00F41403" w:rsidRPr="00814FCF" w:rsidRDefault="00F41403" w:rsidP="00F41403">
      <w:pPr>
        <w:numPr>
          <w:ilvl w:val="0"/>
          <w:numId w:val="154"/>
        </w:numPr>
        <w:tabs>
          <w:tab w:val="left" w:pos="630"/>
          <w:tab w:val="left" w:pos="1350"/>
          <w:tab w:val="left" w:pos="1440"/>
        </w:tabs>
        <w:ind w:right="720"/>
      </w:pPr>
      <w:r>
        <w:t xml:space="preserve">To view the values that are associated with a question, click the arrow icon </w:t>
      </w:r>
      <w:r>
        <w:rPr>
          <w:noProof/>
        </w:rPr>
        <w:drawing>
          <wp:inline distT="0" distB="0" distL="0" distR="0" wp14:anchorId="760A1AE2" wp14:editId="7CB63CF8">
            <wp:extent cx="224155" cy="224155"/>
            <wp:effectExtent l="0" t="0" r="4445" b="4445"/>
            <wp:docPr id="200" name="Picture 200" descr="arro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rrow ic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4155" cy="224155"/>
                    </a:xfrm>
                    <a:prstGeom prst="rect">
                      <a:avLst/>
                    </a:prstGeom>
                    <a:noFill/>
                    <a:ln>
                      <a:noFill/>
                    </a:ln>
                  </pic:spPr>
                </pic:pic>
              </a:graphicData>
            </a:graphic>
          </wp:inline>
        </w:drawing>
      </w:r>
      <w:r>
        <w:t xml:space="preserve"> next to the question.</w:t>
      </w:r>
    </w:p>
    <w:p w14:paraId="285CAE35" w14:textId="77777777" w:rsidR="00F41403" w:rsidRDefault="00F41403" w:rsidP="00F41403">
      <w:pPr>
        <w:numPr>
          <w:ilvl w:val="0"/>
          <w:numId w:val="166"/>
        </w:numPr>
        <w:tabs>
          <w:tab w:val="left" w:pos="1440"/>
        </w:tabs>
        <w:spacing w:before="120"/>
        <w:ind w:left="1440" w:right="720"/>
      </w:pPr>
      <w:r>
        <w:t xml:space="preserve">Click the rows of the questions that you want to add. </w:t>
      </w:r>
      <w:r>
        <w:br/>
        <w:t xml:space="preserve">The </w:t>
      </w:r>
      <w:r w:rsidRPr="00A633AE">
        <w:rPr>
          <w:b/>
        </w:rPr>
        <w:t>Selected Question</w:t>
      </w:r>
      <w:r>
        <w:t xml:space="preserve"> table displays the list of questions that you click. </w:t>
      </w:r>
    </w:p>
    <w:p w14:paraId="0693DD95" w14:textId="77777777" w:rsidR="00F41403" w:rsidRDefault="00F41403" w:rsidP="00F41403">
      <w:pPr>
        <w:numPr>
          <w:ilvl w:val="0"/>
          <w:numId w:val="166"/>
        </w:numPr>
        <w:tabs>
          <w:tab w:val="left" w:pos="1440"/>
        </w:tabs>
        <w:spacing w:before="120"/>
        <w:ind w:left="1440" w:right="720"/>
      </w:pPr>
      <w:r>
        <w:t xml:space="preserve">To delete a question from the </w:t>
      </w:r>
      <w:r w:rsidRPr="002A42B1">
        <w:rPr>
          <w:b/>
        </w:rPr>
        <w:t>Selected Question</w:t>
      </w:r>
      <w:r>
        <w:t xml:space="preserve"> table, click the trash can icon </w:t>
      </w:r>
      <w:r>
        <w:rPr>
          <w:noProof/>
        </w:rPr>
        <w:drawing>
          <wp:inline distT="0" distB="0" distL="0" distR="0" wp14:anchorId="764DF372" wp14:editId="27815846">
            <wp:extent cx="233045" cy="215900"/>
            <wp:effectExtent l="0" t="0" r="0" b="0"/>
            <wp:docPr id="201" name="Picture 201"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rash can ic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045" cy="215900"/>
                    </a:xfrm>
                    <a:prstGeom prst="rect">
                      <a:avLst/>
                    </a:prstGeom>
                    <a:noFill/>
                    <a:ln>
                      <a:noFill/>
                    </a:ln>
                  </pic:spPr>
                </pic:pic>
              </a:graphicData>
            </a:graphic>
          </wp:inline>
        </w:drawing>
      </w:r>
      <w:r>
        <w:t xml:space="preserve"> for the appropriate question. </w:t>
      </w:r>
    </w:p>
    <w:p w14:paraId="71A844B0" w14:textId="77777777" w:rsidR="00F41403" w:rsidRDefault="00F41403" w:rsidP="00F41403">
      <w:pPr>
        <w:numPr>
          <w:ilvl w:val="0"/>
          <w:numId w:val="166"/>
        </w:numPr>
        <w:tabs>
          <w:tab w:val="left" w:pos="1440"/>
        </w:tabs>
        <w:spacing w:before="120"/>
        <w:ind w:left="1440" w:right="720"/>
      </w:pPr>
      <w:r>
        <w:t xml:space="preserve">Click </w:t>
      </w:r>
      <w:r w:rsidRPr="002A42B1">
        <w:rPr>
          <w:b/>
        </w:rPr>
        <w:t>ADD</w:t>
      </w:r>
      <w:r>
        <w:t xml:space="preserve">. </w:t>
      </w:r>
    </w:p>
    <w:p w14:paraId="5F60108B" w14:textId="77777777" w:rsidR="00F41403" w:rsidRDefault="00F41403" w:rsidP="00F41403">
      <w:pPr>
        <w:tabs>
          <w:tab w:val="left" w:pos="720"/>
        </w:tabs>
        <w:spacing w:before="120"/>
        <w:ind w:left="1440" w:right="720"/>
      </w:pPr>
      <w:r>
        <w:t xml:space="preserve">The </w:t>
      </w:r>
      <w:r>
        <w:rPr>
          <w:b/>
        </w:rPr>
        <w:t xml:space="preserve">Create/Modify Form </w:t>
      </w:r>
      <w:r w:rsidRPr="004845ED">
        <w:t>page</w:t>
      </w:r>
      <w:r>
        <w:t xml:space="preserve"> displays the list of questions and their related fields. </w:t>
      </w:r>
      <w:r>
        <w:br/>
        <w:t xml:space="preserve">To modify the question text, in the </w:t>
      </w:r>
      <w:r w:rsidRPr="004845ED">
        <w:rPr>
          <w:b/>
        </w:rPr>
        <w:t>Question</w:t>
      </w:r>
      <w:r w:rsidRPr="0070194F">
        <w:rPr>
          <w:b/>
        </w:rPr>
        <w:t xml:space="preserve"> Text</w:t>
      </w:r>
      <w:r>
        <w:t xml:space="preserve"> box, type the new text.</w:t>
      </w:r>
    </w:p>
    <w:p w14:paraId="03678109" w14:textId="77777777" w:rsidR="00F41403" w:rsidRDefault="00F41403" w:rsidP="00F41403">
      <w:pPr>
        <w:numPr>
          <w:ilvl w:val="0"/>
          <w:numId w:val="160"/>
        </w:numPr>
        <w:tabs>
          <w:tab w:val="left" w:pos="1440"/>
        </w:tabs>
        <w:spacing w:before="120"/>
        <w:ind w:left="1440" w:right="720"/>
      </w:pPr>
      <w:r>
        <w:t xml:space="preserve">To set default answer options for these questions, </w:t>
      </w:r>
      <w:r w:rsidRPr="00800163">
        <w:t>type the appropriate default answer in the box</w:t>
      </w:r>
      <w:r>
        <w:t xml:space="preserve"> beside </w:t>
      </w:r>
      <w:r w:rsidRPr="00800163">
        <w:rPr>
          <w:b/>
        </w:rPr>
        <w:t>Default</w:t>
      </w:r>
      <w:r>
        <w:rPr>
          <w:b/>
        </w:rPr>
        <w:t xml:space="preserve">, </w:t>
      </w:r>
      <w:r w:rsidRPr="00800163">
        <w:t>or c</w:t>
      </w:r>
      <w:r>
        <w:t xml:space="preserve">lick </w:t>
      </w:r>
      <w:r w:rsidRPr="00800163">
        <w:rPr>
          <w:b/>
        </w:rPr>
        <w:t>Select One</w:t>
      </w:r>
      <w:r>
        <w:t xml:space="preserve"> and then select the appropriate default answer.</w:t>
      </w:r>
    </w:p>
    <w:p w14:paraId="34CDF642" w14:textId="77777777" w:rsidR="00F41403" w:rsidRDefault="00F41403" w:rsidP="00F41403">
      <w:pPr>
        <w:numPr>
          <w:ilvl w:val="0"/>
          <w:numId w:val="160"/>
        </w:numPr>
        <w:tabs>
          <w:tab w:val="left" w:pos="1440"/>
        </w:tabs>
        <w:spacing w:before="120"/>
        <w:ind w:left="1440" w:right="720"/>
      </w:pPr>
      <w:r>
        <w:t xml:space="preserve">To display a question as a mandatory field, in the </w:t>
      </w:r>
      <w:r w:rsidRPr="002A42B1">
        <w:rPr>
          <w:b/>
        </w:rPr>
        <w:t>Required</w:t>
      </w:r>
      <w:r>
        <w:t xml:space="preserve"> list, click </w:t>
      </w:r>
      <w:r w:rsidRPr="002A42B1">
        <w:rPr>
          <w:b/>
        </w:rPr>
        <w:t>Yes</w:t>
      </w:r>
      <w:r>
        <w:t>.</w:t>
      </w:r>
    </w:p>
    <w:p w14:paraId="5C6D2076" w14:textId="77777777" w:rsidR="00F41403" w:rsidRDefault="00F41403" w:rsidP="00F41403">
      <w:pPr>
        <w:numPr>
          <w:ilvl w:val="0"/>
          <w:numId w:val="160"/>
        </w:numPr>
        <w:tabs>
          <w:tab w:val="left" w:pos="1440"/>
        </w:tabs>
        <w:spacing w:before="120"/>
        <w:ind w:left="1440" w:right="720"/>
      </w:pPr>
      <w:r>
        <w:t xml:space="preserve">To delete a question, click the trash can icon </w:t>
      </w:r>
      <w:r>
        <w:rPr>
          <w:noProof/>
        </w:rPr>
        <w:drawing>
          <wp:inline distT="0" distB="0" distL="0" distR="0" wp14:anchorId="282432A6" wp14:editId="0FB7CD25">
            <wp:extent cx="233045" cy="215900"/>
            <wp:effectExtent l="0" t="0" r="0" b="0"/>
            <wp:docPr id="202" name="Picture 202"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rash can ic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045" cy="215900"/>
                    </a:xfrm>
                    <a:prstGeom prst="rect">
                      <a:avLst/>
                    </a:prstGeom>
                    <a:noFill/>
                    <a:ln>
                      <a:noFill/>
                    </a:ln>
                  </pic:spPr>
                </pic:pic>
              </a:graphicData>
            </a:graphic>
          </wp:inline>
        </w:drawing>
      </w:r>
      <w:r>
        <w:t xml:space="preserve"> for the appropriate question, and then in the confirmation window, click </w:t>
      </w:r>
      <w:r w:rsidRPr="002A42B1">
        <w:rPr>
          <w:b/>
        </w:rPr>
        <w:t>OK</w:t>
      </w:r>
      <w:r>
        <w:t>.</w:t>
      </w:r>
    </w:p>
    <w:p w14:paraId="61832A94" w14:textId="77777777" w:rsidR="00F41403" w:rsidRDefault="00F41403" w:rsidP="00F41403">
      <w:pPr>
        <w:numPr>
          <w:ilvl w:val="0"/>
          <w:numId w:val="160"/>
        </w:numPr>
        <w:tabs>
          <w:tab w:val="left" w:pos="1440"/>
        </w:tabs>
        <w:spacing w:before="120"/>
        <w:ind w:left="1440" w:right="720"/>
      </w:pPr>
      <w:r>
        <w:t xml:space="preserve">To change the order of the questions, click a </w:t>
      </w:r>
      <w:r w:rsidRPr="002B0C7B">
        <w:t>question</w:t>
      </w:r>
      <w:r>
        <w:t xml:space="preserve"> and drag it to the appropriate location in the list. </w:t>
      </w:r>
    </w:p>
    <w:p w14:paraId="00055632" w14:textId="77777777" w:rsidR="00F41403" w:rsidRDefault="00F41403" w:rsidP="00F41403">
      <w:pPr>
        <w:tabs>
          <w:tab w:val="left" w:pos="720"/>
        </w:tabs>
        <w:spacing w:before="120"/>
        <w:ind w:left="1440" w:right="720"/>
      </w:pPr>
      <w:r>
        <w:t>The rows are renumbered accordingly.</w:t>
      </w:r>
    </w:p>
    <w:p w14:paraId="67C87B40" w14:textId="77777777" w:rsidR="00F41403" w:rsidRDefault="00F41403" w:rsidP="00F41403">
      <w:pPr>
        <w:tabs>
          <w:tab w:val="left" w:pos="720"/>
        </w:tabs>
        <w:ind w:left="1080" w:right="720"/>
      </w:pPr>
    </w:p>
    <w:p w14:paraId="112D4436" w14:textId="77777777" w:rsidR="00F41403" w:rsidRDefault="00F41403" w:rsidP="00F41403">
      <w:pPr>
        <w:numPr>
          <w:ilvl w:val="0"/>
          <w:numId w:val="164"/>
        </w:numPr>
        <w:tabs>
          <w:tab w:val="left" w:pos="720"/>
        </w:tabs>
        <w:ind w:right="720"/>
      </w:pPr>
      <w:r>
        <w:t xml:space="preserve">To add a new item to the section: </w:t>
      </w:r>
    </w:p>
    <w:p w14:paraId="109E738F" w14:textId="77777777" w:rsidR="00F41403" w:rsidRDefault="00F41403" w:rsidP="00F41403">
      <w:pPr>
        <w:numPr>
          <w:ilvl w:val="0"/>
          <w:numId w:val="169"/>
        </w:numPr>
        <w:tabs>
          <w:tab w:val="left" w:pos="1440"/>
        </w:tabs>
        <w:spacing w:before="120"/>
        <w:ind w:left="1440" w:right="720"/>
      </w:pPr>
      <w:r>
        <w:t xml:space="preserve">Click the </w:t>
      </w:r>
      <w:r w:rsidRPr="00152DD5">
        <w:rPr>
          <w:b/>
        </w:rPr>
        <w:t>Add More</w:t>
      </w:r>
      <w:r>
        <w:t xml:space="preserve"> icon </w:t>
      </w:r>
      <w:r>
        <w:rPr>
          <w:noProof/>
        </w:rPr>
        <w:drawing>
          <wp:inline distT="0" distB="0" distL="0" distR="0" wp14:anchorId="1945B8D2" wp14:editId="22D0027E">
            <wp:extent cx="191135" cy="191135"/>
            <wp:effectExtent l="0" t="0" r="0" b="0"/>
            <wp:docPr id="203" name="Picture 203"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dd ic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next to </w:t>
      </w:r>
      <w:r w:rsidRPr="00152DD5">
        <w:rPr>
          <w:b/>
        </w:rPr>
        <w:t>Add New Item (Table, Section Header, Display Text, Note)</w:t>
      </w:r>
      <w:r w:rsidRPr="00814FCF">
        <w:t>.</w:t>
      </w:r>
    </w:p>
    <w:p w14:paraId="29C3E14F" w14:textId="77777777" w:rsidR="00F41403" w:rsidRDefault="00F41403" w:rsidP="00F41403">
      <w:pPr>
        <w:numPr>
          <w:ilvl w:val="0"/>
          <w:numId w:val="169"/>
        </w:numPr>
        <w:tabs>
          <w:tab w:val="left" w:pos="1440"/>
        </w:tabs>
        <w:spacing w:before="120"/>
        <w:ind w:left="1440" w:right="720"/>
      </w:pPr>
      <w:r>
        <w:t xml:space="preserve">In the </w:t>
      </w:r>
      <w:r w:rsidRPr="00AB7B4F">
        <w:rPr>
          <w:b/>
        </w:rPr>
        <w:t>Item Type</w:t>
      </w:r>
      <w:r>
        <w:t xml:space="preserve"> list, click the appropriate item. </w:t>
      </w:r>
    </w:p>
    <w:p w14:paraId="5AA75B8E" w14:textId="77777777" w:rsidR="00F41403" w:rsidRDefault="00F41403" w:rsidP="00F41403">
      <w:pPr>
        <w:numPr>
          <w:ilvl w:val="0"/>
          <w:numId w:val="156"/>
        </w:numPr>
        <w:tabs>
          <w:tab w:val="left" w:pos="2160"/>
        </w:tabs>
        <w:spacing w:before="120"/>
        <w:ind w:left="2160" w:right="540"/>
      </w:pPr>
      <w:r>
        <w:t xml:space="preserve">If you click </w:t>
      </w:r>
      <w:r w:rsidRPr="00152DD5">
        <w:rPr>
          <w:b/>
        </w:rPr>
        <w:t>Section Header</w:t>
      </w:r>
      <w:r>
        <w:t xml:space="preserve"> in the </w:t>
      </w:r>
      <w:r w:rsidRPr="00152DD5">
        <w:rPr>
          <w:b/>
        </w:rPr>
        <w:t>Item Type</w:t>
      </w:r>
      <w:r>
        <w:t xml:space="preserve"> list, in the textbox, type the header you want to displayed on the form.</w:t>
      </w:r>
    </w:p>
    <w:p w14:paraId="617037D7" w14:textId="77777777" w:rsidR="00F41403" w:rsidRDefault="00F41403" w:rsidP="00F41403">
      <w:pPr>
        <w:numPr>
          <w:ilvl w:val="0"/>
          <w:numId w:val="156"/>
        </w:numPr>
        <w:tabs>
          <w:tab w:val="left" w:pos="2160"/>
        </w:tabs>
        <w:spacing w:before="120"/>
        <w:ind w:left="2160" w:right="540"/>
      </w:pPr>
      <w:r>
        <w:t xml:space="preserve">If you click </w:t>
      </w:r>
      <w:r w:rsidRPr="00DA6350">
        <w:rPr>
          <w:b/>
        </w:rPr>
        <w:t xml:space="preserve">Note </w:t>
      </w:r>
      <w:r>
        <w:t xml:space="preserve">in the </w:t>
      </w:r>
      <w:r w:rsidRPr="00DA6350">
        <w:rPr>
          <w:b/>
        </w:rPr>
        <w:t>Item Type</w:t>
      </w:r>
      <w:r>
        <w:t xml:space="preserve"> list, in the textbox, type the text you want displayed on the form. </w:t>
      </w:r>
    </w:p>
    <w:p w14:paraId="291B2A78" w14:textId="77777777" w:rsidR="00F41403" w:rsidRDefault="00F41403" w:rsidP="00F41403">
      <w:pPr>
        <w:tabs>
          <w:tab w:val="left" w:pos="2160"/>
        </w:tabs>
        <w:ind w:left="2160" w:right="547"/>
      </w:pPr>
      <w:r w:rsidRPr="0033655B">
        <w:rPr>
          <w:b/>
        </w:rPr>
        <w:t>Note:</w:t>
      </w:r>
      <w:r>
        <w:t xml:space="preserve"> The text that you type in this box appears in the </w:t>
      </w:r>
      <w:r w:rsidRPr="00B93C88">
        <w:rPr>
          <w:i/>
        </w:rPr>
        <w:t>italics</w:t>
      </w:r>
      <w:r>
        <w:t xml:space="preserve"> font on the actual form. </w:t>
      </w:r>
    </w:p>
    <w:p w14:paraId="1238FEA2" w14:textId="77777777" w:rsidR="00F41403" w:rsidRDefault="00F41403" w:rsidP="00F41403">
      <w:pPr>
        <w:numPr>
          <w:ilvl w:val="0"/>
          <w:numId w:val="157"/>
        </w:numPr>
        <w:tabs>
          <w:tab w:val="left" w:pos="1440"/>
        </w:tabs>
        <w:ind w:right="547"/>
      </w:pPr>
      <w:r>
        <w:t xml:space="preserve">If you click </w:t>
      </w:r>
      <w:r>
        <w:rPr>
          <w:b/>
        </w:rPr>
        <w:t xml:space="preserve">Table </w:t>
      </w:r>
      <w:r>
        <w:t xml:space="preserve">in the </w:t>
      </w:r>
      <w:r w:rsidRPr="00152DD5">
        <w:rPr>
          <w:b/>
        </w:rPr>
        <w:t>Item Type</w:t>
      </w:r>
      <w:r>
        <w:t xml:space="preserve"> list, enter the appropriate information in each field. The following table lists each field and its description. </w:t>
      </w:r>
    </w:p>
    <w:p w14:paraId="2F8D59CE" w14:textId="77777777" w:rsidR="00F41403" w:rsidRDefault="00F41403" w:rsidP="00F41403">
      <w:pPr>
        <w:pStyle w:val="Caption"/>
        <w:ind w:left="360" w:firstLine="720"/>
      </w:pPr>
    </w:p>
    <w:p w14:paraId="5CBAFC37" w14:textId="3E93B5D0" w:rsidR="00F41403" w:rsidRDefault="00F41403" w:rsidP="00F41403">
      <w:pPr>
        <w:pStyle w:val="Caption"/>
        <w:ind w:left="360" w:firstLine="720"/>
      </w:pPr>
      <w:r>
        <w:t xml:space="preserve">Table </w:t>
      </w:r>
      <w:fldSimple w:instr=" SEQ Figure \* ARABIC ">
        <w:r w:rsidR="006A4F84">
          <w:rPr>
            <w:noProof/>
          </w:rPr>
          <w:t>28</w:t>
        </w:r>
      </w:fldSimple>
      <w:r>
        <w:t>: Adding a table</w:t>
      </w:r>
    </w:p>
    <w:tbl>
      <w:tblPr>
        <w:tblW w:w="0" w:type="auto"/>
        <w:tblInd w:w="1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20"/>
        <w:gridCol w:w="7830"/>
      </w:tblGrid>
      <w:tr w:rsidR="00F41403" w:rsidRPr="007A152E" w14:paraId="29A5A8BC" w14:textId="77777777" w:rsidTr="00AA2E41">
        <w:trPr>
          <w:cantSplit/>
          <w:trHeight w:val="288"/>
          <w:tblHeader/>
        </w:trPr>
        <w:tc>
          <w:tcPr>
            <w:tcW w:w="1620" w:type="dxa"/>
            <w:shd w:val="clear" w:color="auto" w:fill="BFBFBF"/>
            <w:vAlign w:val="center"/>
          </w:tcPr>
          <w:p w14:paraId="0C6AB5A8" w14:textId="77777777" w:rsidR="00F41403" w:rsidRPr="007A152E" w:rsidRDefault="00F41403" w:rsidP="00AA2E41">
            <w:pPr>
              <w:rPr>
                <w:b/>
              </w:rPr>
            </w:pPr>
            <w:r>
              <w:rPr>
                <w:b/>
              </w:rPr>
              <w:t>Field</w:t>
            </w:r>
          </w:p>
        </w:tc>
        <w:tc>
          <w:tcPr>
            <w:tcW w:w="7830" w:type="dxa"/>
            <w:shd w:val="clear" w:color="auto" w:fill="BFBFBF"/>
            <w:vAlign w:val="center"/>
          </w:tcPr>
          <w:p w14:paraId="74C7A22E" w14:textId="77777777" w:rsidR="00F41403" w:rsidRPr="007A152E" w:rsidRDefault="00F41403" w:rsidP="00AA2E41">
            <w:pPr>
              <w:rPr>
                <w:b/>
              </w:rPr>
            </w:pPr>
            <w:r w:rsidRPr="007A152E">
              <w:rPr>
                <w:b/>
              </w:rPr>
              <w:t>Description</w:t>
            </w:r>
          </w:p>
        </w:tc>
      </w:tr>
      <w:tr w:rsidR="00F41403" w14:paraId="1478740C" w14:textId="77777777" w:rsidTr="00AA2E41">
        <w:trPr>
          <w:cantSplit/>
          <w:trHeight w:val="288"/>
        </w:trPr>
        <w:tc>
          <w:tcPr>
            <w:tcW w:w="1620" w:type="dxa"/>
            <w:vAlign w:val="center"/>
          </w:tcPr>
          <w:p w14:paraId="53470F09" w14:textId="77777777" w:rsidR="00F41403" w:rsidRPr="007A152E" w:rsidRDefault="00F41403" w:rsidP="00AA2E41">
            <w:pPr>
              <w:rPr>
                <w:b/>
              </w:rPr>
            </w:pPr>
            <w:r>
              <w:rPr>
                <w:b/>
              </w:rPr>
              <w:t>Row</w:t>
            </w:r>
          </w:p>
        </w:tc>
        <w:tc>
          <w:tcPr>
            <w:tcW w:w="7830" w:type="dxa"/>
            <w:vAlign w:val="center"/>
          </w:tcPr>
          <w:p w14:paraId="6818A4D5" w14:textId="77777777" w:rsidR="00F41403" w:rsidRDefault="00F41403" w:rsidP="00AA2E41">
            <w:r>
              <w:t>Click the appropriate number to indicate how many rows of question answers you want the table on the form to have.</w:t>
            </w:r>
          </w:p>
        </w:tc>
      </w:tr>
      <w:tr w:rsidR="00F41403" w14:paraId="14D9489A" w14:textId="77777777" w:rsidTr="00AA2E41">
        <w:trPr>
          <w:cantSplit/>
          <w:trHeight w:val="288"/>
        </w:trPr>
        <w:tc>
          <w:tcPr>
            <w:tcW w:w="1620" w:type="dxa"/>
          </w:tcPr>
          <w:p w14:paraId="6C089CB7" w14:textId="77777777" w:rsidR="00F41403" w:rsidRPr="007A152E" w:rsidRDefault="00F41403" w:rsidP="00AA2E41">
            <w:pPr>
              <w:rPr>
                <w:b/>
              </w:rPr>
            </w:pPr>
            <w:r>
              <w:rPr>
                <w:b/>
              </w:rPr>
              <w:lastRenderedPageBreak/>
              <w:t>Search Table Questions</w:t>
            </w:r>
          </w:p>
        </w:tc>
        <w:tc>
          <w:tcPr>
            <w:tcW w:w="7830" w:type="dxa"/>
            <w:vAlign w:val="center"/>
          </w:tcPr>
          <w:p w14:paraId="217106B4" w14:textId="77777777" w:rsidR="00F41403" w:rsidRDefault="00F41403" w:rsidP="00F41403">
            <w:pPr>
              <w:numPr>
                <w:ilvl w:val="0"/>
                <w:numId w:val="168"/>
              </w:numPr>
              <w:tabs>
                <w:tab w:val="left" w:pos="342"/>
              </w:tabs>
              <w:ind w:left="342" w:right="720" w:hanging="342"/>
            </w:pPr>
            <w:r>
              <w:t xml:space="preserve">Click this link. </w:t>
            </w:r>
            <w:r>
              <w:br/>
            </w:r>
            <w:r w:rsidRPr="00366340">
              <w:rPr>
                <w:b/>
              </w:rPr>
              <w:t>Search Questions</w:t>
            </w:r>
            <w:r>
              <w:t xml:space="preserve"> window appears.</w:t>
            </w:r>
          </w:p>
          <w:p w14:paraId="081AE25D" w14:textId="77777777" w:rsidR="00F41403" w:rsidRDefault="00F41403" w:rsidP="00F41403">
            <w:pPr>
              <w:numPr>
                <w:ilvl w:val="0"/>
                <w:numId w:val="168"/>
              </w:numPr>
              <w:tabs>
                <w:tab w:val="left" w:pos="432"/>
              </w:tabs>
              <w:ind w:left="432" w:right="720" w:hanging="432"/>
            </w:pPr>
            <w:r>
              <w:t xml:space="preserve">Click </w:t>
            </w:r>
            <w:r w:rsidRPr="00800312">
              <w:rPr>
                <w:b/>
              </w:rPr>
              <w:t>SEARCH</w:t>
            </w:r>
            <w:r>
              <w:rPr>
                <w:b/>
              </w:rPr>
              <w:t xml:space="preserve"> </w:t>
            </w:r>
            <w:r w:rsidRPr="004F0B86">
              <w:t>to display all questions.</w:t>
            </w:r>
            <w:r>
              <w:t xml:space="preserve"> </w:t>
            </w:r>
          </w:p>
          <w:p w14:paraId="0A6ABB64" w14:textId="77777777" w:rsidR="00F41403" w:rsidRDefault="00F41403" w:rsidP="00AA2E41">
            <w:pPr>
              <w:tabs>
                <w:tab w:val="left" w:pos="432"/>
                <w:tab w:val="left" w:pos="1440"/>
              </w:tabs>
              <w:ind w:left="432" w:right="720"/>
            </w:pPr>
            <w:r>
              <w:t>OR</w:t>
            </w:r>
          </w:p>
          <w:p w14:paraId="3BA3A83F" w14:textId="77777777" w:rsidR="00F41403" w:rsidRDefault="00F41403" w:rsidP="00AA2E41">
            <w:pPr>
              <w:tabs>
                <w:tab w:val="left" w:pos="432"/>
                <w:tab w:val="left" w:pos="630"/>
                <w:tab w:val="left" w:pos="1350"/>
                <w:tab w:val="left" w:pos="1440"/>
              </w:tabs>
              <w:ind w:left="432" w:right="720"/>
            </w:pPr>
            <w:r>
              <w:t xml:space="preserve">In the box, type appropriate key word tag or the question name, and then click </w:t>
            </w:r>
            <w:r w:rsidRPr="00800312">
              <w:rPr>
                <w:b/>
              </w:rPr>
              <w:t>SEARCH</w:t>
            </w:r>
            <w:r>
              <w:t>.</w:t>
            </w:r>
            <w:r>
              <w:br/>
              <w:t>All questions that match your search criteria</w:t>
            </w:r>
            <w:r w:rsidRPr="00640386">
              <w:rPr>
                <w:b/>
              </w:rPr>
              <w:t xml:space="preserve"> </w:t>
            </w:r>
            <w:r>
              <w:t>appear in the</w:t>
            </w:r>
            <w:r w:rsidRPr="00640386">
              <w:t xml:space="preserve"> </w:t>
            </w:r>
            <w:r w:rsidRPr="002D238A">
              <w:rPr>
                <w:b/>
              </w:rPr>
              <w:t>Question Results</w:t>
            </w:r>
            <w:r>
              <w:t xml:space="preserve"> list.</w:t>
            </w:r>
            <w:r>
              <w:rPr>
                <w:b/>
              </w:rPr>
              <w:br/>
            </w:r>
            <w:r w:rsidRPr="00EA7618">
              <w:rPr>
                <w:b/>
              </w:rPr>
              <w:t>Note:</w:t>
            </w:r>
            <w:r>
              <w:t xml:space="preserve"> You can type the entire tag or question name, or you can type a part of it with an asterisk (*).</w:t>
            </w:r>
          </w:p>
          <w:p w14:paraId="107A4637" w14:textId="77777777" w:rsidR="00F41403" w:rsidDel="00C21904" w:rsidRDefault="00F41403" w:rsidP="00F41403">
            <w:pPr>
              <w:numPr>
                <w:ilvl w:val="0"/>
                <w:numId w:val="168"/>
              </w:numPr>
              <w:tabs>
                <w:tab w:val="left" w:pos="432"/>
                <w:tab w:val="left" w:pos="630"/>
                <w:tab w:val="left" w:pos="1350"/>
                <w:tab w:val="left" w:pos="1440"/>
              </w:tabs>
              <w:ind w:left="432" w:right="720" w:hanging="432"/>
            </w:pPr>
            <w:r>
              <w:t xml:space="preserve">To view the values that are associated with a question, click the arrow icon </w:t>
            </w:r>
            <w:r>
              <w:rPr>
                <w:noProof/>
              </w:rPr>
              <w:drawing>
                <wp:inline distT="0" distB="0" distL="0" distR="0" wp14:anchorId="20FC6A13" wp14:editId="0E7E2DA0">
                  <wp:extent cx="224155" cy="224155"/>
                  <wp:effectExtent l="0" t="0" r="4445" b="4445"/>
                  <wp:docPr id="204" name="Picture 204" descr="arro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rrow ic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4155" cy="224155"/>
                          </a:xfrm>
                          <a:prstGeom prst="rect">
                            <a:avLst/>
                          </a:prstGeom>
                          <a:noFill/>
                          <a:ln>
                            <a:noFill/>
                          </a:ln>
                        </pic:spPr>
                      </pic:pic>
                    </a:graphicData>
                  </a:graphic>
                </wp:inline>
              </w:drawing>
            </w:r>
            <w:r>
              <w:t xml:space="preserve"> next to the question.</w:t>
            </w:r>
          </w:p>
          <w:p w14:paraId="3DE470D7" w14:textId="77777777" w:rsidR="00F41403" w:rsidRPr="00BA6A7D" w:rsidRDefault="00F41403" w:rsidP="00F41403">
            <w:pPr>
              <w:numPr>
                <w:ilvl w:val="0"/>
                <w:numId w:val="168"/>
              </w:numPr>
              <w:tabs>
                <w:tab w:val="left" w:pos="432"/>
                <w:tab w:val="left" w:pos="702"/>
              </w:tabs>
              <w:ind w:left="432" w:right="720" w:hanging="432"/>
            </w:pPr>
            <w:r>
              <w:t xml:space="preserve">Click the rows of the questions that you want to add. </w:t>
            </w:r>
            <w:r>
              <w:br/>
              <w:t xml:space="preserve">The </w:t>
            </w:r>
            <w:r w:rsidRPr="00A633AE">
              <w:rPr>
                <w:b/>
              </w:rPr>
              <w:t>Selected Question</w:t>
            </w:r>
            <w:r>
              <w:t xml:space="preserve"> table displays the list of questions that you click. </w:t>
            </w:r>
          </w:p>
          <w:p w14:paraId="7FC9BF2B" w14:textId="77777777" w:rsidR="00F41403" w:rsidRDefault="00F41403" w:rsidP="00F41403">
            <w:pPr>
              <w:numPr>
                <w:ilvl w:val="0"/>
                <w:numId w:val="168"/>
              </w:numPr>
              <w:tabs>
                <w:tab w:val="left" w:pos="432"/>
                <w:tab w:val="left" w:pos="702"/>
              </w:tabs>
              <w:ind w:left="432" w:right="720" w:hanging="432"/>
            </w:pPr>
            <w:r>
              <w:t xml:space="preserve">To delete a question from the </w:t>
            </w:r>
            <w:r w:rsidRPr="00AB7B4F">
              <w:rPr>
                <w:b/>
              </w:rPr>
              <w:t>Selected Question</w:t>
            </w:r>
            <w:r>
              <w:t xml:space="preserve"> table, click the trash can icon </w:t>
            </w:r>
            <w:r>
              <w:rPr>
                <w:noProof/>
              </w:rPr>
              <w:drawing>
                <wp:inline distT="0" distB="0" distL="0" distR="0" wp14:anchorId="19A91AFC" wp14:editId="077CF072">
                  <wp:extent cx="233045" cy="215900"/>
                  <wp:effectExtent l="0" t="0" r="0" b="0"/>
                  <wp:docPr id="205" name="Picture 205"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rash can ic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045" cy="215900"/>
                          </a:xfrm>
                          <a:prstGeom prst="rect">
                            <a:avLst/>
                          </a:prstGeom>
                          <a:noFill/>
                          <a:ln>
                            <a:noFill/>
                          </a:ln>
                        </pic:spPr>
                      </pic:pic>
                    </a:graphicData>
                  </a:graphic>
                </wp:inline>
              </w:drawing>
            </w:r>
            <w:r>
              <w:t xml:space="preserve"> for the appropriate question. </w:t>
            </w:r>
          </w:p>
          <w:p w14:paraId="79B7D75E" w14:textId="77777777" w:rsidR="00F41403" w:rsidRDefault="00F41403" w:rsidP="00F41403">
            <w:pPr>
              <w:numPr>
                <w:ilvl w:val="0"/>
                <w:numId w:val="168"/>
              </w:numPr>
              <w:tabs>
                <w:tab w:val="left" w:pos="432"/>
                <w:tab w:val="left" w:pos="702"/>
              </w:tabs>
              <w:spacing w:before="120"/>
              <w:ind w:left="432" w:right="720" w:hanging="432"/>
            </w:pPr>
            <w:r>
              <w:t xml:space="preserve">Click </w:t>
            </w:r>
            <w:r w:rsidRPr="00A633AE">
              <w:rPr>
                <w:b/>
              </w:rPr>
              <w:t>ADD</w:t>
            </w:r>
            <w:r>
              <w:t xml:space="preserve">. </w:t>
            </w:r>
          </w:p>
          <w:p w14:paraId="1CCE3001" w14:textId="77777777" w:rsidR="00F41403" w:rsidRDefault="00F41403" w:rsidP="00AA2E41">
            <w:pPr>
              <w:tabs>
                <w:tab w:val="left" w:pos="432"/>
                <w:tab w:val="left" w:pos="720"/>
              </w:tabs>
              <w:ind w:left="432" w:right="720"/>
            </w:pPr>
            <w:r>
              <w:t xml:space="preserve">The </w:t>
            </w:r>
            <w:r>
              <w:rPr>
                <w:b/>
              </w:rPr>
              <w:t xml:space="preserve">Create/Modify Form </w:t>
            </w:r>
            <w:r w:rsidRPr="004845ED">
              <w:t>page</w:t>
            </w:r>
            <w:r>
              <w:t xml:space="preserve"> displays the list of questions and their related fields under the </w:t>
            </w:r>
            <w:r w:rsidRPr="002C3C68">
              <w:rPr>
                <w:b/>
              </w:rPr>
              <w:t>Table</w:t>
            </w:r>
            <w:r>
              <w:t xml:space="preserve"> Item Type. </w:t>
            </w:r>
            <w:r>
              <w:br/>
              <w:t xml:space="preserve">To modify the question text, in the </w:t>
            </w:r>
            <w:r>
              <w:rPr>
                <w:b/>
              </w:rPr>
              <w:t>Header</w:t>
            </w:r>
            <w:r>
              <w:t xml:space="preserve"> box, type the new text.</w:t>
            </w:r>
          </w:p>
          <w:p w14:paraId="2D145DC5" w14:textId="77777777" w:rsidR="00F41403" w:rsidRPr="00800163" w:rsidRDefault="00F41403" w:rsidP="00F41403">
            <w:pPr>
              <w:numPr>
                <w:ilvl w:val="0"/>
                <w:numId w:val="168"/>
              </w:numPr>
              <w:tabs>
                <w:tab w:val="left" w:pos="432"/>
                <w:tab w:val="left" w:pos="720"/>
              </w:tabs>
              <w:spacing w:before="120"/>
              <w:ind w:left="432" w:right="720" w:hanging="432"/>
            </w:pPr>
            <w:r>
              <w:t xml:space="preserve">To set a default answer option for this question, </w:t>
            </w:r>
            <w:r w:rsidRPr="00800163">
              <w:t>type the appropriate default answer in the box</w:t>
            </w:r>
            <w:r>
              <w:t xml:space="preserve"> beside </w:t>
            </w:r>
            <w:r w:rsidRPr="00800163">
              <w:rPr>
                <w:b/>
              </w:rPr>
              <w:t>Default</w:t>
            </w:r>
            <w:r>
              <w:rPr>
                <w:b/>
              </w:rPr>
              <w:t xml:space="preserve">, </w:t>
            </w:r>
            <w:r w:rsidRPr="00800163">
              <w:t>or c</w:t>
            </w:r>
            <w:r>
              <w:t xml:space="preserve">lick </w:t>
            </w:r>
            <w:r w:rsidRPr="00800163">
              <w:rPr>
                <w:b/>
              </w:rPr>
              <w:t>Select One</w:t>
            </w:r>
            <w:r>
              <w:t xml:space="preserve"> and then select the appropriate default answer.</w:t>
            </w:r>
          </w:p>
          <w:p w14:paraId="015E2C61" w14:textId="77777777" w:rsidR="00F41403" w:rsidRDefault="00F41403" w:rsidP="00F41403">
            <w:pPr>
              <w:numPr>
                <w:ilvl w:val="0"/>
                <w:numId w:val="168"/>
              </w:numPr>
              <w:tabs>
                <w:tab w:val="left" w:pos="432"/>
                <w:tab w:val="left" w:pos="720"/>
              </w:tabs>
              <w:spacing w:before="120"/>
              <w:ind w:left="432" w:right="720" w:hanging="432"/>
            </w:pPr>
            <w:r>
              <w:t xml:space="preserve">To display a question as a mandatory field, in the </w:t>
            </w:r>
            <w:r w:rsidRPr="004845ED">
              <w:rPr>
                <w:b/>
              </w:rPr>
              <w:t>Required</w:t>
            </w:r>
            <w:r>
              <w:t xml:space="preserve"> list, click </w:t>
            </w:r>
            <w:r w:rsidRPr="004845ED">
              <w:rPr>
                <w:b/>
              </w:rPr>
              <w:t>Yes</w:t>
            </w:r>
            <w:r>
              <w:t>.</w:t>
            </w:r>
          </w:p>
        </w:tc>
      </w:tr>
    </w:tbl>
    <w:p w14:paraId="6EC2FABC" w14:textId="77777777" w:rsidR="00F41403" w:rsidRDefault="00F41403" w:rsidP="00F41403">
      <w:pPr>
        <w:tabs>
          <w:tab w:val="left" w:pos="720"/>
        </w:tabs>
        <w:ind w:left="720" w:right="720"/>
      </w:pPr>
    </w:p>
    <w:p w14:paraId="4919EBE1" w14:textId="77777777" w:rsidR="00F41403" w:rsidRDefault="00F41403" w:rsidP="00F41403">
      <w:pPr>
        <w:numPr>
          <w:ilvl w:val="0"/>
          <w:numId w:val="170"/>
        </w:numPr>
        <w:tabs>
          <w:tab w:val="left" w:pos="720"/>
        </w:tabs>
        <w:ind w:right="720"/>
      </w:pPr>
      <w:r>
        <w:t xml:space="preserve">To delete an item, click the trash can icon </w:t>
      </w:r>
      <w:r>
        <w:rPr>
          <w:noProof/>
        </w:rPr>
        <w:drawing>
          <wp:inline distT="0" distB="0" distL="0" distR="0" wp14:anchorId="5F20F00C" wp14:editId="0DA5E3C4">
            <wp:extent cx="233045" cy="215900"/>
            <wp:effectExtent l="0" t="0" r="0" b="0"/>
            <wp:docPr id="206" name="Picture 206"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rash can ic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045" cy="215900"/>
                    </a:xfrm>
                    <a:prstGeom prst="rect">
                      <a:avLst/>
                    </a:prstGeom>
                    <a:noFill/>
                    <a:ln>
                      <a:noFill/>
                    </a:ln>
                  </pic:spPr>
                </pic:pic>
              </a:graphicData>
            </a:graphic>
          </wp:inline>
        </w:drawing>
      </w:r>
      <w:r>
        <w:t xml:space="preserve"> for the appropriate item, and then in the confirmation window, click </w:t>
      </w:r>
      <w:r w:rsidRPr="00636D8A">
        <w:rPr>
          <w:b/>
        </w:rPr>
        <w:t>OK</w:t>
      </w:r>
      <w:r>
        <w:t xml:space="preserve">. </w:t>
      </w:r>
      <w:r>
        <w:br/>
      </w:r>
    </w:p>
    <w:p w14:paraId="027AF66D" w14:textId="77777777" w:rsidR="00F41403" w:rsidRDefault="00F41403" w:rsidP="00F41403">
      <w:pPr>
        <w:numPr>
          <w:ilvl w:val="0"/>
          <w:numId w:val="170"/>
        </w:numPr>
        <w:tabs>
          <w:tab w:val="left" w:pos="720"/>
        </w:tabs>
        <w:ind w:right="720"/>
      </w:pPr>
      <w:r>
        <w:t xml:space="preserve">To change the order of the items:  </w:t>
      </w:r>
    </w:p>
    <w:p w14:paraId="424C655A" w14:textId="77777777" w:rsidR="00F41403" w:rsidRDefault="00F41403" w:rsidP="00F41403">
      <w:pPr>
        <w:numPr>
          <w:ilvl w:val="0"/>
          <w:numId w:val="171"/>
        </w:numPr>
        <w:tabs>
          <w:tab w:val="left" w:pos="1440"/>
        </w:tabs>
        <w:ind w:left="1440" w:right="720"/>
      </w:pPr>
      <w:r>
        <w:t xml:space="preserve">Place the cursor on the row of the value you want to move. </w:t>
      </w:r>
    </w:p>
    <w:p w14:paraId="07D8F88E" w14:textId="77777777" w:rsidR="00F41403" w:rsidRDefault="00F41403" w:rsidP="00F41403">
      <w:pPr>
        <w:numPr>
          <w:ilvl w:val="0"/>
          <w:numId w:val="171"/>
        </w:numPr>
        <w:tabs>
          <w:tab w:val="left" w:pos="1440"/>
        </w:tabs>
        <w:ind w:left="1440" w:right="720"/>
      </w:pPr>
      <w:r>
        <w:t>Click the left mouse button and ‘drag and drop’ the item into the row you want to move it.</w:t>
      </w:r>
      <w:r>
        <w:br/>
        <w:t>The rows are numbered accordingly.</w:t>
      </w:r>
      <w:r w:rsidDel="004845ED">
        <w:t xml:space="preserve"> </w:t>
      </w:r>
    </w:p>
    <w:p w14:paraId="29C41550" w14:textId="77777777" w:rsidR="00F41403" w:rsidRDefault="00F41403" w:rsidP="00F41403"/>
    <w:p w14:paraId="62725A9A" w14:textId="77777777" w:rsidR="00F41403" w:rsidRDefault="00F41403" w:rsidP="00F41403">
      <w:pPr>
        <w:numPr>
          <w:ilvl w:val="0"/>
          <w:numId w:val="84"/>
        </w:numPr>
      </w:pPr>
      <w:r>
        <w:t xml:space="preserve">You may add multiple questions, section headers, tables and notes by repeating the steps above. </w:t>
      </w:r>
      <w:r>
        <w:br/>
      </w:r>
    </w:p>
    <w:p w14:paraId="580ABD28" w14:textId="77777777" w:rsidR="00F41403" w:rsidRDefault="00F41403" w:rsidP="00F41403">
      <w:pPr>
        <w:numPr>
          <w:ilvl w:val="0"/>
          <w:numId w:val="84"/>
        </w:numPr>
      </w:pPr>
      <w:r>
        <w:t xml:space="preserve">Click </w:t>
      </w:r>
      <w:r w:rsidRPr="00E607AD">
        <w:rPr>
          <w:b/>
        </w:rPr>
        <w:t>SAVE</w:t>
      </w:r>
      <w:r>
        <w:t xml:space="preserve">. </w:t>
      </w:r>
    </w:p>
    <w:p w14:paraId="2F0780FF" w14:textId="77777777" w:rsidR="00F41403" w:rsidRDefault="00F41403" w:rsidP="00F41403">
      <w:pPr>
        <w:ind w:left="720"/>
      </w:pPr>
      <w:r>
        <w:t xml:space="preserve">The changes are saved and appear </w:t>
      </w:r>
      <w:r w:rsidRPr="00366340">
        <w:t>on the</w:t>
      </w:r>
      <w:r>
        <w:rPr>
          <w:b/>
        </w:rPr>
        <w:t xml:space="preserve"> View Form </w:t>
      </w:r>
      <w:r w:rsidRPr="00366340">
        <w:t>page</w:t>
      </w:r>
      <w:r>
        <w:t xml:space="preserve">. The status of the section does not change. The form version and section version are increased based on your selection in </w:t>
      </w:r>
      <w:r w:rsidRPr="001031E1">
        <w:rPr>
          <w:b/>
        </w:rPr>
        <w:t>Version Type</w:t>
      </w:r>
      <w:r>
        <w:t xml:space="preserve">. </w:t>
      </w:r>
      <w:r>
        <w:br/>
      </w:r>
      <w:r w:rsidRPr="00366340">
        <w:rPr>
          <w:b/>
        </w:rPr>
        <w:t>Note:</w:t>
      </w:r>
      <w:r>
        <w:t xml:space="preserve"> </w:t>
      </w:r>
    </w:p>
    <w:p w14:paraId="4DEC8BD4" w14:textId="77777777" w:rsidR="00F41403" w:rsidRDefault="00F41403" w:rsidP="00F41403">
      <w:pPr>
        <w:numPr>
          <w:ilvl w:val="0"/>
          <w:numId w:val="157"/>
        </w:numPr>
        <w:ind w:left="1440" w:right="360"/>
      </w:pPr>
      <w:r>
        <w:t xml:space="preserve">The form does not appear on the </w:t>
      </w:r>
      <w:r w:rsidRPr="004E2093">
        <w:rPr>
          <w:b/>
        </w:rPr>
        <w:t>Forms Search</w:t>
      </w:r>
      <w:r>
        <w:t xml:space="preserve"> page as a whole, but appears according to the sections it contains.</w:t>
      </w:r>
    </w:p>
    <w:p w14:paraId="06BD3204" w14:textId="43B2CF18" w:rsidR="00F41403" w:rsidRDefault="00F41403" w:rsidP="00F41403">
      <w:pPr>
        <w:numPr>
          <w:ilvl w:val="0"/>
          <w:numId w:val="157"/>
        </w:numPr>
        <w:ind w:left="1440"/>
      </w:pPr>
      <w:r>
        <w:t xml:space="preserve">You must activate this section for it to be available for use. For more information about how to activate a form, see </w:t>
      </w:r>
      <w:hyperlink w:anchor="_Activating_a_Form_4" w:history="1">
        <w:r w:rsidRPr="00AC3BB3">
          <w:rPr>
            <w:rStyle w:val="Hyperlink"/>
            <w:b/>
          </w:rPr>
          <w:t>Activating a Form</w:t>
        </w:r>
      </w:hyperlink>
      <w:r>
        <w:t xml:space="preserve">. </w:t>
      </w:r>
    </w:p>
    <w:p w14:paraId="23346972" w14:textId="77777777" w:rsidR="00F41403" w:rsidRDefault="00F41403" w:rsidP="00F41403">
      <w:pPr>
        <w:pStyle w:val="Heading3"/>
      </w:pPr>
      <w:r>
        <w:br w:type="page"/>
      </w:r>
      <w:bookmarkStart w:id="249" w:name="DeleteForm"/>
      <w:bookmarkStart w:id="250" w:name="_Toc452394242"/>
      <w:bookmarkStart w:id="251" w:name="_Toc507159143"/>
      <w:bookmarkEnd w:id="249"/>
      <w:r>
        <w:lastRenderedPageBreak/>
        <w:t>Deleting a Form</w:t>
      </w:r>
      <w:bookmarkEnd w:id="250"/>
      <w:bookmarkEnd w:id="251"/>
    </w:p>
    <w:p w14:paraId="2CBDF16A" w14:textId="77777777" w:rsidR="00F41403" w:rsidRDefault="00F41403" w:rsidP="00F41403">
      <w:pPr>
        <w:tabs>
          <w:tab w:val="left" w:pos="10620"/>
        </w:tabs>
        <w:ind w:right="720"/>
      </w:pPr>
    </w:p>
    <w:p w14:paraId="0DE32F6D" w14:textId="77777777" w:rsidR="00F41403" w:rsidRDefault="00F41403" w:rsidP="00F41403">
      <w:pPr>
        <w:tabs>
          <w:tab w:val="left" w:pos="10620"/>
        </w:tabs>
        <w:ind w:right="720"/>
      </w:pPr>
      <w:r w:rsidRPr="00CA2D08">
        <w:rPr>
          <w:b/>
        </w:rPr>
        <w:t xml:space="preserve">Note:  </w:t>
      </w:r>
      <w:r>
        <w:t xml:space="preserve">You can only delete a form with the </w:t>
      </w:r>
      <w:r w:rsidRPr="00F85A4B">
        <w:rPr>
          <w:b/>
        </w:rPr>
        <w:t>Draft</w:t>
      </w:r>
      <w:r>
        <w:t xml:space="preserve"> status. </w:t>
      </w:r>
    </w:p>
    <w:p w14:paraId="5F9F19C0" w14:textId="77777777" w:rsidR="00F41403" w:rsidRDefault="00F41403" w:rsidP="00F41403">
      <w:pPr>
        <w:tabs>
          <w:tab w:val="left" w:pos="10620"/>
        </w:tabs>
        <w:ind w:right="720"/>
        <w:rPr>
          <w:b/>
        </w:rPr>
      </w:pPr>
    </w:p>
    <w:p w14:paraId="75ABBA95" w14:textId="77777777" w:rsidR="00F41403" w:rsidRDefault="00F41403" w:rsidP="00F41403">
      <w:pPr>
        <w:tabs>
          <w:tab w:val="left" w:pos="10620"/>
        </w:tabs>
        <w:ind w:right="720"/>
      </w:pPr>
      <w:r>
        <w:t>To delete a form:</w:t>
      </w:r>
    </w:p>
    <w:p w14:paraId="5821CC2E" w14:textId="77777777" w:rsidR="00F41403" w:rsidRDefault="00F41403" w:rsidP="00F41403">
      <w:pPr>
        <w:tabs>
          <w:tab w:val="left" w:pos="10620"/>
        </w:tabs>
        <w:ind w:right="720"/>
      </w:pPr>
    </w:p>
    <w:p w14:paraId="23A2E9D6" w14:textId="5374155C" w:rsidR="00F41403" w:rsidRDefault="00F41403" w:rsidP="00F41403">
      <w:pPr>
        <w:numPr>
          <w:ilvl w:val="0"/>
          <w:numId w:val="91"/>
        </w:numPr>
      </w:pPr>
      <w:r>
        <w:t xml:space="preserve">Log on to the application using your </w:t>
      </w:r>
      <w:r w:rsidR="00761DF9">
        <w:t>login</w:t>
      </w:r>
      <w:r>
        <w:t xml:space="preserve"> credentials. </w:t>
      </w:r>
    </w:p>
    <w:p w14:paraId="3BF18A83" w14:textId="77777777" w:rsidR="00F41403" w:rsidRDefault="00F41403" w:rsidP="00F41403">
      <w:pPr>
        <w:ind w:left="720"/>
      </w:pPr>
      <w:r>
        <w:t xml:space="preserve">The CIRRASPEC home page appears. </w:t>
      </w:r>
    </w:p>
    <w:p w14:paraId="3C5BA047" w14:textId="77777777" w:rsidR="00F41403" w:rsidRDefault="00F41403" w:rsidP="00F41403">
      <w:pPr>
        <w:ind w:left="720"/>
      </w:pPr>
    </w:p>
    <w:p w14:paraId="222091B8" w14:textId="77777777" w:rsidR="00F41403" w:rsidRDefault="00F41403" w:rsidP="00F41403">
      <w:pPr>
        <w:numPr>
          <w:ilvl w:val="0"/>
          <w:numId w:val="91"/>
        </w:numPr>
      </w:pPr>
      <w:r>
        <w:t xml:space="preserve">Point to the arrow of the </w:t>
      </w:r>
      <w:r w:rsidRPr="00584C3D">
        <w:rPr>
          <w:b/>
        </w:rPr>
        <w:t>IAMS</w:t>
      </w:r>
      <w:r>
        <w:t xml:space="preserve"> tab, and then click </w:t>
      </w:r>
      <w:r w:rsidRPr="00584C3D">
        <w:rPr>
          <w:b/>
        </w:rPr>
        <w:t>Forms Designer</w:t>
      </w:r>
      <w:r>
        <w:t>.</w:t>
      </w:r>
    </w:p>
    <w:p w14:paraId="56831616" w14:textId="77777777" w:rsidR="00F41403" w:rsidRDefault="00F41403" w:rsidP="00F41403">
      <w:pPr>
        <w:ind w:left="720" w:right="540"/>
      </w:pPr>
      <w:r>
        <w:t xml:space="preserve">The </w:t>
      </w:r>
      <w:r>
        <w:rPr>
          <w:b/>
        </w:rPr>
        <w:t>Forms S</w:t>
      </w:r>
      <w:r w:rsidRPr="002B12C4">
        <w:rPr>
          <w:b/>
        </w:rPr>
        <w:t>earch</w:t>
      </w:r>
      <w:r>
        <w:t xml:space="preserve"> page appears.</w:t>
      </w:r>
    </w:p>
    <w:p w14:paraId="7DF32673" w14:textId="77777777" w:rsidR="00F41403" w:rsidRDefault="00F41403" w:rsidP="00F41403">
      <w:pPr>
        <w:ind w:left="720" w:right="540"/>
      </w:pPr>
    </w:p>
    <w:p w14:paraId="74170F86" w14:textId="77777777" w:rsidR="00F41403" w:rsidRDefault="00F41403" w:rsidP="00F41403">
      <w:pPr>
        <w:numPr>
          <w:ilvl w:val="0"/>
          <w:numId w:val="91"/>
        </w:numPr>
        <w:ind w:right="540"/>
      </w:pPr>
      <w:r>
        <w:t xml:space="preserve">Click </w:t>
      </w:r>
      <w:r w:rsidRPr="00D4653B">
        <w:rPr>
          <w:b/>
        </w:rPr>
        <w:t>SEARCH</w:t>
      </w:r>
      <w:r>
        <w:t xml:space="preserve">. </w:t>
      </w:r>
    </w:p>
    <w:p w14:paraId="33BB6A5D" w14:textId="77777777" w:rsidR="00F41403" w:rsidRDefault="00F41403" w:rsidP="00F41403">
      <w:pPr>
        <w:ind w:left="720" w:right="540"/>
      </w:pPr>
      <w:r>
        <w:t xml:space="preserve">The forms search page displays a list of forms. </w:t>
      </w:r>
    </w:p>
    <w:p w14:paraId="37EC2DCE" w14:textId="77777777" w:rsidR="00F41403" w:rsidRDefault="00F41403" w:rsidP="00F41403">
      <w:pPr>
        <w:ind w:left="720" w:right="540"/>
      </w:pPr>
    </w:p>
    <w:p w14:paraId="7AA5FE44" w14:textId="77777777" w:rsidR="00F41403" w:rsidRDefault="00F41403" w:rsidP="00F41403">
      <w:pPr>
        <w:numPr>
          <w:ilvl w:val="0"/>
          <w:numId w:val="91"/>
        </w:numPr>
        <w:ind w:right="540"/>
      </w:pPr>
      <w:r>
        <w:t xml:space="preserve">Click the </w:t>
      </w:r>
      <w:r w:rsidRPr="00D4653B">
        <w:t>row</w:t>
      </w:r>
      <w:r w:rsidRPr="0023112B">
        <w:rPr>
          <w:b/>
        </w:rPr>
        <w:t xml:space="preserve"> </w:t>
      </w:r>
      <w:r>
        <w:t xml:space="preserve">of the form that you want to delete. </w:t>
      </w:r>
    </w:p>
    <w:p w14:paraId="4D186D04" w14:textId="77777777" w:rsidR="00F41403" w:rsidRDefault="00F41403" w:rsidP="00F41403">
      <w:pPr>
        <w:ind w:left="720" w:right="540"/>
      </w:pPr>
      <w:r>
        <w:t xml:space="preserve">The </w:t>
      </w:r>
      <w:r w:rsidRPr="00D4653B">
        <w:rPr>
          <w:b/>
        </w:rPr>
        <w:t>View Form</w:t>
      </w:r>
      <w:r>
        <w:t xml:space="preserve"> page appears.</w:t>
      </w:r>
    </w:p>
    <w:p w14:paraId="3D1B0519" w14:textId="77777777" w:rsidR="00F41403" w:rsidRDefault="00F41403" w:rsidP="00F41403">
      <w:pPr>
        <w:ind w:left="720" w:right="540"/>
      </w:pPr>
    </w:p>
    <w:p w14:paraId="509F7755" w14:textId="77777777" w:rsidR="00F41403" w:rsidRDefault="00F41403" w:rsidP="00F41403">
      <w:pPr>
        <w:numPr>
          <w:ilvl w:val="0"/>
          <w:numId w:val="91"/>
        </w:numPr>
        <w:ind w:right="540"/>
      </w:pPr>
      <w:r w:rsidRPr="00CA2D08">
        <w:t xml:space="preserve">Click </w:t>
      </w:r>
      <w:r w:rsidRPr="00CA2D08">
        <w:rPr>
          <w:b/>
        </w:rPr>
        <w:t>DELETE</w:t>
      </w:r>
      <w:r w:rsidRPr="00CA2D08">
        <w:t xml:space="preserve">. </w:t>
      </w:r>
    </w:p>
    <w:p w14:paraId="10B1DD43" w14:textId="77777777" w:rsidR="00F41403" w:rsidRDefault="00F41403" w:rsidP="00F41403">
      <w:pPr>
        <w:ind w:left="720" w:right="540"/>
      </w:pPr>
      <w:r>
        <w:t xml:space="preserve">A confirmation window appears. </w:t>
      </w:r>
    </w:p>
    <w:p w14:paraId="1281FD9A" w14:textId="77777777" w:rsidR="00F41403" w:rsidRDefault="00F41403" w:rsidP="00F41403">
      <w:pPr>
        <w:ind w:left="720" w:right="540"/>
      </w:pPr>
    </w:p>
    <w:p w14:paraId="1FEAC182" w14:textId="77777777" w:rsidR="00F41403" w:rsidRDefault="00F41403" w:rsidP="00F41403">
      <w:pPr>
        <w:numPr>
          <w:ilvl w:val="0"/>
          <w:numId w:val="91"/>
        </w:numPr>
        <w:ind w:right="540"/>
      </w:pPr>
      <w:r>
        <w:t xml:space="preserve">Click </w:t>
      </w:r>
      <w:r w:rsidRPr="00CA2D08">
        <w:rPr>
          <w:b/>
        </w:rPr>
        <w:t>OK</w:t>
      </w:r>
      <w:r>
        <w:t>.</w:t>
      </w:r>
    </w:p>
    <w:p w14:paraId="0C0E536C" w14:textId="77777777" w:rsidR="00F41403" w:rsidRDefault="00F41403" w:rsidP="00F41403">
      <w:pPr>
        <w:ind w:left="720" w:right="540"/>
      </w:pPr>
      <w:r>
        <w:t xml:space="preserve">The </w:t>
      </w:r>
      <w:r>
        <w:rPr>
          <w:b/>
        </w:rPr>
        <w:t>F</w:t>
      </w:r>
      <w:r w:rsidRPr="005C5EC9">
        <w:rPr>
          <w:b/>
        </w:rPr>
        <w:t>orm</w:t>
      </w:r>
      <w:r>
        <w:rPr>
          <w:b/>
        </w:rPr>
        <w:t>s S</w:t>
      </w:r>
      <w:r w:rsidRPr="005C5EC9">
        <w:rPr>
          <w:b/>
        </w:rPr>
        <w:t>earch</w:t>
      </w:r>
      <w:r>
        <w:t xml:space="preserve"> page displays the form with the </w:t>
      </w:r>
      <w:r w:rsidRPr="00CA2D08">
        <w:rPr>
          <w:b/>
        </w:rPr>
        <w:t>Deleted</w:t>
      </w:r>
      <w:r>
        <w:t xml:space="preserve"> status. The form is only available for viewing and copying. </w:t>
      </w:r>
    </w:p>
    <w:p w14:paraId="1CA31CBF" w14:textId="77777777" w:rsidR="00F41403" w:rsidRDefault="00F41403" w:rsidP="00F41403">
      <w:pPr>
        <w:ind w:left="720" w:right="540"/>
      </w:pPr>
    </w:p>
    <w:p w14:paraId="38927BF1" w14:textId="77777777" w:rsidR="00F41403" w:rsidRDefault="00F41403" w:rsidP="00F41403">
      <w:pPr>
        <w:pStyle w:val="Heading3"/>
      </w:pPr>
      <w:r>
        <w:br w:type="page"/>
      </w:r>
      <w:bookmarkStart w:id="252" w:name="_Activating_a_Form_6"/>
      <w:bookmarkStart w:id="253" w:name="_Activating_a_Form_5"/>
      <w:bookmarkStart w:id="254" w:name="_Activating_a_Form_4"/>
      <w:bookmarkStart w:id="255" w:name="_Activating_a_Form_3"/>
      <w:bookmarkStart w:id="256" w:name="_Activating_a_Form_2"/>
      <w:bookmarkStart w:id="257" w:name="_Activating_a_Form_1"/>
      <w:bookmarkStart w:id="258" w:name="_Activating_a_Form"/>
      <w:bookmarkStart w:id="259" w:name="_Toc452394243"/>
      <w:bookmarkStart w:id="260" w:name="_Toc507159144"/>
      <w:bookmarkEnd w:id="252"/>
      <w:bookmarkEnd w:id="253"/>
      <w:bookmarkEnd w:id="254"/>
      <w:bookmarkEnd w:id="255"/>
      <w:bookmarkEnd w:id="256"/>
      <w:bookmarkEnd w:id="257"/>
      <w:bookmarkEnd w:id="258"/>
      <w:r>
        <w:lastRenderedPageBreak/>
        <w:t>Activating a Form</w:t>
      </w:r>
      <w:bookmarkEnd w:id="259"/>
      <w:bookmarkEnd w:id="260"/>
    </w:p>
    <w:p w14:paraId="66A99B00" w14:textId="77777777" w:rsidR="00F41403" w:rsidRDefault="00F41403" w:rsidP="00F41403"/>
    <w:p w14:paraId="13AC2FA9" w14:textId="77777777" w:rsidR="00F41403" w:rsidRDefault="00F41403" w:rsidP="00F41403">
      <w:r>
        <w:t>To activate a form:</w:t>
      </w:r>
      <w:r>
        <w:br/>
      </w:r>
      <w:r>
        <w:br/>
      </w:r>
      <w:r w:rsidRPr="00CE0810">
        <w:rPr>
          <w:b/>
        </w:rPr>
        <w:t>Note:</w:t>
      </w:r>
      <w:r>
        <w:t xml:space="preserve"> You can only activate a form that has the </w:t>
      </w:r>
      <w:r w:rsidRPr="00F85A4B">
        <w:rPr>
          <w:b/>
        </w:rPr>
        <w:t>Draft</w:t>
      </w:r>
      <w:r>
        <w:t xml:space="preserve"> or </w:t>
      </w:r>
      <w:r w:rsidRPr="00F85A4B">
        <w:rPr>
          <w:b/>
        </w:rPr>
        <w:t>Inactive</w:t>
      </w:r>
      <w:r>
        <w:t xml:space="preserve"> status. </w:t>
      </w:r>
    </w:p>
    <w:p w14:paraId="4FAD2602" w14:textId="77777777" w:rsidR="00F41403" w:rsidRPr="00585562" w:rsidRDefault="00F41403" w:rsidP="00F41403"/>
    <w:p w14:paraId="4097FCBC" w14:textId="4B84BC8E" w:rsidR="00F41403" w:rsidRDefault="00F41403" w:rsidP="00F41403">
      <w:pPr>
        <w:numPr>
          <w:ilvl w:val="0"/>
          <w:numId w:val="88"/>
        </w:numPr>
      </w:pPr>
      <w:r>
        <w:t xml:space="preserve">Log on to the application using your </w:t>
      </w:r>
      <w:r w:rsidR="00761DF9">
        <w:t>login</w:t>
      </w:r>
      <w:r>
        <w:t xml:space="preserve"> credentials. </w:t>
      </w:r>
    </w:p>
    <w:p w14:paraId="21C78241" w14:textId="77777777" w:rsidR="00F41403" w:rsidRDefault="00F41403" w:rsidP="00F41403">
      <w:pPr>
        <w:ind w:left="720"/>
      </w:pPr>
      <w:r>
        <w:t xml:space="preserve">The CIRRASPEC home page appears. </w:t>
      </w:r>
    </w:p>
    <w:p w14:paraId="7DDCB5CD" w14:textId="77777777" w:rsidR="00F41403" w:rsidRDefault="00F41403" w:rsidP="00F41403">
      <w:pPr>
        <w:ind w:left="720"/>
      </w:pPr>
    </w:p>
    <w:p w14:paraId="17377089" w14:textId="77777777" w:rsidR="00F41403" w:rsidRDefault="00F41403" w:rsidP="00F41403">
      <w:pPr>
        <w:numPr>
          <w:ilvl w:val="0"/>
          <w:numId w:val="88"/>
        </w:numPr>
      </w:pPr>
      <w:r>
        <w:t xml:space="preserve">Point to the arrow of the </w:t>
      </w:r>
      <w:r w:rsidRPr="00584C3D">
        <w:rPr>
          <w:b/>
        </w:rPr>
        <w:t>IAMS</w:t>
      </w:r>
      <w:r>
        <w:t xml:space="preserve"> tab, and then click </w:t>
      </w:r>
      <w:r w:rsidRPr="00584C3D">
        <w:rPr>
          <w:b/>
        </w:rPr>
        <w:t>Forms Designer</w:t>
      </w:r>
      <w:r>
        <w:t>.</w:t>
      </w:r>
    </w:p>
    <w:p w14:paraId="44E5035F" w14:textId="77777777" w:rsidR="00F41403" w:rsidRDefault="00F41403" w:rsidP="00F41403">
      <w:pPr>
        <w:ind w:left="720" w:right="540"/>
      </w:pPr>
      <w:r>
        <w:t xml:space="preserve">The </w:t>
      </w:r>
      <w:r>
        <w:rPr>
          <w:b/>
        </w:rPr>
        <w:t>Forms S</w:t>
      </w:r>
      <w:r w:rsidRPr="009F4743">
        <w:rPr>
          <w:b/>
        </w:rPr>
        <w:t>earch</w:t>
      </w:r>
      <w:r>
        <w:t xml:space="preserve"> page appears.</w:t>
      </w:r>
    </w:p>
    <w:p w14:paraId="20BF37EB" w14:textId="77777777" w:rsidR="00F41403" w:rsidRDefault="00F41403" w:rsidP="00F41403">
      <w:pPr>
        <w:ind w:left="720" w:right="540"/>
      </w:pPr>
    </w:p>
    <w:p w14:paraId="62D0F521" w14:textId="77777777" w:rsidR="00F41403" w:rsidRDefault="00F41403" w:rsidP="00F41403">
      <w:pPr>
        <w:numPr>
          <w:ilvl w:val="0"/>
          <w:numId w:val="88"/>
        </w:numPr>
        <w:ind w:right="540"/>
      </w:pPr>
      <w:r>
        <w:t xml:space="preserve">Click </w:t>
      </w:r>
      <w:r w:rsidRPr="00D4653B">
        <w:rPr>
          <w:b/>
        </w:rPr>
        <w:t>SEARCH</w:t>
      </w:r>
      <w:r>
        <w:t xml:space="preserve">. </w:t>
      </w:r>
    </w:p>
    <w:p w14:paraId="0558ED20" w14:textId="77777777" w:rsidR="00F41403" w:rsidRDefault="00F41403" w:rsidP="00F41403">
      <w:pPr>
        <w:ind w:left="720" w:right="540"/>
      </w:pPr>
      <w:r>
        <w:t xml:space="preserve">The forms search page displays a list of forms. </w:t>
      </w:r>
    </w:p>
    <w:p w14:paraId="3F8D9AF3" w14:textId="77777777" w:rsidR="00F41403" w:rsidRDefault="00F41403" w:rsidP="00F41403">
      <w:pPr>
        <w:ind w:left="720" w:right="540"/>
      </w:pPr>
    </w:p>
    <w:p w14:paraId="367E2A34" w14:textId="77777777" w:rsidR="00F41403" w:rsidRDefault="00F41403" w:rsidP="00F41403">
      <w:pPr>
        <w:numPr>
          <w:ilvl w:val="0"/>
          <w:numId w:val="88"/>
        </w:numPr>
        <w:ind w:right="540"/>
      </w:pPr>
      <w:r>
        <w:t xml:space="preserve">Click the </w:t>
      </w:r>
      <w:r w:rsidRPr="00D4653B">
        <w:t>row</w:t>
      </w:r>
      <w:r w:rsidRPr="0023112B">
        <w:rPr>
          <w:b/>
        </w:rPr>
        <w:t xml:space="preserve"> </w:t>
      </w:r>
      <w:r>
        <w:t xml:space="preserve">of the form that you want to activate. </w:t>
      </w:r>
    </w:p>
    <w:p w14:paraId="2125E323" w14:textId="77777777" w:rsidR="00F41403" w:rsidRDefault="00F41403" w:rsidP="00F41403">
      <w:pPr>
        <w:ind w:left="720" w:right="540"/>
      </w:pPr>
      <w:r>
        <w:t xml:space="preserve">The </w:t>
      </w:r>
      <w:r w:rsidRPr="00D4653B">
        <w:rPr>
          <w:b/>
        </w:rPr>
        <w:t>View Form</w:t>
      </w:r>
      <w:r>
        <w:t xml:space="preserve"> page appears.</w:t>
      </w:r>
    </w:p>
    <w:p w14:paraId="45876BD0" w14:textId="77777777" w:rsidR="00F41403" w:rsidRDefault="00F41403" w:rsidP="00F41403">
      <w:pPr>
        <w:ind w:left="720" w:right="540"/>
      </w:pPr>
    </w:p>
    <w:p w14:paraId="773FE9F1" w14:textId="77777777" w:rsidR="00F41403" w:rsidRDefault="00F41403" w:rsidP="00F41403">
      <w:pPr>
        <w:numPr>
          <w:ilvl w:val="0"/>
          <w:numId w:val="88"/>
        </w:numPr>
        <w:ind w:right="540"/>
      </w:pPr>
      <w:r>
        <w:t xml:space="preserve">Click </w:t>
      </w:r>
      <w:r w:rsidRPr="00C05AFB">
        <w:rPr>
          <w:b/>
        </w:rPr>
        <w:t>ACTIVATE</w:t>
      </w:r>
      <w:r>
        <w:rPr>
          <w:b/>
        </w:rPr>
        <w:t xml:space="preserve"> FORM</w:t>
      </w:r>
      <w:r>
        <w:t xml:space="preserve">. </w:t>
      </w:r>
    </w:p>
    <w:p w14:paraId="69FECB84" w14:textId="77777777" w:rsidR="00F41403" w:rsidRDefault="00F41403" w:rsidP="00F41403">
      <w:pPr>
        <w:ind w:left="720" w:right="540"/>
      </w:pPr>
      <w:r>
        <w:t xml:space="preserve">The </w:t>
      </w:r>
      <w:r w:rsidRPr="00F85A4B">
        <w:rPr>
          <w:b/>
        </w:rPr>
        <w:t>Electronic Signature</w:t>
      </w:r>
      <w:r>
        <w:t xml:space="preserve"> window appears.</w:t>
      </w:r>
    </w:p>
    <w:p w14:paraId="6ED288A7" w14:textId="77777777" w:rsidR="00F41403" w:rsidRDefault="00F41403" w:rsidP="00F41403">
      <w:pPr>
        <w:ind w:left="720" w:right="540"/>
      </w:pPr>
    </w:p>
    <w:p w14:paraId="1DD1589E" w14:textId="77777777" w:rsidR="00F41403" w:rsidRDefault="00F41403" w:rsidP="00F41403">
      <w:pPr>
        <w:ind w:left="720" w:right="540"/>
      </w:pPr>
      <w:r w:rsidRPr="006C6480">
        <w:rPr>
          <w:noProof/>
        </w:rPr>
        <w:drawing>
          <wp:inline distT="0" distB="0" distL="0" distR="0" wp14:anchorId="301F7CCB" wp14:editId="43034021">
            <wp:extent cx="3574415" cy="1837055"/>
            <wp:effectExtent l="19050" t="19050" r="26035" b="1079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74415" cy="1837055"/>
                    </a:xfrm>
                    <a:prstGeom prst="rect">
                      <a:avLst/>
                    </a:prstGeom>
                    <a:noFill/>
                    <a:ln w="3175">
                      <a:solidFill>
                        <a:schemeClr val="tx1"/>
                      </a:solidFill>
                    </a:ln>
                  </pic:spPr>
                </pic:pic>
              </a:graphicData>
            </a:graphic>
          </wp:inline>
        </w:drawing>
      </w:r>
    </w:p>
    <w:p w14:paraId="0341793F" w14:textId="77777777" w:rsidR="00F41403" w:rsidRDefault="00F41403" w:rsidP="00F41403">
      <w:pPr>
        <w:pStyle w:val="Figure"/>
        <w:tabs>
          <w:tab w:val="clear" w:pos="1710"/>
        </w:tabs>
        <w:ind w:left="2070" w:hanging="1350"/>
      </w:pPr>
      <w:r>
        <w:t>Electronic Signature window</w:t>
      </w:r>
    </w:p>
    <w:p w14:paraId="01D5232F" w14:textId="77777777" w:rsidR="00F41403" w:rsidRDefault="00F41403" w:rsidP="00F41403">
      <w:pPr>
        <w:ind w:left="720" w:right="540"/>
      </w:pPr>
    </w:p>
    <w:p w14:paraId="68B36584" w14:textId="77777777" w:rsidR="00F41403" w:rsidRDefault="00F41403" w:rsidP="00F41403">
      <w:pPr>
        <w:numPr>
          <w:ilvl w:val="0"/>
          <w:numId w:val="88"/>
        </w:numPr>
        <w:ind w:right="540"/>
      </w:pPr>
      <w:r>
        <w:t xml:space="preserve">Enter appropriate information in each field. Following table lists each field and its description. </w:t>
      </w:r>
    </w:p>
    <w:p w14:paraId="454A6692" w14:textId="77777777" w:rsidR="00F41403" w:rsidRPr="00972304" w:rsidRDefault="00F41403" w:rsidP="00F41403">
      <w:pPr>
        <w:pStyle w:val="Caption"/>
        <w:ind w:left="720"/>
        <w:rPr>
          <w:b w:val="0"/>
        </w:rPr>
      </w:pPr>
      <w:r w:rsidRPr="00972304">
        <w:t>Note:</w:t>
      </w:r>
      <w:r w:rsidRPr="00972304">
        <w:rPr>
          <w:b w:val="0"/>
        </w:rPr>
        <w:t xml:space="preserve"> Fields that are marked with the red asterisk (</w:t>
      </w:r>
      <w:r w:rsidRPr="00972304">
        <w:rPr>
          <w:b w:val="0"/>
          <w:color w:val="FF0000"/>
        </w:rPr>
        <w:t>*</w:t>
      </w:r>
      <w:r w:rsidRPr="00972304">
        <w:rPr>
          <w:b w:val="0"/>
        </w:rPr>
        <w:t>) are mandatory.</w:t>
      </w:r>
    </w:p>
    <w:p w14:paraId="524DB745" w14:textId="77777777" w:rsidR="00F41403" w:rsidRPr="00972304" w:rsidRDefault="00F41403" w:rsidP="00F41403"/>
    <w:p w14:paraId="0A7CAFCE" w14:textId="7C5D5096" w:rsidR="00F41403" w:rsidRDefault="00F41403" w:rsidP="00F41403">
      <w:pPr>
        <w:pStyle w:val="Caption"/>
        <w:ind w:left="720"/>
      </w:pPr>
      <w:r>
        <w:t xml:space="preserve">Table </w:t>
      </w:r>
      <w:fldSimple w:instr=" SEQ Figure \* ARABIC ">
        <w:r w:rsidR="006A4F84">
          <w:rPr>
            <w:noProof/>
          </w:rPr>
          <w:t>29</w:t>
        </w:r>
      </w:fldSimple>
      <w:r>
        <w:t>: Activating a form</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0"/>
        <w:gridCol w:w="6660"/>
      </w:tblGrid>
      <w:tr w:rsidR="00F41403" w:rsidRPr="007A152E" w14:paraId="2CA221C0" w14:textId="77777777" w:rsidTr="00AA2E41">
        <w:trPr>
          <w:cantSplit/>
          <w:trHeight w:val="288"/>
          <w:tblHeader/>
        </w:trPr>
        <w:tc>
          <w:tcPr>
            <w:tcW w:w="3150" w:type="dxa"/>
            <w:shd w:val="clear" w:color="auto" w:fill="BFBFBF"/>
            <w:vAlign w:val="center"/>
          </w:tcPr>
          <w:p w14:paraId="6C712E3A" w14:textId="77777777" w:rsidR="00F41403" w:rsidRPr="007A152E" w:rsidRDefault="00F41403" w:rsidP="00AA2E41">
            <w:pPr>
              <w:rPr>
                <w:b/>
              </w:rPr>
            </w:pPr>
            <w:r>
              <w:rPr>
                <w:b/>
              </w:rPr>
              <w:t>Field</w:t>
            </w:r>
          </w:p>
        </w:tc>
        <w:tc>
          <w:tcPr>
            <w:tcW w:w="6660" w:type="dxa"/>
            <w:shd w:val="clear" w:color="auto" w:fill="BFBFBF"/>
            <w:vAlign w:val="center"/>
          </w:tcPr>
          <w:p w14:paraId="4D075058" w14:textId="77777777" w:rsidR="00F41403" w:rsidRPr="007A152E" w:rsidRDefault="00F41403" w:rsidP="00AA2E41">
            <w:pPr>
              <w:rPr>
                <w:b/>
              </w:rPr>
            </w:pPr>
            <w:r w:rsidRPr="007A152E">
              <w:rPr>
                <w:b/>
              </w:rPr>
              <w:t>Description</w:t>
            </w:r>
          </w:p>
        </w:tc>
      </w:tr>
      <w:tr w:rsidR="00F41403" w14:paraId="30B7AA23" w14:textId="77777777" w:rsidTr="00AA2E41">
        <w:trPr>
          <w:cantSplit/>
          <w:trHeight w:val="288"/>
        </w:trPr>
        <w:tc>
          <w:tcPr>
            <w:tcW w:w="3150" w:type="dxa"/>
            <w:vAlign w:val="center"/>
          </w:tcPr>
          <w:p w14:paraId="62F59E29" w14:textId="77777777" w:rsidR="00F41403" w:rsidRPr="007A152E" w:rsidRDefault="00F41403" w:rsidP="00AA2E41">
            <w:pPr>
              <w:rPr>
                <w:b/>
              </w:rPr>
            </w:pPr>
            <w:r>
              <w:rPr>
                <w:b/>
              </w:rPr>
              <w:t>Username</w:t>
            </w:r>
            <w:r w:rsidRPr="00972304">
              <w:rPr>
                <w:color w:val="FF0000"/>
              </w:rPr>
              <w:t>*</w:t>
            </w:r>
          </w:p>
        </w:tc>
        <w:tc>
          <w:tcPr>
            <w:tcW w:w="6660" w:type="dxa"/>
            <w:vAlign w:val="center"/>
          </w:tcPr>
          <w:p w14:paraId="03C17BD1" w14:textId="5C8A4BB7" w:rsidR="00F41403" w:rsidRDefault="00F41403" w:rsidP="00AA2E41">
            <w:r>
              <w:t xml:space="preserve">Type your user </w:t>
            </w:r>
            <w:r w:rsidR="00761DF9">
              <w:t>login username</w:t>
            </w:r>
            <w:r>
              <w:t>.</w:t>
            </w:r>
          </w:p>
        </w:tc>
      </w:tr>
      <w:tr w:rsidR="00F41403" w14:paraId="0FC24DD6" w14:textId="77777777" w:rsidTr="00AA2E41">
        <w:trPr>
          <w:cantSplit/>
          <w:trHeight w:val="288"/>
        </w:trPr>
        <w:tc>
          <w:tcPr>
            <w:tcW w:w="3150" w:type="dxa"/>
            <w:vAlign w:val="center"/>
          </w:tcPr>
          <w:p w14:paraId="1106D6D0" w14:textId="77777777" w:rsidR="00F41403" w:rsidRPr="007A152E" w:rsidRDefault="00F41403" w:rsidP="00AA2E41">
            <w:pPr>
              <w:rPr>
                <w:b/>
              </w:rPr>
            </w:pPr>
            <w:r>
              <w:rPr>
                <w:b/>
              </w:rPr>
              <w:t>Password</w:t>
            </w:r>
            <w:r w:rsidRPr="00972304">
              <w:rPr>
                <w:color w:val="FF0000"/>
              </w:rPr>
              <w:t>*</w:t>
            </w:r>
          </w:p>
        </w:tc>
        <w:tc>
          <w:tcPr>
            <w:tcW w:w="6660" w:type="dxa"/>
            <w:vAlign w:val="center"/>
          </w:tcPr>
          <w:p w14:paraId="4E6B91B9" w14:textId="77777777" w:rsidR="00F41403" w:rsidRDefault="00F41403" w:rsidP="00AA2E41">
            <w:r>
              <w:t xml:space="preserve">Type your password. </w:t>
            </w:r>
          </w:p>
        </w:tc>
      </w:tr>
      <w:tr w:rsidR="00F41403" w14:paraId="1FBF8125" w14:textId="77777777" w:rsidTr="00AA2E41">
        <w:trPr>
          <w:cantSplit/>
          <w:trHeight w:val="288"/>
        </w:trPr>
        <w:tc>
          <w:tcPr>
            <w:tcW w:w="3150" w:type="dxa"/>
            <w:vAlign w:val="center"/>
          </w:tcPr>
          <w:p w14:paraId="2C30C63D" w14:textId="77777777" w:rsidR="00F41403" w:rsidRDefault="00F41403" w:rsidP="00AA2E41">
            <w:pPr>
              <w:rPr>
                <w:b/>
              </w:rPr>
            </w:pPr>
            <w:r>
              <w:rPr>
                <w:b/>
              </w:rPr>
              <w:t>Reason</w:t>
            </w:r>
            <w:r w:rsidRPr="00972304">
              <w:rPr>
                <w:color w:val="FF0000"/>
              </w:rPr>
              <w:t>*</w:t>
            </w:r>
          </w:p>
        </w:tc>
        <w:tc>
          <w:tcPr>
            <w:tcW w:w="6660" w:type="dxa"/>
            <w:vAlign w:val="center"/>
          </w:tcPr>
          <w:p w14:paraId="6631CE2D" w14:textId="77777777" w:rsidR="00F41403" w:rsidRDefault="00F41403" w:rsidP="00AA2E41">
            <w:r>
              <w:t xml:space="preserve">Type a reason for this action. </w:t>
            </w:r>
          </w:p>
        </w:tc>
      </w:tr>
    </w:tbl>
    <w:p w14:paraId="10CA3865" w14:textId="77777777" w:rsidR="00F41403" w:rsidRDefault="00F41403" w:rsidP="00F41403">
      <w:pPr>
        <w:ind w:left="720" w:right="540"/>
      </w:pPr>
    </w:p>
    <w:p w14:paraId="38E226E6" w14:textId="77777777" w:rsidR="00F41403" w:rsidRDefault="00F41403" w:rsidP="00F41403">
      <w:pPr>
        <w:numPr>
          <w:ilvl w:val="0"/>
          <w:numId w:val="88"/>
        </w:numPr>
        <w:ind w:right="540"/>
      </w:pPr>
      <w:r>
        <w:t xml:space="preserve">Click </w:t>
      </w:r>
      <w:r w:rsidRPr="00BD2593">
        <w:rPr>
          <w:b/>
        </w:rPr>
        <w:t>SIGN</w:t>
      </w:r>
      <w:r>
        <w:t>.</w:t>
      </w:r>
    </w:p>
    <w:p w14:paraId="56FB25D6" w14:textId="77777777" w:rsidR="00F41403" w:rsidRDefault="00F41403" w:rsidP="00F41403">
      <w:pPr>
        <w:ind w:left="720" w:right="540"/>
      </w:pPr>
      <w:r>
        <w:t xml:space="preserve">The status of the form is set to </w:t>
      </w:r>
      <w:r w:rsidRPr="00BD2593">
        <w:rPr>
          <w:b/>
        </w:rPr>
        <w:t>Active</w:t>
      </w:r>
      <w:r>
        <w:rPr>
          <w:b/>
        </w:rPr>
        <w:t xml:space="preserve"> </w:t>
      </w:r>
      <w:r w:rsidRPr="00E44ADC">
        <w:t>on the</w:t>
      </w:r>
      <w:r>
        <w:rPr>
          <w:b/>
        </w:rPr>
        <w:t xml:space="preserve"> View Form </w:t>
      </w:r>
      <w:r w:rsidRPr="00E44ADC">
        <w:t>page. The form</w:t>
      </w:r>
      <w:r w:rsidRPr="009F4743">
        <w:t xml:space="preserve"> is </w:t>
      </w:r>
      <w:r>
        <w:t xml:space="preserve">now </w:t>
      </w:r>
      <w:r w:rsidRPr="009F4743">
        <w:t>available for use</w:t>
      </w:r>
      <w:r>
        <w:t xml:space="preserve">.  </w:t>
      </w:r>
      <w:r>
        <w:br/>
      </w:r>
      <w:r>
        <w:br/>
      </w:r>
    </w:p>
    <w:p w14:paraId="7BE76C3D" w14:textId="77777777" w:rsidR="00F41403" w:rsidRDefault="00F41403" w:rsidP="00F41403">
      <w:pPr>
        <w:pStyle w:val="Heading3"/>
      </w:pPr>
      <w:r>
        <w:br w:type="page"/>
      </w:r>
      <w:bookmarkStart w:id="261" w:name="DeactivateForm"/>
      <w:bookmarkStart w:id="262" w:name="_Toc452394244"/>
      <w:bookmarkStart w:id="263" w:name="_Toc507159145"/>
      <w:bookmarkEnd w:id="261"/>
      <w:r>
        <w:lastRenderedPageBreak/>
        <w:t>Deactivating a Form</w:t>
      </w:r>
      <w:bookmarkEnd w:id="262"/>
      <w:bookmarkEnd w:id="263"/>
    </w:p>
    <w:p w14:paraId="783056C5" w14:textId="77777777" w:rsidR="00F41403" w:rsidRDefault="00F41403" w:rsidP="00F41403">
      <w:pPr>
        <w:tabs>
          <w:tab w:val="left" w:pos="10620"/>
        </w:tabs>
        <w:ind w:right="720"/>
      </w:pPr>
    </w:p>
    <w:p w14:paraId="717DB215" w14:textId="77777777" w:rsidR="00F41403" w:rsidRDefault="00F41403" w:rsidP="00F41403">
      <w:r w:rsidRPr="002126A8">
        <w:rPr>
          <w:b/>
        </w:rPr>
        <w:t>Note:</w:t>
      </w:r>
      <w:r>
        <w:t xml:space="preserve"> You can only deactivate a form that has the </w:t>
      </w:r>
      <w:r w:rsidRPr="0028705D">
        <w:rPr>
          <w:b/>
        </w:rPr>
        <w:t xml:space="preserve">Active </w:t>
      </w:r>
      <w:r>
        <w:t>status.</w:t>
      </w:r>
    </w:p>
    <w:p w14:paraId="7E25CCD5" w14:textId="77777777" w:rsidR="00F41403" w:rsidRDefault="00F41403" w:rsidP="00F41403"/>
    <w:p w14:paraId="0B2FF54D" w14:textId="77777777" w:rsidR="00F41403" w:rsidRPr="00585562" w:rsidRDefault="00F41403" w:rsidP="00F41403">
      <w:r>
        <w:t>To deactivate a form:</w:t>
      </w:r>
      <w:r>
        <w:br/>
      </w:r>
    </w:p>
    <w:p w14:paraId="49E2506E" w14:textId="711B011B" w:rsidR="00F41403" w:rsidRDefault="00F41403" w:rsidP="00F41403">
      <w:pPr>
        <w:numPr>
          <w:ilvl w:val="0"/>
          <w:numId w:val="92"/>
        </w:numPr>
      </w:pPr>
      <w:r>
        <w:t xml:space="preserve">Log on to the application using your </w:t>
      </w:r>
      <w:r w:rsidR="00761DF9">
        <w:t>login</w:t>
      </w:r>
      <w:r>
        <w:t xml:space="preserve"> credentials. </w:t>
      </w:r>
    </w:p>
    <w:p w14:paraId="0A34746A" w14:textId="77777777" w:rsidR="00F41403" w:rsidRDefault="00F41403" w:rsidP="00F41403">
      <w:pPr>
        <w:ind w:left="720"/>
      </w:pPr>
      <w:r>
        <w:t xml:space="preserve">The CIRRASPEC home page appears. </w:t>
      </w:r>
    </w:p>
    <w:p w14:paraId="1962C1EE" w14:textId="77777777" w:rsidR="00F41403" w:rsidRDefault="00F41403" w:rsidP="00F41403">
      <w:pPr>
        <w:ind w:left="720"/>
      </w:pPr>
    </w:p>
    <w:p w14:paraId="7CB67C82" w14:textId="77777777" w:rsidR="00F41403" w:rsidRDefault="00F41403" w:rsidP="00F41403">
      <w:pPr>
        <w:numPr>
          <w:ilvl w:val="0"/>
          <w:numId w:val="92"/>
        </w:numPr>
      </w:pPr>
      <w:r>
        <w:t xml:space="preserve">Point to the arrow of the </w:t>
      </w:r>
      <w:r w:rsidRPr="00584C3D">
        <w:rPr>
          <w:b/>
        </w:rPr>
        <w:t>IAMS</w:t>
      </w:r>
      <w:r>
        <w:t xml:space="preserve"> tab, and then click </w:t>
      </w:r>
      <w:r w:rsidRPr="00584C3D">
        <w:rPr>
          <w:b/>
        </w:rPr>
        <w:t>Forms Designer</w:t>
      </w:r>
      <w:r>
        <w:t>.</w:t>
      </w:r>
    </w:p>
    <w:p w14:paraId="7FD37824" w14:textId="77777777" w:rsidR="00F41403" w:rsidRDefault="00F41403" w:rsidP="00F41403">
      <w:pPr>
        <w:ind w:left="720" w:right="540"/>
      </w:pPr>
      <w:r>
        <w:t xml:space="preserve">The </w:t>
      </w:r>
      <w:r>
        <w:rPr>
          <w:b/>
        </w:rPr>
        <w:t>Forms S</w:t>
      </w:r>
      <w:r w:rsidRPr="004A1C9E">
        <w:rPr>
          <w:b/>
        </w:rPr>
        <w:t>earch</w:t>
      </w:r>
      <w:r>
        <w:t xml:space="preserve"> page appears.</w:t>
      </w:r>
    </w:p>
    <w:p w14:paraId="6EB4F316" w14:textId="77777777" w:rsidR="00F41403" w:rsidRDefault="00F41403" w:rsidP="00F41403">
      <w:pPr>
        <w:ind w:left="720" w:right="540"/>
      </w:pPr>
    </w:p>
    <w:p w14:paraId="2EDE967E" w14:textId="77777777" w:rsidR="00F41403" w:rsidRDefault="00F41403" w:rsidP="00F41403">
      <w:pPr>
        <w:numPr>
          <w:ilvl w:val="0"/>
          <w:numId w:val="92"/>
        </w:numPr>
        <w:ind w:right="540"/>
      </w:pPr>
      <w:r>
        <w:t xml:space="preserve">Click </w:t>
      </w:r>
      <w:r w:rsidRPr="00D4653B">
        <w:rPr>
          <w:b/>
        </w:rPr>
        <w:t>SEARCH</w:t>
      </w:r>
      <w:r>
        <w:t xml:space="preserve">. </w:t>
      </w:r>
    </w:p>
    <w:p w14:paraId="2C403139" w14:textId="77777777" w:rsidR="00F41403" w:rsidRDefault="00F41403" w:rsidP="00F41403">
      <w:pPr>
        <w:ind w:left="720" w:right="540"/>
      </w:pPr>
      <w:r>
        <w:t xml:space="preserve">The forms search page displays a list of forms. </w:t>
      </w:r>
    </w:p>
    <w:p w14:paraId="35AD1C31" w14:textId="77777777" w:rsidR="00F41403" w:rsidRDefault="00F41403" w:rsidP="00F41403">
      <w:pPr>
        <w:ind w:left="720" w:right="540"/>
      </w:pPr>
    </w:p>
    <w:p w14:paraId="4D1F5E63" w14:textId="77777777" w:rsidR="00F41403" w:rsidRDefault="00F41403" w:rsidP="00F41403">
      <w:pPr>
        <w:numPr>
          <w:ilvl w:val="0"/>
          <w:numId w:val="92"/>
        </w:numPr>
        <w:ind w:right="540"/>
      </w:pPr>
      <w:r>
        <w:t xml:space="preserve">Click the </w:t>
      </w:r>
      <w:r w:rsidRPr="00D4653B">
        <w:t>row</w:t>
      </w:r>
      <w:r w:rsidRPr="0023112B">
        <w:rPr>
          <w:b/>
        </w:rPr>
        <w:t xml:space="preserve"> </w:t>
      </w:r>
      <w:r>
        <w:t xml:space="preserve">of the form that you want to deactivate. </w:t>
      </w:r>
    </w:p>
    <w:p w14:paraId="4774ECF5" w14:textId="77777777" w:rsidR="00F41403" w:rsidRDefault="00F41403" w:rsidP="00F41403">
      <w:pPr>
        <w:ind w:left="720" w:right="540"/>
      </w:pPr>
      <w:r>
        <w:t xml:space="preserve">The </w:t>
      </w:r>
      <w:r w:rsidRPr="00D4653B">
        <w:rPr>
          <w:b/>
        </w:rPr>
        <w:t>View Form</w:t>
      </w:r>
      <w:r>
        <w:t xml:space="preserve"> page appears.</w:t>
      </w:r>
    </w:p>
    <w:p w14:paraId="6BB3498B" w14:textId="77777777" w:rsidR="00F41403" w:rsidRDefault="00F41403" w:rsidP="00F41403">
      <w:pPr>
        <w:ind w:left="720" w:right="540"/>
      </w:pPr>
    </w:p>
    <w:p w14:paraId="581951D4" w14:textId="77777777" w:rsidR="00F41403" w:rsidRDefault="00F41403" w:rsidP="00F41403">
      <w:pPr>
        <w:numPr>
          <w:ilvl w:val="0"/>
          <w:numId w:val="92"/>
        </w:numPr>
        <w:ind w:right="540"/>
      </w:pPr>
      <w:r>
        <w:t xml:space="preserve">Click </w:t>
      </w:r>
      <w:r w:rsidRPr="002126A8">
        <w:rPr>
          <w:b/>
        </w:rPr>
        <w:t>DEAC</w:t>
      </w:r>
      <w:r w:rsidRPr="00C05AFB">
        <w:rPr>
          <w:b/>
        </w:rPr>
        <w:t xml:space="preserve">TIVATE </w:t>
      </w:r>
      <w:r>
        <w:rPr>
          <w:b/>
        </w:rPr>
        <w:t>FORM</w:t>
      </w:r>
      <w:r>
        <w:t xml:space="preserve">. </w:t>
      </w:r>
    </w:p>
    <w:p w14:paraId="5E65276D" w14:textId="77777777" w:rsidR="00F41403" w:rsidRDefault="00F41403" w:rsidP="00F41403">
      <w:pPr>
        <w:ind w:left="720" w:right="540"/>
      </w:pPr>
      <w:r>
        <w:t xml:space="preserve">The </w:t>
      </w:r>
      <w:r w:rsidRPr="00F26044">
        <w:rPr>
          <w:b/>
        </w:rPr>
        <w:t>Electronic Signature</w:t>
      </w:r>
      <w:r>
        <w:t xml:space="preserve"> window appears. </w:t>
      </w:r>
    </w:p>
    <w:p w14:paraId="69A672A3" w14:textId="77777777" w:rsidR="00F41403" w:rsidRDefault="00F41403" w:rsidP="00F41403">
      <w:pPr>
        <w:ind w:left="720" w:right="540"/>
      </w:pPr>
    </w:p>
    <w:p w14:paraId="3188C297" w14:textId="77777777" w:rsidR="00F41403" w:rsidRDefault="00F41403" w:rsidP="00F41403">
      <w:pPr>
        <w:ind w:left="720" w:right="540"/>
      </w:pPr>
      <w:r w:rsidRPr="006C6480">
        <w:rPr>
          <w:noProof/>
        </w:rPr>
        <w:drawing>
          <wp:inline distT="0" distB="0" distL="0" distR="0" wp14:anchorId="6EBFF74B" wp14:editId="557EF91F">
            <wp:extent cx="3682365" cy="1895475"/>
            <wp:effectExtent l="19050" t="19050" r="13335" b="28575"/>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82365" cy="1895475"/>
                    </a:xfrm>
                    <a:prstGeom prst="rect">
                      <a:avLst/>
                    </a:prstGeom>
                    <a:noFill/>
                    <a:ln w="3175">
                      <a:solidFill>
                        <a:schemeClr val="tx1"/>
                      </a:solidFill>
                    </a:ln>
                  </pic:spPr>
                </pic:pic>
              </a:graphicData>
            </a:graphic>
          </wp:inline>
        </w:drawing>
      </w:r>
    </w:p>
    <w:p w14:paraId="669DD97E" w14:textId="77777777" w:rsidR="00F41403" w:rsidRDefault="00F41403" w:rsidP="00F41403">
      <w:pPr>
        <w:pStyle w:val="Figure"/>
        <w:tabs>
          <w:tab w:val="clear" w:pos="1710"/>
        </w:tabs>
        <w:ind w:left="2070" w:hanging="1350"/>
      </w:pPr>
      <w:r>
        <w:t>Electronic Signature window</w:t>
      </w:r>
    </w:p>
    <w:p w14:paraId="50ADB148" w14:textId="77777777" w:rsidR="00F41403" w:rsidRDefault="00F41403" w:rsidP="00F41403">
      <w:pPr>
        <w:ind w:left="720" w:right="540"/>
      </w:pPr>
    </w:p>
    <w:p w14:paraId="3276F052" w14:textId="77777777" w:rsidR="00F41403" w:rsidRDefault="00F41403" w:rsidP="00F41403">
      <w:pPr>
        <w:numPr>
          <w:ilvl w:val="0"/>
          <w:numId w:val="88"/>
        </w:numPr>
        <w:ind w:right="540"/>
      </w:pPr>
      <w:r>
        <w:t xml:space="preserve">Enter appropriate information in each field. Following table lists each field and its description. </w:t>
      </w:r>
    </w:p>
    <w:p w14:paraId="17EE597A" w14:textId="77777777" w:rsidR="00F41403" w:rsidRPr="001241E1" w:rsidRDefault="00F41403" w:rsidP="00F41403">
      <w:pPr>
        <w:ind w:left="720" w:right="540"/>
      </w:pPr>
      <w:r w:rsidRPr="001241E1">
        <w:rPr>
          <w:b/>
        </w:rPr>
        <w:t>Note:</w:t>
      </w:r>
      <w:r w:rsidRPr="001241E1">
        <w:t xml:space="preserve"> Fields that are marked with the red asterisk (</w:t>
      </w:r>
      <w:r w:rsidRPr="001241E1">
        <w:rPr>
          <w:color w:val="FF0000"/>
        </w:rPr>
        <w:t>*</w:t>
      </w:r>
      <w:r w:rsidRPr="001241E1">
        <w:t>) are mandatory.</w:t>
      </w:r>
    </w:p>
    <w:p w14:paraId="2DEB4F13" w14:textId="77777777" w:rsidR="00F41403" w:rsidRPr="00972304" w:rsidRDefault="00F41403" w:rsidP="00F41403">
      <w:pPr>
        <w:tabs>
          <w:tab w:val="left" w:pos="6960"/>
        </w:tabs>
      </w:pPr>
      <w:r>
        <w:tab/>
      </w:r>
    </w:p>
    <w:p w14:paraId="374556C2" w14:textId="325467AF" w:rsidR="00F41403" w:rsidRDefault="00F41403" w:rsidP="00F41403">
      <w:pPr>
        <w:pStyle w:val="Caption"/>
        <w:ind w:left="720"/>
      </w:pPr>
      <w:r>
        <w:t xml:space="preserve">Table </w:t>
      </w:r>
      <w:fldSimple w:instr=" SEQ Figure \* ARABIC ">
        <w:r w:rsidR="006A4F84">
          <w:rPr>
            <w:noProof/>
          </w:rPr>
          <w:t>30</w:t>
        </w:r>
      </w:fldSimple>
      <w:r>
        <w:t>: Deactivating a form</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0"/>
        <w:gridCol w:w="6660"/>
      </w:tblGrid>
      <w:tr w:rsidR="00F41403" w:rsidRPr="007A152E" w14:paraId="51FFFFD5" w14:textId="77777777" w:rsidTr="00AA2E41">
        <w:trPr>
          <w:cantSplit/>
          <w:trHeight w:val="288"/>
          <w:tblHeader/>
        </w:trPr>
        <w:tc>
          <w:tcPr>
            <w:tcW w:w="3150" w:type="dxa"/>
            <w:shd w:val="clear" w:color="auto" w:fill="BFBFBF"/>
            <w:vAlign w:val="center"/>
          </w:tcPr>
          <w:p w14:paraId="7A1E158F" w14:textId="77777777" w:rsidR="00F41403" w:rsidRPr="007A152E" w:rsidRDefault="00F41403" w:rsidP="00AA2E41">
            <w:pPr>
              <w:rPr>
                <w:b/>
              </w:rPr>
            </w:pPr>
            <w:r>
              <w:rPr>
                <w:b/>
              </w:rPr>
              <w:t>Field</w:t>
            </w:r>
          </w:p>
        </w:tc>
        <w:tc>
          <w:tcPr>
            <w:tcW w:w="6660" w:type="dxa"/>
            <w:shd w:val="clear" w:color="auto" w:fill="BFBFBF"/>
            <w:vAlign w:val="center"/>
          </w:tcPr>
          <w:p w14:paraId="6F2DFAEB" w14:textId="77777777" w:rsidR="00F41403" w:rsidRPr="007A152E" w:rsidRDefault="00F41403" w:rsidP="00AA2E41">
            <w:pPr>
              <w:rPr>
                <w:b/>
              </w:rPr>
            </w:pPr>
            <w:r w:rsidRPr="007A152E">
              <w:rPr>
                <w:b/>
              </w:rPr>
              <w:t>Description</w:t>
            </w:r>
          </w:p>
        </w:tc>
      </w:tr>
      <w:tr w:rsidR="00F41403" w14:paraId="0156F302" w14:textId="77777777" w:rsidTr="00AA2E41">
        <w:trPr>
          <w:cantSplit/>
          <w:trHeight w:val="288"/>
        </w:trPr>
        <w:tc>
          <w:tcPr>
            <w:tcW w:w="3150" w:type="dxa"/>
            <w:vAlign w:val="center"/>
          </w:tcPr>
          <w:p w14:paraId="65066EF6" w14:textId="77777777" w:rsidR="00F41403" w:rsidRPr="007A152E" w:rsidRDefault="00F41403" w:rsidP="00AA2E41">
            <w:pPr>
              <w:rPr>
                <w:b/>
              </w:rPr>
            </w:pPr>
            <w:r>
              <w:rPr>
                <w:b/>
              </w:rPr>
              <w:t>Username</w:t>
            </w:r>
            <w:r w:rsidRPr="00972304">
              <w:rPr>
                <w:color w:val="FF0000"/>
              </w:rPr>
              <w:t>*</w:t>
            </w:r>
          </w:p>
        </w:tc>
        <w:tc>
          <w:tcPr>
            <w:tcW w:w="6660" w:type="dxa"/>
            <w:vAlign w:val="center"/>
          </w:tcPr>
          <w:p w14:paraId="42DBB260" w14:textId="2C9EEF1B" w:rsidR="00F41403" w:rsidRDefault="00F41403" w:rsidP="00AA2E41">
            <w:r>
              <w:t xml:space="preserve">Type your user </w:t>
            </w:r>
            <w:r w:rsidR="00761DF9">
              <w:t>login username</w:t>
            </w:r>
            <w:r>
              <w:t>.</w:t>
            </w:r>
          </w:p>
        </w:tc>
      </w:tr>
      <w:tr w:rsidR="00F41403" w14:paraId="1AD7220B" w14:textId="77777777" w:rsidTr="00AA2E41">
        <w:trPr>
          <w:cantSplit/>
          <w:trHeight w:val="288"/>
        </w:trPr>
        <w:tc>
          <w:tcPr>
            <w:tcW w:w="3150" w:type="dxa"/>
            <w:vAlign w:val="center"/>
          </w:tcPr>
          <w:p w14:paraId="7FB536F0" w14:textId="77777777" w:rsidR="00F41403" w:rsidRPr="007A152E" w:rsidRDefault="00F41403" w:rsidP="00AA2E41">
            <w:pPr>
              <w:rPr>
                <w:b/>
              </w:rPr>
            </w:pPr>
            <w:r>
              <w:rPr>
                <w:b/>
              </w:rPr>
              <w:t>Password</w:t>
            </w:r>
            <w:r w:rsidRPr="00972304">
              <w:rPr>
                <w:color w:val="FF0000"/>
              </w:rPr>
              <w:t>*</w:t>
            </w:r>
          </w:p>
        </w:tc>
        <w:tc>
          <w:tcPr>
            <w:tcW w:w="6660" w:type="dxa"/>
            <w:vAlign w:val="center"/>
          </w:tcPr>
          <w:p w14:paraId="6609A3A0" w14:textId="77777777" w:rsidR="00F41403" w:rsidRDefault="00F41403" w:rsidP="00AA2E41">
            <w:r>
              <w:t xml:space="preserve">Type your password. </w:t>
            </w:r>
          </w:p>
        </w:tc>
      </w:tr>
      <w:tr w:rsidR="00F41403" w14:paraId="7256E8E0" w14:textId="77777777" w:rsidTr="00AA2E41">
        <w:trPr>
          <w:cantSplit/>
          <w:trHeight w:val="288"/>
        </w:trPr>
        <w:tc>
          <w:tcPr>
            <w:tcW w:w="3150" w:type="dxa"/>
            <w:vAlign w:val="center"/>
          </w:tcPr>
          <w:p w14:paraId="4A41CF92" w14:textId="77777777" w:rsidR="00F41403" w:rsidRDefault="00F41403" w:rsidP="00AA2E41">
            <w:pPr>
              <w:rPr>
                <w:b/>
              </w:rPr>
            </w:pPr>
            <w:r>
              <w:rPr>
                <w:b/>
              </w:rPr>
              <w:t>Reason</w:t>
            </w:r>
            <w:r w:rsidRPr="00972304">
              <w:rPr>
                <w:color w:val="FF0000"/>
              </w:rPr>
              <w:t>*</w:t>
            </w:r>
          </w:p>
        </w:tc>
        <w:tc>
          <w:tcPr>
            <w:tcW w:w="6660" w:type="dxa"/>
            <w:vAlign w:val="center"/>
          </w:tcPr>
          <w:p w14:paraId="59C4EA21" w14:textId="77777777" w:rsidR="00F41403" w:rsidRDefault="00F41403" w:rsidP="00AA2E41">
            <w:r>
              <w:t xml:space="preserve">Type a reason for this action. </w:t>
            </w:r>
          </w:p>
        </w:tc>
      </w:tr>
    </w:tbl>
    <w:p w14:paraId="0B30C101" w14:textId="77777777" w:rsidR="00F41403" w:rsidRDefault="00F41403" w:rsidP="00F41403">
      <w:pPr>
        <w:ind w:left="720" w:right="540"/>
      </w:pPr>
    </w:p>
    <w:p w14:paraId="6868FEEE" w14:textId="77777777" w:rsidR="00F41403" w:rsidRDefault="00F41403" w:rsidP="00F41403">
      <w:pPr>
        <w:numPr>
          <w:ilvl w:val="0"/>
          <w:numId w:val="88"/>
        </w:numPr>
        <w:ind w:right="540"/>
      </w:pPr>
      <w:r>
        <w:t xml:space="preserve">Click </w:t>
      </w:r>
      <w:r w:rsidRPr="00BD2593">
        <w:rPr>
          <w:b/>
        </w:rPr>
        <w:t>SIGN</w:t>
      </w:r>
      <w:r>
        <w:t>.</w:t>
      </w:r>
    </w:p>
    <w:p w14:paraId="1F08D9D0" w14:textId="6B1A6443" w:rsidR="00F41403" w:rsidRDefault="00F41403" w:rsidP="00F41403">
      <w:pPr>
        <w:ind w:left="720"/>
      </w:pPr>
      <w:r>
        <w:t xml:space="preserve">The status of the form changes to </w:t>
      </w:r>
      <w:r w:rsidRPr="00F26044">
        <w:rPr>
          <w:b/>
        </w:rPr>
        <w:t>Inactive</w:t>
      </w:r>
      <w:r w:rsidRPr="00F26044">
        <w:t>. You can use this form only after you activate it</w:t>
      </w:r>
      <w:r>
        <w:t>.</w:t>
      </w:r>
      <w:r>
        <w:br/>
        <w:t xml:space="preserve">For more information about how to activate a form, see </w:t>
      </w:r>
      <w:hyperlink w:anchor="_Activating_a_Form_5" w:history="1">
        <w:r w:rsidRPr="00AC3BB3">
          <w:rPr>
            <w:rStyle w:val="Hyperlink"/>
            <w:b/>
          </w:rPr>
          <w:t>Activating a Form</w:t>
        </w:r>
      </w:hyperlink>
      <w:r>
        <w:t>.</w:t>
      </w:r>
    </w:p>
    <w:p w14:paraId="3198C2E0" w14:textId="77777777" w:rsidR="00F41403" w:rsidRDefault="00F41403" w:rsidP="00F41403">
      <w:pPr>
        <w:ind w:left="720" w:right="540"/>
      </w:pPr>
      <w:r>
        <w:br/>
      </w:r>
    </w:p>
    <w:p w14:paraId="4C78DBB3" w14:textId="77777777" w:rsidR="00F41403" w:rsidRDefault="00F41403" w:rsidP="00F41403">
      <w:pPr>
        <w:pStyle w:val="Heading3"/>
      </w:pPr>
      <w:r>
        <w:br w:type="page"/>
      </w:r>
      <w:bookmarkStart w:id="264" w:name="DeprecateForm"/>
      <w:bookmarkStart w:id="265" w:name="_Toc452394245"/>
      <w:bookmarkStart w:id="266" w:name="_Toc507159146"/>
      <w:bookmarkEnd w:id="264"/>
      <w:r>
        <w:lastRenderedPageBreak/>
        <w:t>Deprecating a Form</w:t>
      </w:r>
      <w:bookmarkEnd w:id="265"/>
      <w:bookmarkEnd w:id="266"/>
    </w:p>
    <w:p w14:paraId="53913113" w14:textId="77777777" w:rsidR="00F41403" w:rsidRDefault="00F41403" w:rsidP="00F41403">
      <w:pPr>
        <w:tabs>
          <w:tab w:val="left" w:pos="10620"/>
        </w:tabs>
        <w:ind w:right="720"/>
      </w:pPr>
    </w:p>
    <w:p w14:paraId="041497F2" w14:textId="77777777" w:rsidR="00F41403" w:rsidRDefault="00F41403" w:rsidP="00F41403">
      <w:r w:rsidRPr="002126A8">
        <w:rPr>
          <w:b/>
        </w:rPr>
        <w:t>Note:</w:t>
      </w:r>
      <w:r>
        <w:t xml:space="preserve"> You can only deprecate a form that has the </w:t>
      </w:r>
      <w:r>
        <w:rPr>
          <w:b/>
        </w:rPr>
        <w:t>Inactive</w:t>
      </w:r>
      <w:r w:rsidRPr="0028705D">
        <w:rPr>
          <w:b/>
        </w:rPr>
        <w:t xml:space="preserve"> </w:t>
      </w:r>
      <w:r>
        <w:t>status.</w:t>
      </w:r>
    </w:p>
    <w:p w14:paraId="2515E3ED" w14:textId="77777777" w:rsidR="00F41403" w:rsidRDefault="00F41403" w:rsidP="00F41403">
      <w:pPr>
        <w:ind w:left="720"/>
      </w:pPr>
    </w:p>
    <w:p w14:paraId="53D5B9BD" w14:textId="77777777" w:rsidR="00F41403" w:rsidRPr="00585562" w:rsidRDefault="00F41403" w:rsidP="00F41403">
      <w:r>
        <w:t>To deprecate a form:</w:t>
      </w:r>
      <w:r>
        <w:br/>
      </w:r>
    </w:p>
    <w:p w14:paraId="49435BCE" w14:textId="6873F76C" w:rsidR="00F41403" w:rsidRDefault="00F41403" w:rsidP="00F41403">
      <w:pPr>
        <w:numPr>
          <w:ilvl w:val="0"/>
          <w:numId w:val="93"/>
        </w:numPr>
      </w:pPr>
      <w:r>
        <w:t xml:space="preserve">Log on to the application using your </w:t>
      </w:r>
      <w:r w:rsidR="00761DF9">
        <w:t>login</w:t>
      </w:r>
      <w:r>
        <w:t xml:space="preserve"> credentials. </w:t>
      </w:r>
    </w:p>
    <w:p w14:paraId="3825C700" w14:textId="77777777" w:rsidR="00F41403" w:rsidRDefault="00F41403" w:rsidP="00F41403">
      <w:pPr>
        <w:ind w:left="720"/>
      </w:pPr>
      <w:r>
        <w:t xml:space="preserve">The CIRRASPEC home page appears. </w:t>
      </w:r>
    </w:p>
    <w:p w14:paraId="1C502AB0" w14:textId="77777777" w:rsidR="00F41403" w:rsidRDefault="00F41403" w:rsidP="00F41403">
      <w:pPr>
        <w:ind w:left="720"/>
      </w:pPr>
    </w:p>
    <w:p w14:paraId="4A8253B1" w14:textId="77777777" w:rsidR="00F41403" w:rsidRDefault="00F41403" w:rsidP="00F41403">
      <w:pPr>
        <w:numPr>
          <w:ilvl w:val="0"/>
          <w:numId w:val="93"/>
        </w:numPr>
      </w:pPr>
      <w:r>
        <w:t xml:space="preserve">Point to the arrow of the </w:t>
      </w:r>
      <w:r w:rsidRPr="00584C3D">
        <w:rPr>
          <w:b/>
        </w:rPr>
        <w:t>IAMS</w:t>
      </w:r>
      <w:r>
        <w:t xml:space="preserve"> tab, and then click </w:t>
      </w:r>
      <w:r w:rsidRPr="00584C3D">
        <w:rPr>
          <w:b/>
        </w:rPr>
        <w:t>Forms Designer</w:t>
      </w:r>
      <w:r>
        <w:t>.</w:t>
      </w:r>
    </w:p>
    <w:p w14:paraId="04D17828" w14:textId="77777777" w:rsidR="00F41403" w:rsidRDefault="00F41403" w:rsidP="00F41403">
      <w:pPr>
        <w:ind w:left="720" w:right="540"/>
      </w:pPr>
      <w:r>
        <w:t xml:space="preserve">The </w:t>
      </w:r>
      <w:r>
        <w:rPr>
          <w:b/>
        </w:rPr>
        <w:t>Forms S</w:t>
      </w:r>
      <w:r w:rsidRPr="00964E2E">
        <w:rPr>
          <w:b/>
        </w:rPr>
        <w:t>earch</w:t>
      </w:r>
      <w:r>
        <w:t xml:space="preserve"> page appears.</w:t>
      </w:r>
    </w:p>
    <w:p w14:paraId="72FB5B9D" w14:textId="77777777" w:rsidR="00F41403" w:rsidRDefault="00F41403" w:rsidP="00F41403">
      <w:pPr>
        <w:ind w:left="720" w:right="540"/>
      </w:pPr>
    </w:p>
    <w:p w14:paraId="2FF68202" w14:textId="77777777" w:rsidR="00F41403" w:rsidRDefault="00F41403" w:rsidP="00F41403">
      <w:pPr>
        <w:numPr>
          <w:ilvl w:val="0"/>
          <w:numId w:val="93"/>
        </w:numPr>
        <w:ind w:right="540"/>
      </w:pPr>
      <w:r>
        <w:t xml:space="preserve">Click </w:t>
      </w:r>
      <w:r w:rsidRPr="00D4653B">
        <w:rPr>
          <w:b/>
        </w:rPr>
        <w:t>SEARCH</w:t>
      </w:r>
      <w:r>
        <w:t xml:space="preserve">. </w:t>
      </w:r>
    </w:p>
    <w:p w14:paraId="1EE656D4" w14:textId="77777777" w:rsidR="00F41403" w:rsidRDefault="00F41403" w:rsidP="00F41403">
      <w:pPr>
        <w:ind w:left="720" w:right="540"/>
      </w:pPr>
      <w:r>
        <w:t xml:space="preserve">The forms search page displays a list of forms. </w:t>
      </w:r>
    </w:p>
    <w:p w14:paraId="059DBD2A" w14:textId="77777777" w:rsidR="00F41403" w:rsidRDefault="00F41403" w:rsidP="00F41403">
      <w:pPr>
        <w:ind w:left="720" w:right="540"/>
      </w:pPr>
    </w:p>
    <w:p w14:paraId="0F6EA5F0" w14:textId="77777777" w:rsidR="00F41403" w:rsidRDefault="00F41403" w:rsidP="00F41403">
      <w:pPr>
        <w:numPr>
          <w:ilvl w:val="0"/>
          <w:numId w:val="93"/>
        </w:numPr>
        <w:ind w:right="540"/>
      </w:pPr>
      <w:r>
        <w:t xml:space="preserve">Click the </w:t>
      </w:r>
      <w:r w:rsidRPr="00D4653B">
        <w:t>row</w:t>
      </w:r>
      <w:r w:rsidRPr="0023112B">
        <w:rPr>
          <w:b/>
        </w:rPr>
        <w:t xml:space="preserve"> </w:t>
      </w:r>
      <w:r>
        <w:t xml:space="preserve">of the form that you want to deprecate. </w:t>
      </w:r>
    </w:p>
    <w:p w14:paraId="22E0AC13" w14:textId="77777777" w:rsidR="00F41403" w:rsidRDefault="00F41403" w:rsidP="00F41403">
      <w:pPr>
        <w:ind w:left="720" w:right="540"/>
      </w:pPr>
      <w:r>
        <w:t xml:space="preserve">The </w:t>
      </w:r>
      <w:r w:rsidRPr="00D4653B">
        <w:rPr>
          <w:b/>
        </w:rPr>
        <w:t>View Form</w:t>
      </w:r>
      <w:r>
        <w:t xml:space="preserve"> page appears.</w:t>
      </w:r>
    </w:p>
    <w:p w14:paraId="20361E1C" w14:textId="77777777" w:rsidR="00F41403" w:rsidRDefault="00F41403" w:rsidP="00F41403">
      <w:pPr>
        <w:ind w:left="720" w:right="540"/>
      </w:pPr>
    </w:p>
    <w:p w14:paraId="572DDD68" w14:textId="77777777" w:rsidR="00F41403" w:rsidRDefault="00F41403" w:rsidP="00F41403">
      <w:pPr>
        <w:numPr>
          <w:ilvl w:val="0"/>
          <w:numId w:val="93"/>
        </w:numPr>
        <w:ind w:right="540"/>
      </w:pPr>
      <w:r>
        <w:t xml:space="preserve">Click </w:t>
      </w:r>
      <w:r w:rsidRPr="0023690D">
        <w:rPr>
          <w:b/>
        </w:rPr>
        <w:t>DE</w:t>
      </w:r>
      <w:r>
        <w:rPr>
          <w:b/>
        </w:rPr>
        <w:t>PRECATE</w:t>
      </w:r>
      <w:r>
        <w:t xml:space="preserve">. </w:t>
      </w:r>
    </w:p>
    <w:p w14:paraId="1593B254" w14:textId="6E854750" w:rsidR="00F41403" w:rsidRDefault="00F41403" w:rsidP="00F41403">
      <w:pPr>
        <w:ind w:left="720"/>
      </w:pPr>
      <w:r>
        <w:t xml:space="preserve">The status of the form changes to </w:t>
      </w:r>
      <w:r w:rsidRPr="00542911">
        <w:rPr>
          <w:b/>
        </w:rPr>
        <w:t>Deprecated</w:t>
      </w:r>
      <w:r w:rsidRPr="00542911">
        <w:t>.</w:t>
      </w:r>
      <w:r>
        <w:t xml:space="preserve"> To use this form again, you must reinstate the form, and then activate it.</w:t>
      </w:r>
      <w:r w:rsidRPr="00081AEA">
        <w:t xml:space="preserve"> </w:t>
      </w:r>
      <w:r>
        <w:t xml:space="preserve">For more information about how to reinstate a form, see </w:t>
      </w:r>
      <w:hyperlink w:anchor="ReinstateForm" w:history="1">
        <w:r w:rsidRPr="00964E2E">
          <w:rPr>
            <w:rStyle w:val="Hyperlink"/>
            <w:b/>
          </w:rPr>
          <w:t>Reinstating a Form</w:t>
        </w:r>
      </w:hyperlink>
      <w:r>
        <w:t>.</w:t>
      </w:r>
    </w:p>
    <w:p w14:paraId="5E2D084C" w14:textId="77777777" w:rsidR="00F41403" w:rsidRDefault="00F41403" w:rsidP="00F41403">
      <w:pPr>
        <w:ind w:left="720"/>
      </w:pPr>
    </w:p>
    <w:p w14:paraId="00A425E7" w14:textId="77777777" w:rsidR="00F41403" w:rsidRDefault="00F41403" w:rsidP="00F41403">
      <w:pPr>
        <w:ind w:left="720"/>
      </w:pPr>
    </w:p>
    <w:p w14:paraId="344EBDAD" w14:textId="77777777" w:rsidR="00F41403" w:rsidRDefault="00F41403" w:rsidP="00F41403">
      <w:pPr>
        <w:pStyle w:val="Heading3"/>
      </w:pPr>
      <w:r>
        <w:br w:type="page"/>
      </w:r>
      <w:bookmarkStart w:id="267" w:name="ReinstateForm"/>
      <w:bookmarkStart w:id="268" w:name="_Toc452394246"/>
      <w:bookmarkStart w:id="269" w:name="_Toc507159147"/>
      <w:bookmarkEnd w:id="267"/>
      <w:r>
        <w:lastRenderedPageBreak/>
        <w:t>Reinstating a Form</w:t>
      </w:r>
      <w:bookmarkEnd w:id="268"/>
      <w:bookmarkEnd w:id="269"/>
    </w:p>
    <w:p w14:paraId="4BCF5683" w14:textId="77777777" w:rsidR="00F41403" w:rsidRDefault="00F41403" w:rsidP="00F41403">
      <w:pPr>
        <w:tabs>
          <w:tab w:val="left" w:pos="10620"/>
        </w:tabs>
        <w:ind w:right="720"/>
      </w:pPr>
    </w:p>
    <w:p w14:paraId="6C36BB90" w14:textId="77777777" w:rsidR="00F41403" w:rsidRDefault="00F41403" w:rsidP="00F41403">
      <w:pPr>
        <w:tabs>
          <w:tab w:val="left" w:pos="10620"/>
        </w:tabs>
        <w:ind w:right="720"/>
      </w:pPr>
      <w:r w:rsidRPr="00081AEA">
        <w:rPr>
          <w:b/>
        </w:rPr>
        <w:t>Note:</w:t>
      </w:r>
      <w:r>
        <w:t xml:space="preserve"> You can only reinstate a form that has the </w:t>
      </w:r>
      <w:r>
        <w:rPr>
          <w:b/>
        </w:rPr>
        <w:t xml:space="preserve">Deprecated </w:t>
      </w:r>
      <w:r>
        <w:t>status.</w:t>
      </w:r>
    </w:p>
    <w:p w14:paraId="0AC66EEA" w14:textId="77777777" w:rsidR="00F41403" w:rsidRDefault="00F41403" w:rsidP="00F41403"/>
    <w:p w14:paraId="7999B430" w14:textId="77777777" w:rsidR="00F41403" w:rsidRPr="00585562" w:rsidRDefault="00F41403" w:rsidP="00F41403">
      <w:r>
        <w:t>To reinstate a form:</w:t>
      </w:r>
      <w:r>
        <w:br/>
      </w:r>
    </w:p>
    <w:p w14:paraId="18A28396" w14:textId="32F71DEA" w:rsidR="00F41403" w:rsidRDefault="00F41403" w:rsidP="00F41403">
      <w:pPr>
        <w:numPr>
          <w:ilvl w:val="0"/>
          <w:numId w:val="94"/>
        </w:numPr>
      </w:pPr>
      <w:r>
        <w:t xml:space="preserve">Log on to the application using your </w:t>
      </w:r>
      <w:r w:rsidR="00761DF9">
        <w:t>login</w:t>
      </w:r>
      <w:r>
        <w:t xml:space="preserve"> credentials. </w:t>
      </w:r>
    </w:p>
    <w:p w14:paraId="2D9EC592" w14:textId="77777777" w:rsidR="00F41403" w:rsidRDefault="00F41403" w:rsidP="00F41403">
      <w:pPr>
        <w:ind w:left="720"/>
      </w:pPr>
      <w:r>
        <w:t xml:space="preserve">The CIRRASPEC home page appears. </w:t>
      </w:r>
    </w:p>
    <w:p w14:paraId="3F0E2EBB" w14:textId="77777777" w:rsidR="00F41403" w:rsidRDefault="00F41403" w:rsidP="00F41403">
      <w:pPr>
        <w:ind w:left="720"/>
      </w:pPr>
    </w:p>
    <w:p w14:paraId="1E239AB8" w14:textId="77777777" w:rsidR="00F41403" w:rsidRDefault="00F41403" w:rsidP="00F41403">
      <w:pPr>
        <w:numPr>
          <w:ilvl w:val="0"/>
          <w:numId w:val="94"/>
        </w:numPr>
      </w:pPr>
      <w:r>
        <w:t xml:space="preserve">Point to the arrow of the </w:t>
      </w:r>
      <w:r w:rsidRPr="00584C3D">
        <w:rPr>
          <w:b/>
        </w:rPr>
        <w:t>IAMS</w:t>
      </w:r>
      <w:r>
        <w:t xml:space="preserve"> tab, and then click </w:t>
      </w:r>
      <w:r w:rsidRPr="00584C3D">
        <w:rPr>
          <w:b/>
        </w:rPr>
        <w:t>Forms Designer</w:t>
      </w:r>
      <w:r>
        <w:t>.</w:t>
      </w:r>
    </w:p>
    <w:p w14:paraId="56F35611" w14:textId="77777777" w:rsidR="00F41403" w:rsidRDefault="00F41403" w:rsidP="00F41403">
      <w:pPr>
        <w:ind w:left="720" w:right="540"/>
      </w:pPr>
      <w:r>
        <w:t xml:space="preserve">The </w:t>
      </w:r>
      <w:r>
        <w:rPr>
          <w:b/>
        </w:rPr>
        <w:t>Forms S</w:t>
      </w:r>
      <w:r w:rsidRPr="00964E2E">
        <w:rPr>
          <w:b/>
        </w:rPr>
        <w:t>earch</w:t>
      </w:r>
      <w:r>
        <w:t xml:space="preserve"> page appears.</w:t>
      </w:r>
    </w:p>
    <w:p w14:paraId="5039A01E" w14:textId="77777777" w:rsidR="00F41403" w:rsidRDefault="00F41403" w:rsidP="00F41403">
      <w:pPr>
        <w:ind w:left="720" w:right="540"/>
      </w:pPr>
    </w:p>
    <w:p w14:paraId="4DC085D9" w14:textId="77777777" w:rsidR="00F41403" w:rsidRDefault="00F41403" w:rsidP="00F41403">
      <w:pPr>
        <w:numPr>
          <w:ilvl w:val="0"/>
          <w:numId w:val="94"/>
        </w:numPr>
        <w:ind w:right="540"/>
      </w:pPr>
      <w:r>
        <w:t xml:space="preserve">Click </w:t>
      </w:r>
      <w:r w:rsidRPr="00D4653B">
        <w:rPr>
          <w:b/>
        </w:rPr>
        <w:t>SEARCH</w:t>
      </w:r>
      <w:r>
        <w:t xml:space="preserve">. </w:t>
      </w:r>
    </w:p>
    <w:p w14:paraId="6DDBC5B3" w14:textId="77777777" w:rsidR="00F41403" w:rsidRDefault="00F41403" w:rsidP="00F41403">
      <w:pPr>
        <w:ind w:left="720" w:right="540"/>
      </w:pPr>
      <w:r>
        <w:t xml:space="preserve">The forms search page displays a list of forms. </w:t>
      </w:r>
    </w:p>
    <w:p w14:paraId="233C4523" w14:textId="77777777" w:rsidR="00F41403" w:rsidRDefault="00F41403" w:rsidP="00F41403">
      <w:pPr>
        <w:ind w:left="720" w:right="540"/>
      </w:pPr>
    </w:p>
    <w:p w14:paraId="5A3512C6" w14:textId="77777777" w:rsidR="00F41403" w:rsidRDefault="00F41403" w:rsidP="00F41403">
      <w:pPr>
        <w:numPr>
          <w:ilvl w:val="0"/>
          <w:numId w:val="94"/>
        </w:numPr>
        <w:ind w:right="540"/>
      </w:pPr>
      <w:r>
        <w:t xml:space="preserve">Click the </w:t>
      </w:r>
      <w:r w:rsidRPr="00D4653B">
        <w:t>row</w:t>
      </w:r>
      <w:r w:rsidRPr="0023112B">
        <w:rPr>
          <w:b/>
        </w:rPr>
        <w:t xml:space="preserve"> </w:t>
      </w:r>
      <w:r>
        <w:t xml:space="preserve">of the form that you want to reinstate. </w:t>
      </w:r>
    </w:p>
    <w:p w14:paraId="411E2593" w14:textId="77777777" w:rsidR="00F41403" w:rsidRDefault="00F41403" w:rsidP="00F41403">
      <w:pPr>
        <w:ind w:left="720" w:right="540"/>
      </w:pPr>
      <w:r>
        <w:t xml:space="preserve">The </w:t>
      </w:r>
      <w:r w:rsidRPr="00D4653B">
        <w:rPr>
          <w:b/>
        </w:rPr>
        <w:t>View Form</w:t>
      </w:r>
      <w:r>
        <w:t xml:space="preserve"> page appears.</w:t>
      </w:r>
    </w:p>
    <w:p w14:paraId="3C94449B" w14:textId="77777777" w:rsidR="00F41403" w:rsidRDefault="00F41403" w:rsidP="00F41403">
      <w:pPr>
        <w:ind w:left="720" w:right="540"/>
      </w:pPr>
    </w:p>
    <w:p w14:paraId="1F18BDBC" w14:textId="77777777" w:rsidR="00F41403" w:rsidRDefault="00F41403" w:rsidP="00F41403">
      <w:pPr>
        <w:numPr>
          <w:ilvl w:val="0"/>
          <w:numId w:val="94"/>
        </w:numPr>
        <w:ind w:right="540"/>
      </w:pPr>
      <w:r>
        <w:t xml:space="preserve">Click </w:t>
      </w:r>
      <w:r w:rsidRPr="0023690D">
        <w:rPr>
          <w:b/>
        </w:rPr>
        <w:t>REINSTATE</w:t>
      </w:r>
      <w:r>
        <w:t xml:space="preserve">.  </w:t>
      </w:r>
    </w:p>
    <w:p w14:paraId="13339D75" w14:textId="77777777" w:rsidR="00F41403" w:rsidRDefault="00F41403" w:rsidP="00F41403">
      <w:pPr>
        <w:ind w:left="720"/>
      </w:pPr>
      <w:r>
        <w:t xml:space="preserve">The status of the form changes to </w:t>
      </w:r>
      <w:r w:rsidRPr="002B06DD">
        <w:rPr>
          <w:b/>
        </w:rPr>
        <w:t>Inactive</w:t>
      </w:r>
      <w:r w:rsidRPr="002B06DD">
        <w:t>.</w:t>
      </w:r>
      <w:r>
        <w:t xml:space="preserve"> To use this form, you must activate it. </w:t>
      </w:r>
    </w:p>
    <w:p w14:paraId="3E2C41E8" w14:textId="0A0DB456" w:rsidR="00F41403" w:rsidRDefault="00F41403" w:rsidP="00F41403">
      <w:pPr>
        <w:ind w:left="720"/>
      </w:pPr>
      <w:r>
        <w:t xml:space="preserve">For more information about how to activate a form, see </w:t>
      </w:r>
      <w:hyperlink w:anchor="_Activating_a_Form_6" w:history="1">
        <w:r w:rsidRPr="00AC3BB3">
          <w:rPr>
            <w:rStyle w:val="Hyperlink"/>
            <w:b/>
          </w:rPr>
          <w:t>Activating a Form</w:t>
        </w:r>
      </w:hyperlink>
      <w:r>
        <w:t>.</w:t>
      </w:r>
    </w:p>
    <w:p w14:paraId="42E94828" w14:textId="77777777" w:rsidR="00F41403" w:rsidRDefault="00F41403" w:rsidP="00F41403">
      <w:pPr>
        <w:ind w:left="720"/>
      </w:pPr>
    </w:p>
    <w:p w14:paraId="5B782091" w14:textId="11937EB7" w:rsidR="00F41403" w:rsidRPr="001611A7" w:rsidRDefault="00F41403" w:rsidP="001E1830">
      <w:pPr>
        <w:pStyle w:val="Heading1"/>
      </w:pPr>
      <w:r>
        <w:br w:type="page"/>
      </w:r>
      <w:bookmarkStart w:id="270" w:name="_Toc452394247"/>
      <w:bookmarkStart w:id="271" w:name="_Toc507159148"/>
      <w:r>
        <w:lastRenderedPageBreak/>
        <w:t>Im</w:t>
      </w:r>
      <w:bookmarkEnd w:id="270"/>
      <w:r w:rsidR="001611A7">
        <w:t xml:space="preserve">port </w:t>
      </w:r>
      <w:r w:rsidR="008B6A67">
        <w:t xml:space="preserve">various </w:t>
      </w:r>
      <w:r w:rsidR="001611A7">
        <w:t>Workflow Process</w:t>
      </w:r>
      <w:r w:rsidR="008B6A67">
        <w:t xml:space="preserve"> Types</w:t>
      </w:r>
      <w:r w:rsidR="001611A7">
        <w:t xml:space="preserve"> using standardized Templates</w:t>
      </w:r>
      <w:bookmarkEnd w:id="271"/>
    </w:p>
    <w:p w14:paraId="34FC367E" w14:textId="77777777" w:rsidR="00670E23" w:rsidRDefault="00670E23" w:rsidP="00670E23">
      <w:pPr>
        <w:pStyle w:val="Heading3"/>
      </w:pPr>
      <w:r>
        <w:br/>
      </w:r>
      <w:bookmarkStart w:id="272" w:name="_Toc452394248"/>
      <w:bookmarkStart w:id="273" w:name="_Toc507159149"/>
      <w:r>
        <w:t>Uploading a Process Template</w:t>
      </w:r>
      <w:bookmarkEnd w:id="272"/>
      <w:bookmarkEnd w:id="273"/>
      <w:r>
        <w:t xml:space="preserve"> </w:t>
      </w:r>
    </w:p>
    <w:p w14:paraId="721F13FB" w14:textId="77777777" w:rsidR="00670E23" w:rsidRDefault="00670E23" w:rsidP="00670E23"/>
    <w:p w14:paraId="5D8203C6" w14:textId="576CAA5B" w:rsidR="00F41403" w:rsidRDefault="00F41403" w:rsidP="00F41403">
      <w:r>
        <w:t>You can use this standardized spreadsheet template to populate fields in the Laboratory Infor</w:t>
      </w:r>
      <w:r w:rsidRPr="00C077E3">
        <w:t>m</w:t>
      </w:r>
      <w:r>
        <w:t>a</w:t>
      </w:r>
      <w:r w:rsidRPr="00C077E3">
        <w:t>tion Management System (</w:t>
      </w:r>
      <w:r w:rsidRPr="00B440B9">
        <w:rPr>
          <w:b/>
        </w:rPr>
        <w:t>LIMS</w:t>
      </w:r>
      <w:r w:rsidRPr="00C077E3">
        <w:t>)</w:t>
      </w:r>
      <w:r w:rsidRPr="001D05F1">
        <w:rPr>
          <w:b/>
        </w:rPr>
        <w:t xml:space="preserve"> </w:t>
      </w:r>
      <w:r>
        <w:t>module when initiating sample processing workflows. Each type of sample processing workflow has a template spreadsheet of pre-defined variables.</w:t>
      </w:r>
      <w:r>
        <w:br/>
      </w:r>
      <w:r>
        <w:br/>
        <w:t xml:space="preserve">Once a sample processing template is completed, uploaded in the </w:t>
      </w:r>
      <w:r w:rsidRPr="00B440B9">
        <w:rPr>
          <w:b/>
        </w:rPr>
        <w:t>Import Data</w:t>
      </w:r>
      <w:r>
        <w:t xml:space="preserve"> module and assigned in the Research Project Management System (</w:t>
      </w:r>
      <w:r w:rsidRPr="00B440B9">
        <w:rPr>
          <w:b/>
        </w:rPr>
        <w:t>RPMS</w:t>
      </w:r>
      <w:r>
        <w:t xml:space="preserve">) module, the template can be used to auto-populate the </w:t>
      </w:r>
      <w:r w:rsidRPr="00B440B9">
        <w:rPr>
          <w:b/>
        </w:rPr>
        <w:t>LIMS Create Workflow</w:t>
      </w:r>
      <w:r>
        <w:t xml:space="preserve"> screen fields with the pre-defined information from the template. </w:t>
      </w:r>
      <w:r>
        <w:br/>
      </w:r>
    </w:p>
    <w:p w14:paraId="5FD798CC" w14:textId="14416B34" w:rsidR="00F41403" w:rsidRDefault="00F41403" w:rsidP="00F41403">
      <w:r>
        <w:t>To upload a Process Template:</w:t>
      </w:r>
    </w:p>
    <w:p w14:paraId="6D0DAA17" w14:textId="77777777" w:rsidR="00F41403" w:rsidRDefault="00F41403" w:rsidP="00F41403"/>
    <w:p w14:paraId="40432858" w14:textId="77777777" w:rsidR="00F41403" w:rsidRDefault="00F41403" w:rsidP="00F41403">
      <w:pPr>
        <w:numPr>
          <w:ilvl w:val="0"/>
          <w:numId w:val="175"/>
        </w:numPr>
        <w:ind w:right="540"/>
      </w:pPr>
      <w:r>
        <w:t xml:space="preserve">Complete the </w:t>
      </w:r>
      <w:r w:rsidRPr="00B4225A">
        <w:rPr>
          <w:b/>
        </w:rPr>
        <w:t>Process Template</w:t>
      </w:r>
      <w:r>
        <w:t xml:space="preserve"> spreadsheet. </w:t>
      </w:r>
      <w:r>
        <w:br/>
      </w:r>
      <w:r w:rsidRPr="009C3249">
        <w:rPr>
          <w:b/>
        </w:rPr>
        <w:t>Note:</w:t>
      </w:r>
      <w:r>
        <w:t xml:space="preserve"> </w:t>
      </w:r>
    </w:p>
    <w:p w14:paraId="6B6F98B3" w14:textId="4ACC0CDA" w:rsidR="00F41403" w:rsidRDefault="00F41403" w:rsidP="00BD0B63">
      <w:pPr>
        <w:numPr>
          <w:ilvl w:val="0"/>
          <w:numId w:val="231"/>
        </w:numPr>
        <w:ind w:right="540"/>
      </w:pPr>
      <w:r>
        <w:t xml:space="preserve">You can obtain a copy of the template spreadsheet by contacting the System Administrator or sending an email request to </w:t>
      </w:r>
      <w:hyperlink r:id="rId65" w:history="1">
        <w:r>
          <w:rPr>
            <w:rStyle w:val="Hyperlink"/>
          </w:rPr>
          <w:t>cirraspec@tgen.org</w:t>
        </w:r>
      </w:hyperlink>
      <w:r>
        <w:t xml:space="preserve">. </w:t>
      </w:r>
    </w:p>
    <w:p w14:paraId="3341F7F9" w14:textId="77777777" w:rsidR="00F41403" w:rsidRDefault="00F41403" w:rsidP="00BD0B63">
      <w:pPr>
        <w:numPr>
          <w:ilvl w:val="0"/>
          <w:numId w:val="231"/>
        </w:numPr>
      </w:pPr>
      <w:r w:rsidRPr="00DD1B89">
        <w:t xml:space="preserve">Template must be saved as an Excel Workbook with .xlsx extension. </w:t>
      </w:r>
      <w:r>
        <w:br/>
      </w:r>
    </w:p>
    <w:p w14:paraId="04D2E97F" w14:textId="77777777" w:rsidR="00F41403" w:rsidRDefault="00F41403" w:rsidP="00F41403">
      <w:pPr>
        <w:ind w:left="720"/>
      </w:pPr>
      <w:r>
        <w:t xml:space="preserve">Following table lists each field and its description. </w:t>
      </w:r>
    </w:p>
    <w:p w14:paraId="2A545F0A" w14:textId="77777777" w:rsidR="00F41403" w:rsidRPr="001241E1" w:rsidRDefault="00F41403" w:rsidP="00F41403">
      <w:pPr>
        <w:ind w:left="720" w:right="540"/>
      </w:pPr>
      <w:r w:rsidRPr="001241E1">
        <w:rPr>
          <w:b/>
        </w:rPr>
        <w:t>Note:</w:t>
      </w:r>
      <w:r w:rsidRPr="001241E1">
        <w:t xml:space="preserve"> Fields that are marked with the red asterisk (</w:t>
      </w:r>
      <w:r w:rsidRPr="001241E1">
        <w:rPr>
          <w:color w:val="FF0000"/>
        </w:rPr>
        <w:t>*</w:t>
      </w:r>
      <w:r>
        <w:t>) are mandatory.</w:t>
      </w:r>
    </w:p>
    <w:p w14:paraId="01CEDB6D" w14:textId="77777777" w:rsidR="00F41403" w:rsidRPr="00972304" w:rsidRDefault="00F41403" w:rsidP="00F41403">
      <w:pPr>
        <w:tabs>
          <w:tab w:val="left" w:pos="6960"/>
        </w:tabs>
      </w:pPr>
      <w:r>
        <w:tab/>
      </w:r>
    </w:p>
    <w:p w14:paraId="77C4A170" w14:textId="79C79E36" w:rsidR="00F41403" w:rsidRDefault="00F41403" w:rsidP="00F41403">
      <w:pPr>
        <w:pStyle w:val="Caption"/>
        <w:ind w:left="720"/>
      </w:pPr>
      <w:r>
        <w:t xml:space="preserve">Table </w:t>
      </w:r>
      <w:fldSimple w:instr=" SEQ Figure \* ARABIC ">
        <w:r w:rsidR="006A4F84">
          <w:rPr>
            <w:noProof/>
          </w:rPr>
          <w:t>31</w:t>
        </w:r>
      </w:fldSimple>
      <w:r>
        <w:t>: Completing the Process Template spreadsheet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0"/>
        <w:gridCol w:w="6660"/>
      </w:tblGrid>
      <w:tr w:rsidR="00F41403" w:rsidRPr="007A152E" w14:paraId="1F31AD9E" w14:textId="77777777" w:rsidTr="00AA2E41">
        <w:trPr>
          <w:cantSplit/>
          <w:trHeight w:val="288"/>
          <w:tblHeader/>
        </w:trPr>
        <w:tc>
          <w:tcPr>
            <w:tcW w:w="3150" w:type="dxa"/>
            <w:shd w:val="clear" w:color="auto" w:fill="BFBFBF"/>
            <w:vAlign w:val="center"/>
          </w:tcPr>
          <w:p w14:paraId="4D723269" w14:textId="77777777" w:rsidR="00F41403" w:rsidRPr="007A152E" w:rsidRDefault="00F41403" w:rsidP="00AA2E41">
            <w:pPr>
              <w:rPr>
                <w:b/>
              </w:rPr>
            </w:pPr>
            <w:r>
              <w:rPr>
                <w:b/>
              </w:rPr>
              <w:t>Field</w:t>
            </w:r>
          </w:p>
        </w:tc>
        <w:tc>
          <w:tcPr>
            <w:tcW w:w="6660" w:type="dxa"/>
            <w:shd w:val="clear" w:color="auto" w:fill="BFBFBF"/>
            <w:vAlign w:val="center"/>
          </w:tcPr>
          <w:p w14:paraId="3104C621" w14:textId="77777777" w:rsidR="00F41403" w:rsidRPr="007A152E" w:rsidRDefault="00F41403" w:rsidP="00AA2E41">
            <w:pPr>
              <w:rPr>
                <w:b/>
              </w:rPr>
            </w:pPr>
            <w:r w:rsidRPr="007A152E">
              <w:rPr>
                <w:b/>
              </w:rPr>
              <w:t>Description</w:t>
            </w:r>
          </w:p>
        </w:tc>
      </w:tr>
      <w:tr w:rsidR="00F41403" w14:paraId="4B786BB1" w14:textId="77777777" w:rsidTr="00AA2E41">
        <w:trPr>
          <w:cantSplit/>
          <w:trHeight w:val="288"/>
        </w:trPr>
        <w:tc>
          <w:tcPr>
            <w:tcW w:w="3150" w:type="dxa"/>
          </w:tcPr>
          <w:p w14:paraId="4FDE40C4" w14:textId="77777777" w:rsidR="00F41403" w:rsidRPr="007A152E" w:rsidRDefault="00F41403" w:rsidP="00AA2E41">
            <w:pPr>
              <w:rPr>
                <w:b/>
              </w:rPr>
            </w:pPr>
            <w:r>
              <w:rPr>
                <w:b/>
              </w:rPr>
              <w:t>Template Name</w:t>
            </w:r>
            <w:r w:rsidRPr="00972304">
              <w:rPr>
                <w:color w:val="FF0000"/>
              </w:rPr>
              <w:t>*</w:t>
            </w:r>
          </w:p>
        </w:tc>
        <w:tc>
          <w:tcPr>
            <w:tcW w:w="6660" w:type="dxa"/>
            <w:vAlign w:val="center"/>
          </w:tcPr>
          <w:p w14:paraId="1C678C27" w14:textId="77777777" w:rsidR="00F41403" w:rsidRDefault="00F41403" w:rsidP="00AA2E41">
            <w:r>
              <w:t>Type the name you want to use for the template.</w:t>
            </w:r>
            <w:r>
              <w:br/>
            </w:r>
            <w:r w:rsidRPr="00242428">
              <w:rPr>
                <w:b/>
              </w:rPr>
              <w:t>Note:</w:t>
            </w:r>
            <w:r>
              <w:t xml:space="preserve"> This is the option that is displayed on the </w:t>
            </w:r>
            <w:r w:rsidRPr="00242428">
              <w:rPr>
                <w:b/>
              </w:rPr>
              <w:t>Create Workflow</w:t>
            </w:r>
            <w:r>
              <w:t xml:space="preserve"> page when selecting a process template in the </w:t>
            </w:r>
            <w:r w:rsidRPr="00F57724">
              <w:rPr>
                <w:b/>
              </w:rPr>
              <w:t>LIMS</w:t>
            </w:r>
            <w:r>
              <w:t xml:space="preserve"> module.</w:t>
            </w:r>
          </w:p>
        </w:tc>
      </w:tr>
      <w:tr w:rsidR="00F41403" w14:paraId="3B9814C6" w14:textId="77777777" w:rsidTr="00AA2E41">
        <w:trPr>
          <w:cantSplit/>
          <w:trHeight w:val="288"/>
        </w:trPr>
        <w:tc>
          <w:tcPr>
            <w:tcW w:w="3150" w:type="dxa"/>
          </w:tcPr>
          <w:p w14:paraId="65C82FA1" w14:textId="77777777" w:rsidR="00F41403" w:rsidRPr="007A152E" w:rsidRDefault="00F41403" w:rsidP="00AA2E41">
            <w:pPr>
              <w:rPr>
                <w:b/>
              </w:rPr>
            </w:pPr>
            <w:r>
              <w:rPr>
                <w:b/>
              </w:rPr>
              <w:t>Template Description</w:t>
            </w:r>
            <w:r w:rsidRPr="00972304">
              <w:rPr>
                <w:color w:val="FF0000"/>
              </w:rPr>
              <w:t>*</w:t>
            </w:r>
          </w:p>
        </w:tc>
        <w:tc>
          <w:tcPr>
            <w:tcW w:w="6660" w:type="dxa"/>
            <w:vAlign w:val="center"/>
          </w:tcPr>
          <w:p w14:paraId="4BD81485" w14:textId="77777777" w:rsidR="00F41403" w:rsidRDefault="00F41403" w:rsidP="00AA2E41">
            <w:r>
              <w:t>Type a brief description of the purpose of this template.</w:t>
            </w:r>
            <w:r w:rsidRPr="00242428">
              <w:rPr>
                <w:b/>
              </w:rPr>
              <w:t xml:space="preserve"> </w:t>
            </w:r>
            <w:r>
              <w:rPr>
                <w:b/>
              </w:rPr>
              <w:br/>
            </w:r>
            <w:r w:rsidRPr="00242428">
              <w:rPr>
                <w:b/>
              </w:rPr>
              <w:t>Note:</w:t>
            </w:r>
            <w:r>
              <w:t xml:space="preserve"> This is the workflow name that is displayed on the </w:t>
            </w:r>
            <w:r w:rsidRPr="00242428">
              <w:rPr>
                <w:b/>
              </w:rPr>
              <w:t>Create Workflow</w:t>
            </w:r>
            <w:r>
              <w:t xml:space="preserve"> page when this process template is used in the </w:t>
            </w:r>
            <w:r w:rsidRPr="00F57724">
              <w:rPr>
                <w:b/>
              </w:rPr>
              <w:t>LIMS</w:t>
            </w:r>
            <w:r>
              <w:t xml:space="preserve"> module.</w:t>
            </w:r>
          </w:p>
        </w:tc>
      </w:tr>
      <w:tr w:rsidR="00F41403" w14:paraId="02A709EB" w14:textId="77777777" w:rsidTr="00AA2E41">
        <w:trPr>
          <w:cantSplit/>
          <w:trHeight w:val="288"/>
        </w:trPr>
        <w:tc>
          <w:tcPr>
            <w:tcW w:w="3150" w:type="dxa"/>
          </w:tcPr>
          <w:p w14:paraId="5461BD54" w14:textId="77777777" w:rsidR="00F41403" w:rsidRPr="00242428" w:rsidRDefault="00F41403" w:rsidP="00AA2E41">
            <w:pPr>
              <w:rPr>
                <w:b/>
              </w:rPr>
            </w:pPr>
            <w:r>
              <w:rPr>
                <w:b/>
              </w:rPr>
              <w:t>Override Template</w:t>
            </w:r>
          </w:p>
        </w:tc>
        <w:tc>
          <w:tcPr>
            <w:tcW w:w="6660" w:type="dxa"/>
            <w:vAlign w:val="center"/>
          </w:tcPr>
          <w:p w14:paraId="44A931B5" w14:textId="77777777" w:rsidR="00F41403" w:rsidRDefault="00F41403" w:rsidP="00AA2E41">
            <w:r>
              <w:t>If you want to replace a previous version of this same template:</w:t>
            </w:r>
          </w:p>
          <w:p w14:paraId="29E4BFB4" w14:textId="77777777" w:rsidR="00F41403" w:rsidRDefault="00F41403" w:rsidP="00F41403">
            <w:pPr>
              <w:numPr>
                <w:ilvl w:val="0"/>
                <w:numId w:val="183"/>
              </w:numPr>
            </w:pPr>
            <w:r>
              <w:t xml:space="preserve">Click this field, and then click on the arrow to display a list. </w:t>
            </w:r>
          </w:p>
          <w:p w14:paraId="479B12CA" w14:textId="77777777" w:rsidR="00F41403" w:rsidRDefault="00F41403" w:rsidP="00F41403">
            <w:pPr>
              <w:numPr>
                <w:ilvl w:val="0"/>
                <w:numId w:val="183"/>
              </w:numPr>
            </w:pPr>
            <w:r>
              <w:t xml:space="preserve">Click </w:t>
            </w:r>
            <w:r w:rsidRPr="00156BD2">
              <w:rPr>
                <w:b/>
              </w:rPr>
              <w:t>Yes</w:t>
            </w:r>
            <w:r>
              <w:t>.</w:t>
            </w:r>
          </w:p>
          <w:p w14:paraId="232CA447" w14:textId="77777777" w:rsidR="00F41403" w:rsidRDefault="00F41403" w:rsidP="00AA2E41">
            <w:r w:rsidRPr="00156BD2">
              <w:rPr>
                <w:b/>
              </w:rPr>
              <w:t>Note:</w:t>
            </w:r>
            <w:r>
              <w:t xml:space="preserve"> The default for this field is </w:t>
            </w:r>
            <w:r w:rsidRPr="00AC3D82">
              <w:rPr>
                <w:b/>
              </w:rPr>
              <w:t>No</w:t>
            </w:r>
            <w:r>
              <w:t>, which indicates that the template being uploaded is new and is not replacing an existing template.</w:t>
            </w:r>
          </w:p>
        </w:tc>
      </w:tr>
      <w:tr w:rsidR="00F41403" w14:paraId="3E62510D" w14:textId="77777777" w:rsidTr="00AA2E41">
        <w:trPr>
          <w:cantSplit/>
          <w:trHeight w:val="288"/>
        </w:trPr>
        <w:tc>
          <w:tcPr>
            <w:tcW w:w="3150" w:type="dxa"/>
          </w:tcPr>
          <w:p w14:paraId="5D3432D8" w14:textId="77777777" w:rsidR="00F41403" w:rsidRDefault="00F41403" w:rsidP="00AA2E41">
            <w:pPr>
              <w:rPr>
                <w:b/>
              </w:rPr>
            </w:pPr>
            <w:r w:rsidRPr="00242428">
              <w:rPr>
                <w:b/>
              </w:rPr>
              <w:t>Process Type</w:t>
            </w:r>
            <w:r w:rsidRPr="00972304">
              <w:rPr>
                <w:color w:val="FF0000"/>
              </w:rPr>
              <w:t>*</w:t>
            </w:r>
          </w:p>
        </w:tc>
        <w:tc>
          <w:tcPr>
            <w:tcW w:w="6660" w:type="dxa"/>
            <w:vAlign w:val="center"/>
          </w:tcPr>
          <w:p w14:paraId="368F6456" w14:textId="77777777" w:rsidR="00F41403" w:rsidRDefault="00F41403" w:rsidP="00AA2E41">
            <w:r>
              <w:t>To indicate which workflow process this template is used for:</w:t>
            </w:r>
          </w:p>
          <w:p w14:paraId="3608F5E2" w14:textId="77777777" w:rsidR="00F41403" w:rsidRDefault="00F41403" w:rsidP="00F41403">
            <w:pPr>
              <w:numPr>
                <w:ilvl w:val="0"/>
                <w:numId w:val="184"/>
              </w:numPr>
            </w:pPr>
            <w:r>
              <w:t xml:space="preserve">Click this field, and then click on the arrow to display a list of options. </w:t>
            </w:r>
          </w:p>
          <w:p w14:paraId="10CDB340" w14:textId="77777777" w:rsidR="00F41403" w:rsidRDefault="00F41403" w:rsidP="00F41403">
            <w:pPr>
              <w:numPr>
                <w:ilvl w:val="0"/>
                <w:numId w:val="183"/>
              </w:numPr>
            </w:pPr>
            <w:r>
              <w:t>Click the appropriate process.</w:t>
            </w:r>
          </w:p>
        </w:tc>
      </w:tr>
      <w:tr w:rsidR="00F41403" w14:paraId="54915268" w14:textId="77777777" w:rsidTr="00AA2E41">
        <w:trPr>
          <w:cantSplit/>
          <w:trHeight w:val="288"/>
        </w:trPr>
        <w:tc>
          <w:tcPr>
            <w:tcW w:w="3150" w:type="dxa"/>
          </w:tcPr>
          <w:p w14:paraId="5CCC3F68" w14:textId="77777777" w:rsidR="00F41403" w:rsidRPr="00242428" w:rsidRDefault="00F41403" w:rsidP="00AA2E41">
            <w:pPr>
              <w:rPr>
                <w:b/>
              </w:rPr>
            </w:pPr>
            <w:r>
              <w:rPr>
                <w:b/>
              </w:rPr>
              <w:t>SOP</w:t>
            </w:r>
          </w:p>
        </w:tc>
        <w:tc>
          <w:tcPr>
            <w:tcW w:w="6660" w:type="dxa"/>
            <w:vAlign w:val="center"/>
          </w:tcPr>
          <w:p w14:paraId="22A950E6" w14:textId="77777777" w:rsidR="00F41403" w:rsidRDefault="00F41403" w:rsidP="00AA2E41">
            <w:r>
              <w:t>Skip this field. Reserved for future use.</w:t>
            </w:r>
          </w:p>
        </w:tc>
      </w:tr>
      <w:tr w:rsidR="00F41403" w14:paraId="7FBB6204" w14:textId="77777777" w:rsidTr="00AA2E41">
        <w:trPr>
          <w:cantSplit/>
          <w:trHeight w:val="288"/>
        </w:trPr>
        <w:tc>
          <w:tcPr>
            <w:tcW w:w="3150" w:type="dxa"/>
          </w:tcPr>
          <w:p w14:paraId="66134B3A" w14:textId="77777777" w:rsidR="00F41403" w:rsidRPr="00242428" w:rsidRDefault="00F41403" w:rsidP="00AA2E41">
            <w:pPr>
              <w:rPr>
                <w:b/>
              </w:rPr>
            </w:pPr>
            <w:r>
              <w:rPr>
                <w:b/>
              </w:rPr>
              <w:t>Instrument</w:t>
            </w:r>
          </w:p>
        </w:tc>
        <w:tc>
          <w:tcPr>
            <w:tcW w:w="6660" w:type="dxa"/>
            <w:vAlign w:val="center"/>
          </w:tcPr>
          <w:p w14:paraId="0D39DC0C" w14:textId="77777777" w:rsidR="00F41403" w:rsidRDefault="00F41403" w:rsidP="00AA2E41">
            <w:r>
              <w:t>Skip this field. Reserved for future use.</w:t>
            </w:r>
          </w:p>
        </w:tc>
      </w:tr>
      <w:tr w:rsidR="00F41403" w14:paraId="7A6D5C16" w14:textId="77777777" w:rsidTr="00AA2E41">
        <w:trPr>
          <w:cantSplit/>
          <w:trHeight w:val="288"/>
        </w:trPr>
        <w:tc>
          <w:tcPr>
            <w:tcW w:w="3150" w:type="dxa"/>
          </w:tcPr>
          <w:p w14:paraId="52AC335B" w14:textId="77777777" w:rsidR="00F41403" w:rsidRPr="007A152E" w:rsidRDefault="00F41403" w:rsidP="00AA2E41">
            <w:pPr>
              <w:rPr>
                <w:b/>
              </w:rPr>
            </w:pPr>
            <w:r>
              <w:rPr>
                <w:b/>
              </w:rPr>
              <w:t>Workflow Name</w:t>
            </w:r>
          </w:p>
        </w:tc>
        <w:tc>
          <w:tcPr>
            <w:tcW w:w="6660" w:type="dxa"/>
            <w:vAlign w:val="center"/>
          </w:tcPr>
          <w:p w14:paraId="333B064C" w14:textId="77777777" w:rsidR="00F41403" w:rsidRDefault="00F41403" w:rsidP="00AA2E41">
            <w:r>
              <w:t>Type the name you want to use for the workflow, if applicable.</w:t>
            </w:r>
            <w:r w:rsidRPr="00242428">
              <w:rPr>
                <w:b/>
              </w:rPr>
              <w:t xml:space="preserve"> Note:</w:t>
            </w:r>
            <w:r>
              <w:t xml:space="preserve"> This is the workflow name that is displayed on the </w:t>
            </w:r>
            <w:r w:rsidRPr="00242428">
              <w:rPr>
                <w:b/>
              </w:rPr>
              <w:t>LIMS Create Workflow</w:t>
            </w:r>
            <w:r>
              <w:t xml:space="preserve"> page when this process template is used.</w:t>
            </w:r>
          </w:p>
        </w:tc>
      </w:tr>
      <w:tr w:rsidR="00F41403" w14:paraId="05F1D327" w14:textId="77777777" w:rsidTr="00AA2E41">
        <w:trPr>
          <w:cantSplit/>
          <w:trHeight w:val="288"/>
        </w:trPr>
        <w:tc>
          <w:tcPr>
            <w:tcW w:w="3150" w:type="dxa"/>
            <w:tcBorders>
              <w:bottom w:val="single" w:sz="4" w:space="0" w:color="000000"/>
            </w:tcBorders>
          </w:tcPr>
          <w:p w14:paraId="5072A6F6" w14:textId="77777777" w:rsidR="00F41403" w:rsidRPr="00242428" w:rsidRDefault="00F41403" w:rsidP="00AA2E41">
            <w:pPr>
              <w:rPr>
                <w:b/>
              </w:rPr>
            </w:pPr>
            <w:r>
              <w:rPr>
                <w:b/>
              </w:rPr>
              <w:lastRenderedPageBreak/>
              <w:t>Comment</w:t>
            </w:r>
          </w:p>
        </w:tc>
        <w:tc>
          <w:tcPr>
            <w:tcW w:w="6660" w:type="dxa"/>
            <w:tcBorders>
              <w:bottom w:val="single" w:sz="4" w:space="0" w:color="000000"/>
            </w:tcBorders>
            <w:vAlign w:val="center"/>
          </w:tcPr>
          <w:p w14:paraId="597C05A8" w14:textId="77777777" w:rsidR="00F41403" w:rsidRDefault="00F41403" w:rsidP="00AA2E41">
            <w:r>
              <w:t xml:space="preserve">Type your comments regarding the workflow, if applicable. </w:t>
            </w:r>
            <w:r>
              <w:br/>
            </w:r>
            <w:r w:rsidRPr="00242428">
              <w:rPr>
                <w:b/>
              </w:rPr>
              <w:t>Note:</w:t>
            </w:r>
            <w:r>
              <w:t xml:space="preserve"> This is the comment that is displayed on the </w:t>
            </w:r>
            <w:r w:rsidRPr="00242428">
              <w:rPr>
                <w:b/>
              </w:rPr>
              <w:t>LIMS Create Workflow</w:t>
            </w:r>
            <w:r>
              <w:t xml:space="preserve"> page when this process template is used.</w:t>
            </w:r>
          </w:p>
        </w:tc>
      </w:tr>
      <w:tr w:rsidR="00F41403" w14:paraId="54239EDA" w14:textId="77777777" w:rsidTr="00AA2E41">
        <w:trPr>
          <w:cantSplit/>
          <w:trHeight w:val="288"/>
        </w:trPr>
        <w:tc>
          <w:tcPr>
            <w:tcW w:w="9810" w:type="dxa"/>
            <w:gridSpan w:val="2"/>
            <w:shd w:val="clear" w:color="auto" w:fill="BFBFBF"/>
            <w:vAlign w:val="center"/>
          </w:tcPr>
          <w:p w14:paraId="293E3FD5" w14:textId="77777777" w:rsidR="00F41403" w:rsidRDefault="00F41403" w:rsidP="00AA2E41">
            <w:r>
              <w:t xml:space="preserve">The following fields can be blank. However, values in these fields pre-populate the </w:t>
            </w:r>
            <w:r w:rsidRPr="00F57724">
              <w:rPr>
                <w:b/>
              </w:rPr>
              <w:t>Processing Details</w:t>
            </w:r>
            <w:r>
              <w:t xml:space="preserve"> window when this process template is used in the </w:t>
            </w:r>
            <w:r w:rsidRPr="00F57724">
              <w:rPr>
                <w:b/>
              </w:rPr>
              <w:t>LIMS</w:t>
            </w:r>
            <w:r>
              <w:t xml:space="preserve"> module.</w:t>
            </w:r>
          </w:p>
        </w:tc>
      </w:tr>
      <w:tr w:rsidR="00F41403" w14:paraId="260C056B" w14:textId="77777777" w:rsidTr="00AA2E41">
        <w:trPr>
          <w:cantSplit/>
          <w:trHeight w:val="288"/>
        </w:trPr>
        <w:tc>
          <w:tcPr>
            <w:tcW w:w="3150" w:type="dxa"/>
          </w:tcPr>
          <w:p w14:paraId="7591EE2E" w14:textId="77777777" w:rsidR="00F41403" w:rsidRDefault="00F41403" w:rsidP="00AA2E41">
            <w:pPr>
              <w:rPr>
                <w:b/>
              </w:rPr>
            </w:pPr>
            <w:r>
              <w:rPr>
                <w:b/>
              </w:rPr>
              <w:t>Input Specimen Type</w:t>
            </w:r>
          </w:p>
        </w:tc>
        <w:tc>
          <w:tcPr>
            <w:tcW w:w="6660" w:type="dxa"/>
            <w:vAlign w:val="center"/>
          </w:tcPr>
          <w:p w14:paraId="7A6B4482" w14:textId="77777777" w:rsidR="00F41403" w:rsidRDefault="00F41403" w:rsidP="00AA2E41">
            <w:r>
              <w:t>To indicate the specimen type of the parent biospecimen for which this template is used:</w:t>
            </w:r>
          </w:p>
          <w:p w14:paraId="00301B5A" w14:textId="77777777" w:rsidR="00F41403" w:rsidRDefault="00F41403" w:rsidP="00F41403">
            <w:pPr>
              <w:numPr>
                <w:ilvl w:val="0"/>
                <w:numId w:val="184"/>
              </w:numPr>
            </w:pPr>
            <w:r>
              <w:t xml:space="preserve">Click this field, and then click on the arrow to display a list of options. </w:t>
            </w:r>
          </w:p>
          <w:p w14:paraId="5096035E" w14:textId="77777777" w:rsidR="00F41403" w:rsidRDefault="00F41403" w:rsidP="00F41403">
            <w:pPr>
              <w:numPr>
                <w:ilvl w:val="0"/>
                <w:numId w:val="183"/>
              </w:numPr>
            </w:pPr>
            <w:r>
              <w:t>Click the appropriate type.</w:t>
            </w:r>
          </w:p>
        </w:tc>
      </w:tr>
      <w:tr w:rsidR="00F41403" w14:paraId="07F2DD4B" w14:textId="77777777" w:rsidTr="00AA2E41">
        <w:trPr>
          <w:cantSplit/>
          <w:trHeight w:val="288"/>
        </w:trPr>
        <w:tc>
          <w:tcPr>
            <w:tcW w:w="3150" w:type="dxa"/>
          </w:tcPr>
          <w:p w14:paraId="36389AAF" w14:textId="77777777" w:rsidR="00F41403" w:rsidRDefault="00F41403" w:rsidP="00AA2E41">
            <w:pPr>
              <w:rPr>
                <w:b/>
              </w:rPr>
            </w:pPr>
            <w:r>
              <w:rPr>
                <w:b/>
              </w:rPr>
              <w:t>Input Consumed Quantity</w:t>
            </w:r>
          </w:p>
        </w:tc>
        <w:tc>
          <w:tcPr>
            <w:tcW w:w="6660" w:type="dxa"/>
            <w:vAlign w:val="center"/>
          </w:tcPr>
          <w:p w14:paraId="349309FC" w14:textId="77777777" w:rsidR="00F41403" w:rsidRDefault="00F41403" w:rsidP="00AA2E41">
            <w:r>
              <w:t>Type the amount of the biospecimen that is consumed by sample processing when using this template.</w:t>
            </w:r>
            <w:r w:rsidRPr="00242428">
              <w:rPr>
                <w:b/>
              </w:rPr>
              <w:t xml:space="preserve"> </w:t>
            </w:r>
          </w:p>
        </w:tc>
      </w:tr>
      <w:tr w:rsidR="00F41403" w14:paraId="1A67896A" w14:textId="77777777" w:rsidTr="00AA2E41">
        <w:trPr>
          <w:cantSplit/>
          <w:trHeight w:val="288"/>
        </w:trPr>
        <w:tc>
          <w:tcPr>
            <w:tcW w:w="3150" w:type="dxa"/>
          </w:tcPr>
          <w:p w14:paraId="0B204A6F" w14:textId="77777777" w:rsidR="00F41403" w:rsidRDefault="00F41403" w:rsidP="00AA2E41">
            <w:pPr>
              <w:rPr>
                <w:b/>
              </w:rPr>
            </w:pPr>
            <w:r>
              <w:rPr>
                <w:b/>
              </w:rPr>
              <w:t>Input Consumed Quantity Unit</w:t>
            </w:r>
          </w:p>
        </w:tc>
        <w:tc>
          <w:tcPr>
            <w:tcW w:w="6660" w:type="dxa"/>
            <w:vAlign w:val="center"/>
          </w:tcPr>
          <w:p w14:paraId="70D44309" w14:textId="77777777" w:rsidR="00F41403" w:rsidRDefault="00F41403" w:rsidP="00AA2E41">
            <w:r>
              <w:t>To indicate the unit of measure for the consumed quantity of the parent biospecimen when using this template:</w:t>
            </w:r>
          </w:p>
          <w:p w14:paraId="1A1CB1C0" w14:textId="77777777" w:rsidR="00F41403" w:rsidRDefault="00F41403" w:rsidP="00F41403">
            <w:pPr>
              <w:numPr>
                <w:ilvl w:val="0"/>
                <w:numId w:val="184"/>
              </w:numPr>
            </w:pPr>
            <w:r>
              <w:t xml:space="preserve">Click this field, and then click on the arrow to display a list of options. </w:t>
            </w:r>
          </w:p>
          <w:p w14:paraId="59DBC16E" w14:textId="77777777" w:rsidR="00F41403" w:rsidRDefault="00F41403" w:rsidP="00F41403">
            <w:pPr>
              <w:numPr>
                <w:ilvl w:val="0"/>
                <w:numId w:val="183"/>
              </w:numPr>
            </w:pPr>
            <w:r>
              <w:t>Click the appropriate unit.</w:t>
            </w:r>
          </w:p>
          <w:p w14:paraId="5E987904" w14:textId="77777777" w:rsidR="00F41403" w:rsidRDefault="00F41403" w:rsidP="00AA2E41">
            <w:r w:rsidRPr="00F57724">
              <w:rPr>
                <w:b/>
              </w:rPr>
              <w:t>Note:</w:t>
            </w:r>
            <w:r>
              <w:t xml:space="preserve"> This field is required if you entered an amount in </w:t>
            </w:r>
            <w:r w:rsidRPr="00F57724">
              <w:rPr>
                <w:b/>
              </w:rPr>
              <w:t>Input Consumed Quantity</w:t>
            </w:r>
            <w:r>
              <w:t>.</w:t>
            </w:r>
          </w:p>
        </w:tc>
      </w:tr>
      <w:tr w:rsidR="00F41403" w14:paraId="4F4056B0" w14:textId="77777777" w:rsidTr="00AA2E41">
        <w:trPr>
          <w:cantSplit/>
          <w:trHeight w:val="288"/>
        </w:trPr>
        <w:tc>
          <w:tcPr>
            <w:tcW w:w="3150" w:type="dxa"/>
          </w:tcPr>
          <w:p w14:paraId="110F5DC2" w14:textId="77777777" w:rsidR="00F41403" w:rsidRDefault="00F41403" w:rsidP="00AA2E41">
            <w:pPr>
              <w:rPr>
                <w:b/>
              </w:rPr>
            </w:pPr>
            <w:r>
              <w:rPr>
                <w:b/>
              </w:rPr>
              <w:t>Input Consumed Concentration</w:t>
            </w:r>
          </w:p>
        </w:tc>
        <w:tc>
          <w:tcPr>
            <w:tcW w:w="6660" w:type="dxa"/>
            <w:vAlign w:val="center"/>
          </w:tcPr>
          <w:p w14:paraId="158CA270" w14:textId="77777777" w:rsidR="00F41403" w:rsidRDefault="00F41403" w:rsidP="00AA2E41">
            <w:r>
              <w:t>Type the concentration of the parent biospecimen that is consumed by sample processing when using this template.</w:t>
            </w:r>
            <w:r w:rsidRPr="00242428">
              <w:rPr>
                <w:b/>
              </w:rPr>
              <w:t xml:space="preserve"> </w:t>
            </w:r>
          </w:p>
        </w:tc>
      </w:tr>
      <w:tr w:rsidR="00F41403" w14:paraId="4880D36E" w14:textId="77777777" w:rsidTr="00AA2E41">
        <w:trPr>
          <w:cantSplit/>
          <w:trHeight w:val="288"/>
        </w:trPr>
        <w:tc>
          <w:tcPr>
            <w:tcW w:w="3150" w:type="dxa"/>
          </w:tcPr>
          <w:p w14:paraId="724A7A06" w14:textId="77777777" w:rsidR="00F41403" w:rsidRDefault="00F41403" w:rsidP="00AA2E41">
            <w:pPr>
              <w:rPr>
                <w:b/>
              </w:rPr>
            </w:pPr>
            <w:r>
              <w:rPr>
                <w:b/>
              </w:rPr>
              <w:t>Input Consumed Concentration Unit</w:t>
            </w:r>
          </w:p>
        </w:tc>
        <w:tc>
          <w:tcPr>
            <w:tcW w:w="6660" w:type="dxa"/>
            <w:vAlign w:val="center"/>
          </w:tcPr>
          <w:p w14:paraId="2E381B16" w14:textId="77777777" w:rsidR="00F41403" w:rsidRDefault="00F41403" w:rsidP="00AA2E41">
            <w:r>
              <w:t>To indicate the unit of measure for the consumed concentration:</w:t>
            </w:r>
          </w:p>
          <w:p w14:paraId="3973EBD7" w14:textId="77777777" w:rsidR="00F41403" w:rsidRDefault="00F41403" w:rsidP="00F41403">
            <w:pPr>
              <w:numPr>
                <w:ilvl w:val="0"/>
                <w:numId w:val="184"/>
              </w:numPr>
            </w:pPr>
            <w:r>
              <w:t xml:space="preserve">Click this field, and then click on the arrow to display a list of options. </w:t>
            </w:r>
          </w:p>
          <w:p w14:paraId="2F2B7092" w14:textId="77777777" w:rsidR="00F41403" w:rsidRDefault="00F41403" w:rsidP="00F41403">
            <w:pPr>
              <w:numPr>
                <w:ilvl w:val="0"/>
                <w:numId w:val="183"/>
              </w:numPr>
            </w:pPr>
            <w:r>
              <w:t>Click the appropriate unit.</w:t>
            </w:r>
          </w:p>
          <w:p w14:paraId="308A663C" w14:textId="77777777" w:rsidR="00F41403" w:rsidRDefault="00F41403" w:rsidP="00AA2E41">
            <w:r w:rsidRPr="00F57724">
              <w:rPr>
                <w:b/>
              </w:rPr>
              <w:t>Note:</w:t>
            </w:r>
            <w:r>
              <w:t xml:space="preserve"> This field is required if you entered an amount in </w:t>
            </w:r>
            <w:r w:rsidRPr="00F57724">
              <w:rPr>
                <w:b/>
              </w:rPr>
              <w:t xml:space="preserve">Input Consumed </w:t>
            </w:r>
            <w:r>
              <w:rPr>
                <w:b/>
              </w:rPr>
              <w:t>Concentration</w:t>
            </w:r>
            <w:r>
              <w:t>.</w:t>
            </w:r>
          </w:p>
        </w:tc>
      </w:tr>
      <w:tr w:rsidR="00F41403" w14:paraId="3B599710" w14:textId="77777777" w:rsidTr="00AA2E41">
        <w:trPr>
          <w:cantSplit/>
          <w:trHeight w:val="288"/>
        </w:trPr>
        <w:tc>
          <w:tcPr>
            <w:tcW w:w="3150" w:type="dxa"/>
          </w:tcPr>
          <w:p w14:paraId="113BEF51" w14:textId="77777777" w:rsidR="00F41403" w:rsidRDefault="00F41403" w:rsidP="00AA2E41">
            <w:pPr>
              <w:rPr>
                <w:b/>
              </w:rPr>
            </w:pPr>
            <w:r>
              <w:rPr>
                <w:b/>
              </w:rPr>
              <w:t>Input Adjusted Quantity</w:t>
            </w:r>
          </w:p>
        </w:tc>
        <w:tc>
          <w:tcPr>
            <w:tcW w:w="6660" w:type="dxa"/>
            <w:vAlign w:val="center"/>
          </w:tcPr>
          <w:p w14:paraId="4358AD6C" w14:textId="77777777" w:rsidR="00F41403" w:rsidRDefault="00F41403" w:rsidP="00AA2E41">
            <w:r w:rsidRPr="002213D0">
              <w:t xml:space="preserve">To adjust the </w:t>
            </w:r>
            <w:r>
              <w:t xml:space="preserve">quantity </w:t>
            </w:r>
            <w:r w:rsidRPr="002213D0">
              <w:t>of the parent biospecimen</w:t>
            </w:r>
            <w:r>
              <w:t xml:space="preserve"> based on the current quantity being wrong, input the amount by which you want to increase or decrease the quantity.</w:t>
            </w:r>
          </w:p>
          <w:p w14:paraId="3C01EE83" w14:textId="77777777" w:rsidR="00F41403" w:rsidRPr="002E44C1" w:rsidRDefault="00F41403" w:rsidP="00F41403">
            <w:pPr>
              <w:pStyle w:val="CellBodyText"/>
              <w:numPr>
                <w:ilvl w:val="0"/>
                <w:numId w:val="185"/>
              </w:numPr>
              <w:rPr>
                <w:rFonts w:cs="Arial"/>
                <w:szCs w:val="22"/>
              </w:rPr>
            </w:pPr>
            <w:r w:rsidRPr="002E44C1">
              <w:rPr>
                <w:rFonts w:cs="Arial"/>
                <w:szCs w:val="22"/>
              </w:rPr>
              <w:t xml:space="preserve">To decrease the quantity, </w:t>
            </w:r>
            <w:r>
              <w:rPr>
                <w:rFonts w:cs="Arial"/>
                <w:szCs w:val="22"/>
              </w:rPr>
              <w:t>i</w:t>
            </w:r>
            <w:r w:rsidRPr="002E44C1">
              <w:rPr>
                <w:rFonts w:cs="Arial"/>
                <w:szCs w:val="22"/>
              </w:rPr>
              <w:t xml:space="preserve">nput a negative amount. </w:t>
            </w:r>
          </w:p>
          <w:p w14:paraId="3127EF1B" w14:textId="77777777" w:rsidR="00F41403" w:rsidRPr="002E44C1" w:rsidRDefault="00F41403" w:rsidP="00F41403">
            <w:pPr>
              <w:numPr>
                <w:ilvl w:val="0"/>
                <w:numId w:val="183"/>
              </w:numPr>
            </w:pPr>
            <w:r w:rsidRPr="002E44C1">
              <w:t xml:space="preserve">To increase the quantity, input a positive </w:t>
            </w:r>
            <w:r>
              <w:t>amount</w:t>
            </w:r>
            <w:r w:rsidRPr="002E44C1">
              <w:t>.</w:t>
            </w:r>
          </w:p>
          <w:p w14:paraId="640CBEA4" w14:textId="77777777" w:rsidR="00F41403" w:rsidRDefault="00F41403" w:rsidP="00AA2E41">
            <w:pPr>
              <w:pStyle w:val="CellBodyText"/>
              <w:rPr>
                <w:b/>
                <w:szCs w:val="22"/>
              </w:rPr>
            </w:pPr>
            <w:r w:rsidRPr="002213D0">
              <w:rPr>
                <w:b/>
                <w:szCs w:val="22"/>
              </w:rPr>
              <w:t>Note:</w:t>
            </w:r>
            <w:r>
              <w:rPr>
                <w:b/>
                <w:szCs w:val="22"/>
              </w:rPr>
              <w:t xml:space="preserve"> </w:t>
            </w:r>
          </w:p>
          <w:p w14:paraId="57FA7FA1" w14:textId="77777777" w:rsidR="00F41403" w:rsidRDefault="00F41403" w:rsidP="00F41403">
            <w:pPr>
              <w:pStyle w:val="CellBodyText"/>
              <w:numPr>
                <w:ilvl w:val="0"/>
                <w:numId w:val="183"/>
              </w:numPr>
              <w:rPr>
                <w:szCs w:val="22"/>
              </w:rPr>
            </w:pPr>
            <w:r>
              <w:rPr>
                <w:szCs w:val="22"/>
              </w:rPr>
              <w:t>O</w:t>
            </w:r>
            <w:r w:rsidRPr="00E75235">
              <w:rPr>
                <w:szCs w:val="22"/>
              </w:rPr>
              <w:t>nly complete th</w:t>
            </w:r>
            <w:r>
              <w:rPr>
                <w:szCs w:val="22"/>
              </w:rPr>
              <w:t>is field</w:t>
            </w:r>
            <w:r>
              <w:rPr>
                <w:b/>
                <w:szCs w:val="22"/>
              </w:rPr>
              <w:t xml:space="preserve"> </w:t>
            </w:r>
            <w:r>
              <w:rPr>
                <w:szCs w:val="22"/>
              </w:rPr>
              <w:t xml:space="preserve">if you need to adjust the current quantity of the parent biospecimen separate from and in addition to the amount indicated in </w:t>
            </w:r>
            <w:r w:rsidRPr="00E75235">
              <w:rPr>
                <w:b/>
                <w:szCs w:val="22"/>
              </w:rPr>
              <w:t>Input Consumed Quantity</w:t>
            </w:r>
            <w:r>
              <w:rPr>
                <w:szCs w:val="22"/>
              </w:rPr>
              <w:t xml:space="preserve">. </w:t>
            </w:r>
          </w:p>
          <w:p w14:paraId="3FFF2C77" w14:textId="77777777" w:rsidR="00F41403" w:rsidRPr="00E75235" w:rsidRDefault="00F41403" w:rsidP="00F41403">
            <w:pPr>
              <w:pStyle w:val="CellBodyText"/>
              <w:numPr>
                <w:ilvl w:val="0"/>
                <w:numId w:val="183"/>
              </w:numPr>
              <w:rPr>
                <w:szCs w:val="22"/>
              </w:rPr>
            </w:pPr>
            <w:r>
              <w:rPr>
                <w:szCs w:val="22"/>
              </w:rPr>
              <w:t>For example, if the initial quantity was wrong, the quantity should be adjusted.</w:t>
            </w:r>
          </w:p>
        </w:tc>
      </w:tr>
      <w:tr w:rsidR="00F41403" w14:paraId="32E753E9" w14:textId="77777777" w:rsidTr="00AA2E41">
        <w:trPr>
          <w:cantSplit/>
          <w:trHeight w:val="288"/>
        </w:trPr>
        <w:tc>
          <w:tcPr>
            <w:tcW w:w="3150" w:type="dxa"/>
          </w:tcPr>
          <w:p w14:paraId="770525BD" w14:textId="77777777" w:rsidR="00F41403" w:rsidRDefault="00F41403" w:rsidP="00AA2E41">
            <w:pPr>
              <w:rPr>
                <w:b/>
              </w:rPr>
            </w:pPr>
            <w:r>
              <w:rPr>
                <w:b/>
              </w:rPr>
              <w:t>Input Adjusted Quantity Unit</w:t>
            </w:r>
          </w:p>
        </w:tc>
        <w:tc>
          <w:tcPr>
            <w:tcW w:w="6660" w:type="dxa"/>
            <w:vAlign w:val="center"/>
          </w:tcPr>
          <w:p w14:paraId="1B85B734" w14:textId="77777777" w:rsidR="00F41403" w:rsidRDefault="00F41403" w:rsidP="00AA2E41">
            <w:r>
              <w:t>To indicate the unit of measure for the adjusted quantity:</w:t>
            </w:r>
          </w:p>
          <w:p w14:paraId="73D1FCF6" w14:textId="77777777" w:rsidR="00F41403" w:rsidRDefault="00F41403" w:rsidP="00F41403">
            <w:pPr>
              <w:numPr>
                <w:ilvl w:val="0"/>
                <w:numId w:val="184"/>
              </w:numPr>
            </w:pPr>
            <w:r>
              <w:t xml:space="preserve">Click this field, and then click on the arrow to display a list of options. </w:t>
            </w:r>
          </w:p>
          <w:p w14:paraId="59E2569D" w14:textId="77777777" w:rsidR="00F41403" w:rsidRDefault="00F41403" w:rsidP="00F41403">
            <w:pPr>
              <w:numPr>
                <w:ilvl w:val="0"/>
                <w:numId w:val="183"/>
              </w:numPr>
            </w:pPr>
            <w:r>
              <w:t>Click the appropriate unit.</w:t>
            </w:r>
          </w:p>
          <w:p w14:paraId="5B219894" w14:textId="77777777" w:rsidR="00F41403" w:rsidRDefault="00F41403" w:rsidP="00AA2E41">
            <w:r w:rsidRPr="00F57724">
              <w:rPr>
                <w:b/>
              </w:rPr>
              <w:t>Note:</w:t>
            </w:r>
            <w:r>
              <w:t xml:space="preserve"> This field is required if you entered an amount in </w:t>
            </w:r>
            <w:r w:rsidRPr="00F57724">
              <w:rPr>
                <w:b/>
              </w:rPr>
              <w:t xml:space="preserve">Input </w:t>
            </w:r>
            <w:r>
              <w:rPr>
                <w:b/>
              </w:rPr>
              <w:t>Adjusted Quantity</w:t>
            </w:r>
            <w:r>
              <w:t>.</w:t>
            </w:r>
          </w:p>
        </w:tc>
      </w:tr>
      <w:tr w:rsidR="00F41403" w14:paraId="6294983D" w14:textId="77777777" w:rsidTr="00AA2E41">
        <w:trPr>
          <w:cantSplit/>
          <w:trHeight w:val="288"/>
        </w:trPr>
        <w:tc>
          <w:tcPr>
            <w:tcW w:w="3150" w:type="dxa"/>
          </w:tcPr>
          <w:p w14:paraId="6F8AEBEE" w14:textId="77777777" w:rsidR="00F41403" w:rsidRDefault="00F41403" w:rsidP="00AA2E41">
            <w:pPr>
              <w:rPr>
                <w:b/>
              </w:rPr>
            </w:pPr>
            <w:r>
              <w:rPr>
                <w:b/>
              </w:rPr>
              <w:lastRenderedPageBreak/>
              <w:t>Input Adjusted Quantity Reason</w:t>
            </w:r>
          </w:p>
        </w:tc>
        <w:tc>
          <w:tcPr>
            <w:tcW w:w="6660" w:type="dxa"/>
            <w:vAlign w:val="center"/>
          </w:tcPr>
          <w:p w14:paraId="3F8A04F1" w14:textId="77777777" w:rsidR="00F41403" w:rsidRDefault="00F41403" w:rsidP="00AA2E41">
            <w:r>
              <w:t>To indicate the reason for the adjusted quantity:</w:t>
            </w:r>
          </w:p>
          <w:p w14:paraId="2CEC7894" w14:textId="77777777" w:rsidR="00F41403" w:rsidRDefault="00F41403" w:rsidP="00F41403">
            <w:pPr>
              <w:numPr>
                <w:ilvl w:val="0"/>
                <w:numId w:val="184"/>
              </w:numPr>
            </w:pPr>
            <w:r>
              <w:t xml:space="preserve">Click this field, and then click on the arrow to display a list of options. </w:t>
            </w:r>
          </w:p>
          <w:p w14:paraId="06DA963E" w14:textId="77777777" w:rsidR="00F41403" w:rsidRDefault="00F41403" w:rsidP="00F41403">
            <w:pPr>
              <w:numPr>
                <w:ilvl w:val="0"/>
                <w:numId w:val="183"/>
              </w:numPr>
            </w:pPr>
            <w:r>
              <w:t>Click the appropriate reason.</w:t>
            </w:r>
          </w:p>
          <w:p w14:paraId="0AC27F26" w14:textId="77777777" w:rsidR="00F41403" w:rsidRDefault="00F41403" w:rsidP="00AA2E41">
            <w:r w:rsidRPr="00F57724">
              <w:rPr>
                <w:b/>
              </w:rPr>
              <w:t>Note:</w:t>
            </w:r>
            <w:r>
              <w:t xml:space="preserve"> This field is required if you entered an amount in </w:t>
            </w:r>
            <w:r w:rsidRPr="00F57724">
              <w:rPr>
                <w:b/>
              </w:rPr>
              <w:t xml:space="preserve">Input </w:t>
            </w:r>
            <w:r>
              <w:rPr>
                <w:b/>
              </w:rPr>
              <w:t>Adjusted Quantity</w:t>
            </w:r>
            <w:r>
              <w:t>.</w:t>
            </w:r>
          </w:p>
        </w:tc>
      </w:tr>
      <w:tr w:rsidR="00F41403" w14:paraId="2F90F275" w14:textId="77777777" w:rsidTr="00AA2E41">
        <w:trPr>
          <w:cantSplit/>
          <w:trHeight w:val="288"/>
        </w:trPr>
        <w:tc>
          <w:tcPr>
            <w:tcW w:w="3150" w:type="dxa"/>
          </w:tcPr>
          <w:p w14:paraId="79A14847" w14:textId="77777777" w:rsidR="00F41403" w:rsidRDefault="00F41403" w:rsidP="00AA2E41">
            <w:pPr>
              <w:rPr>
                <w:b/>
              </w:rPr>
            </w:pPr>
            <w:r>
              <w:rPr>
                <w:b/>
              </w:rPr>
              <w:t>Input Adjusted Concentration</w:t>
            </w:r>
          </w:p>
        </w:tc>
        <w:tc>
          <w:tcPr>
            <w:tcW w:w="6660" w:type="dxa"/>
            <w:vAlign w:val="center"/>
          </w:tcPr>
          <w:p w14:paraId="3B5ED01E" w14:textId="77777777" w:rsidR="00F41403" w:rsidRDefault="00F41403" w:rsidP="00AA2E41">
            <w:r w:rsidRPr="002213D0">
              <w:t xml:space="preserve">To adjust the </w:t>
            </w:r>
            <w:r>
              <w:t xml:space="preserve">concentration </w:t>
            </w:r>
            <w:r w:rsidRPr="002213D0">
              <w:t>of the parent biospecimen</w:t>
            </w:r>
            <w:r>
              <w:t xml:space="preserve"> based on the current concentration being wrong, input the amount by which you want to increase or decrease the concentration.</w:t>
            </w:r>
          </w:p>
          <w:p w14:paraId="3F62E059" w14:textId="77777777" w:rsidR="00F41403" w:rsidRPr="002E44C1" w:rsidRDefault="00F41403" w:rsidP="00F41403">
            <w:pPr>
              <w:pStyle w:val="CellBodyText"/>
              <w:numPr>
                <w:ilvl w:val="0"/>
                <w:numId w:val="185"/>
              </w:numPr>
              <w:rPr>
                <w:rFonts w:cs="Arial"/>
                <w:szCs w:val="22"/>
              </w:rPr>
            </w:pPr>
            <w:r w:rsidRPr="002E44C1">
              <w:rPr>
                <w:rFonts w:cs="Arial"/>
                <w:szCs w:val="22"/>
              </w:rPr>
              <w:t xml:space="preserve">To decrease the </w:t>
            </w:r>
            <w:r>
              <w:rPr>
                <w:rFonts w:cs="Arial"/>
                <w:szCs w:val="22"/>
              </w:rPr>
              <w:t>concentration</w:t>
            </w:r>
            <w:r w:rsidRPr="002E44C1">
              <w:rPr>
                <w:rFonts w:cs="Arial"/>
                <w:szCs w:val="22"/>
              </w:rPr>
              <w:t xml:space="preserve">, </w:t>
            </w:r>
            <w:r>
              <w:rPr>
                <w:rFonts w:cs="Arial"/>
                <w:szCs w:val="22"/>
              </w:rPr>
              <w:t>i</w:t>
            </w:r>
            <w:r w:rsidRPr="002E44C1">
              <w:rPr>
                <w:rFonts w:cs="Arial"/>
                <w:szCs w:val="22"/>
              </w:rPr>
              <w:t xml:space="preserve">nput a negative amount. </w:t>
            </w:r>
          </w:p>
          <w:p w14:paraId="4F457AD1" w14:textId="77777777" w:rsidR="00F41403" w:rsidRPr="002E44C1" w:rsidRDefault="00F41403" w:rsidP="00F41403">
            <w:pPr>
              <w:numPr>
                <w:ilvl w:val="0"/>
                <w:numId w:val="183"/>
              </w:numPr>
            </w:pPr>
            <w:r w:rsidRPr="002E44C1">
              <w:t xml:space="preserve">To increase the </w:t>
            </w:r>
            <w:r>
              <w:t>concentration</w:t>
            </w:r>
            <w:r w:rsidRPr="002E44C1">
              <w:t xml:space="preserve">, input a positive </w:t>
            </w:r>
            <w:r>
              <w:t>amount</w:t>
            </w:r>
            <w:r w:rsidRPr="002E44C1">
              <w:t>.</w:t>
            </w:r>
          </w:p>
          <w:p w14:paraId="37857E84" w14:textId="77777777" w:rsidR="00F41403" w:rsidRDefault="00F41403" w:rsidP="00AA2E41">
            <w:pPr>
              <w:pStyle w:val="CellBodyText"/>
              <w:rPr>
                <w:b/>
                <w:szCs w:val="22"/>
              </w:rPr>
            </w:pPr>
            <w:r w:rsidRPr="002213D0">
              <w:rPr>
                <w:b/>
                <w:szCs w:val="22"/>
              </w:rPr>
              <w:t>Note:</w:t>
            </w:r>
            <w:r>
              <w:rPr>
                <w:b/>
                <w:szCs w:val="22"/>
              </w:rPr>
              <w:t xml:space="preserve"> </w:t>
            </w:r>
          </w:p>
          <w:p w14:paraId="17535896" w14:textId="77777777" w:rsidR="00F41403" w:rsidRDefault="00F41403" w:rsidP="00F41403">
            <w:pPr>
              <w:pStyle w:val="CellBodyText"/>
              <w:numPr>
                <w:ilvl w:val="0"/>
                <w:numId w:val="183"/>
              </w:numPr>
              <w:rPr>
                <w:szCs w:val="22"/>
              </w:rPr>
            </w:pPr>
            <w:r>
              <w:rPr>
                <w:szCs w:val="22"/>
              </w:rPr>
              <w:t>O</w:t>
            </w:r>
            <w:r w:rsidRPr="00E75235">
              <w:rPr>
                <w:szCs w:val="22"/>
              </w:rPr>
              <w:t>nly complete th</w:t>
            </w:r>
            <w:r>
              <w:rPr>
                <w:szCs w:val="22"/>
              </w:rPr>
              <w:t>is field</w:t>
            </w:r>
            <w:r>
              <w:rPr>
                <w:b/>
                <w:szCs w:val="22"/>
              </w:rPr>
              <w:t xml:space="preserve"> </w:t>
            </w:r>
            <w:r>
              <w:rPr>
                <w:szCs w:val="22"/>
              </w:rPr>
              <w:t xml:space="preserve">if you need to adjust the current concentration of the parent biospecimen separate from and in addition to the amount indicated in </w:t>
            </w:r>
            <w:r w:rsidRPr="00E75235">
              <w:rPr>
                <w:b/>
                <w:szCs w:val="22"/>
              </w:rPr>
              <w:t xml:space="preserve">Input Consumed </w:t>
            </w:r>
            <w:r>
              <w:rPr>
                <w:b/>
                <w:szCs w:val="22"/>
              </w:rPr>
              <w:t>Concentration</w:t>
            </w:r>
            <w:r>
              <w:rPr>
                <w:szCs w:val="22"/>
              </w:rPr>
              <w:t xml:space="preserve">. </w:t>
            </w:r>
          </w:p>
          <w:p w14:paraId="737A22AB" w14:textId="77777777" w:rsidR="00F41403" w:rsidRPr="00E75235" w:rsidRDefault="00F41403" w:rsidP="00F41403">
            <w:pPr>
              <w:pStyle w:val="CellBodyText"/>
              <w:numPr>
                <w:ilvl w:val="0"/>
                <w:numId w:val="183"/>
              </w:numPr>
              <w:rPr>
                <w:szCs w:val="22"/>
              </w:rPr>
            </w:pPr>
            <w:r>
              <w:rPr>
                <w:szCs w:val="22"/>
              </w:rPr>
              <w:t>For example, if the initial concentration was wrong, the concentration should be adjusted.</w:t>
            </w:r>
          </w:p>
        </w:tc>
      </w:tr>
      <w:tr w:rsidR="00F41403" w14:paraId="62C79FF2" w14:textId="77777777" w:rsidTr="00AA2E41">
        <w:trPr>
          <w:cantSplit/>
          <w:trHeight w:val="288"/>
        </w:trPr>
        <w:tc>
          <w:tcPr>
            <w:tcW w:w="3150" w:type="dxa"/>
          </w:tcPr>
          <w:p w14:paraId="66B2418D" w14:textId="77777777" w:rsidR="00F41403" w:rsidRDefault="00F41403" w:rsidP="00AA2E41">
            <w:pPr>
              <w:rPr>
                <w:b/>
              </w:rPr>
            </w:pPr>
            <w:r>
              <w:rPr>
                <w:b/>
              </w:rPr>
              <w:t>Input Adjusted Concentration Unit</w:t>
            </w:r>
          </w:p>
        </w:tc>
        <w:tc>
          <w:tcPr>
            <w:tcW w:w="6660" w:type="dxa"/>
            <w:vAlign w:val="center"/>
          </w:tcPr>
          <w:p w14:paraId="5F89B043" w14:textId="77777777" w:rsidR="00F41403" w:rsidRDefault="00F41403" w:rsidP="00AA2E41">
            <w:r>
              <w:t>To indicate the unit of measure for the adjusted concentration:</w:t>
            </w:r>
          </w:p>
          <w:p w14:paraId="403BE5B6" w14:textId="77777777" w:rsidR="00F41403" w:rsidRDefault="00F41403" w:rsidP="00F41403">
            <w:pPr>
              <w:numPr>
                <w:ilvl w:val="0"/>
                <w:numId w:val="184"/>
              </w:numPr>
            </w:pPr>
            <w:r>
              <w:t xml:space="preserve">Click this field, and then click on the arrow to display a list of options. </w:t>
            </w:r>
          </w:p>
          <w:p w14:paraId="54E85C1F" w14:textId="77777777" w:rsidR="00F41403" w:rsidRDefault="00F41403" w:rsidP="00F41403">
            <w:pPr>
              <w:numPr>
                <w:ilvl w:val="0"/>
                <w:numId w:val="183"/>
              </w:numPr>
            </w:pPr>
            <w:r>
              <w:t>Click the appropriate unit.</w:t>
            </w:r>
          </w:p>
          <w:p w14:paraId="7122E567" w14:textId="77777777" w:rsidR="00F41403" w:rsidRDefault="00F41403" w:rsidP="00AA2E41">
            <w:r w:rsidRPr="00F57724">
              <w:rPr>
                <w:b/>
              </w:rPr>
              <w:t>Note:</w:t>
            </w:r>
            <w:r>
              <w:t xml:space="preserve"> This field is required if you entered an amount in </w:t>
            </w:r>
            <w:r w:rsidRPr="00F57724">
              <w:rPr>
                <w:b/>
              </w:rPr>
              <w:t xml:space="preserve">Input </w:t>
            </w:r>
            <w:r>
              <w:rPr>
                <w:b/>
              </w:rPr>
              <w:t>Adjust</w:t>
            </w:r>
            <w:r w:rsidRPr="00F57724">
              <w:rPr>
                <w:b/>
              </w:rPr>
              <w:t xml:space="preserve">ed </w:t>
            </w:r>
            <w:r>
              <w:rPr>
                <w:b/>
              </w:rPr>
              <w:t>Concentration</w:t>
            </w:r>
            <w:r>
              <w:t>.</w:t>
            </w:r>
          </w:p>
        </w:tc>
      </w:tr>
      <w:tr w:rsidR="00F41403" w14:paraId="677FAC32" w14:textId="77777777" w:rsidTr="00AA2E41">
        <w:trPr>
          <w:cantSplit/>
          <w:trHeight w:val="288"/>
        </w:trPr>
        <w:tc>
          <w:tcPr>
            <w:tcW w:w="3150" w:type="dxa"/>
          </w:tcPr>
          <w:p w14:paraId="1F4FE6C0" w14:textId="77777777" w:rsidR="00F41403" w:rsidRDefault="00F41403" w:rsidP="00AA2E41">
            <w:pPr>
              <w:rPr>
                <w:b/>
              </w:rPr>
            </w:pPr>
            <w:r>
              <w:rPr>
                <w:b/>
              </w:rPr>
              <w:t>Input Adjusted Concentration Reason</w:t>
            </w:r>
          </w:p>
        </w:tc>
        <w:tc>
          <w:tcPr>
            <w:tcW w:w="6660" w:type="dxa"/>
            <w:vAlign w:val="center"/>
          </w:tcPr>
          <w:p w14:paraId="57541370" w14:textId="77777777" w:rsidR="00F41403" w:rsidRDefault="00F41403" w:rsidP="00AA2E41">
            <w:r>
              <w:t>To indicate the reason for the adjusted concentration:</w:t>
            </w:r>
          </w:p>
          <w:p w14:paraId="4F7A98A9" w14:textId="77777777" w:rsidR="00F41403" w:rsidRDefault="00F41403" w:rsidP="00F41403">
            <w:pPr>
              <w:numPr>
                <w:ilvl w:val="0"/>
                <w:numId w:val="184"/>
              </w:numPr>
            </w:pPr>
            <w:r>
              <w:t xml:space="preserve">Click this field, and then click on the arrow to display a list of options. </w:t>
            </w:r>
          </w:p>
          <w:p w14:paraId="2D3F7798" w14:textId="77777777" w:rsidR="00F41403" w:rsidRDefault="00F41403" w:rsidP="00F41403">
            <w:pPr>
              <w:numPr>
                <w:ilvl w:val="0"/>
                <w:numId w:val="183"/>
              </w:numPr>
            </w:pPr>
            <w:r>
              <w:t>Click the appropriate reason.</w:t>
            </w:r>
          </w:p>
          <w:p w14:paraId="76DBC0C8" w14:textId="77777777" w:rsidR="00F41403" w:rsidRDefault="00F41403" w:rsidP="00AA2E41">
            <w:r w:rsidRPr="00F57724">
              <w:rPr>
                <w:b/>
              </w:rPr>
              <w:t>Note:</w:t>
            </w:r>
            <w:r>
              <w:t xml:space="preserve"> This field is required if you entered an amount in </w:t>
            </w:r>
            <w:r w:rsidRPr="00F57724">
              <w:rPr>
                <w:b/>
              </w:rPr>
              <w:t xml:space="preserve">Input </w:t>
            </w:r>
            <w:r>
              <w:rPr>
                <w:b/>
              </w:rPr>
              <w:t>Adjusted Concentration</w:t>
            </w:r>
            <w:r>
              <w:t>.</w:t>
            </w:r>
          </w:p>
        </w:tc>
      </w:tr>
      <w:tr w:rsidR="00F41403" w14:paraId="0097996A" w14:textId="77777777" w:rsidTr="00AA2E41">
        <w:trPr>
          <w:cantSplit/>
          <w:trHeight w:val="288"/>
        </w:trPr>
        <w:tc>
          <w:tcPr>
            <w:tcW w:w="3150" w:type="dxa"/>
          </w:tcPr>
          <w:p w14:paraId="27FDD79A" w14:textId="77777777" w:rsidR="00F41403" w:rsidRDefault="00F41403" w:rsidP="00AA2E41">
            <w:pPr>
              <w:rPr>
                <w:b/>
              </w:rPr>
            </w:pPr>
            <w:r>
              <w:rPr>
                <w:b/>
              </w:rPr>
              <w:t>No of Outputs</w:t>
            </w:r>
          </w:p>
        </w:tc>
        <w:tc>
          <w:tcPr>
            <w:tcW w:w="6660" w:type="dxa"/>
            <w:vAlign w:val="center"/>
          </w:tcPr>
          <w:p w14:paraId="5044F5D4" w14:textId="77777777" w:rsidR="00F41403" w:rsidRDefault="00F41403" w:rsidP="00AA2E41">
            <w:r>
              <w:t xml:space="preserve">Type the number of output biospecimens you want created when using this template. </w:t>
            </w:r>
          </w:p>
        </w:tc>
      </w:tr>
      <w:tr w:rsidR="00F41403" w14:paraId="1AB49612" w14:textId="77777777" w:rsidTr="00AA2E41">
        <w:trPr>
          <w:cantSplit/>
          <w:trHeight w:val="288"/>
        </w:trPr>
        <w:tc>
          <w:tcPr>
            <w:tcW w:w="3150" w:type="dxa"/>
          </w:tcPr>
          <w:p w14:paraId="52E5315A" w14:textId="77777777" w:rsidR="00F41403" w:rsidRDefault="00F41403" w:rsidP="00AA2E41">
            <w:pPr>
              <w:rPr>
                <w:b/>
              </w:rPr>
            </w:pPr>
            <w:r>
              <w:rPr>
                <w:b/>
              </w:rPr>
              <w:t>Output Specimen Type</w:t>
            </w:r>
          </w:p>
        </w:tc>
        <w:tc>
          <w:tcPr>
            <w:tcW w:w="6660" w:type="dxa"/>
            <w:vAlign w:val="center"/>
          </w:tcPr>
          <w:p w14:paraId="3DA32C3A" w14:textId="77777777" w:rsidR="00F41403" w:rsidRDefault="00F41403" w:rsidP="00AA2E41">
            <w:r>
              <w:t>To indicate the specimen type of the output biospecimen you want created when using this template:</w:t>
            </w:r>
          </w:p>
          <w:p w14:paraId="37E48CE8" w14:textId="77777777" w:rsidR="00F41403" w:rsidRDefault="00F41403" w:rsidP="00F41403">
            <w:pPr>
              <w:numPr>
                <w:ilvl w:val="0"/>
                <w:numId w:val="184"/>
              </w:numPr>
            </w:pPr>
            <w:r>
              <w:t xml:space="preserve">Click this field, and then click on the arrow to display a list of options. </w:t>
            </w:r>
          </w:p>
          <w:p w14:paraId="55FE5FF8" w14:textId="77777777" w:rsidR="00F41403" w:rsidRDefault="00F41403" w:rsidP="00F41403">
            <w:pPr>
              <w:numPr>
                <w:ilvl w:val="0"/>
                <w:numId w:val="183"/>
              </w:numPr>
            </w:pPr>
            <w:r>
              <w:t>Click the appropriate type.</w:t>
            </w:r>
          </w:p>
        </w:tc>
      </w:tr>
      <w:tr w:rsidR="00F41403" w14:paraId="2FBCEF1C" w14:textId="77777777" w:rsidTr="00AA2E41">
        <w:trPr>
          <w:cantSplit/>
          <w:trHeight w:val="288"/>
        </w:trPr>
        <w:tc>
          <w:tcPr>
            <w:tcW w:w="3150" w:type="dxa"/>
          </w:tcPr>
          <w:p w14:paraId="1CEDF660" w14:textId="77777777" w:rsidR="00F41403" w:rsidRDefault="00F41403" w:rsidP="00AA2E41">
            <w:pPr>
              <w:rPr>
                <w:b/>
              </w:rPr>
            </w:pPr>
            <w:r>
              <w:rPr>
                <w:b/>
              </w:rPr>
              <w:t>Output Sample Type</w:t>
            </w:r>
          </w:p>
        </w:tc>
        <w:tc>
          <w:tcPr>
            <w:tcW w:w="6660" w:type="dxa"/>
            <w:vAlign w:val="center"/>
          </w:tcPr>
          <w:p w14:paraId="70117F70" w14:textId="77777777" w:rsidR="00F41403" w:rsidRDefault="00F41403" w:rsidP="00AA2E41">
            <w:r>
              <w:t>To indicate the sample type of the output biospecimen you want created when using this template:</w:t>
            </w:r>
          </w:p>
          <w:p w14:paraId="6A52DF3A" w14:textId="77777777" w:rsidR="00F41403" w:rsidRDefault="00F41403" w:rsidP="00F41403">
            <w:pPr>
              <w:numPr>
                <w:ilvl w:val="0"/>
                <w:numId w:val="184"/>
              </w:numPr>
            </w:pPr>
            <w:r>
              <w:t xml:space="preserve">Click this field, and then click on the arrow to display a list of options. </w:t>
            </w:r>
          </w:p>
          <w:p w14:paraId="084A9182" w14:textId="77777777" w:rsidR="00F41403" w:rsidRDefault="00F41403" w:rsidP="00F41403">
            <w:pPr>
              <w:numPr>
                <w:ilvl w:val="0"/>
                <w:numId w:val="183"/>
              </w:numPr>
            </w:pPr>
            <w:r>
              <w:t>Click the appropriate type.</w:t>
            </w:r>
          </w:p>
        </w:tc>
      </w:tr>
      <w:tr w:rsidR="00F41403" w14:paraId="08593B6B" w14:textId="77777777" w:rsidTr="00AA2E41">
        <w:trPr>
          <w:cantSplit/>
          <w:trHeight w:val="288"/>
        </w:trPr>
        <w:tc>
          <w:tcPr>
            <w:tcW w:w="3150" w:type="dxa"/>
          </w:tcPr>
          <w:p w14:paraId="7E2DD890" w14:textId="77777777" w:rsidR="00F41403" w:rsidRDefault="00F41403" w:rsidP="00AA2E41">
            <w:pPr>
              <w:rPr>
                <w:b/>
              </w:rPr>
            </w:pPr>
            <w:r>
              <w:rPr>
                <w:b/>
              </w:rPr>
              <w:t>Output Container Type</w:t>
            </w:r>
          </w:p>
        </w:tc>
        <w:tc>
          <w:tcPr>
            <w:tcW w:w="6660" w:type="dxa"/>
            <w:vAlign w:val="center"/>
          </w:tcPr>
          <w:p w14:paraId="3FDA12E2" w14:textId="77777777" w:rsidR="00F41403" w:rsidRDefault="00F41403" w:rsidP="00AA2E41">
            <w:r>
              <w:t>To indicate the container type for the output biospecimen you want used when using this template:</w:t>
            </w:r>
          </w:p>
          <w:p w14:paraId="2C134AA2" w14:textId="77777777" w:rsidR="00F41403" w:rsidRDefault="00F41403" w:rsidP="00F41403">
            <w:pPr>
              <w:numPr>
                <w:ilvl w:val="0"/>
                <w:numId w:val="184"/>
              </w:numPr>
            </w:pPr>
            <w:r>
              <w:t xml:space="preserve">Click this field, and then click on the arrow to display a list of options. </w:t>
            </w:r>
          </w:p>
          <w:p w14:paraId="7B22FD38" w14:textId="77777777" w:rsidR="00F41403" w:rsidRDefault="00F41403" w:rsidP="00F41403">
            <w:pPr>
              <w:numPr>
                <w:ilvl w:val="0"/>
                <w:numId w:val="183"/>
              </w:numPr>
            </w:pPr>
            <w:r>
              <w:t>Click the appropriate type.</w:t>
            </w:r>
          </w:p>
        </w:tc>
      </w:tr>
      <w:tr w:rsidR="00F41403" w14:paraId="5411F872" w14:textId="77777777" w:rsidTr="00AA2E41">
        <w:trPr>
          <w:cantSplit/>
          <w:trHeight w:val="288"/>
        </w:trPr>
        <w:tc>
          <w:tcPr>
            <w:tcW w:w="3150" w:type="dxa"/>
          </w:tcPr>
          <w:p w14:paraId="624924E7" w14:textId="77777777" w:rsidR="00F41403" w:rsidRDefault="00F41403" w:rsidP="00AA2E41">
            <w:pPr>
              <w:rPr>
                <w:b/>
              </w:rPr>
            </w:pPr>
            <w:r>
              <w:rPr>
                <w:b/>
              </w:rPr>
              <w:lastRenderedPageBreak/>
              <w:t>Protocol</w:t>
            </w:r>
          </w:p>
        </w:tc>
        <w:tc>
          <w:tcPr>
            <w:tcW w:w="6660" w:type="dxa"/>
            <w:vAlign w:val="center"/>
          </w:tcPr>
          <w:p w14:paraId="2B199221" w14:textId="77777777" w:rsidR="00F41403" w:rsidRDefault="00F41403" w:rsidP="00AA2E41">
            <w:r>
              <w:t xml:space="preserve">If you are completing a Derivative template, indicate the appropriate protocol when using this template: </w:t>
            </w:r>
          </w:p>
          <w:p w14:paraId="0F07B829" w14:textId="77777777" w:rsidR="00F41403" w:rsidRDefault="00F41403" w:rsidP="00F41403">
            <w:pPr>
              <w:numPr>
                <w:ilvl w:val="0"/>
                <w:numId w:val="184"/>
              </w:numPr>
            </w:pPr>
            <w:r>
              <w:t xml:space="preserve">Click this field, and then click on the arrow to display a list of options. </w:t>
            </w:r>
          </w:p>
          <w:p w14:paraId="3630AAE7" w14:textId="77777777" w:rsidR="00F41403" w:rsidRPr="00DB3A85" w:rsidRDefault="00F41403" w:rsidP="00F41403">
            <w:pPr>
              <w:numPr>
                <w:ilvl w:val="0"/>
                <w:numId w:val="184"/>
              </w:numPr>
            </w:pPr>
            <w:r>
              <w:t>Click the appropriate option.</w:t>
            </w:r>
          </w:p>
          <w:p w14:paraId="041927A1" w14:textId="77777777" w:rsidR="00F41403" w:rsidRDefault="00F41403" w:rsidP="00AA2E41">
            <w:r w:rsidRPr="00DB3A85">
              <w:rPr>
                <w:b/>
              </w:rPr>
              <w:t>Note:</w:t>
            </w:r>
            <w:r>
              <w:t xml:space="preserve"> This field is only used for the Derivative processing template.</w:t>
            </w:r>
          </w:p>
        </w:tc>
      </w:tr>
      <w:tr w:rsidR="00F41403" w14:paraId="770350ED" w14:textId="77777777" w:rsidTr="00AA2E41">
        <w:trPr>
          <w:cantSplit/>
          <w:trHeight w:val="288"/>
        </w:trPr>
        <w:tc>
          <w:tcPr>
            <w:tcW w:w="3150" w:type="dxa"/>
          </w:tcPr>
          <w:p w14:paraId="507506A7" w14:textId="77777777" w:rsidR="00F41403" w:rsidRDefault="00F41403" w:rsidP="00AA2E41">
            <w:pPr>
              <w:rPr>
                <w:b/>
              </w:rPr>
            </w:pPr>
            <w:r>
              <w:rPr>
                <w:b/>
              </w:rPr>
              <w:t>Staining Technique</w:t>
            </w:r>
          </w:p>
        </w:tc>
        <w:tc>
          <w:tcPr>
            <w:tcW w:w="6660" w:type="dxa"/>
            <w:vAlign w:val="center"/>
          </w:tcPr>
          <w:p w14:paraId="348D1B52" w14:textId="77777777" w:rsidR="00F41403" w:rsidRDefault="00F41403" w:rsidP="00AA2E41">
            <w:r>
              <w:t xml:space="preserve">If you are completing a Derivative template, indicate the appropriate staining technique when using this template: </w:t>
            </w:r>
          </w:p>
          <w:p w14:paraId="245DECC9" w14:textId="77777777" w:rsidR="00F41403" w:rsidRDefault="00F41403" w:rsidP="00F41403">
            <w:pPr>
              <w:numPr>
                <w:ilvl w:val="0"/>
                <w:numId w:val="184"/>
              </w:numPr>
            </w:pPr>
            <w:r>
              <w:t xml:space="preserve">Click this field, and then click on the arrow to display a list of options. </w:t>
            </w:r>
          </w:p>
          <w:p w14:paraId="4251A63F" w14:textId="77777777" w:rsidR="00F41403" w:rsidRPr="00DB3A85" w:rsidRDefault="00F41403" w:rsidP="00F41403">
            <w:pPr>
              <w:numPr>
                <w:ilvl w:val="0"/>
                <w:numId w:val="184"/>
              </w:numPr>
            </w:pPr>
            <w:r>
              <w:t>Click the appropriate option.</w:t>
            </w:r>
          </w:p>
          <w:p w14:paraId="5163A6D0" w14:textId="77777777" w:rsidR="00F41403" w:rsidRDefault="00F41403" w:rsidP="00AA2E41">
            <w:r w:rsidRPr="00DB3A85">
              <w:rPr>
                <w:b/>
              </w:rPr>
              <w:t>Note:</w:t>
            </w:r>
            <w:r>
              <w:t xml:space="preserve"> This field is only used for the Derivative processing template.</w:t>
            </w:r>
          </w:p>
        </w:tc>
      </w:tr>
      <w:tr w:rsidR="00F41403" w14:paraId="6777DDCA" w14:textId="77777777" w:rsidTr="00AA2E41">
        <w:trPr>
          <w:cantSplit/>
          <w:trHeight w:val="288"/>
        </w:trPr>
        <w:tc>
          <w:tcPr>
            <w:tcW w:w="3150" w:type="dxa"/>
          </w:tcPr>
          <w:p w14:paraId="55448C5B" w14:textId="77777777" w:rsidR="00F41403" w:rsidRDefault="00F41403" w:rsidP="00AA2E41">
            <w:pPr>
              <w:rPr>
                <w:b/>
              </w:rPr>
            </w:pPr>
            <w:r>
              <w:rPr>
                <w:b/>
              </w:rPr>
              <w:t>Output Initial Quantity</w:t>
            </w:r>
          </w:p>
        </w:tc>
        <w:tc>
          <w:tcPr>
            <w:tcW w:w="6660" w:type="dxa"/>
            <w:vAlign w:val="center"/>
          </w:tcPr>
          <w:p w14:paraId="41C96D6E" w14:textId="77777777" w:rsidR="00F41403" w:rsidRDefault="00F41403" w:rsidP="00AA2E41">
            <w:r>
              <w:t>Type the amount of the output biospecimen that is created by the sample processing when using this template.</w:t>
            </w:r>
            <w:r w:rsidRPr="00242428">
              <w:rPr>
                <w:b/>
              </w:rPr>
              <w:t xml:space="preserve"> </w:t>
            </w:r>
          </w:p>
        </w:tc>
      </w:tr>
      <w:tr w:rsidR="00F41403" w14:paraId="0BB59FE9" w14:textId="77777777" w:rsidTr="00AA2E41">
        <w:trPr>
          <w:cantSplit/>
          <w:trHeight w:val="288"/>
        </w:trPr>
        <w:tc>
          <w:tcPr>
            <w:tcW w:w="3150" w:type="dxa"/>
          </w:tcPr>
          <w:p w14:paraId="7C847D80" w14:textId="77777777" w:rsidR="00F41403" w:rsidRDefault="00F41403" w:rsidP="00AA2E41">
            <w:pPr>
              <w:rPr>
                <w:b/>
              </w:rPr>
            </w:pPr>
            <w:r>
              <w:rPr>
                <w:b/>
              </w:rPr>
              <w:t>Output Initial Quantity Unit</w:t>
            </w:r>
          </w:p>
        </w:tc>
        <w:tc>
          <w:tcPr>
            <w:tcW w:w="6660" w:type="dxa"/>
            <w:vAlign w:val="center"/>
          </w:tcPr>
          <w:p w14:paraId="01CF7FA8" w14:textId="77777777" w:rsidR="00F41403" w:rsidRDefault="00F41403" w:rsidP="00AA2E41">
            <w:r>
              <w:t>To indicate the unit of measure for the initial quantity of the output biospecimen when using this template:</w:t>
            </w:r>
          </w:p>
          <w:p w14:paraId="1060EFBB" w14:textId="77777777" w:rsidR="00F41403" w:rsidRDefault="00F41403" w:rsidP="00F41403">
            <w:pPr>
              <w:numPr>
                <w:ilvl w:val="0"/>
                <w:numId w:val="184"/>
              </w:numPr>
            </w:pPr>
            <w:r>
              <w:t xml:space="preserve">Click this field, and then click on the arrow to display a list of options. </w:t>
            </w:r>
          </w:p>
          <w:p w14:paraId="71D9860A" w14:textId="77777777" w:rsidR="00F41403" w:rsidRDefault="00F41403" w:rsidP="00F41403">
            <w:pPr>
              <w:numPr>
                <w:ilvl w:val="0"/>
                <w:numId w:val="183"/>
              </w:numPr>
            </w:pPr>
            <w:r>
              <w:t>Click the appropriate unit.</w:t>
            </w:r>
          </w:p>
          <w:p w14:paraId="40F82BD0" w14:textId="77777777" w:rsidR="00F41403" w:rsidRDefault="00F41403" w:rsidP="00AA2E41">
            <w:r w:rsidRPr="00F57724">
              <w:rPr>
                <w:b/>
              </w:rPr>
              <w:t>Note:</w:t>
            </w:r>
            <w:r>
              <w:t xml:space="preserve"> This field is required if you entered an amount in </w:t>
            </w:r>
            <w:r>
              <w:rPr>
                <w:b/>
              </w:rPr>
              <w:t>Ou</w:t>
            </w:r>
            <w:r w:rsidRPr="00F57724">
              <w:rPr>
                <w:b/>
              </w:rPr>
              <w:t xml:space="preserve">tput </w:t>
            </w:r>
            <w:r>
              <w:rPr>
                <w:b/>
              </w:rPr>
              <w:t>Initial</w:t>
            </w:r>
            <w:r w:rsidRPr="00F57724">
              <w:rPr>
                <w:b/>
              </w:rPr>
              <w:t xml:space="preserve"> Quantity</w:t>
            </w:r>
            <w:r>
              <w:t>.</w:t>
            </w:r>
          </w:p>
        </w:tc>
      </w:tr>
      <w:tr w:rsidR="00F41403" w14:paraId="082C1D73" w14:textId="77777777" w:rsidTr="00AA2E41">
        <w:trPr>
          <w:cantSplit/>
          <w:trHeight w:val="288"/>
        </w:trPr>
        <w:tc>
          <w:tcPr>
            <w:tcW w:w="3150" w:type="dxa"/>
          </w:tcPr>
          <w:p w14:paraId="51C45CD9" w14:textId="77777777" w:rsidR="00F41403" w:rsidRDefault="00F41403" w:rsidP="00AA2E41">
            <w:pPr>
              <w:rPr>
                <w:b/>
              </w:rPr>
            </w:pPr>
            <w:r>
              <w:rPr>
                <w:b/>
              </w:rPr>
              <w:t>Output Initial Concentration</w:t>
            </w:r>
          </w:p>
        </w:tc>
        <w:tc>
          <w:tcPr>
            <w:tcW w:w="6660" w:type="dxa"/>
            <w:vAlign w:val="center"/>
          </w:tcPr>
          <w:p w14:paraId="752ADB4D" w14:textId="77777777" w:rsidR="00F41403" w:rsidRDefault="00F41403" w:rsidP="00AA2E41">
            <w:r>
              <w:t>Type the concentration of the output biospecimen that is created by the sample processing when using this template.</w:t>
            </w:r>
            <w:r w:rsidRPr="00242428">
              <w:rPr>
                <w:b/>
              </w:rPr>
              <w:t xml:space="preserve"> </w:t>
            </w:r>
          </w:p>
        </w:tc>
      </w:tr>
      <w:tr w:rsidR="00F41403" w14:paraId="2495D685" w14:textId="77777777" w:rsidTr="00AA2E41">
        <w:trPr>
          <w:cantSplit/>
          <w:trHeight w:val="288"/>
        </w:trPr>
        <w:tc>
          <w:tcPr>
            <w:tcW w:w="3150" w:type="dxa"/>
          </w:tcPr>
          <w:p w14:paraId="1F727DA6" w14:textId="77777777" w:rsidR="00F41403" w:rsidRDefault="00F41403" w:rsidP="00AA2E41">
            <w:pPr>
              <w:rPr>
                <w:b/>
              </w:rPr>
            </w:pPr>
            <w:r>
              <w:rPr>
                <w:b/>
              </w:rPr>
              <w:t>Output Initial Concentration Unit</w:t>
            </w:r>
          </w:p>
        </w:tc>
        <w:tc>
          <w:tcPr>
            <w:tcW w:w="6660" w:type="dxa"/>
            <w:vAlign w:val="center"/>
          </w:tcPr>
          <w:p w14:paraId="064B1DFA" w14:textId="77777777" w:rsidR="00F41403" w:rsidRDefault="00F41403" w:rsidP="00AA2E41">
            <w:r>
              <w:t>To indicate the unit of measure for the initial concentration of the output biospecimen:</w:t>
            </w:r>
          </w:p>
          <w:p w14:paraId="0AC9BD0A" w14:textId="77777777" w:rsidR="00F41403" w:rsidRDefault="00F41403" w:rsidP="00F41403">
            <w:pPr>
              <w:numPr>
                <w:ilvl w:val="0"/>
                <w:numId w:val="184"/>
              </w:numPr>
            </w:pPr>
            <w:r>
              <w:t xml:space="preserve">Click this field, and then click on the arrow to display a list of options. </w:t>
            </w:r>
          </w:p>
          <w:p w14:paraId="7865EB77" w14:textId="77777777" w:rsidR="00F41403" w:rsidRDefault="00F41403" w:rsidP="00F41403">
            <w:pPr>
              <w:numPr>
                <w:ilvl w:val="0"/>
                <w:numId w:val="183"/>
              </w:numPr>
            </w:pPr>
            <w:r>
              <w:t>Click the appropriate unit.</w:t>
            </w:r>
          </w:p>
          <w:p w14:paraId="79073554" w14:textId="77777777" w:rsidR="00F41403" w:rsidRDefault="00F41403" w:rsidP="00AA2E41">
            <w:r w:rsidRPr="00F57724">
              <w:rPr>
                <w:b/>
              </w:rPr>
              <w:t>Note:</w:t>
            </w:r>
            <w:r>
              <w:t xml:space="preserve"> This field is required if you entered an amount in </w:t>
            </w:r>
            <w:r>
              <w:rPr>
                <w:b/>
              </w:rPr>
              <w:t>Out</w:t>
            </w:r>
            <w:r w:rsidRPr="00F57724">
              <w:rPr>
                <w:b/>
              </w:rPr>
              <w:t xml:space="preserve">put </w:t>
            </w:r>
            <w:r>
              <w:rPr>
                <w:b/>
              </w:rPr>
              <w:t>Initial</w:t>
            </w:r>
            <w:r w:rsidRPr="00F57724">
              <w:rPr>
                <w:b/>
              </w:rPr>
              <w:t xml:space="preserve"> </w:t>
            </w:r>
            <w:r>
              <w:rPr>
                <w:b/>
              </w:rPr>
              <w:t>Concentration</w:t>
            </w:r>
            <w:r>
              <w:t>.</w:t>
            </w:r>
          </w:p>
        </w:tc>
      </w:tr>
      <w:tr w:rsidR="00F41403" w14:paraId="58CA6931" w14:textId="77777777" w:rsidTr="00AA2E41">
        <w:trPr>
          <w:cantSplit/>
          <w:trHeight w:val="288"/>
        </w:trPr>
        <w:tc>
          <w:tcPr>
            <w:tcW w:w="3150" w:type="dxa"/>
          </w:tcPr>
          <w:p w14:paraId="235381A9" w14:textId="77777777" w:rsidR="00F41403" w:rsidRDefault="00F41403" w:rsidP="00AA2E41">
            <w:pPr>
              <w:rPr>
                <w:b/>
              </w:rPr>
            </w:pPr>
            <w:r>
              <w:rPr>
                <w:b/>
              </w:rPr>
              <w:t>Output Adjusted Quantity</w:t>
            </w:r>
          </w:p>
        </w:tc>
        <w:tc>
          <w:tcPr>
            <w:tcW w:w="6660" w:type="dxa"/>
            <w:vAlign w:val="center"/>
          </w:tcPr>
          <w:p w14:paraId="55A205F6" w14:textId="77777777" w:rsidR="00F41403" w:rsidRDefault="00F41403" w:rsidP="00AA2E41">
            <w:r w:rsidRPr="002213D0">
              <w:t xml:space="preserve">To adjust the </w:t>
            </w:r>
            <w:r>
              <w:t xml:space="preserve">quantity </w:t>
            </w:r>
            <w:r w:rsidRPr="002213D0">
              <w:t xml:space="preserve">of the </w:t>
            </w:r>
            <w:r>
              <w:t>output</w:t>
            </w:r>
            <w:r w:rsidRPr="002213D0">
              <w:t xml:space="preserve"> biospecimen</w:t>
            </w:r>
            <w:r>
              <w:t xml:space="preserve"> that will remain after sample processing, input the amount by which you want to increase or decrease the quantity.</w:t>
            </w:r>
          </w:p>
          <w:p w14:paraId="43CB98D7" w14:textId="77777777" w:rsidR="00F41403" w:rsidRPr="002E44C1" w:rsidRDefault="00F41403" w:rsidP="00F41403">
            <w:pPr>
              <w:pStyle w:val="CellBodyText"/>
              <w:numPr>
                <w:ilvl w:val="0"/>
                <w:numId w:val="185"/>
              </w:numPr>
              <w:rPr>
                <w:rFonts w:cs="Arial"/>
                <w:szCs w:val="22"/>
              </w:rPr>
            </w:pPr>
            <w:r w:rsidRPr="002E44C1">
              <w:rPr>
                <w:rFonts w:cs="Arial"/>
                <w:szCs w:val="22"/>
              </w:rPr>
              <w:t xml:space="preserve">To decrease the quantity, </w:t>
            </w:r>
            <w:r>
              <w:rPr>
                <w:rFonts w:cs="Arial"/>
                <w:szCs w:val="22"/>
              </w:rPr>
              <w:t>i</w:t>
            </w:r>
            <w:r w:rsidRPr="002E44C1">
              <w:rPr>
                <w:rFonts w:cs="Arial"/>
                <w:szCs w:val="22"/>
              </w:rPr>
              <w:t xml:space="preserve">nput a negative amount. </w:t>
            </w:r>
          </w:p>
          <w:p w14:paraId="74B34E36" w14:textId="77777777" w:rsidR="00F41403" w:rsidRPr="002E44C1" w:rsidRDefault="00F41403" w:rsidP="00F41403">
            <w:pPr>
              <w:numPr>
                <w:ilvl w:val="0"/>
                <w:numId w:val="183"/>
              </w:numPr>
            </w:pPr>
            <w:r w:rsidRPr="002E44C1">
              <w:t xml:space="preserve">To increase the quantity, input a positive </w:t>
            </w:r>
            <w:r>
              <w:t>amount</w:t>
            </w:r>
            <w:r w:rsidRPr="002E44C1">
              <w:t>.</w:t>
            </w:r>
          </w:p>
          <w:p w14:paraId="1DCC7337" w14:textId="77777777" w:rsidR="00F41403" w:rsidRDefault="00F41403" w:rsidP="00AA2E41">
            <w:pPr>
              <w:pStyle w:val="CellBodyText"/>
              <w:rPr>
                <w:b/>
                <w:szCs w:val="22"/>
              </w:rPr>
            </w:pPr>
            <w:r w:rsidRPr="002213D0">
              <w:rPr>
                <w:b/>
                <w:szCs w:val="22"/>
              </w:rPr>
              <w:t>Note:</w:t>
            </w:r>
            <w:r>
              <w:rPr>
                <w:b/>
                <w:szCs w:val="22"/>
              </w:rPr>
              <w:t xml:space="preserve"> </w:t>
            </w:r>
          </w:p>
          <w:p w14:paraId="476CD9B9" w14:textId="77777777" w:rsidR="00F41403" w:rsidRDefault="00F41403" w:rsidP="00F41403">
            <w:pPr>
              <w:pStyle w:val="CellBodyText"/>
              <w:numPr>
                <w:ilvl w:val="0"/>
                <w:numId w:val="183"/>
              </w:numPr>
              <w:rPr>
                <w:szCs w:val="22"/>
              </w:rPr>
            </w:pPr>
            <w:r>
              <w:rPr>
                <w:szCs w:val="22"/>
              </w:rPr>
              <w:t>O</w:t>
            </w:r>
            <w:r w:rsidRPr="00E75235">
              <w:rPr>
                <w:szCs w:val="22"/>
              </w:rPr>
              <w:t>nly complete th</w:t>
            </w:r>
            <w:r>
              <w:rPr>
                <w:szCs w:val="22"/>
              </w:rPr>
              <w:t>is field</w:t>
            </w:r>
            <w:r>
              <w:rPr>
                <w:b/>
                <w:szCs w:val="22"/>
              </w:rPr>
              <w:t xml:space="preserve"> </w:t>
            </w:r>
            <w:r>
              <w:rPr>
                <w:szCs w:val="22"/>
              </w:rPr>
              <w:t xml:space="preserve">if you need to adjust the resulting quantity of the output biospecimen separate from and in addition to the amount indicated in </w:t>
            </w:r>
            <w:r>
              <w:rPr>
                <w:b/>
                <w:szCs w:val="22"/>
              </w:rPr>
              <w:t>Out</w:t>
            </w:r>
            <w:r w:rsidRPr="00E75235">
              <w:rPr>
                <w:b/>
                <w:szCs w:val="22"/>
              </w:rPr>
              <w:t xml:space="preserve">put </w:t>
            </w:r>
            <w:r>
              <w:rPr>
                <w:b/>
                <w:szCs w:val="22"/>
              </w:rPr>
              <w:t>Initial</w:t>
            </w:r>
            <w:r w:rsidRPr="00E75235">
              <w:rPr>
                <w:b/>
                <w:szCs w:val="22"/>
              </w:rPr>
              <w:t xml:space="preserve"> Quantity</w:t>
            </w:r>
            <w:r>
              <w:rPr>
                <w:szCs w:val="22"/>
              </w:rPr>
              <w:t xml:space="preserve">. </w:t>
            </w:r>
          </w:p>
          <w:p w14:paraId="35E978C2" w14:textId="77777777" w:rsidR="00F41403" w:rsidRPr="00E75235" w:rsidRDefault="00F41403" w:rsidP="00F41403">
            <w:pPr>
              <w:pStyle w:val="CellBodyText"/>
              <w:numPr>
                <w:ilvl w:val="0"/>
                <w:numId w:val="183"/>
              </w:numPr>
              <w:rPr>
                <w:szCs w:val="22"/>
              </w:rPr>
            </w:pPr>
            <w:r>
              <w:rPr>
                <w:szCs w:val="22"/>
              </w:rPr>
              <w:t xml:space="preserve">For example, if the output sample is diluted during processing, the remaining quantity should be adjusted. </w:t>
            </w:r>
          </w:p>
        </w:tc>
      </w:tr>
      <w:tr w:rsidR="00F41403" w14:paraId="7E68BFE4" w14:textId="77777777" w:rsidTr="00AA2E41">
        <w:trPr>
          <w:cantSplit/>
          <w:trHeight w:val="288"/>
        </w:trPr>
        <w:tc>
          <w:tcPr>
            <w:tcW w:w="3150" w:type="dxa"/>
          </w:tcPr>
          <w:p w14:paraId="683257E9" w14:textId="77777777" w:rsidR="00F41403" w:rsidRDefault="00F41403" w:rsidP="00AA2E41">
            <w:pPr>
              <w:rPr>
                <w:b/>
              </w:rPr>
            </w:pPr>
            <w:r>
              <w:rPr>
                <w:b/>
              </w:rPr>
              <w:lastRenderedPageBreak/>
              <w:t>Output Adjusted Quantity Unit</w:t>
            </w:r>
          </w:p>
        </w:tc>
        <w:tc>
          <w:tcPr>
            <w:tcW w:w="6660" w:type="dxa"/>
            <w:vAlign w:val="center"/>
          </w:tcPr>
          <w:p w14:paraId="6E63810D" w14:textId="77777777" w:rsidR="00F41403" w:rsidRDefault="00F41403" w:rsidP="00AA2E41">
            <w:r>
              <w:t>To indicate the unit of measure for the adjusted quantity:</w:t>
            </w:r>
          </w:p>
          <w:p w14:paraId="7A5AAFC7" w14:textId="77777777" w:rsidR="00F41403" w:rsidRDefault="00F41403" w:rsidP="00F41403">
            <w:pPr>
              <w:numPr>
                <w:ilvl w:val="0"/>
                <w:numId w:val="184"/>
              </w:numPr>
            </w:pPr>
            <w:r>
              <w:t xml:space="preserve">Click this field, and then click on the arrow to display a list of options. </w:t>
            </w:r>
          </w:p>
          <w:p w14:paraId="04166067" w14:textId="77777777" w:rsidR="00F41403" w:rsidRDefault="00F41403" w:rsidP="00F41403">
            <w:pPr>
              <w:numPr>
                <w:ilvl w:val="0"/>
                <w:numId w:val="183"/>
              </w:numPr>
            </w:pPr>
            <w:r>
              <w:t>Click the appropriate unit.</w:t>
            </w:r>
          </w:p>
          <w:p w14:paraId="697D13AD" w14:textId="77777777" w:rsidR="00F41403" w:rsidRDefault="00F41403" w:rsidP="00AA2E41">
            <w:r w:rsidRPr="00F57724">
              <w:rPr>
                <w:b/>
              </w:rPr>
              <w:t>Note:</w:t>
            </w:r>
            <w:r>
              <w:t xml:space="preserve"> This field is required if you entered an amount in </w:t>
            </w:r>
            <w:r>
              <w:rPr>
                <w:b/>
              </w:rPr>
              <w:t>Out</w:t>
            </w:r>
            <w:r w:rsidRPr="00F57724">
              <w:rPr>
                <w:b/>
              </w:rPr>
              <w:t xml:space="preserve">put </w:t>
            </w:r>
            <w:r>
              <w:rPr>
                <w:b/>
              </w:rPr>
              <w:t>Adjusted Quantity</w:t>
            </w:r>
            <w:r>
              <w:t>.</w:t>
            </w:r>
          </w:p>
        </w:tc>
      </w:tr>
      <w:tr w:rsidR="00F41403" w14:paraId="68EE3B55" w14:textId="77777777" w:rsidTr="00AA2E41">
        <w:trPr>
          <w:cantSplit/>
          <w:trHeight w:val="288"/>
        </w:trPr>
        <w:tc>
          <w:tcPr>
            <w:tcW w:w="3150" w:type="dxa"/>
          </w:tcPr>
          <w:p w14:paraId="13968B30" w14:textId="77777777" w:rsidR="00F41403" w:rsidRDefault="00F41403" w:rsidP="00AA2E41">
            <w:pPr>
              <w:rPr>
                <w:b/>
              </w:rPr>
            </w:pPr>
            <w:r>
              <w:rPr>
                <w:b/>
              </w:rPr>
              <w:t>Output Adjusted Quantity Reason</w:t>
            </w:r>
          </w:p>
        </w:tc>
        <w:tc>
          <w:tcPr>
            <w:tcW w:w="6660" w:type="dxa"/>
            <w:vAlign w:val="center"/>
          </w:tcPr>
          <w:p w14:paraId="11665F92" w14:textId="77777777" w:rsidR="00F41403" w:rsidRDefault="00F41403" w:rsidP="00AA2E41">
            <w:r>
              <w:t>To indicate the reason for the adjusted quantity:</w:t>
            </w:r>
          </w:p>
          <w:p w14:paraId="1F6D212F" w14:textId="77777777" w:rsidR="00F41403" w:rsidRDefault="00F41403" w:rsidP="00F41403">
            <w:pPr>
              <w:numPr>
                <w:ilvl w:val="0"/>
                <w:numId w:val="184"/>
              </w:numPr>
            </w:pPr>
            <w:r>
              <w:t xml:space="preserve">Click this field, and then click on the arrow to display a list of options. </w:t>
            </w:r>
          </w:p>
          <w:p w14:paraId="389EC3F1" w14:textId="77777777" w:rsidR="00F41403" w:rsidRDefault="00F41403" w:rsidP="00F41403">
            <w:pPr>
              <w:numPr>
                <w:ilvl w:val="0"/>
                <w:numId w:val="183"/>
              </w:numPr>
            </w:pPr>
            <w:r>
              <w:t>Click the appropriate reason.</w:t>
            </w:r>
          </w:p>
          <w:p w14:paraId="3DCFD369" w14:textId="77777777" w:rsidR="00F41403" w:rsidRDefault="00F41403" w:rsidP="00AA2E41">
            <w:r w:rsidRPr="00F57724">
              <w:rPr>
                <w:b/>
              </w:rPr>
              <w:t>Note:</w:t>
            </w:r>
            <w:r>
              <w:t xml:space="preserve"> This field is required if you entered an amount in </w:t>
            </w:r>
            <w:r w:rsidRPr="00F57724">
              <w:rPr>
                <w:b/>
              </w:rPr>
              <w:t xml:space="preserve">Input </w:t>
            </w:r>
            <w:r>
              <w:rPr>
                <w:b/>
              </w:rPr>
              <w:t>Adjusted Quantity</w:t>
            </w:r>
            <w:r>
              <w:t>.</w:t>
            </w:r>
          </w:p>
        </w:tc>
      </w:tr>
      <w:tr w:rsidR="00F41403" w14:paraId="0EF3FF5C" w14:textId="77777777" w:rsidTr="00AA2E41">
        <w:trPr>
          <w:cantSplit/>
          <w:trHeight w:val="288"/>
        </w:trPr>
        <w:tc>
          <w:tcPr>
            <w:tcW w:w="3150" w:type="dxa"/>
          </w:tcPr>
          <w:p w14:paraId="16672411" w14:textId="77777777" w:rsidR="00F41403" w:rsidRDefault="00F41403" w:rsidP="00AA2E41">
            <w:pPr>
              <w:rPr>
                <w:b/>
              </w:rPr>
            </w:pPr>
            <w:r>
              <w:rPr>
                <w:b/>
              </w:rPr>
              <w:t>Output Adjusted Concentration</w:t>
            </w:r>
          </w:p>
        </w:tc>
        <w:tc>
          <w:tcPr>
            <w:tcW w:w="6660" w:type="dxa"/>
            <w:vAlign w:val="center"/>
          </w:tcPr>
          <w:p w14:paraId="0DDF6124" w14:textId="77777777" w:rsidR="00F41403" w:rsidRDefault="00F41403" w:rsidP="00AA2E41">
            <w:r w:rsidRPr="002213D0">
              <w:t xml:space="preserve">To adjust the </w:t>
            </w:r>
            <w:r>
              <w:t xml:space="preserve">concentration </w:t>
            </w:r>
            <w:r w:rsidRPr="002213D0">
              <w:t xml:space="preserve">of the </w:t>
            </w:r>
            <w:r>
              <w:t xml:space="preserve">output </w:t>
            </w:r>
            <w:r w:rsidRPr="002213D0">
              <w:t>biospecimen</w:t>
            </w:r>
            <w:r>
              <w:t xml:space="preserve"> that will remain after sample processing, input the amount by which you want to increase or decrease the concentration.</w:t>
            </w:r>
          </w:p>
          <w:p w14:paraId="4D9E6810" w14:textId="77777777" w:rsidR="00F41403" w:rsidRPr="002E44C1" w:rsidRDefault="00F41403" w:rsidP="00F41403">
            <w:pPr>
              <w:pStyle w:val="CellBodyText"/>
              <w:numPr>
                <w:ilvl w:val="0"/>
                <w:numId w:val="185"/>
              </w:numPr>
              <w:rPr>
                <w:rFonts w:cs="Arial"/>
                <w:szCs w:val="22"/>
              </w:rPr>
            </w:pPr>
            <w:r w:rsidRPr="002E44C1">
              <w:rPr>
                <w:rFonts w:cs="Arial"/>
                <w:szCs w:val="22"/>
              </w:rPr>
              <w:t xml:space="preserve">To decrease the </w:t>
            </w:r>
            <w:r>
              <w:rPr>
                <w:rFonts w:cs="Arial"/>
                <w:szCs w:val="22"/>
              </w:rPr>
              <w:t>concentration</w:t>
            </w:r>
            <w:r w:rsidRPr="002E44C1">
              <w:rPr>
                <w:rFonts w:cs="Arial"/>
                <w:szCs w:val="22"/>
              </w:rPr>
              <w:t xml:space="preserve">, </w:t>
            </w:r>
            <w:r>
              <w:rPr>
                <w:rFonts w:cs="Arial"/>
                <w:szCs w:val="22"/>
              </w:rPr>
              <w:t>i</w:t>
            </w:r>
            <w:r w:rsidRPr="002E44C1">
              <w:rPr>
                <w:rFonts w:cs="Arial"/>
                <w:szCs w:val="22"/>
              </w:rPr>
              <w:t xml:space="preserve">nput a negative amount. </w:t>
            </w:r>
          </w:p>
          <w:p w14:paraId="510AFA50" w14:textId="77777777" w:rsidR="00F41403" w:rsidRPr="002E44C1" w:rsidRDefault="00F41403" w:rsidP="00F41403">
            <w:pPr>
              <w:numPr>
                <w:ilvl w:val="0"/>
                <w:numId w:val="183"/>
              </w:numPr>
            </w:pPr>
            <w:r w:rsidRPr="002E44C1">
              <w:t xml:space="preserve">To increase the </w:t>
            </w:r>
            <w:r>
              <w:t>concentration</w:t>
            </w:r>
            <w:r w:rsidRPr="002E44C1">
              <w:t xml:space="preserve">, input a positive </w:t>
            </w:r>
            <w:r>
              <w:t>amount</w:t>
            </w:r>
            <w:r w:rsidRPr="002E44C1">
              <w:t>.</w:t>
            </w:r>
          </w:p>
          <w:p w14:paraId="2D31BA5C" w14:textId="77777777" w:rsidR="00F41403" w:rsidRDefault="00F41403" w:rsidP="00AA2E41">
            <w:pPr>
              <w:pStyle w:val="CellBodyText"/>
              <w:rPr>
                <w:b/>
                <w:szCs w:val="22"/>
              </w:rPr>
            </w:pPr>
            <w:r w:rsidRPr="002213D0">
              <w:rPr>
                <w:b/>
                <w:szCs w:val="22"/>
              </w:rPr>
              <w:t>Note:</w:t>
            </w:r>
            <w:r>
              <w:rPr>
                <w:b/>
                <w:szCs w:val="22"/>
              </w:rPr>
              <w:t xml:space="preserve"> </w:t>
            </w:r>
          </w:p>
          <w:p w14:paraId="67C73974" w14:textId="77777777" w:rsidR="00F41403" w:rsidRDefault="00F41403" w:rsidP="00F41403">
            <w:pPr>
              <w:pStyle w:val="CellBodyText"/>
              <w:numPr>
                <w:ilvl w:val="0"/>
                <w:numId w:val="183"/>
              </w:numPr>
              <w:rPr>
                <w:szCs w:val="22"/>
              </w:rPr>
            </w:pPr>
            <w:r>
              <w:rPr>
                <w:szCs w:val="22"/>
              </w:rPr>
              <w:t>O</w:t>
            </w:r>
            <w:r w:rsidRPr="00E75235">
              <w:rPr>
                <w:szCs w:val="22"/>
              </w:rPr>
              <w:t>nly complete th</w:t>
            </w:r>
            <w:r>
              <w:rPr>
                <w:szCs w:val="22"/>
              </w:rPr>
              <w:t>is field</w:t>
            </w:r>
            <w:r>
              <w:rPr>
                <w:b/>
                <w:szCs w:val="22"/>
              </w:rPr>
              <w:t xml:space="preserve"> </w:t>
            </w:r>
            <w:r>
              <w:rPr>
                <w:szCs w:val="22"/>
              </w:rPr>
              <w:t xml:space="preserve">if you need to adjust the current concentration of the parent biospecimen separate from and in addition to the amount indicated in </w:t>
            </w:r>
            <w:r w:rsidRPr="00E75235">
              <w:rPr>
                <w:b/>
                <w:szCs w:val="22"/>
              </w:rPr>
              <w:t xml:space="preserve">Input Consumed </w:t>
            </w:r>
            <w:r>
              <w:rPr>
                <w:b/>
                <w:szCs w:val="22"/>
              </w:rPr>
              <w:t>Concentration</w:t>
            </w:r>
            <w:r>
              <w:rPr>
                <w:szCs w:val="22"/>
              </w:rPr>
              <w:t xml:space="preserve">. </w:t>
            </w:r>
          </w:p>
          <w:p w14:paraId="60F415C5" w14:textId="77777777" w:rsidR="00F41403" w:rsidRPr="00E75235" w:rsidRDefault="00F41403" w:rsidP="00F41403">
            <w:pPr>
              <w:pStyle w:val="CellBodyText"/>
              <w:numPr>
                <w:ilvl w:val="0"/>
                <w:numId w:val="183"/>
              </w:numPr>
              <w:rPr>
                <w:szCs w:val="22"/>
              </w:rPr>
            </w:pPr>
            <w:r>
              <w:rPr>
                <w:szCs w:val="22"/>
              </w:rPr>
              <w:t>For example, if the output sample is diluted during processing, the remaining concentration should be adjusted.</w:t>
            </w:r>
          </w:p>
        </w:tc>
      </w:tr>
      <w:tr w:rsidR="00F41403" w14:paraId="3CE1103D" w14:textId="77777777" w:rsidTr="00AA2E41">
        <w:trPr>
          <w:cantSplit/>
          <w:trHeight w:val="288"/>
        </w:trPr>
        <w:tc>
          <w:tcPr>
            <w:tcW w:w="3150" w:type="dxa"/>
          </w:tcPr>
          <w:p w14:paraId="41982944" w14:textId="77777777" w:rsidR="00F41403" w:rsidRDefault="00F41403" w:rsidP="00AA2E41">
            <w:pPr>
              <w:rPr>
                <w:b/>
              </w:rPr>
            </w:pPr>
            <w:r>
              <w:rPr>
                <w:b/>
              </w:rPr>
              <w:t>Output Adjusted Concentration Unit</w:t>
            </w:r>
          </w:p>
        </w:tc>
        <w:tc>
          <w:tcPr>
            <w:tcW w:w="6660" w:type="dxa"/>
            <w:vAlign w:val="center"/>
          </w:tcPr>
          <w:p w14:paraId="0573DC11" w14:textId="77777777" w:rsidR="00F41403" w:rsidRDefault="00F41403" w:rsidP="00AA2E41">
            <w:r>
              <w:t>To indicate the unit of measure for the adjusted concentration:</w:t>
            </w:r>
          </w:p>
          <w:p w14:paraId="48CE1ACB" w14:textId="77777777" w:rsidR="00F41403" w:rsidRDefault="00F41403" w:rsidP="00F41403">
            <w:pPr>
              <w:numPr>
                <w:ilvl w:val="0"/>
                <w:numId w:val="184"/>
              </w:numPr>
            </w:pPr>
            <w:r>
              <w:t xml:space="preserve">Click this field, and then click on the arrow to display a list of options. </w:t>
            </w:r>
          </w:p>
          <w:p w14:paraId="25E6B471" w14:textId="77777777" w:rsidR="00F41403" w:rsidRDefault="00F41403" w:rsidP="00F41403">
            <w:pPr>
              <w:numPr>
                <w:ilvl w:val="0"/>
                <w:numId w:val="183"/>
              </w:numPr>
            </w:pPr>
            <w:r>
              <w:t>Click the appropriate unit.</w:t>
            </w:r>
          </w:p>
          <w:p w14:paraId="1EA50C99" w14:textId="77777777" w:rsidR="00F41403" w:rsidRDefault="00F41403" w:rsidP="00AA2E41">
            <w:r w:rsidRPr="00F57724">
              <w:rPr>
                <w:b/>
              </w:rPr>
              <w:t>Note:</w:t>
            </w:r>
            <w:r>
              <w:t xml:space="preserve"> This field is required if you entered an amount in </w:t>
            </w:r>
            <w:r>
              <w:rPr>
                <w:b/>
              </w:rPr>
              <w:t>Out</w:t>
            </w:r>
            <w:r w:rsidRPr="00F57724">
              <w:rPr>
                <w:b/>
              </w:rPr>
              <w:t xml:space="preserve">put </w:t>
            </w:r>
            <w:r>
              <w:rPr>
                <w:b/>
              </w:rPr>
              <w:t>Adjust</w:t>
            </w:r>
            <w:r w:rsidRPr="00F57724">
              <w:rPr>
                <w:b/>
              </w:rPr>
              <w:t xml:space="preserve">ed </w:t>
            </w:r>
            <w:r>
              <w:rPr>
                <w:b/>
              </w:rPr>
              <w:t>Concentration</w:t>
            </w:r>
            <w:r>
              <w:t>.</w:t>
            </w:r>
          </w:p>
        </w:tc>
      </w:tr>
      <w:tr w:rsidR="00F41403" w14:paraId="6CF31640" w14:textId="77777777" w:rsidTr="00AA2E41">
        <w:trPr>
          <w:cantSplit/>
          <w:trHeight w:val="288"/>
        </w:trPr>
        <w:tc>
          <w:tcPr>
            <w:tcW w:w="3150" w:type="dxa"/>
          </w:tcPr>
          <w:p w14:paraId="2138D904" w14:textId="77777777" w:rsidR="00F41403" w:rsidRDefault="00F41403" w:rsidP="00AA2E41">
            <w:pPr>
              <w:rPr>
                <w:b/>
              </w:rPr>
            </w:pPr>
            <w:r>
              <w:rPr>
                <w:b/>
              </w:rPr>
              <w:t>Output Adjusted Concentration Reason</w:t>
            </w:r>
          </w:p>
        </w:tc>
        <w:tc>
          <w:tcPr>
            <w:tcW w:w="6660" w:type="dxa"/>
            <w:vAlign w:val="center"/>
          </w:tcPr>
          <w:p w14:paraId="1CEA34AA" w14:textId="77777777" w:rsidR="00F41403" w:rsidRDefault="00F41403" w:rsidP="00AA2E41">
            <w:r>
              <w:t>To indicate the reason for the adjusted concentration:</w:t>
            </w:r>
          </w:p>
          <w:p w14:paraId="5FF318CD" w14:textId="77777777" w:rsidR="00F41403" w:rsidRDefault="00F41403" w:rsidP="00F41403">
            <w:pPr>
              <w:numPr>
                <w:ilvl w:val="0"/>
                <w:numId w:val="184"/>
              </w:numPr>
            </w:pPr>
            <w:r>
              <w:t xml:space="preserve">Click this field, and then click on the arrow to display a list of options. </w:t>
            </w:r>
          </w:p>
          <w:p w14:paraId="0C0B4F69" w14:textId="77777777" w:rsidR="00F41403" w:rsidRDefault="00F41403" w:rsidP="00F41403">
            <w:pPr>
              <w:numPr>
                <w:ilvl w:val="0"/>
                <w:numId w:val="183"/>
              </w:numPr>
            </w:pPr>
            <w:r>
              <w:t>Click the appropriate reason.</w:t>
            </w:r>
          </w:p>
          <w:p w14:paraId="28F227F1" w14:textId="77777777" w:rsidR="00F41403" w:rsidRDefault="00F41403" w:rsidP="00AA2E41">
            <w:r w:rsidRPr="00F57724">
              <w:rPr>
                <w:b/>
              </w:rPr>
              <w:t>Note:</w:t>
            </w:r>
            <w:r>
              <w:t xml:space="preserve"> This field is required if you entered an amount in </w:t>
            </w:r>
            <w:r>
              <w:rPr>
                <w:b/>
              </w:rPr>
              <w:t>Out</w:t>
            </w:r>
            <w:r w:rsidRPr="00F57724">
              <w:rPr>
                <w:b/>
              </w:rPr>
              <w:t xml:space="preserve">put </w:t>
            </w:r>
            <w:r>
              <w:rPr>
                <w:b/>
              </w:rPr>
              <w:t>Adjusted Concentration</w:t>
            </w:r>
            <w:r>
              <w:t>.</w:t>
            </w:r>
          </w:p>
        </w:tc>
      </w:tr>
    </w:tbl>
    <w:p w14:paraId="44A97CF3" w14:textId="77777777" w:rsidR="00F41403" w:rsidRDefault="00F41403" w:rsidP="00F41403"/>
    <w:p w14:paraId="352B5F1A" w14:textId="77777777" w:rsidR="00F41403" w:rsidRDefault="00F41403" w:rsidP="00F41403">
      <w:pPr>
        <w:ind w:left="720"/>
      </w:pPr>
    </w:p>
    <w:p w14:paraId="5BEC46B4" w14:textId="2B988D5B" w:rsidR="00F41403" w:rsidRDefault="00F41403" w:rsidP="00F41403">
      <w:pPr>
        <w:numPr>
          <w:ilvl w:val="0"/>
          <w:numId w:val="175"/>
        </w:numPr>
      </w:pPr>
      <w:r>
        <w:t xml:space="preserve">Log on to the application using your </w:t>
      </w:r>
      <w:r w:rsidR="00761DF9">
        <w:t>login</w:t>
      </w:r>
      <w:r>
        <w:t xml:space="preserve"> credentials. </w:t>
      </w:r>
    </w:p>
    <w:p w14:paraId="12615490" w14:textId="77777777" w:rsidR="00F41403" w:rsidRDefault="00F41403" w:rsidP="00F41403">
      <w:pPr>
        <w:ind w:left="720"/>
      </w:pPr>
      <w:r>
        <w:t xml:space="preserve">The CIRRASPEC home page appears. </w:t>
      </w:r>
    </w:p>
    <w:p w14:paraId="3AF5E4BD" w14:textId="77777777" w:rsidR="00F41403" w:rsidRDefault="00F41403" w:rsidP="00F41403">
      <w:pPr>
        <w:ind w:left="720"/>
      </w:pPr>
    </w:p>
    <w:p w14:paraId="06550AFE" w14:textId="77777777" w:rsidR="00F41403" w:rsidRDefault="00F41403" w:rsidP="00F41403">
      <w:pPr>
        <w:numPr>
          <w:ilvl w:val="0"/>
          <w:numId w:val="175"/>
        </w:numPr>
      </w:pPr>
      <w:r>
        <w:t xml:space="preserve">Point to the arrow of the </w:t>
      </w:r>
      <w:r w:rsidRPr="00584C3D">
        <w:rPr>
          <w:b/>
        </w:rPr>
        <w:t>IAMS</w:t>
      </w:r>
      <w:r>
        <w:t xml:space="preserve"> tab, and then click </w:t>
      </w:r>
      <w:r>
        <w:rPr>
          <w:b/>
        </w:rPr>
        <w:t>Import Data</w:t>
      </w:r>
      <w:r>
        <w:t>.</w:t>
      </w:r>
    </w:p>
    <w:p w14:paraId="07936E12" w14:textId="77777777" w:rsidR="00F41403" w:rsidRDefault="00F41403" w:rsidP="00F41403">
      <w:pPr>
        <w:ind w:left="720"/>
      </w:pPr>
      <w:r>
        <w:t xml:space="preserve">The </w:t>
      </w:r>
      <w:r w:rsidRPr="00C60AA1">
        <w:rPr>
          <w:b/>
        </w:rPr>
        <w:t>Import Data</w:t>
      </w:r>
      <w:r>
        <w:t xml:space="preserve"> page appears.</w:t>
      </w:r>
    </w:p>
    <w:p w14:paraId="3DF25A11" w14:textId="77777777" w:rsidR="00F41403" w:rsidRDefault="00F41403" w:rsidP="00F41403">
      <w:pPr>
        <w:ind w:left="720"/>
      </w:pPr>
    </w:p>
    <w:p w14:paraId="15761A7E" w14:textId="77777777" w:rsidR="00F41403" w:rsidRDefault="00F41403" w:rsidP="00F41403">
      <w:pPr>
        <w:ind w:left="720"/>
      </w:pPr>
    </w:p>
    <w:p w14:paraId="6EE2FEDB" w14:textId="77777777" w:rsidR="00F41403" w:rsidRDefault="00F41403" w:rsidP="00F41403">
      <w:pPr>
        <w:ind w:left="720"/>
      </w:pPr>
      <w:r>
        <w:rPr>
          <w:noProof/>
        </w:rPr>
        <w:lastRenderedPageBreak/>
        <w:drawing>
          <wp:inline distT="0" distB="0" distL="0" distR="0" wp14:anchorId="0328044A" wp14:editId="31393F2F">
            <wp:extent cx="6325870" cy="2917825"/>
            <wp:effectExtent l="19050" t="19050" r="17780" b="158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25870" cy="2917825"/>
                    </a:xfrm>
                    <a:prstGeom prst="rect">
                      <a:avLst/>
                    </a:prstGeom>
                    <a:noFill/>
                    <a:ln w="3175">
                      <a:solidFill>
                        <a:schemeClr val="tx1"/>
                      </a:solidFill>
                    </a:ln>
                  </pic:spPr>
                </pic:pic>
              </a:graphicData>
            </a:graphic>
          </wp:inline>
        </w:drawing>
      </w:r>
    </w:p>
    <w:p w14:paraId="15580269" w14:textId="77777777" w:rsidR="00F41403" w:rsidRDefault="00F41403" w:rsidP="00F41403">
      <w:pPr>
        <w:pStyle w:val="Figure"/>
        <w:tabs>
          <w:tab w:val="clear" w:pos="1710"/>
        </w:tabs>
        <w:ind w:left="2070" w:hanging="1350"/>
      </w:pPr>
      <w:r w:rsidRPr="009C3249">
        <w:t>Import</w:t>
      </w:r>
      <w:r>
        <w:t xml:space="preserve"> Data page</w:t>
      </w:r>
    </w:p>
    <w:p w14:paraId="6C612A84" w14:textId="77777777" w:rsidR="00F41403" w:rsidRDefault="00F41403" w:rsidP="00F41403"/>
    <w:p w14:paraId="66A908E1" w14:textId="77777777" w:rsidR="00F41403" w:rsidRPr="001241E1" w:rsidRDefault="00F41403" w:rsidP="00F41403"/>
    <w:p w14:paraId="7DC6948C" w14:textId="77777777" w:rsidR="00F41403" w:rsidRDefault="00F41403" w:rsidP="00F41403">
      <w:pPr>
        <w:numPr>
          <w:ilvl w:val="0"/>
          <w:numId w:val="175"/>
        </w:numPr>
      </w:pPr>
      <w:r>
        <w:t xml:space="preserve">In the </w:t>
      </w:r>
      <w:r w:rsidRPr="007B3839">
        <w:rPr>
          <w:b/>
        </w:rPr>
        <w:t>Upload Type</w:t>
      </w:r>
      <w:r>
        <w:t xml:space="preserve"> list, click </w:t>
      </w:r>
      <w:r w:rsidRPr="00F85A7D">
        <w:rPr>
          <w:b/>
        </w:rPr>
        <w:t>Process Template</w:t>
      </w:r>
      <w:r>
        <w:t>.</w:t>
      </w:r>
    </w:p>
    <w:p w14:paraId="463DC5E1" w14:textId="77777777" w:rsidR="00F41403" w:rsidRDefault="00F41403" w:rsidP="00F41403">
      <w:pPr>
        <w:ind w:left="720"/>
      </w:pPr>
    </w:p>
    <w:p w14:paraId="4ADD2EDD" w14:textId="77777777" w:rsidR="00F41403" w:rsidRDefault="00F41403" w:rsidP="00F41403">
      <w:pPr>
        <w:numPr>
          <w:ilvl w:val="0"/>
          <w:numId w:val="175"/>
        </w:numPr>
      </w:pPr>
      <w:r>
        <w:t xml:space="preserve">Click </w:t>
      </w:r>
      <w:r w:rsidRPr="00A65C15">
        <w:rPr>
          <w:b/>
        </w:rPr>
        <w:t>Browse</w:t>
      </w:r>
      <w:r>
        <w:t xml:space="preserve"> below the </w:t>
      </w:r>
      <w:r w:rsidRPr="00A65C15">
        <w:rPr>
          <w:b/>
        </w:rPr>
        <w:t>File Location</w:t>
      </w:r>
      <w:r>
        <w:t xml:space="preserve"> field, and then select the process template that you want to upload. </w:t>
      </w:r>
    </w:p>
    <w:p w14:paraId="225BC43B" w14:textId="77777777" w:rsidR="00F41403" w:rsidRDefault="00F41403" w:rsidP="00F41403">
      <w:pPr>
        <w:ind w:left="720"/>
      </w:pPr>
      <w:r>
        <w:t xml:space="preserve">The path of the template that you select appears on the right side of the </w:t>
      </w:r>
      <w:r w:rsidRPr="001D2687">
        <w:rPr>
          <w:b/>
        </w:rPr>
        <w:t>Browse</w:t>
      </w:r>
      <w:r>
        <w:t xml:space="preserve"> button. </w:t>
      </w:r>
    </w:p>
    <w:p w14:paraId="3583CD26" w14:textId="77777777" w:rsidR="00F41403" w:rsidRDefault="00F41403" w:rsidP="00F41403">
      <w:pPr>
        <w:ind w:left="720"/>
      </w:pPr>
    </w:p>
    <w:p w14:paraId="1C61E9BF" w14:textId="77777777" w:rsidR="00F41403" w:rsidRDefault="00F41403" w:rsidP="00F41403">
      <w:pPr>
        <w:numPr>
          <w:ilvl w:val="0"/>
          <w:numId w:val="175"/>
        </w:numPr>
      </w:pPr>
      <w:r>
        <w:t xml:space="preserve">Click </w:t>
      </w:r>
      <w:r w:rsidRPr="00A65C15">
        <w:rPr>
          <w:b/>
        </w:rPr>
        <w:t>UPLOAD</w:t>
      </w:r>
      <w:r>
        <w:t xml:space="preserve">. </w:t>
      </w:r>
    </w:p>
    <w:p w14:paraId="73510E0A" w14:textId="77777777" w:rsidR="00F41403" w:rsidRDefault="00F41403" w:rsidP="00F41403">
      <w:pPr>
        <w:ind w:left="720"/>
      </w:pPr>
      <w:r>
        <w:t xml:space="preserve">The process template is uploaded. The </w:t>
      </w:r>
      <w:r w:rsidRPr="009E46B4">
        <w:rPr>
          <w:b/>
        </w:rPr>
        <w:t>Import Data</w:t>
      </w:r>
      <w:r>
        <w:t xml:space="preserve"> page displays the confirmation and summary of this upload. </w:t>
      </w:r>
    </w:p>
    <w:p w14:paraId="079484AE" w14:textId="77777777" w:rsidR="00F41403" w:rsidRDefault="00F41403" w:rsidP="00F41403">
      <w:pPr>
        <w:ind w:left="720"/>
      </w:pPr>
    </w:p>
    <w:p w14:paraId="67B2C22D" w14:textId="77777777" w:rsidR="00F41403" w:rsidRDefault="00F41403" w:rsidP="00F41403">
      <w:pPr>
        <w:ind w:left="720"/>
      </w:pPr>
      <w:r>
        <w:rPr>
          <w:noProof/>
        </w:rPr>
        <w:drawing>
          <wp:inline distT="0" distB="0" distL="0" distR="0" wp14:anchorId="7C39BFAC" wp14:editId="5A338499">
            <wp:extent cx="6400800" cy="2371725"/>
            <wp:effectExtent l="19050" t="19050" r="19050" b="285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00800" cy="2371725"/>
                    </a:xfrm>
                    <a:prstGeom prst="rect">
                      <a:avLst/>
                    </a:prstGeom>
                    <a:noFill/>
                    <a:ln w="3175">
                      <a:solidFill>
                        <a:schemeClr val="tx1"/>
                      </a:solidFill>
                    </a:ln>
                  </pic:spPr>
                </pic:pic>
              </a:graphicData>
            </a:graphic>
          </wp:inline>
        </w:drawing>
      </w:r>
    </w:p>
    <w:p w14:paraId="4FD036AD" w14:textId="77777777" w:rsidR="00F41403" w:rsidRDefault="00F41403" w:rsidP="00F41403">
      <w:pPr>
        <w:pStyle w:val="Figure"/>
        <w:tabs>
          <w:tab w:val="clear" w:pos="1710"/>
        </w:tabs>
        <w:ind w:left="2070" w:hanging="1350"/>
      </w:pPr>
      <w:r>
        <w:t>Upload confirmation</w:t>
      </w:r>
    </w:p>
    <w:p w14:paraId="01CE6E22" w14:textId="77777777" w:rsidR="00F41403" w:rsidRPr="00C60AA1" w:rsidRDefault="00F41403" w:rsidP="00F41403">
      <w:pPr>
        <w:ind w:left="720"/>
      </w:pPr>
    </w:p>
    <w:p w14:paraId="6763B550" w14:textId="77777777" w:rsidR="00F41403" w:rsidRDefault="00F41403" w:rsidP="00F41403">
      <w:pPr>
        <w:ind w:left="720"/>
      </w:pPr>
      <w:r w:rsidRPr="0068360D">
        <w:rPr>
          <w:b/>
        </w:rPr>
        <w:t>Note:</w:t>
      </w:r>
      <w:r>
        <w:t xml:space="preserve"> To use this process template in </w:t>
      </w:r>
      <w:r w:rsidRPr="00F63ACA">
        <w:rPr>
          <w:b/>
        </w:rPr>
        <w:t>LIMS</w:t>
      </w:r>
      <w:r>
        <w:t xml:space="preserve">, you must assign the template to the appropriate collection in the </w:t>
      </w:r>
      <w:r w:rsidRPr="009C3249">
        <w:rPr>
          <w:b/>
        </w:rPr>
        <w:t>RPMS</w:t>
      </w:r>
      <w:r>
        <w:t xml:space="preserve"> module.</w:t>
      </w:r>
    </w:p>
    <w:p w14:paraId="7A7E4396" w14:textId="4678EC6C" w:rsidR="00B856DE" w:rsidRPr="008D6D78" w:rsidRDefault="00B856DE" w:rsidP="00B856DE">
      <w:pPr>
        <w:pStyle w:val="Heading3"/>
      </w:pPr>
      <w:bookmarkStart w:id="274" w:name="_Toc282093924"/>
      <w:bookmarkStart w:id="275" w:name="_Toc300125754"/>
      <w:bookmarkStart w:id="276" w:name="_Toc452394256"/>
    </w:p>
    <w:p w14:paraId="0348E22A" w14:textId="5C1C6098" w:rsidR="00F41403" w:rsidRPr="008D6D78" w:rsidRDefault="008D6D78" w:rsidP="00AF18D0">
      <w:pPr>
        <w:pStyle w:val="Heading1"/>
      </w:pPr>
      <w:bookmarkStart w:id="277" w:name="_Toc507159150"/>
      <w:r w:rsidRPr="008D6D78">
        <w:lastRenderedPageBreak/>
        <w:t xml:space="preserve">Create and Manage Storage </w:t>
      </w:r>
      <w:bookmarkEnd w:id="274"/>
      <w:bookmarkEnd w:id="275"/>
      <w:bookmarkEnd w:id="276"/>
      <w:r w:rsidRPr="008D6D78">
        <w:t>Devices</w:t>
      </w:r>
      <w:bookmarkEnd w:id="277"/>
    </w:p>
    <w:p w14:paraId="4C81F074" w14:textId="4BD9332B" w:rsidR="00F41403" w:rsidRDefault="00F41403" w:rsidP="00F41403">
      <w:pPr>
        <w:tabs>
          <w:tab w:val="left" w:pos="10620"/>
        </w:tabs>
        <w:ind w:right="720"/>
      </w:pPr>
      <w:r w:rsidRPr="00F63ACA">
        <w:t xml:space="preserve"> </w:t>
      </w:r>
    </w:p>
    <w:p w14:paraId="2FF25EF2" w14:textId="77777777" w:rsidR="00F41403" w:rsidRDefault="00F41403" w:rsidP="00F41403">
      <w:pPr>
        <w:pStyle w:val="Heading3"/>
      </w:pPr>
      <w:bookmarkStart w:id="278" w:name="_Toc282093925"/>
      <w:bookmarkStart w:id="279" w:name="_Toc300125755"/>
      <w:bookmarkStart w:id="280" w:name="_Toc452394257"/>
      <w:bookmarkStart w:id="281" w:name="_Toc507159151"/>
      <w:r>
        <w:t>Viewing a List of Storage Devices</w:t>
      </w:r>
      <w:bookmarkEnd w:id="278"/>
      <w:bookmarkEnd w:id="279"/>
      <w:bookmarkEnd w:id="280"/>
      <w:bookmarkEnd w:id="281"/>
    </w:p>
    <w:p w14:paraId="0031245D" w14:textId="77777777" w:rsidR="00F41403" w:rsidRDefault="00F41403" w:rsidP="00F41403"/>
    <w:p w14:paraId="784CAAF8" w14:textId="77777777" w:rsidR="00F41403" w:rsidRDefault="00F41403" w:rsidP="00F41403">
      <w:pPr>
        <w:ind w:right="540"/>
      </w:pPr>
      <w:r>
        <w:t>To view a list of storage devices:</w:t>
      </w:r>
    </w:p>
    <w:p w14:paraId="3047EC39" w14:textId="77777777" w:rsidR="00F41403" w:rsidRDefault="00F41403" w:rsidP="00F41403">
      <w:pPr>
        <w:ind w:right="540"/>
      </w:pPr>
    </w:p>
    <w:p w14:paraId="523E1FCC" w14:textId="6E8F1BD0" w:rsidR="00F41403" w:rsidRDefault="00F41403" w:rsidP="00F41403">
      <w:pPr>
        <w:numPr>
          <w:ilvl w:val="0"/>
          <w:numId w:val="124"/>
        </w:numPr>
        <w:ind w:right="540"/>
      </w:pPr>
      <w:r>
        <w:t xml:space="preserve">Log on to the application using your </w:t>
      </w:r>
      <w:r w:rsidR="00761DF9">
        <w:t>login</w:t>
      </w:r>
      <w:r>
        <w:t xml:space="preserve"> credentials. </w:t>
      </w:r>
    </w:p>
    <w:p w14:paraId="3456ADD3" w14:textId="77777777" w:rsidR="00F41403" w:rsidRDefault="00F41403" w:rsidP="00F41403">
      <w:pPr>
        <w:ind w:left="720" w:right="540"/>
      </w:pPr>
      <w:r>
        <w:t xml:space="preserve">The CIRRASPEC home page appears. </w:t>
      </w:r>
    </w:p>
    <w:p w14:paraId="7C5753E3" w14:textId="77777777" w:rsidR="00F41403" w:rsidRDefault="00F41403" w:rsidP="00F41403">
      <w:pPr>
        <w:ind w:left="720" w:right="540"/>
      </w:pPr>
    </w:p>
    <w:p w14:paraId="3D3A1C4F" w14:textId="77777777" w:rsidR="00F41403" w:rsidRPr="007051E5" w:rsidRDefault="00F41403" w:rsidP="00F41403">
      <w:pPr>
        <w:numPr>
          <w:ilvl w:val="0"/>
          <w:numId w:val="124"/>
        </w:numPr>
        <w:ind w:right="540"/>
      </w:pPr>
      <w:r>
        <w:t xml:space="preserve">Point to the arrow of the </w:t>
      </w:r>
      <w:r>
        <w:rPr>
          <w:b/>
        </w:rPr>
        <w:t xml:space="preserve">IAMS </w:t>
      </w:r>
      <w:r w:rsidRPr="007051E5">
        <w:t>tab, and then click</w:t>
      </w:r>
      <w:r>
        <w:rPr>
          <w:b/>
        </w:rPr>
        <w:t xml:space="preserve"> Storage Designer</w:t>
      </w:r>
      <w:r w:rsidRPr="007051E5">
        <w:t>.</w:t>
      </w:r>
    </w:p>
    <w:p w14:paraId="795CCB74" w14:textId="77777777" w:rsidR="00F41403" w:rsidRPr="007051E5" w:rsidRDefault="00F41403" w:rsidP="00F41403">
      <w:pPr>
        <w:ind w:left="720" w:right="540"/>
      </w:pPr>
      <w:r w:rsidRPr="007051E5">
        <w:t xml:space="preserve">The </w:t>
      </w:r>
      <w:r>
        <w:rPr>
          <w:b/>
        </w:rPr>
        <w:t>S</w:t>
      </w:r>
      <w:r w:rsidRPr="00F63ACA">
        <w:rPr>
          <w:b/>
        </w:rPr>
        <w:t xml:space="preserve">torage </w:t>
      </w:r>
      <w:r>
        <w:rPr>
          <w:b/>
        </w:rPr>
        <w:t>S</w:t>
      </w:r>
      <w:r w:rsidRPr="00F63ACA">
        <w:rPr>
          <w:b/>
        </w:rPr>
        <w:t>earch</w:t>
      </w:r>
      <w:r w:rsidRPr="007051E5">
        <w:t xml:space="preserve"> page appears. </w:t>
      </w:r>
    </w:p>
    <w:p w14:paraId="77F6094A" w14:textId="77777777" w:rsidR="00F41403" w:rsidRPr="007051E5" w:rsidRDefault="00F41403" w:rsidP="00F41403">
      <w:pPr>
        <w:ind w:left="720" w:right="540"/>
      </w:pPr>
    </w:p>
    <w:p w14:paraId="34CF484E" w14:textId="77777777" w:rsidR="00F41403" w:rsidRPr="007051E5" w:rsidRDefault="00F41403" w:rsidP="00F41403">
      <w:pPr>
        <w:numPr>
          <w:ilvl w:val="0"/>
          <w:numId w:val="124"/>
        </w:numPr>
        <w:ind w:right="540"/>
      </w:pPr>
      <w:r w:rsidRPr="007051E5">
        <w:t>Click</w:t>
      </w:r>
      <w:r>
        <w:rPr>
          <w:b/>
        </w:rPr>
        <w:t xml:space="preserve"> SEARCH</w:t>
      </w:r>
      <w:r w:rsidRPr="007051E5">
        <w:t>.</w:t>
      </w:r>
      <w:r>
        <w:rPr>
          <w:b/>
        </w:rPr>
        <w:t xml:space="preserve"> </w:t>
      </w:r>
    </w:p>
    <w:p w14:paraId="0F15ABE2" w14:textId="77777777" w:rsidR="00F41403" w:rsidRDefault="00F41403" w:rsidP="00F41403">
      <w:pPr>
        <w:pStyle w:val="Nomal"/>
      </w:pPr>
      <w:r w:rsidRPr="007051E5">
        <w:t>The</w:t>
      </w:r>
      <w:r>
        <w:rPr>
          <w:b/>
        </w:rPr>
        <w:t xml:space="preserve"> </w:t>
      </w:r>
      <w:r>
        <w:t xml:space="preserve">storage </w:t>
      </w:r>
      <w:r w:rsidRPr="007051E5">
        <w:t>search page</w:t>
      </w:r>
      <w:r>
        <w:t xml:space="preserve"> displays a list of storage devices.</w:t>
      </w:r>
    </w:p>
    <w:p w14:paraId="4D6FC4E2" w14:textId="77777777" w:rsidR="00F41403" w:rsidRDefault="00F41403" w:rsidP="00F41403">
      <w:pPr>
        <w:pStyle w:val="Nomal"/>
        <w:ind w:left="720"/>
        <w:rPr>
          <w:b/>
        </w:rPr>
      </w:pPr>
      <w:r>
        <w:rPr>
          <w:noProof/>
        </w:rPr>
        <w:drawing>
          <wp:inline distT="0" distB="0" distL="0" distR="0" wp14:anchorId="328E79AA" wp14:editId="1EDE424E">
            <wp:extent cx="6307108" cy="2950325"/>
            <wp:effectExtent l="19050" t="19050" r="17780" b="215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15005" cy="2954019"/>
                    </a:xfrm>
                    <a:prstGeom prst="rect">
                      <a:avLst/>
                    </a:prstGeom>
                    <a:ln w="3175">
                      <a:solidFill>
                        <a:schemeClr val="tx1"/>
                      </a:solidFill>
                    </a:ln>
                  </pic:spPr>
                </pic:pic>
              </a:graphicData>
            </a:graphic>
          </wp:inline>
        </w:drawing>
      </w:r>
    </w:p>
    <w:p w14:paraId="53E0EC64" w14:textId="77777777" w:rsidR="00F41403" w:rsidRPr="00BF7D39" w:rsidRDefault="00F41403" w:rsidP="00F41403">
      <w:pPr>
        <w:pStyle w:val="Figure"/>
        <w:tabs>
          <w:tab w:val="clear" w:pos="1710"/>
        </w:tabs>
        <w:ind w:left="2070" w:hanging="1350"/>
      </w:pPr>
      <w:r>
        <w:t>Storage Search page</w:t>
      </w:r>
    </w:p>
    <w:p w14:paraId="76D98D72" w14:textId="77777777" w:rsidR="00F41403" w:rsidRDefault="00F41403" w:rsidP="00F41403"/>
    <w:p w14:paraId="13143572" w14:textId="77777777" w:rsidR="00F41403" w:rsidRPr="008B5A78" w:rsidRDefault="00F41403" w:rsidP="00F41403">
      <w:pPr>
        <w:rPr>
          <w:b/>
        </w:rPr>
      </w:pPr>
    </w:p>
    <w:p w14:paraId="0953009A" w14:textId="7A0D70B4" w:rsidR="00F41403" w:rsidRDefault="00F41403" w:rsidP="00F41403">
      <w:pPr>
        <w:ind w:left="720"/>
      </w:pPr>
      <w:r w:rsidRPr="008B5A78">
        <w:rPr>
          <w:b/>
        </w:rPr>
        <w:t>Note:</w:t>
      </w:r>
      <w:r>
        <w:t xml:space="preserve"> To re-sort the list, click </w:t>
      </w:r>
      <w:r>
        <w:rPr>
          <w:lang w:eastAsia="x-none"/>
        </w:rPr>
        <w:t xml:space="preserve">the </w:t>
      </w:r>
      <w:r w:rsidRPr="0033438F">
        <w:rPr>
          <w:lang w:eastAsia="x-none"/>
        </w:rPr>
        <w:t>header</w:t>
      </w:r>
      <w:r>
        <w:rPr>
          <w:lang w:eastAsia="x-none"/>
        </w:rPr>
        <w:t xml:space="preserve"> of the column by which you want to sort.</w:t>
      </w:r>
      <w:r>
        <w:t xml:space="preserve"> For more information about other ways to sort the list, see </w:t>
      </w:r>
      <w:hyperlink w:anchor="_Sorting_Search_Results_6" w:history="1">
        <w:r w:rsidRPr="00413008">
          <w:rPr>
            <w:rStyle w:val="Hyperlink"/>
            <w:b/>
          </w:rPr>
          <w:t>Sorting Search Results</w:t>
        </w:r>
      </w:hyperlink>
      <w:r>
        <w:t xml:space="preserve"> </w:t>
      </w:r>
    </w:p>
    <w:p w14:paraId="504AD189" w14:textId="77777777" w:rsidR="00F41403" w:rsidRDefault="00F41403" w:rsidP="00F41403">
      <w:pPr>
        <w:rPr>
          <w:lang w:eastAsia="x-none"/>
        </w:rPr>
      </w:pPr>
      <w:r>
        <w:rPr>
          <w:lang w:eastAsia="x-none"/>
        </w:rPr>
        <w:br w:type="page"/>
      </w:r>
    </w:p>
    <w:p w14:paraId="61555A72" w14:textId="77777777" w:rsidR="00F41403" w:rsidRDefault="00F41403" w:rsidP="00F41403">
      <w:r>
        <w:lastRenderedPageBreak/>
        <w:t>On the storage s</w:t>
      </w:r>
      <w:r w:rsidRPr="001459E8">
        <w:t xml:space="preserve">earch </w:t>
      </w:r>
      <w:r>
        <w:t xml:space="preserve">page, you can perform </w:t>
      </w:r>
      <w:r w:rsidRPr="001459E8">
        <w:t xml:space="preserve">the following </w:t>
      </w:r>
      <w:r>
        <w:t>tasks</w:t>
      </w:r>
      <w:r w:rsidRPr="001459E8">
        <w:t>:</w:t>
      </w:r>
    </w:p>
    <w:p w14:paraId="227BB3EA" w14:textId="77777777" w:rsidR="00F41403" w:rsidRPr="001459E8" w:rsidRDefault="00F41403" w:rsidP="00F41403"/>
    <w:p w14:paraId="7EB1CC14" w14:textId="77777777" w:rsidR="00F41403" w:rsidRPr="00F63ACA" w:rsidRDefault="00F41403" w:rsidP="00F41403">
      <w:pPr>
        <w:numPr>
          <w:ilvl w:val="0"/>
          <w:numId w:val="75"/>
        </w:numPr>
      </w:pPr>
      <w:r>
        <w:rPr>
          <w:b/>
          <w:lang w:eastAsia="x-none"/>
        </w:rPr>
        <w:t>Print a storage device</w:t>
      </w:r>
      <w:r w:rsidRPr="00FD36AA">
        <w:rPr>
          <w:b/>
          <w:lang w:eastAsia="x-none"/>
        </w:rPr>
        <w:t xml:space="preserve"> list as an excel spreadsheet:</w:t>
      </w:r>
      <w:r>
        <w:rPr>
          <w:lang w:eastAsia="x-none"/>
        </w:rPr>
        <w:t xml:space="preserve"> Click the </w:t>
      </w:r>
      <w:r w:rsidRPr="00FF0EA7">
        <w:rPr>
          <w:b/>
          <w:lang w:eastAsia="x-none"/>
        </w:rPr>
        <w:t xml:space="preserve">Export </w:t>
      </w:r>
      <w:r>
        <w:rPr>
          <w:b/>
          <w:lang w:eastAsia="x-none"/>
        </w:rPr>
        <w:t xml:space="preserve">current view </w:t>
      </w:r>
      <w:r w:rsidRPr="00FF0EA7">
        <w:rPr>
          <w:b/>
          <w:lang w:eastAsia="x-none"/>
        </w:rPr>
        <w:t>to CSV</w:t>
      </w:r>
      <w:r>
        <w:rPr>
          <w:lang w:eastAsia="x-none"/>
        </w:rPr>
        <w:t xml:space="preserve"> icon </w:t>
      </w:r>
      <w:r>
        <w:rPr>
          <w:noProof/>
        </w:rPr>
        <w:drawing>
          <wp:inline distT="0" distB="0" distL="0" distR="0" wp14:anchorId="4FA2721E" wp14:editId="2600C330">
            <wp:extent cx="266065" cy="266065"/>
            <wp:effectExtent l="0" t="0" r="635"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
                      <a:extLst>
                        <a:ext uri="{28A0092B-C50C-407E-A947-70E740481C1C}">
                          <a14:useLocalDpi xmlns:a14="http://schemas.microsoft.com/office/drawing/2010/main" val="0"/>
                        </a:ext>
                      </a:extLst>
                    </a:blip>
                    <a:srcRect l="21729" t="28477" r="75697" b="68285"/>
                    <a:stretch>
                      <a:fillRect/>
                    </a:stretch>
                  </pic:blipFill>
                  <pic:spPr bwMode="auto">
                    <a:xfrm>
                      <a:off x="0" y="0"/>
                      <a:ext cx="266065" cy="266065"/>
                    </a:xfrm>
                    <a:prstGeom prst="rect">
                      <a:avLst/>
                    </a:prstGeom>
                    <a:noFill/>
                    <a:ln>
                      <a:noFill/>
                    </a:ln>
                  </pic:spPr>
                </pic:pic>
              </a:graphicData>
            </a:graphic>
          </wp:inline>
        </w:drawing>
      </w:r>
      <w:r>
        <w:t xml:space="preserve">, and then in the </w:t>
      </w:r>
      <w:r w:rsidRPr="00D219DF">
        <w:rPr>
          <w:b/>
        </w:rPr>
        <w:t>File Download</w:t>
      </w:r>
      <w:r>
        <w:t xml:space="preserve"> window, click </w:t>
      </w:r>
      <w:r w:rsidRPr="00FD36AA">
        <w:rPr>
          <w:b/>
        </w:rPr>
        <w:t>Save</w:t>
      </w:r>
      <w:r>
        <w:t xml:space="preserve">. The storage list file is saved to your machine for viewing/printing. </w:t>
      </w:r>
      <w:r w:rsidRPr="00F63ACA">
        <w:rPr>
          <w:b/>
        </w:rPr>
        <w:br/>
      </w:r>
    </w:p>
    <w:p w14:paraId="05EF24B0" w14:textId="70A9A997" w:rsidR="00F41403" w:rsidRPr="00F63ACA" w:rsidRDefault="00F41403" w:rsidP="00F41403">
      <w:pPr>
        <w:numPr>
          <w:ilvl w:val="0"/>
          <w:numId w:val="75"/>
        </w:numPr>
        <w:ind w:right="540"/>
      </w:pPr>
      <w:r>
        <w:rPr>
          <w:b/>
        </w:rPr>
        <w:t>S</w:t>
      </w:r>
      <w:r w:rsidRPr="00F633DB">
        <w:rPr>
          <w:b/>
        </w:rPr>
        <w:t>earch</w:t>
      </w:r>
      <w:r>
        <w:rPr>
          <w:b/>
        </w:rPr>
        <w:t xml:space="preserve"> for a storage device:</w:t>
      </w:r>
      <w:r>
        <w:t xml:space="preserve"> </w:t>
      </w:r>
      <w:r w:rsidRPr="00FD36AA">
        <w:t xml:space="preserve">For more information about how to </w:t>
      </w:r>
      <w:r>
        <w:t>search for</w:t>
      </w:r>
      <w:r w:rsidRPr="00FD36AA">
        <w:t xml:space="preserve"> </w:t>
      </w:r>
      <w:r>
        <w:t>a specific device or a group of devices</w:t>
      </w:r>
      <w:r w:rsidRPr="00FD36AA">
        <w:t>, see</w:t>
      </w:r>
      <w:r>
        <w:t xml:space="preserve"> </w:t>
      </w:r>
      <w:hyperlink w:anchor="SearchingForDevice" w:history="1">
        <w:r w:rsidRPr="00F63ACA">
          <w:rPr>
            <w:rStyle w:val="Hyperlink"/>
            <w:b/>
          </w:rPr>
          <w:t>Searching for a Storage Device</w:t>
        </w:r>
      </w:hyperlink>
      <w:r>
        <w:t>.</w:t>
      </w:r>
      <w:r>
        <w:br/>
      </w:r>
    </w:p>
    <w:p w14:paraId="425F2C82" w14:textId="37DBFDF7" w:rsidR="00F41403" w:rsidRDefault="00F41403" w:rsidP="00F41403">
      <w:pPr>
        <w:numPr>
          <w:ilvl w:val="0"/>
          <w:numId w:val="75"/>
        </w:numPr>
      </w:pPr>
      <w:r w:rsidRPr="001B5030">
        <w:rPr>
          <w:b/>
        </w:rPr>
        <w:t xml:space="preserve">Create a </w:t>
      </w:r>
      <w:r>
        <w:rPr>
          <w:b/>
        </w:rPr>
        <w:t>storage device</w:t>
      </w:r>
      <w:r w:rsidRPr="001B5030">
        <w:rPr>
          <w:b/>
        </w:rPr>
        <w:t>:</w:t>
      </w:r>
      <w:r>
        <w:t xml:space="preserve"> For more information about how to create a storage device, see </w:t>
      </w:r>
      <w:hyperlink w:anchor="_Creating_a_Storage" w:history="1">
        <w:r>
          <w:rPr>
            <w:rStyle w:val="Hyperlink"/>
            <w:b/>
          </w:rPr>
          <w:t>Creating a Storage Device</w:t>
        </w:r>
      </w:hyperlink>
      <w:r>
        <w:rPr>
          <w:b/>
        </w:rPr>
        <w:t>.</w:t>
      </w:r>
    </w:p>
    <w:p w14:paraId="583B5662" w14:textId="77777777" w:rsidR="00F41403" w:rsidRDefault="00F41403" w:rsidP="00F41403">
      <w:pPr>
        <w:ind w:left="720"/>
      </w:pPr>
    </w:p>
    <w:p w14:paraId="776DE1AA" w14:textId="0DAACD2B" w:rsidR="00F41403" w:rsidRDefault="00F41403" w:rsidP="00F41403">
      <w:pPr>
        <w:numPr>
          <w:ilvl w:val="0"/>
          <w:numId w:val="75"/>
        </w:numPr>
      </w:pPr>
      <w:r w:rsidRPr="00F63ACA">
        <w:rPr>
          <w:b/>
        </w:rPr>
        <w:t>View the storage device details:</w:t>
      </w:r>
      <w:r>
        <w:t xml:space="preserve"> For more information about how to view the storage device details, see </w:t>
      </w:r>
      <w:hyperlink w:anchor="_Viewing_the_Storage" w:history="1">
        <w:r w:rsidRPr="00F63ACA">
          <w:rPr>
            <w:rStyle w:val="Hyperlink"/>
            <w:b/>
          </w:rPr>
          <w:t>Viewing the Storage Device Details</w:t>
        </w:r>
      </w:hyperlink>
      <w:r w:rsidRPr="001459E8">
        <w:t>.</w:t>
      </w:r>
      <w:bookmarkStart w:id="282" w:name="_Toc282093926"/>
    </w:p>
    <w:p w14:paraId="4D771E75" w14:textId="77777777" w:rsidR="00F41403" w:rsidRDefault="00F41403" w:rsidP="00F41403">
      <w:pPr>
        <w:pStyle w:val="ListParagraph"/>
      </w:pPr>
    </w:p>
    <w:p w14:paraId="6DD85753" w14:textId="77777777" w:rsidR="00F41403" w:rsidRDefault="00F41403" w:rsidP="00F41403">
      <w:pPr>
        <w:ind w:left="720"/>
      </w:pPr>
    </w:p>
    <w:p w14:paraId="1F9B0FC7" w14:textId="77777777" w:rsidR="00F41403" w:rsidRDefault="00F41403" w:rsidP="00F41403">
      <w:pPr>
        <w:pStyle w:val="Heading3"/>
      </w:pPr>
      <w:r>
        <w:br w:type="page"/>
      </w:r>
      <w:bookmarkStart w:id="283" w:name="CreatingNewDevice"/>
      <w:bookmarkStart w:id="284" w:name="SearchingForDevice"/>
      <w:bookmarkStart w:id="285" w:name="_Toc452394258"/>
      <w:bookmarkStart w:id="286" w:name="_Toc507159152"/>
      <w:bookmarkStart w:id="287" w:name="_Toc282093927"/>
      <w:bookmarkStart w:id="288" w:name="_Toc300125757"/>
      <w:bookmarkEnd w:id="282"/>
      <w:bookmarkEnd w:id="283"/>
      <w:bookmarkEnd w:id="284"/>
      <w:r>
        <w:lastRenderedPageBreak/>
        <w:t>Searching for a Storage Device</w:t>
      </w:r>
      <w:bookmarkEnd w:id="285"/>
      <w:bookmarkEnd w:id="286"/>
    </w:p>
    <w:p w14:paraId="1AB90C41" w14:textId="77777777" w:rsidR="00F41403" w:rsidRDefault="00F41403" w:rsidP="00F41403"/>
    <w:p w14:paraId="4817CD9D" w14:textId="77777777" w:rsidR="00F41403" w:rsidRPr="001459E8" w:rsidRDefault="00F41403" w:rsidP="00F41403">
      <w:r>
        <w:t xml:space="preserve">To </w:t>
      </w:r>
      <w:r w:rsidRPr="001459E8">
        <w:t xml:space="preserve">search for a </w:t>
      </w:r>
      <w:r>
        <w:t>specific storage device or a group of devices:</w:t>
      </w:r>
    </w:p>
    <w:p w14:paraId="5437DC1F" w14:textId="77777777" w:rsidR="00F41403" w:rsidRDefault="00F41403" w:rsidP="00F41403"/>
    <w:p w14:paraId="7E04742A" w14:textId="77777777" w:rsidR="00F41403" w:rsidRDefault="00F41403" w:rsidP="00F41403">
      <w:pPr>
        <w:numPr>
          <w:ilvl w:val="0"/>
          <w:numId w:val="176"/>
        </w:numPr>
        <w:ind w:right="540"/>
      </w:pPr>
      <w:r>
        <w:t xml:space="preserve">Point to the arrow of the </w:t>
      </w:r>
      <w:r w:rsidRPr="007F0C8A">
        <w:rPr>
          <w:b/>
        </w:rPr>
        <w:t>IA</w:t>
      </w:r>
      <w:r w:rsidRPr="00F9517E">
        <w:rPr>
          <w:b/>
        </w:rPr>
        <w:t>MS</w:t>
      </w:r>
      <w:r>
        <w:t xml:space="preserve"> tab, and then c</w:t>
      </w:r>
      <w:r w:rsidRPr="00585562">
        <w:t xml:space="preserve">lick </w:t>
      </w:r>
      <w:r>
        <w:rPr>
          <w:b/>
        </w:rPr>
        <w:t>Storage Designer</w:t>
      </w:r>
      <w:r w:rsidRPr="00585562">
        <w:t xml:space="preserve">. </w:t>
      </w:r>
      <w:r>
        <w:br/>
      </w:r>
      <w:r w:rsidRPr="00585562">
        <w:t xml:space="preserve">The </w:t>
      </w:r>
      <w:r>
        <w:rPr>
          <w:b/>
        </w:rPr>
        <w:t>Storage S</w:t>
      </w:r>
      <w:r w:rsidRPr="00FB4A09">
        <w:rPr>
          <w:b/>
        </w:rPr>
        <w:t>earch</w:t>
      </w:r>
      <w:r w:rsidRPr="00585562">
        <w:t xml:space="preserve"> </w:t>
      </w:r>
      <w:r>
        <w:t>page appears.</w:t>
      </w:r>
      <w:r>
        <w:br/>
      </w:r>
    </w:p>
    <w:p w14:paraId="0BE96679" w14:textId="77777777" w:rsidR="00F41403" w:rsidRDefault="00F41403" w:rsidP="00F41403">
      <w:pPr>
        <w:numPr>
          <w:ilvl w:val="0"/>
          <w:numId w:val="176"/>
        </w:numPr>
        <w:ind w:right="540"/>
      </w:pPr>
      <w:r>
        <w:t xml:space="preserve">Click </w:t>
      </w:r>
      <w:r w:rsidRPr="00F40D78">
        <w:rPr>
          <w:b/>
        </w:rPr>
        <w:t>SEARCH</w:t>
      </w:r>
      <w:r>
        <w:t>.</w:t>
      </w:r>
      <w:r>
        <w:br/>
        <w:t>The storage s</w:t>
      </w:r>
      <w:r w:rsidRPr="00AE5860">
        <w:t xml:space="preserve">earch </w:t>
      </w:r>
      <w:r>
        <w:t xml:space="preserve">page displays the </w:t>
      </w:r>
      <w:r>
        <w:rPr>
          <w:b/>
        </w:rPr>
        <w:t>Storage</w:t>
      </w:r>
      <w:r w:rsidRPr="00A11C56">
        <w:rPr>
          <w:b/>
        </w:rPr>
        <w:t xml:space="preserve"> Search</w:t>
      </w:r>
      <w:r>
        <w:t xml:space="preserve"> pane.</w:t>
      </w:r>
    </w:p>
    <w:p w14:paraId="140CE323" w14:textId="77777777" w:rsidR="00F41403" w:rsidRDefault="00F41403" w:rsidP="00F41403">
      <w:r>
        <w:rPr>
          <w:noProof/>
        </w:rPr>
        <mc:AlternateContent>
          <mc:Choice Requires="wps">
            <w:drawing>
              <wp:anchor distT="0" distB="0" distL="114300" distR="114300" simplePos="0" relativeHeight="251693568" behindDoc="0" locked="0" layoutInCell="1" allowOverlap="1" wp14:anchorId="064CDD8F" wp14:editId="4DDC779D">
                <wp:simplePos x="0" y="0"/>
                <wp:positionH relativeFrom="column">
                  <wp:posOffset>464185</wp:posOffset>
                </wp:positionH>
                <wp:positionV relativeFrom="paragraph">
                  <wp:posOffset>118745</wp:posOffset>
                </wp:positionV>
                <wp:extent cx="1504315" cy="393065"/>
                <wp:effectExtent l="0" t="1270" r="3175" b="0"/>
                <wp:wrapNone/>
                <wp:docPr id="139" name="Text Box 88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315" cy="393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840674" w14:textId="77777777" w:rsidR="00765428" w:rsidRPr="002622E4" w:rsidRDefault="00765428" w:rsidP="00F41403">
                            <w:r>
                              <w:t>Arrow hides/displays the Storage Search pane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64CDD8F" id="Text Box 8875" o:spid="_x0000_s1033" type="#_x0000_t202" style="position:absolute;margin-left:36.55pt;margin-top:9.35pt;width:118.45pt;height:30.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" stroked="f">
                <v:textbox>
                  <w:txbxContent>
                    <w:p w14:paraId="69840674" w14:textId="77777777" w:rsidR="00765428" w:rsidRPr="002622E4" w:rsidRDefault="00765428" w:rsidP="00F41403">
                      <w:r>
                        <w:t>Arrow hides/displays the Storage Search pane</w:t>
                      </w:r>
                    </w:p>
                  </w:txbxContent>
                </v:textbox>
              </v:shape>
            </w:pict>
          </mc:Fallback>
        </mc:AlternateContent>
      </w:r>
    </w:p>
    <w:p w14:paraId="4D726B83" w14:textId="77777777" w:rsidR="00F41403" w:rsidRDefault="00F41403" w:rsidP="00F41403"/>
    <w:p w14:paraId="39936A77" w14:textId="77777777" w:rsidR="00F41403" w:rsidRDefault="00F41403" w:rsidP="00F41403"/>
    <w:p w14:paraId="676823F4" w14:textId="77777777" w:rsidR="00F41403" w:rsidRPr="008B5A78" w:rsidRDefault="00F41403" w:rsidP="00F41403">
      <w:pPr>
        <w:rPr>
          <w:b/>
          <w:color w:val="FF0000"/>
          <w:highlight w:val="yellow"/>
        </w:rPr>
      </w:pPr>
      <w:r w:rsidRPr="008B5A78">
        <w:rPr>
          <w:b/>
          <w:noProof/>
          <w:color w:val="FF0000"/>
          <w:highlight w:val="yellow"/>
        </w:rPr>
        <mc:AlternateContent>
          <mc:Choice Requires="wps">
            <w:drawing>
              <wp:anchor distT="0" distB="0" distL="114300" distR="114300" simplePos="0" relativeHeight="251694592" behindDoc="0" locked="0" layoutInCell="1" allowOverlap="1" wp14:anchorId="1DE59283" wp14:editId="0B326237">
                <wp:simplePos x="0" y="0"/>
                <wp:positionH relativeFrom="column">
                  <wp:posOffset>1137285</wp:posOffset>
                </wp:positionH>
                <wp:positionV relativeFrom="line">
                  <wp:posOffset>29845</wp:posOffset>
                </wp:positionV>
                <wp:extent cx="286385" cy="619125"/>
                <wp:effectExtent l="13335" t="13335" r="52705" b="34290"/>
                <wp:wrapNone/>
                <wp:docPr id="138" name="Line 88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6385" cy="61912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28F2EDF" id="Line 8876" o:spid="_x0000_s1026" style="position:absolute;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89.55pt,2.35pt" to="112.1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">
                <v:stroke endarrow="block"/>
                <w10:wrap anchory="line"/>
              </v:line>
            </w:pict>
          </mc:Fallback>
        </mc:AlternateContent>
      </w:r>
    </w:p>
    <w:p w14:paraId="213847D8" w14:textId="77777777" w:rsidR="00F41403" w:rsidRPr="008B5A78" w:rsidRDefault="00F41403" w:rsidP="00F41403">
      <w:pPr>
        <w:ind w:left="720"/>
        <w:rPr>
          <w:b/>
          <w:color w:val="FF0000"/>
        </w:rPr>
      </w:pPr>
      <w:r>
        <w:rPr>
          <w:noProof/>
        </w:rPr>
        <w:drawing>
          <wp:inline distT="0" distB="0" distL="0" distR="0" wp14:anchorId="26EE9B6B" wp14:editId="2ACD1DA2">
            <wp:extent cx="6307108" cy="2950325"/>
            <wp:effectExtent l="19050" t="19050" r="17780" b="215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15005" cy="2954019"/>
                    </a:xfrm>
                    <a:prstGeom prst="rect">
                      <a:avLst/>
                    </a:prstGeom>
                    <a:ln w="3175">
                      <a:solidFill>
                        <a:schemeClr val="tx1"/>
                      </a:solidFill>
                    </a:ln>
                  </pic:spPr>
                </pic:pic>
              </a:graphicData>
            </a:graphic>
          </wp:inline>
        </w:drawing>
      </w:r>
    </w:p>
    <w:p w14:paraId="0728FB25" w14:textId="77777777" w:rsidR="00F41403" w:rsidRDefault="00F41403" w:rsidP="00F41403">
      <w:pPr>
        <w:pStyle w:val="Figure"/>
        <w:tabs>
          <w:tab w:val="clear" w:pos="1710"/>
        </w:tabs>
        <w:ind w:left="2070" w:hanging="1350"/>
      </w:pPr>
      <w:r>
        <w:t>Storage</w:t>
      </w:r>
      <w:r w:rsidRPr="00E63C3C">
        <w:t xml:space="preserve"> </w:t>
      </w:r>
      <w:r>
        <w:t>Search page</w:t>
      </w:r>
    </w:p>
    <w:p w14:paraId="4A376D78" w14:textId="77777777" w:rsidR="00F41403" w:rsidRDefault="00F41403" w:rsidP="00F41403">
      <w:pPr>
        <w:ind w:left="720" w:right="540"/>
      </w:pPr>
    </w:p>
    <w:p w14:paraId="4B6F62D2" w14:textId="77777777" w:rsidR="00F41403" w:rsidRDefault="00F41403" w:rsidP="00F41403">
      <w:pPr>
        <w:numPr>
          <w:ilvl w:val="0"/>
          <w:numId w:val="176"/>
        </w:numPr>
        <w:ind w:right="540"/>
      </w:pPr>
      <w:r w:rsidRPr="00E63C3C">
        <w:t xml:space="preserve">Specify </w:t>
      </w:r>
      <w:r>
        <w:t xml:space="preserve">your </w:t>
      </w:r>
      <w:r w:rsidRPr="00E63C3C">
        <w:t xml:space="preserve">search criteria by completing </w:t>
      </w:r>
      <w:r>
        <w:t xml:space="preserve">one or more </w:t>
      </w:r>
      <w:r w:rsidRPr="00E63C3C">
        <w:t>fields</w:t>
      </w:r>
      <w:r>
        <w:t xml:space="preserve"> in the </w:t>
      </w:r>
      <w:r>
        <w:rPr>
          <w:b/>
        </w:rPr>
        <w:t xml:space="preserve">Storage </w:t>
      </w:r>
      <w:r w:rsidRPr="00EC7BEA">
        <w:rPr>
          <w:b/>
        </w:rPr>
        <w:t>Search</w:t>
      </w:r>
      <w:r>
        <w:t xml:space="preserve"> pane. </w:t>
      </w:r>
    </w:p>
    <w:p w14:paraId="0B2EDE0C" w14:textId="77777777" w:rsidR="00F41403" w:rsidRPr="0070334C" w:rsidRDefault="00F41403" w:rsidP="00F41403">
      <w:pPr>
        <w:ind w:left="720" w:right="540"/>
        <w:rPr>
          <w:b/>
        </w:rPr>
      </w:pPr>
      <w:r w:rsidRPr="0070334C">
        <w:rPr>
          <w:b/>
        </w:rPr>
        <w:t xml:space="preserve">Note: </w:t>
      </w:r>
    </w:p>
    <w:p w14:paraId="200917FA" w14:textId="77777777" w:rsidR="00F41403" w:rsidRDefault="00F41403" w:rsidP="00F41403">
      <w:pPr>
        <w:numPr>
          <w:ilvl w:val="0"/>
          <w:numId w:val="19"/>
        </w:numPr>
        <w:ind w:left="1440" w:right="540"/>
      </w:pPr>
      <w:r>
        <w:t xml:space="preserve">You can use one field or a combination of fields to search storage devices. </w:t>
      </w:r>
    </w:p>
    <w:p w14:paraId="17E98C58" w14:textId="77777777" w:rsidR="00F41403" w:rsidRDefault="00F41403" w:rsidP="00F41403">
      <w:pPr>
        <w:numPr>
          <w:ilvl w:val="0"/>
          <w:numId w:val="19"/>
        </w:numPr>
        <w:ind w:left="1440" w:right="540"/>
      </w:pPr>
      <w:r>
        <w:t xml:space="preserve">You can type the full or partial value in a search field along with an asterisk (*) before or after the partial value. For example, if you type </w:t>
      </w:r>
      <w:r>
        <w:rPr>
          <w:b/>
        </w:rPr>
        <w:t>02</w:t>
      </w:r>
      <w:r w:rsidRPr="00914542">
        <w:rPr>
          <w:b/>
        </w:rPr>
        <w:t>*</w:t>
      </w:r>
      <w:r>
        <w:t xml:space="preserve">, you obtain records that begin with 02. If you type </w:t>
      </w:r>
      <w:r w:rsidRPr="00914542">
        <w:rPr>
          <w:b/>
        </w:rPr>
        <w:t>*02</w:t>
      </w:r>
      <w:r>
        <w:t>, you obtain records that end with 02</w:t>
      </w:r>
    </w:p>
    <w:p w14:paraId="75B9BA1F" w14:textId="77777777" w:rsidR="00F41403" w:rsidRDefault="00F41403" w:rsidP="00F41403">
      <w:pPr>
        <w:ind w:left="720" w:right="540"/>
      </w:pPr>
    </w:p>
    <w:p w14:paraId="71263344" w14:textId="77777777" w:rsidR="00F41403" w:rsidRDefault="00F41403" w:rsidP="00F41403">
      <w:pPr>
        <w:ind w:left="720" w:right="540"/>
      </w:pPr>
      <w:r>
        <w:t>Following table lists each search field and its description.</w:t>
      </w:r>
      <w:r>
        <w:br/>
      </w:r>
    </w:p>
    <w:p w14:paraId="6189A938" w14:textId="1132123D" w:rsidR="00F41403" w:rsidRDefault="00F41403" w:rsidP="00F41403">
      <w:pPr>
        <w:pStyle w:val="Caption"/>
        <w:ind w:firstLine="720"/>
      </w:pPr>
      <w:r>
        <w:t xml:space="preserve">Table </w:t>
      </w:r>
      <w:fldSimple w:instr=" SEQ Figure \* ARABIC ">
        <w:r w:rsidR="006A4F84">
          <w:rPr>
            <w:noProof/>
          </w:rPr>
          <w:t>32</w:t>
        </w:r>
      </w:fldSimple>
      <w:r>
        <w:t>: Storage search fields</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0"/>
        <w:gridCol w:w="8010"/>
      </w:tblGrid>
      <w:tr w:rsidR="00F41403" w:rsidRPr="007A152E" w14:paraId="319C156E" w14:textId="77777777" w:rsidTr="00AA2E41">
        <w:trPr>
          <w:cantSplit/>
          <w:trHeight w:val="288"/>
          <w:tblHeader/>
        </w:trPr>
        <w:tc>
          <w:tcPr>
            <w:tcW w:w="1800" w:type="dxa"/>
            <w:shd w:val="clear" w:color="auto" w:fill="BFBFBF"/>
            <w:vAlign w:val="center"/>
          </w:tcPr>
          <w:p w14:paraId="792DAA5F" w14:textId="77777777" w:rsidR="00F41403" w:rsidRPr="007A152E" w:rsidRDefault="00F41403" w:rsidP="00AA2E41">
            <w:pPr>
              <w:rPr>
                <w:b/>
              </w:rPr>
            </w:pPr>
            <w:r>
              <w:rPr>
                <w:b/>
              </w:rPr>
              <w:t>Field</w:t>
            </w:r>
          </w:p>
        </w:tc>
        <w:tc>
          <w:tcPr>
            <w:tcW w:w="8010" w:type="dxa"/>
            <w:shd w:val="clear" w:color="auto" w:fill="BFBFBF"/>
            <w:vAlign w:val="center"/>
          </w:tcPr>
          <w:p w14:paraId="67EE0754" w14:textId="77777777" w:rsidR="00F41403" w:rsidRPr="007A152E" w:rsidRDefault="00F41403" w:rsidP="00AA2E41">
            <w:pPr>
              <w:rPr>
                <w:b/>
              </w:rPr>
            </w:pPr>
            <w:r w:rsidRPr="007A152E">
              <w:rPr>
                <w:b/>
              </w:rPr>
              <w:t>Description</w:t>
            </w:r>
          </w:p>
        </w:tc>
      </w:tr>
      <w:tr w:rsidR="00F41403" w14:paraId="165642F1" w14:textId="77777777" w:rsidTr="00AA2E41">
        <w:trPr>
          <w:cantSplit/>
          <w:trHeight w:val="288"/>
        </w:trPr>
        <w:tc>
          <w:tcPr>
            <w:tcW w:w="1800" w:type="dxa"/>
            <w:vAlign w:val="center"/>
          </w:tcPr>
          <w:p w14:paraId="4BEEF6BA" w14:textId="77777777" w:rsidR="00F41403" w:rsidRDefault="00F41403" w:rsidP="00AA2E41">
            <w:pPr>
              <w:rPr>
                <w:b/>
              </w:rPr>
            </w:pPr>
            <w:r>
              <w:rPr>
                <w:b/>
              </w:rPr>
              <w:t>Building</w:t>
            </w:r>
          </w:p>
        </w:tc>
        <w:tc>
          <w:tcPr>
            <w:tcW w:w="8010" w:type="dxa"/>
            <w:vAlign w:val="center"/>
          </w:tcPr>
          <w:p w14:paraId="297C0847" w14:textId="77777777" w:rsidR="00F41403" w:rsidRDefault="00F41403" w:rsidP="00AA2E41">
            <w:r>
              <w:t>Type the name of the building to search for all devices associated with that building.</w:t>
            </w:r>
          </w:p>
        </w:tc>
      </w:tr>
      <w:tr w:rsidR="00F41403" w14:paraId="2AC4B9E3" w14:textId="77777777" w:rsidTr="00AA2E41">
        <w:trPr>
          <w:cantSplit/>
          <w:trHeight w:val="288"/>
        </w:trPr>
        <w:tc>
          <w:tcPr>
            <w:tcW w:w="1800" w:type="dxa"/>
            <w:vAlign w:val="center"/>
          </w:tcPr>
          <w:p w14:paraId="0652E568" w14:textId="77777777" w:rsidR="00F41403" w:rsidRDefault="00F41403" w:rsidP="00AA2E41">
            <w:pPr>
              <w:rPr>
                <w:b/>
              </w:rPr>
            </w:pPr>
            <w:r>
              <w:rPr>
                <w:b/>
              </w:rPr>
              <w:t>Floor</w:t>
            </w:r>
          </w:p>
        </w:tc>
        <w:tc>
          <w:tcPr>
            <w:tcW w:w="8010" w:type="dxa"/>
            <w:vAlign w:val="center"/>
          </w:tcPr>
          <w:p w14:paraId="35376FB1" w14:textId="77777777" w:rsidR="00F41403" w:rsidRDefault="00F41403" w:rsidP="00AA2E41">
            <w:r>
              <w:t>Type the floor to search for all devices associated with that floor.</w:t>
            </w:r>
          </w:p>
        </w:tc>
      </w:tr>
      <w:tr w:rsidR="00F41403" w14:paraId="57790D8D" w14:textId="77777777" w:rsidTr="00AA2E41">
        <w:trPr>
          <w:cantSplit/>
          <w:trHeight w:val="288"/>
        </w:trPr>
        <w:tc>
          <w:tcPr>
            <w:tcW w:w="1800" w:type="dxa"/>
            <w:vAlign w:val="center"/>
          </w:tcPr>
          <w:p w14:paraId="581BF21C" w14:textId="77777777" w:rsidR="00F41403" w:rsidRDefault="00F41403" w:rsidP="00AA2E41">
            <w:pPr>
              <w:rPr>
                <w:b/>
              </w:rPr>
            </w:pPr>
            <w:r>
              <w:rPr>
                <w:b/>
              </w:rPr>
              <w:t>Room</w:t>
            </w:r>
          </w:p>
        </w:tc>
        <w:tc>
          <w:tcPr>
            <w:tcW w:w="8010" w:type="dxa"/>
            <w:vAlign w:val="center"/>
          </w:tcPr>
          <w:p w14:paraId="4324024D" w14:textId="77777777" w:rsidR="00F41403" w:rsidRDefault="00F41403" w:rsidP="00AA2E41">
            <w:r>
              <w:t>Type the room to search for all devices associated with that room.</w:t>
            </w:r>
          </w:p>
        </w:tc>
      </w:tr>
      <w:tr w:rsidR="00F41403" w14:paraId="319554AA" w14:textId="77777777" w:rsidTr="00AA2E41">
        <w:trPr>
          <w:cantSplit/>
          <w:trHeight w:val="288"/>
        </w:trPr>
        <w:tc>
          <w:tcPr>
            <w:tcW w:w="1800" w:type="dxa"/>
            <w:vAlign w:val="center"/>
          </w:tcPr>
          <w:p w14:paraId="5A09C24C" w14:textId="77777777" w:rsidR="00F41403" w:rsidRDefault="00F41403" w:rsidP="00AA2E41">
            <w:pPr>
              <w:rPr>
                <w:b/>
              </w:rPr>
            </w:pPr>
            <w:r>
              <w:rPr>
                <w:b/>
              </w:rPr>
              <w:lastRenderedPageBreak/>
              <w:t>Storage Device/ Division Name</w:t>
            </w:r>
          </w:p>
        </w:tc>
        <w:tc>
          <w:tcPr>
            <w:tcW w:w="8010" w:type="dxa"/>
            <w:vAlign w:val="center"/>
          </w:tcPr>
          <w:p w14:paraId="436FC2EA" w14:textId="77777777" w:rsidR="00F41403" w:rsidRDefault="00F41403" w:rsidP="00AA2E41">
            <w:r>
              <w:t>Type name of the device or the division within a device to search for that device or division.</w:t>
            </w:r>
          </w:p>
        </w:tc>
      </w:tr>
      <w:tr w:rsidR="00F41403" w14:paraId="0759100B" w14:textId="77777777" w:rsidTr="00AA2E41">
        <w:trPr>
          <w:cantSplit/>
          <w:trHeight w:val="288"/>
        </w:trPr>
        <w:tc>
          <w:tcPr>
            <w:tcW w:w="1800" w:type="dxa"/>
            <w:vAlign w:val="center"/>
          </w:tcPr>
          <w:p w14:paraId="48DDC670" w14:textId="77777777" w:rsidR="00F41403" w:rsidRDefault="00F41403" w:rsidP="00AA2E41">
            <w:pPr>
              <w:rPr>
                <w:b/>
              </w:rPr>
            </w:pPr>
            <w:r>
              <w:rPr>
                <w:b/>
              </w:rPr>
              <w:t>Storage Identifier</w:t>
            </w:r>
          </w:p>
        </w:tc>
        <w:tc>
          <w:tcPr>
            <w:tcW w:w="8010" w:type="dxa"/>
            <w:vAlign w:val="center"/>
          </w:tcPr>
          <w:p w14:paraId="7F1297DE" w14:textId="77777777" w:rsidR="00F41403" w:rsidRDefault="00F41403" w:rsidP="00AA2E41">
            <w:r>
              <w:t>Type identifier of a device or division to search for that device or division.</w:t>
            </w:r>
          </w:p>
        </w:tc>
      </w:tr>
      <w:tr w:rsidR="00F41403" w14:paraId="5C951039" w14:textId="77777777" w:rsidTr="00AA2E41">
        <w:trPr>
          <w:cantSplit/>
          <w:trHeight w:val="288"/>
        </w:trPr>
        <w:tc>
          <w:tcPr>
            <w:tcW w:w="1800" w:type="dxa"/>
            <w:vAlign w:val="center"/>
          </w:tcPr>
          <w:p w14:paraId="7EC93B27" w14:textId="77777777" w:rsidR="00F41403" w:rsidRPr="007A152E" w:rsidRDefault="00F41403" w:rsidP="00AA2E41">
            <w:pPr>
              <w:rPr>
                <w:b/>
              </w:rPr>
            </w:pPr>
            <w:r>
              <w:rPr>
                <w:b/>
              </w:rPr>
              <w:t xml:space="preserve">Storage Location </w:t>
            </w:r>
          </w:p>
        </w:tc>
        <w:tc>
          <w:tcPr>
            <w:tcW w:w="8010" w:type="dxa"/>
            <w:vAlign w:val="center"/>
          </w:tcPr>
          <w:p w14:paraId="08EF3A1D" w14:textId="77777777" w:rsidR="00F41403" w:rsidRDefault="00F41403" w:rsidP="00AA2E41">
            <w:r>
              <w:t>Type location of a device or division to search for that device or division.</w:t>
            </w:r>
          </w:p>
        </w:tc>
      </w:tr>
      <w:tr w:rsidR="00F41403" w:rsidRPr="00D515B3" w14:paraId="2628845A" w14:textId="77777777" w:rsidTr="00AA2E41">
        <w:trPr>
          <w:cantSplit/>
          <w:trHeight w:val="288"/>
        </w:trPr>
        <w:tc>
          <w:tcPr>
            <w:tcW w:w="1800" w:type="dxa"/>
            <w:vAlign w:val="center"/>
          </w:tcPr>
          <w:p w14:paraId="5D9C428E" w14:textId="77777777" w:rsidR="00F41403" w:rsidRDefault="00F41403" w:rsidP="00AA2E41">
            <w:pPr>
              <w:rPr>
                <w:b/>
              </w:rPr>
            </w:pPr>
            <w:r>
              <w:rPr>
                <w:b/>
              </w:rPr>
              <w:t xml:space="preserve">Created By </w:t>
            </w:r>
          </w:p>
        </w:tc>
        <w:tc>
          <w:tcPr>
            <w:tcW w:w="8010" w:type="dxa"/>
            <w:vAlign w:val="center"/>
          </w:tcPr>
          <w:p w14:paraId="4EB23859" w14:textId="203C043B" w:rsidR="00F41403" w:rsidRPr="00D515B3" w:rsidRDefault="00F41403" w:rsidP="00AA2E41">
            <w:r>
              <w:t xml:space="preserve">Type </w:t>
            </w:r>
            <w:r w:rsidR="00761DF9">
              <w:t>login username</w:t>
            </w:r>
            <w:r>
              <w:t xml:space="preserve"> of the user to search for devices created by that user.</w:t>
            </w:r>
          </w:p>
        </w:tc>
      </w:tr>
      <w:tr w:rsidR="00F41403" w:rsidRPr="00D515B3" w14:paraId="636A4A44" w14:textId="77777777" w:rsidTr="00AA2E41">
        <w:trPr>
          <w:cantSplit/>
          <w:trHeight w:val="288"/>
        </w:trPr>
        <w:tc>
          <w:tcPr>
            <w:tcW w:w="1800" w:type="dxa"/>
            <w:vAlign w:val="center"/>
          </w:tcPr>
          <w:p w14:paraId="7B6A3840" w14:textId="77777777" w:rsidR="00F41403" w:rsidRDefault="00F41403" w:rsidP="00AA2E41">
            <w:pPr>
              <w:rPr>
                <w:b/>
              </w:rPr>
            </w:pPr>
            <w:r>
              <w:rPr>
                <w:b/>
              </w:rPr>
              <w:t>Modified By</w:t>
            </w:r>
          </w:p>
        </w:tc>
        <w:tc>
          <w:tcPr>
            <w:tcW w:w="8010" w:type="dxa"/>
            <w:vAlign w:val="center"/>
          </w:tcPr>
          <w:p w14:paraId="34FCDAFF" w14:textId="4323EDAE" w:rsidR="00F41403" w:rsidRPr="00D515B3" w:rsidRDefault="00F41403" w:rsidP="00AA2E41">
            <w:r>
              <w:t xml:space="preserve">Type </w:t>
            </w:r>
            <w:r w:rsidR="00761DF9">
              <w:t>login username</w:t>
            </w:r>
            <w:r>
              <w:t xml:space="preserve"> of the user to search for devices modified by that user.</w:t>
            </w:r>
          </w:p>
        </w:tc>
      </w:tr>
      <w:tr w:rsidR="00F41403" w14:paraId="386E088C" w14:textId="77777777" w:rsidTr="00AA2E41">
        <w:trPr>
          <w:cantSplit/>
          <w:trHeight w:val="288"/>
        </w:trPr>
        <w:tc>
          <w:tcPr>
            <w:tcW w:w="1800" w:type="dxa"/>
            <w:vAlign w:val="center"/>
          </w:tcPr>
          <w:p w14:paraId="7FB0068A" w14:textId="77777777" w:rsidR="00F41403" w:rsidRDefault="00F41403" w:rsidP="00AA2E41">
            <w:pPr>
              <w:rPr>
                <w:b/>
              </w:rPr>
            </w:pPr>
            <w:r>
              <w:rPr>
                <w:b/>
              </w:rPr>
              <w:t>Organization Name</w:t>
            </w:r>
          </w:p>
        </w:tc>
        <w:tc>
          <w:tcPr>
            <w:tcW w:w="8010" w:type="dxa"/>
            <w:vAlign w:val="center"/>
          </w:tcPr>
          <w:p w14:paraId="1EF7D54B" w14:textId="77777777" w:rsidR="00F41403" w:rsidRDefault="00F41403" w:rsidP="00AA2E41">
            <w:r>
              <w:t>Click appropriate name to search for devices associated with this organization</w:t>
            </w:r>
          </w:p>
          <w:p w14:paraId="24BE6D26" w14:textId="77777777" w:rsidR="00F41403" w:rsidRDefault="00F41403" w:rsidP="00AA2E41">
            <w:r w:rsidRPr="00C755B5">
              <w:rPr>
                <w:b/>
              </w:rPr>
              <w:t xml:space="preserve">Note: </w:t>
            </w:r>
            <w:r>
              <w:t xml:space="preserve">To search for devices associated with all organizations, click </w:t>
            </w:r>
            <w:r w:rsidRPr="00C755B5">
              <w:rPr>
                <w:b/>
              </w:rPr>
              <w:t>All</w:t>
            </w:r>
            <w:r>
              <w:t xml:space="preserve">.  </w:t>
            </w:r>
          </w:p>
        </w:tc>
      </w:tr>
      <w:tr w:rsidR="00F41403" w14:paraId="2C88E0D9" w14:textId="77777777" w:rsidTr="00AA2E41">
        <w:trPr>
          <w:cantSplit/>
          <w:trHeight w:val="288"/>
        </w:trPr>
        <w:tc>
          <w:tcPr>
            <w:tcW w:w="1800" w:type="dxa"/>
            <w:vAlign w:val="center"/>
          </w:tcPr>
          <w:p w14:paraId="704AB01C" w14:textId="77777777" w:rsidR="00F41403" w:rsidRDefault="00F41403" w:rsidP="00AA2E41">
            <w:pPr>
              <w:rPr>
                <w:b/>
              </w:rPr>
            </w:pPr>
            <w:r>
              <w:rPr>
                <w:b/>
              </w:rPr>
              <w:t>Storage Device Type</w:t>
            </w:r>
          </w:p>
        </w:tc>
        <w:tc>
          <w:tcPr>
            <w:tcW w:w="8010" w:type="dxa"/>
            <w:vAlign w:val="center"/>
          </w:tcPr>
          <w:p w14:paraId="7C53066C" w14:textId="77777777" w:rsidR="00F41403" w:rsidRDefault="00F41403" w:rsidP="00AA2E41">
            <w:r>
              <w:t>Click appropriate device type to search for devices of this type.</w:t>
            </w:r>
          </w:p>
          <w:p w14:paraId="182A5EF0" w14:textId="77777777" w:rsidR="00F41403" w:rsidRDefault="00F41403" w:rsidP="00AA2E41">
            <w:r w:rsidRPr="00C755B5">
              <w:rPr>
                <w:b/>
              </w:rPr>
              <w:t xml:space="preserve">Note: </w:t>
            </w:r>
            <w:r>
              <w:t xml:space="preserve">To search for all types, click </w:t>
            </w:r>
            <w:r w:rsidRPr="00C755B5">
              <w:rPr>
                <w:b/>
              </w:rPr>
              <w:t>All</w:t>
            </w:r>
            <w:r>
              <w:t xml:space="preserve">.  </w:t>
            </w:r>
          </w:p>
        </w:tc>
      </w:tr>
      <w:tr w:rsidR="00F41403" w14:paraId="79F0C730" w14:textId="77777777" w:rsidTr="00AA2E41">
        <w:trPr>
          <w:cantSplit/>
          <w:trHeight w:val="288"/>
        </w:trPr>
        <w:tc>
          <w:tcPr>
            <w:tcW w:w="1800" w:type="dxa"/>
            <w:vAlign w:val="center"/>
          </w:tcPr>
          <w:p w14:paraId="1A26BF7F" w14:textId="77777777" w:rsidR="00F41403" w:rsidRPr="007A152E" w:rsidRDefault="00F41403" w:rsidP="00AA2E41">
            <w:pPr>
              <w:rPr>
                <w:b/>
              </w:rPr>
            </w:pPr>
            <w:r>
              <w:rPr>
                <w:b/>
              </w:rPr>
              <w:t>Device Status</w:t>
            </w:r>
          </w:p>
        </w:tc>
        <w:tc>
          <w:tcPr>
            <w:tcW w:w="8010" w:type="dxa"/>
            <w:vAlign w:val="center"/>
          </w:tcPr>
          <w:p w14:paraId="5B8D3CBB" w14:textId="77777777" w:rsidR="00F41403" w:rsidRDefault="00F41403" w:rsidP="00AA2E41">
            <w:r>
              <w:t>Click appropriate status to search for devices with this status.</w:t>
            </w:r>
          </w:p>
          <w:p w14:paraId="545FCAB8" w14:textId="77777777" w:rsidR="00F41403" w:rsidRDefault="00F41403" w:rsidP="00AA2E41">
            <w:r w:rsidRPr="00C755B5">
              <w:rPr>
                <w:b/>
              </w:rPr>
              <w:t xml:space="preserve">Note: </w:t>
            </w:r>
            <w:r>
              <w:t xml:space="preserve">To search for all statuses, click </w:t>
            </w:r>
            <w:r w:rsidRPr="00C755B5">
              <w:rPr>
                <w:b/>
              </w:rPr>
              <w:t>All</w:t>
            </w:r>
            <w:r>
              <w:t xml:space="preserve">.  </w:t>
            </w:r>
          </w:p>
        </w:tc>
      </w:tr>
      <w:tr w:rsidR="00F41403" w14:paraId="6C2E2773" w14:textId="77777777" w:rsidTr="00AA2E41">
        <w:trPr>
          <w:cantSplit/>
          <w:trHeight w:val="288"/>
        </w:trPr>
        <w:tc>
          <w:tcPr>
            <w:tcW w:w="1800" w:type="dxa"/>
            <w:vAlign w:val="center"/>
          </w:tcPr>
          <w:p w14:paraId="25166E2E" w14:textId="77777777" w:rsidR="00F41403" w:rsidRDefault="00F41403" w:rsidP="00AA2E41">
            <w:pPr>
              <w:rPr>
                <w:b/>
              </w:rPr>
            </w:pPr>
            <w:r>
              <w:rPr>
                <w:b/>
              </w:rPr>
              <w:t>Collection</w:t>
            </w:r>
          </w:p>
        </w:tc>
        <w:tc>
          <w:tcPr>
            <w:tcW w:w="8010" w:type="dxa"/>
            <w:vAlign w:val="center"/>
          </w:tcPr>
          <w:p w14:paraId="688DAA5C" w14:textId="77777777" w:rsidR="00F41403" w:rsidRDefault="00F41403" w:rsidP="00AA2E41">
            <w:r>
              <w:t>Click appropriate Collection to search for devices associated with this Collection.</w:t>
            </w:r>
          </w:p>
          <w:p w14:paraId="1DCD687C" w14:textId="77777777" w:rsidR="00F41403" w:rsidRDefault="00F41403" w:rsidP="00AA2E41">
            <w:r w:rsidRPr="00C755B5">
              <w:rPr>
                <w:b/>
              </w:rPr>
              <w:t xml:space="preserve">Note: </w:t>
            </w:r>
            <w:r>
              <w:t xml:space="preserve">To search for devices associated with all collections, click </w:t>
            </w:r>
            <w:r w:rsidRPr="00C755B5">
              <w:rPr>
                <w:b/>
              </w:rPr>
              <w:t>All</w:t>
            </w:r>
            <w:r>
              <w:t xml:space="preserve">.  </w:t>
            </w:r>
          </w:p>
        </w:tc>
      </w:tr>
    </w:tbl>
    <w:p w14:paraId="41AC4EC7" w14:textId="77777777" w:rsidR="00F41403" w:rsidRPr="00E63C3C" w:rsidRDefault="00F41403" w:rsidP="00F41403">
      <w:r>
        <w:br/>
      </w:r>
    </w:p>
    <w:p w14:paraId="0A5706A2" w14:textId="48F26BD3" w:rsidR="00F41403" w:rsidRDefault="00F41403" w:rsidP="00F41403">
      <w:pPr>
        <w:numPr>
          <w:ilvl w:val="0"/>
          <w:numId w:val="176"/>
        </w:numPr>
      </w:pPr>
      <w:r w:rsidRPr="002557B0">
        <w:t xml:space="preserve">Click </w:t>
      </w:r>
      <w:r w:rsidRPr="00413008">
        <w:rPr>
          <w:b/>
        </w:rPr>
        <w:t>SEARCH</w:t>
      </w:r>
      <w:r w:rsidRPr="002557B0">
        <w:t>.</w:t>
      </w:r>
      <w:r>
        <w:br/>
        <w:t xml:space="preserve">The search results appear. </w:t>
      </w:r>
      <w:r>
        <w:br/>
      </w:r>
      <w:r>
        <w:br/>
      </w:r>
      <w:r w:rsidRPr="00413008">
        <w:rPr>
          <w:b/>
        </w:rPr>
        <w:t>Note:</w:t>
      </w:r>
      <w:r>
        <w:t xml:space="preserve"> Click </w:t>
      </w:r>
      <w:r>
        <w:rPr>
          <w:lang w:eastAsia="x-none"/>
        </w:rPr>
        <w:t xml:space="preserve">the </w:t>
      </w:r>
      <w:r w:rsidRPr="0033438F">
        <w:rPr>
          <w:lang w:eastAsia="x-none"/>
        </w:rPr>
        <w:t>header</w:t>
      </w:r>
      <w:r>
        <w:rPr>
          <w:lang w:eastAsia="x-none"/>
        </w:rPr>
        <w:t xml:space="preserve"> of the column with which you want to sort the results.</w:t>
      </w:r>
      <w:r>
        <w:t xml:space="preserve"> For more information about how to sort the search results, see </w:t>
      </w:r>
      <w:hyperlink w:anchor="_Sorting_Search_Results_7" w:history="1">
        <w:r w:rsidRPr="00413008">
          <w:rPr>
            <w:rStyle w:val="Hyperlink"/>
            <w:b/>
          </w:rPr>
          <w:t>Sorting Search Results</w:t>
        </w:r>
      </w:hyperlink>
      <w:r>
        <w:t xml:space="preserve"> </w:t>
      </w:r>
    </w:p>
    <w:p w14:paraId="47A61C44" w14:textId="77777777" w:rsidR="00F41403" w:rsidRPr="00AA26F9" w:rsidRDefault="00F41403" w:rsidP="00F41403">
      <w:pPr>
        <w:pStyle w:val="Heading3"/>
      </w:pPr>
      <w:r>
        <w:br w:type="page"/>
      </w:r>
      <w:bookmarkStart w:id="289" w:name="_Viewing_the_Storage"/>
      <w:bookmarkStart w:id="290" w:name="_Toc282093928"/>
      <w:bookmarkStart w:id="291" w:name="_Toc300125758"/>
      <w:bookmarkStart w:id="292" w:name="_Toc452394259"/>
      <w:bookmarkStart w:id="293" w:name="_Toc507159153"/>
      <w:bookmarkEnd w:id="289"/>
      <w:r>
        <w:lastRenderedPageBreak/>
        <w:t>Viewing</w:t>
      </w:r>
      <w:r w:rsidRPr="00AA26F9">
        <w:t xml:space="preserve"> </w:t>
      </w:r>
      <w:r>
        <w:t>the Storage Device Details</w:t>
      </w:r>
      <w:bookmarkEnd w:id="290"/>
      <w:bookmarkEnd w:id="291"/>
      <w:bookmarkEnd w:id="292"/>
      <w:bookmarkEnd w:id="293"/>
    </w:p>
    <w:p w14:paraId="4A972502" w14:textId="77777777" w:rsidR="00F41403" w:rsidRPr="00AA26F9" w:rsidRDefault="00F41403" w:rsidP="00F41403">
      <w:pPr>
        <w:pStyle w:val="Heading3"/>
      </w:pPr>
    </w:p>
    <w:p w14:paraId="2373A26F" w14:textId="77777777" w:rsidR="00F41403" w:rsidRDefault="00F41403" w:rsidP="00F41403">
      <w:pPr>
        <w:ind w:right="360"/>
      </w:pPr>
      <w:r>
        <w:t xml:space="preserve">To view details of a storage device: </w:t>
      </w:r>
    </w:p>
    <w:p w14:paraId="262B3499" w14:textId="77777777" w:rsidR="00F41403" w:rsidRDefault="00F41403" w:rsidP="00F41403">
      <w:pPr>
        <w:ind w:right="360"/>
      </w:pPr>
    </w:p>
    <w:p w14:paraId="628D94DE" w14:textId="144E0989" w:rsidR="00F41403" w:rsidRDefault="00F41403" w:rsidP="00F41403">
      <w:pPr>
        <w:numPr>
          <w:ilvl w:val="0"/>
          <w:numId w:val="126"/>
        </w:numPr>
        <w:ind w:right="540"/>
      </w:pPr>
      <w:r>
        <w:t xml:space="preserve">Log on to the application using your </w:t>
      </w:r>
      <w:r w:rsidR="00761DF9">
        <w:t>login</w:t>
      </w:r>
      <w:r>
        <w:t xml:space="preserve"> credentials. </w:t>
      </w:r>
    </w:p>
    <w:p w14:paraId="6C94E6D5" w14:textId="77777777" w:rsidR="00F41403" w:rsidRDefault="00F41403" w:rsidP="00F41403">
      <w:pPr>
        <w:ind w:left="720" w:right="540"/>
      </w:pPr>
      <w:r>
        <w:t xml:space="preserve">The CIRRASPEC home page appears. </w:t>
      </w:r>
    </w:p>
    <w:p w14:paraId="27685F95" w14:textId="77777777" w:rsidR="00F41403" w:rsidRDefault="00F41403" w:rsidP="00F41403">
      <w:pPr>
        <w:ind w:left="720" w:right="540"/>
      </w:pPr>
    </w:p>
    <w:p w14:paraId="6A27A7AD" w14:textId="77777777" w:rsidR="00F41403" w:rsidRPr="007051E5" w:rsidRDefault="00F41403" w:rsidP="00F41403">
      <w:pPr>
        <w:numPr>
          <w:ilvl w:val="0"/>
          <w:numId w:val="126"/>
        </w:numPr>
        <w:ind w:right="540"/>
      </w:pPr>
      <w:r>
        <w:t xml:space="preserve">Point to the arrow of the </w:t>
      </w:r>
      <w:r>
        <w:rPr>
          <w:b/>
        </w:rPr>
        <w:t xml:space="preserve">IAMS </w:t>
      </w:r>
      <w:r w:rsidRPr="007051E5">
        <w:t>tab, and then click</w:t>
      </w:r>
      <w:r>
        <w:rPr>
          <w:b/>
        </w:rPr>
        <w:t xml:space="preserve"> Storage Designer</w:t>
      </w:r>
      <w:r w:rsidRPr="007051E5">
        <w:t>.</w:t>
      </w:r>
    </w:p>
    <w:p w14:paraId="0E587BCE" w14:textId="77777777" w:rsidR="00F41403" w:rsidRDefault="00F41403" w:rsidP="00F41403">
      <w:pPr>
        <w:ind w:right="360" w:firstLine="720"/>
      </w:pPr>
      <w:r w:rsidRPr="007051E5">
        <w:t xml:space="preserve">The </w:t>
      </w:r>
      <w:r>
        <w:rPr>
          <w:b/>
        </w:rPr>
        <w:t>S</w:t>
      </w:r>
      <w:r w:rsidRPr="00882038">
        <w:rPr>
          <w:b/>
        </w:rPr>
        <w:t xml:space="preserve">torage </w:t>
      </w:r>
      <w:r>
        <w:rPr>
          <w:b/>
        </w:rPr>
        <w:t>S</w:t>
      </w:r>
      <w:r w:rsidRPr="00882038">
        <w:rPr>
          <w:b/>
        </w:rPr>
        <w:t>earch</w:t>
      </w:r>
      <w:r w:rsidRPr="007051E5">
        <w:t xml:space="preserve"> page appears.</w:t>
      </w:r>
    </w:p>
    <w:p w14:paraId="73924D26" w14:textId="77777777" w:rsidR="00F41403" w:rsidRDefault="00F41403" w:rsidP="00F41403"/>
    <w:p w14:paraId="4EA6974D" w14:textId="77777777" w:rsidR="00F41403" w:rsidRDefault="00F41403" w:rsidP="00F41403">
      <w:pPr>
        <w:numPr>
          <w:ilvl w:val="0"/>
          <w:numId w:val="126"/>
        </w:numPr>
      </w:pPr>
      <w:r>
        <w:t xml:space="preserve">Click </w:t>
      </w:r>
      <w:r w:rsidRPr="0021047A">
        <w:rPr>
          <w:b/>
        </w:rPr>
        <w:t>SEARCH</w:t>
      </w:r>
      <w:r>
        <w:t>.</w:t>
      </w:r>
    </w:p>
    <w:p w14:paraId="68073F69" w14:textId="77777777" w:rsidR="00F41403" w:rsidRDefault="00F41403" w:rsidP="00F41403">
      <w:pPr>
        <w:ind w:left="720"/>
      </w:pPr>
      <w:r w:rsidRPr="007051E5">
        <w:t xml:space="preserve">The </w:t>
      </w:r>
      <w:r>
        <w:t xml:space="preserve">storage </w:t>
      </w:r>
      <w:r w:rsidRPr="007051E5">
        <w:t>search page</w:t>
      </w:r>
      <w:r>
        <w:t xml:space="preserve"> displays a list of storage devices. </w:t>
      </w:r>
    </w:p>
    <w:p w14:paraId="79188232" w14:textId="77777777" w:rsidR="00F41403" w:rsidRDefault="00F41403" w:rsidP="00F41403">
      <w:pPr>
        <w:ind w:left="720"/>
      </w:pPr>
    </w:p>
    <w:p w14:paraId="3C47BD50" w14:textId="77777777" w:rsidR="00F41403" w:rsidRDefault="00F41403" w:rsidP="00F41403">
      <w:pPr>
        <w:numPr>
          <w:ilvl w:val="0"/>
          <w:numId w:val="126"/>
        </w:numPr>
      </w:pPr>
      <w:r>
        <w:t xml:space="preserve">Click the row of the storage device for which you want to view details. </w:t>
      </w:r>
    </w:p>
    <w:p w14:paraId="2736775D" w14:textId="77777777" w:rsidR="00F41403" w:rsidRDefault="00F41403" w:rsidP="00F41403">
      <w:pPr>
        <w:ind w:left="720"/>
      </w:pPr>
      <w:r>
        <w:t xml:space="preserve">The </w:t>
      </w:r>
      <w:r w:rsidRPr="0021047A">
        <w:rPr>
          <w:b/>
        </w:rPr>
        <w:t>Storage Device Setup / Modify Storage Device</w:t>
      </w:r>
      <w:r>
        <w:t xml:space="preserve"> page appears with the details of the storage device that you selected.</w:t>
      </w:r>
    </w:p>
    <w:p w14:paraId="6F8DE155" w14:textId="77777777" w:rsidR="00F41403" w:rsidRDefault="00F41403" w:rsidP="00F41403">
      <w:pPr>
        <w:ind w:left="720"/>
      </w:pPr>
    </w:p>
    <w:p w14:paraId="310A5CB6" w14:textId="77777777" w:rsidR="00F41403" w:rsidRDefault="00F41403" w:rsidP="00F41403">
      <w:pPr>
        <w:ind w:left="720"/>
      </w:pPr>
      <w:r>
        <w:rPr>
          <w:noProof/>
        </w:rPr>
        <w:drawing>
          <wp:inline distT="0" distB="0" distL="0" distR="0" wp14:anchorId="19F68773" wp14:editId="21B71814">
            <wp:extent cx="6425565" cy="3291840"/>
            <wp:effectExtent l="19050" t="19050" r="13335" b="2286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25565" cy="3291840"/>
                    </a:xfrm>
                    <a:prstGeom prst="rect">
                      <a:avLst/>
                    </a:prstGeom>
                    <a:noFill/>
                    <a:ln w="3175">
                      <a:solidFill>
                        <a:schemeClr val="tx1"/>
                      </a:solidFill>
                    </a:ln>
                  </pic:spPr>
                </pic:pic>
              </a:graphicData>
            </a:graphic>
          </wp:inline>
        </w:drawing>
      </w:r>
    </w:p>
    <w:p w14:paraId="75937C12" w14:textId="77777777" w:rsidR="00F41403" w:rsidRDefault="00F41403" w:rsidP="00F41403">
      <w:pPr>
        <w:pStyle w:val="Figure"/>
        <w:tabs>
          <w:tab w:val="clear" w:pos="1710"/>
        </w:tabs>
        <w:ind w:left="2070" w:hanging="1350"/>
      </w:pPr>
      <w:r w:rsidRPr="0021047A">
        <w:t>Storage Device Setup / Modify Storage Device</w:t>
      </w:r>
      <w:r>
        <w:t xml:space="preserve"> page</w:t>
      </w:r>
    </w:p>
    <w:p w14:paraId="360BA318" w14:textId="77777777" w:rsidR="00F41403" w:rsidRPr="000C2EA2" w:rsidRDefault="00F41403" w:rsidP="00F41403">
      <w:pPr>
        <w:ind w:left="720"/>
      </w:pPr>
    </w:p>
    <w:p w14:paraId="777CA090" w14:textId="77777777" w:rsidR="00F41403" w:rsidRDefault="00F41403" w:rsidP="00F41403">
      <w:pPr>
        <w:ind w:left="720"/>
      </w:pPr>
    </w:p>
    <w:p w14:paraId="0328B425" w14:textId="77777777" w:rsidR="00F41403" w:rsidRDefault="00F41403" w:rsidP="00F41403">
      <w:r>
        <w:t xml:space="preserve">On the </w:t>
      </w:r>
      <w:r w:rsidRPr="0021047A">
        <w:rPr>
          <w:b/>
        </w:rPr>
        <w:t>Storage Device Setup / Modify Storage Device</w:t>
      </w:r>
      <w:r>
        <w:t xml:space="preserve"> page, you can perform the following tasks:</w:t>
      </w:r>
    </w:p>
    <w:p w14:paraId="4B939E6C" w14:textId="77777777" w:rsidR="00F41403" w:rsidRDefault="00F41403" w:rsidP="00F41403"/>
    <w:p w14:paraId="79316ACD" w14:textId="171F6A4D" w:rsidR="00F41403" w:rsidRDefault="00F41403" w:rsidP="00F41403">
      <w:pPr>
        <w:numPr>
          <w:ilvl w:val="0"/>
          <w:numId w:val="27"/>
        </w:numPr>
        <w:ind w:left="720" w:right="360" w:hanging="270"/>
      </w:pPr>
      <w:r w:rsidRPr="00694276">
        <w:rPr>
          <w:b/>
        </w:rPr>
        <w:t>Add a new storage identifier:</w:t>
      </w:r>
      <w:r>
        <w:t xml:space="preserve"> For more information about how to add a new storage identifier, see </w:t>
      </w:r>
      <w:hyperlink w:anchor="AddNewStorageIdentifier" w:history="1">
        <w:r w:rsidRPr="005E37B5">
          <w:rPr>
            <w:rStyle w:val="Hyperlink"/>
            <w:b/>
          </w:rPr>
          <w:t xml:space="preserve">Adding a </w:t>
        </w:r>
        <w:r>
          <w:rPr>
            <w:rStyle w:val="Hyperlink"/>
            <w:b/>
          </w:rPr>
          <w:t>New</w:t>
        </w:r>
        <w:r w:rsidRPr="005E37B5">
          <w:rPr>
            <w:rStyle w:val="Hyperlink"/>
            <w:b/>
          </w:rPr>
          <w:t xml:space="preserve"> Identifier</w:t>
        </w:r>
      </w:hyperlink>
      <w:r>
        <w:t>.</w:t>
      </w:r>
      <w:r>
        <w:br/>
      </w:r>
    </w:p>
    <w:p w14:paraId="77DB3BF2" w14:textId="2B3DCDFC" w:rsidR="00F41403" w:rsidRDefault="00F41403" w:rsidP="00F41403">
      <w:pPr>
        <w:numPr>
          <w:ilvl w:val="0"/>
          <w:numId w:val="27"/>
        </w:numPr>
        <w:ind w:left="720" w:right="360" w:hanging="270"/>
      </w:pPr>
      <w:r w:rsidRPr="008248AD">
        <w:rPr>
          <w:b/>
        </w:rPr>
        <w:t>Generate a storage map report:</w:t>
      </w:r>
      <w:r>
        <w:t xml:space="preserve"> For more information about how to generate a storage map report, see </w:t>
      </w:r>
      <w:hyperlink w:anchor="GeneratingStorageMapReport" w:history="1">
        <w:r w:rsidRPr="005E37B5">
          <w:rPr>
            <w:rStyle w:val="Hyperlink"/>
            <w:b/>
          </w:rPr>
          <w:t xml:space="preserve">Generating </w:t>
        </w:r>
        <w:r>
          <w:rPr>
            <w:rStyle w:val="Hyperlink"/>
            <w:b/>
          </w:rPr>
          <w:t xml:space="preserve">a </w:t>
        </w:r>
        <w:r w:rsidRPr="005E37B5">
          <w:rPr>
            <w:rStyle w:val="Hyperlink"/>
            <w:b/>
          </w:rPr>
          <w:t>Storage Map Report</w:t>
        </w:r>
      </w:hyperlink>
      <w:r>
        <w:t>.</w:t>
      </w:r>
      <w:r>
        <w:br/>
      </w:r>
    </w:p>
    <w:p w14:paraId="3097AE52" w14:textId="7D14175B" w:rsidR="00F41403" w:rsidRDefault="00F41403" w:rsidP="00F41403">
      <w:pPr>
        <w:numPr>
          <w:ilvl w:val="0"/>
          <w:numId w:val="27"/>
        </w:numPr>
        <w:ind w:left="720" w:right="360" w:hanging="270"/>
      </w:pPr>
      <w:r w:rsidRPr="008248AD">
        <w:rPr>
          <w:b/>
        </w:rPr>
        <w:t>Print a label for a storage device</w:t>
      </w:r>
      <w:r>
        <w:rPr>
          <w:b/>
        </w:rPr>
        <w:t xml:space="preserve"> or division</w:t>
      </w:r>
      <w:r w:rsidRPr="008248AD">
        <w:rPr>
          <w:b/>
        </w:rPr>
        <w:t xml:space="preserve">: </w:t>
      </w:r>
      <w:r>
        <w:t xml:space="preserve">For more information about how to print a label, see </w:t>
      </w:r>
      <w:hyperlink w:anchor="_Printing_a_Barcode" w:history="1">
        <w:r>
          <w:rPr>
            <w:rStyle w:val="Hyperlink"/>
            <w:b/>
          </w:rPr>
          <w:t>Printing a Barcode Label</w:t>
        </w:r>
      </w:hyperlink>
      <w:r>
        <w:t xml:space="preserve">.   </w:t>
      </w:r>
      <w:r>
        <w:br/>
      </w:r>
    </w:p>
    <w:p w14:paraId="46075FEC" w14:textId="06D103F6" w:rsidR="00F41403" w:rsidRDefault="00F41403" w:rsidP="00F41403">
      <w:pPr>
        <w:numPr>
          <w:ilvl w:val="0"/>
          <w:numId w:val="27"/>
        </w:numPr>
        <w:ind w:left="720" w:right="360" w:hanging="270"/>
      </w:pPr>
      <w:r w:rsidRPr="008248AD">
        <w:rPr>
          <w:b/>
        </w:rPr>
        <w:lastRenderedPageBreak/>
        <w:t>Modify a storage device:</w:t>
      </w:r>
      <w:r>
        <w:t xml:space="preserve"> For more information about how to modify a storage device, see </w:t>
      </w:r>
      <w:hyperlink w:anchor="ModifyStorageDevice" w:history="1">
        <w:r w:rsidRPr="004D7F35">
          <w:rPr>
            <w:rStyle w:val="Hyperlink"/>
            <w:b/>
          </w:rPr>
          <w:t>Modifying a Storage Device</w:t>
        </w:r>
      </w:hyperlink>
      <w:r>
        <w:t>.</w:t>
      </w:r>
      <w:r>
        <w:br/>
      </w:r>
    </w:p>
    <w:p w14:paraId="23F7BC4C" w14:textId="1B919843" w:rsidR="00F41403" w:rsidRDefault="00F41403" w:rsidP="00F41403">
      <w:pPr>
        <w:numPr>
          <w:ilvl w:val="0"/>
          <w:numId w:val="27"/>
        </w:numPr>
        <w:ind w:left="720" w:right="360" w:hanging="270"/>
      </w:pPr>
      <w:r w:rsidRPr="008248AD">
        <w:rPr>
          <w:b/>
        </w:rPr>
        <w:t>Modify a storage d</w:t>
      </w:r>
      <w:r>
        <w:rPr>
          <w:b/>
        </w:rPr>
        <w:t>ivision</w:t>
      </w:r>
      <w:r w:rsidRPr="008248AD">
        <w:rPr>
          <w:b/>
        </w:rPr>
        <w:t>:</w:t>
      </w:r>
      <w:r>
        <w:t xml:space="preserve"> For more information about how to modify a storage division, see </w:t>
      </w:r>
      <w:hyperlink w:anchor="ModifyStorageDivision" w:history="1">
        <w:r w:rsidRPr="004212E2">
          <w:rPr>
            <w:rStyle w:val="Hyperlink"/>
            <w:b/>
          </w:rPr>
          <w:t>Modifying a Storage Division</w:t>
        </w:r>
      </w:hyperlink>
      <w:r>
        <w:t>.</w:t>
      </w:r>
      <w:r>
        <w:br/>
      </w:r>
    </w:p>
    <w:p w14:paraId="71FF8819" w14:textId="3B8AF60A" w:rsidR="00F41403" w:rsidDel="008248AD" w:rsidRDefault="00F41403" w:rsidP="00F41403">
      <w:pPr>
        <w:numPr>
          <w:ilvl w:val="0"/>
          <w:numId w:val="27"/>
        </w:numPr>
        <w:ind w:left="720" w:right="360" w:hanging="270"/>
      </w:pPr>
      <w:r>
        <w:rPr>
          <w:b/>
        </w:rPr>
        <w:t>Add a storage division:</w:t>
      </w:r>
      <w:r>
        <w:t xml:space="preserve"> For more information about how to modify a storage division, see </w:t>
      </w:r>
      <w:hyperlink w:anchor="AddStorageDivision" w:history="1">
        <w:r w:rsidRPr="004212E2">
          <w:rPr>
            <w:rStyle w:val="Hyperlink"/>
            <w:b/>
          </w:rPr>
          <w:t>Adding a Storage Division</w:t>
        </w:r>
      </w:hyperlink>
      <w:r>
        <w:t>.</w:t>
      </w:r>
      <w:r>
        <w:br/>
      </w:r>
    </w:p>
    <w:p w14:paraId="731514C6" w14:textId="5D0DC435" w:rsidR="00F41403" w:rsidRDefault="00F41403" w:rsidP="00F41403">
      <w:pPr>
        <w:numPr>
          <w:ilvl w:val="0"/>
          <w:numId w:val="27"/>
        </w:numPr>
        <w:ind w:left="720" w:hanging="270"/>
      </w:pPr>
      <w:r w:rsidRPr="004E0F47">
        <w:rPr>
          <w:b/>
        </w:rPr>
        <w:t xml:space="preserve">Move </w:t>
      </w:r>
      <w:r>
        <w:rPr>
          <w:b/>
        </w:rPr>
        <w:t xml:space="preserve">a </w:t>
      </w:r>
      <w:r w:rsidRPr="004E0F47">
        <w:rPr>
          <w:b/>
        </w:rPr>
        <w:t xml:space="preserve">storage </w:t>
      </w:r>
      <w:r>
        <w:rPr>
          <w:b/>
        </w:rPr>
        <w:t>division</w:t>
      </w:r>
      <w:r w:rsidRPr="004E0F47">
        <w:rPr>
          <w:b/>
        </w:rPr>
        <w:t>:</w:t>
      </w:r>
      <w:r>
        <w:t xml:space="preserve"> For more information about how to move a storage division, see </w:t>
      </w:r>
      <w:hyperlink w:anchor="_Moving_a_Storage" w:history="1">
        <w:r w:rsidRPr="000C2EA2">
          <w:rPr>
            <w:rStyle w:val="Hyperlink"/>
            <w:b/>
          </w:rPr>
          <w:t>Moving a Storage Division</w:t>
        </w:r>
      </w:hyperlink>
      <w:r>
        <w:t>.</w:t>
      </w:r>
    </w:p>
    <w:p w14:paraId="0ACAED23" w14:textId="77777777" w:rsidR="00F41403" w:rsidRDefault="00F41403" w:rsidP="00F41403">
      <w:pPr>
        <w:ind w:left="720"/>
      </w:pPr>
    </w:p>
    <w:p w14:paraId="488F6674" w14:textId="742D18A4" w:rsidR="005A4A33" w:rsidRDefault="005A4A33" w:rsidP="005A4A33">
      <w:pPr>
        <w:numPr>
          <w:ilvl w:val="0"/>
          <w:numId w:val="27"/>
        </w:numPr>
        <w:ind w:left="720" w:hanging="270"/>
      </w:pPr>
      <w:r w:rsidRPr="00263A76">
        <w:rPr>
          <w:b/>
        </w:rPr>
        <w:t>Manage events:</w:t>
      </w:r>
      <w:r>
        <w:rPr>
          <w:b/>
        </w:rPr>
        <w:t xml:space="preserve"> </w:t>
      </w:r>
      <w:r>
        <w:t xml:space="preserve">You can view and add events to a kit by clicking the </w:t>
      </w:r>
      <w:r w:rsidRPr="00C50810">
        <w:rPr>
          <w:b/>
        </w:rPr>
        <w:t>Manage Events</w:t>
      </w:r>
      <w:r>
        <w:t xml:space="preserve"> link. For more information about how to manage events, see </w:t>
      </w:r>
      <w:hyperlink w:anchor="ManagingEvents" w:history="1">
        <w:r w:rsidRPr="00CE3F18">
          <w:rPr>
            <w:rStyle w:val="Hyperlink"/>
            <w:b/>
          </w:rPr>
          <w:t>Managing Events</w:t>
        </w:r>
      </w:hyperlink>
    </w:p>
    <w:p w14:paraId="23019991" w14:textId="77777777" w:rsidR="005A4A33" w:rsidRDefault="005A4A33" w:rsidP="005A4A33">
      <w:pPr>
        <w:pStyle w:val="ListParagraph"/>
        <w:rPr>
          <w:b/>
        </w:rPr>
      </w:pPr>
    </w:p>
    <w:p w14:paraId="061E5E0C" w14:textId="0117414B" w:rsidR="00F41403" w:rsidRPr="005A4A33" w:rsidRDefault="005A4A33" w:rsidP="005A4A33">
      <w:pPr>
        <w:numPr>
          <w:ilvl w:val="0"/>
          <w:numId w:val="27"/>
        </w:numPr>
        <w:ind w:left="720" w:hanging="270"/>
      </w:pPr>
      <w:r w:rsidRPr="005A4A33">
        <w:rPr>
          <w:b/>
        </w:rPr>
        <w:t>Add Attachment:</w:t>
      </w:r>
      <w:r w:rsidRPr="001C6181">
        <w:t xml:space="preserve"> You can upload, download, and delete files that are attached to a kit by clicking the Add Attachment link. For more info</w:t>
      </w:r>
      <w:r>
        <w:t xml:space="preserve">rmation about how to add files, </w:t>
      </w:r>
      <w:r w:rsidRPr="001C6181">
        <w:t xml:space="preserve">see </w:t>
      </w:r>
      <w:hyperlink w:anchor="CommonFileUpload" w:history="1">
        <w:r w:rsidRPr="005A4A33">
          <w:rPr>
            <w:rStyle w:val="Hyperlink"/>
            <w:b/>
          </w:rPr>
          <w:t>Common File Upload</w:t>
        </w:r>
      </w:hyperlink>
    </w:p>
    <w:p w14:paraId="560AB1E6" w14:textId="77777777" w:rsidR="00F41403" w:rsidRDefault="00F41403" w:rsidP="00F41403">
      <w:pPr>
        <w:pStyle w:val="Heading3"/>
      </w:pPr>
      <w:r>
        <w:rPr>
          <w:b w:val="0"/>
        </w:rPr>
        <w:br w:type="page"/>
      </w:r>
      <w:bookmarkStart w:id="294" w:name="_Creating_a_Storage"/>
      <w:bookmarkStart w:id="295" w:name="_Toc452394260"/>
      <w:bookmarkStart w:id="296" w:name="_Toc507159154"/>
      <w:bookmarkEnd w:id="294"/>
      <w:r>
        <w:lastRenderedPageBreak/>
        <w:t>Creating a Storage Device</w:t>
      </w:r>
      <w:bookmarkEnd w:id="287"/>
      <w:bookmarkEnd w:id="288"/>
      <w:bookmarkEnd w:id="295"/>
      <w:bookmarkEnd w:id="296"/>
    </w:p>
    <w:p w14:paraId="73579F97" w14:textId="77777777" w:rsidR="00F41403" w:rsidRDefault="00F41403" w:rsidP="00F41403"/>
    <w:p w14:paraId="0392584C" w14:textId="77777777" w:rsidR="00F41403" w:rsidRDefault="00F41403" w:rsidP="00F41403">
      <w:r>
        <w:t>To create a storage device:</w:t>
      </w:r>
    </w:p>
    <w:p w14:paraId="20521994" w14:textId="77777777" w:rsidR="00F41403" w:rsidRDefault="00F41403" w:rsidP="00F41403"/>
    <w:p w14:paraId="08ABFE90" w14:textId="496EECBC" w:rsidR="00F41403" w:rsidRDefault="00F41403" w:rsidP="00F41403">
      <w:pPr>
        <w:numPr>
          <w:ilvl w:val="0"/>
          <w:numId w:val="125"/>
        </w:numPr>
        <w:ind w:right="540"/>
      </w:pPr>
      <w:r>
        <w:t xml:space="preserve">Log on to the application using your </w:t>
      </w:r>
      <w:r w:rsidR="00761DF9">
        <w:t>login</w:t>
      </w:r>
      <w:r>
        <w:t xml:space="preserve"> credentials. </w:t>
      </w:r>
    </w:p>
    <w:p w14:paraId="49518BD7" w14:textId="77777777" w:rsidR="00F41403" w:rsidRDefault="00F41403" w:rsidP="00F41403">
      <w:pPr>
        <w:ind w:left="720" w:right="540"/>
      </w:pPr>
      <w:r>
        <w:t xml:space="preserve">The CIRRASPEC home page appears. </w:t>
      </w:r>
    </w:p>
    <w:p w14:paraId="586E936A" w14:textId="77777777" w:rsidR="00F41403" w:rsidRDefault="00F41403" w:rsidP="00F41403">
      <w:pPr>
        <w:ind w:left="720" w:right="540"/>
      </w:pPr>
    </w:p>
    <w:p w14:paraId="251A4152" w14:textId="77777777" w:rsidR="00F41403" w:rsidRPr="007051E5" w:rsidRDefault="00F41403" w:rsidP="00F41403">
      <w:pPr>
        <w:numPr>
          <w:ilvl w:val="0"/>
          <w:numId w:val="125"/>
        </w:numPr>
        <w:ind w:right="540"/>
      </w:pPr>
      <w:r>
        <w:t xml:space="preserve">Point to the arrow of the </w:t>
      </w:r>
      <w:r>
        <w:rPr>
          <w:b/>
        </w:rPr>
        <w:t xml:space="preserve">IAMS </w:t>
      </w:r>
      <w:r w:rsidRPr="007051E5">
        <w:t>tab, and then click</w:t>
      </w:r>
      <w:r>
        <w:rPr>
          <w:b/>
        </w:rPr>
        <w:t xml:space="preserve"> Storage Designer</w:t>
      </w:r>
      <w:r w:rsidRPr="007051E5">
        <w:t>.</w:t>
      </w:r>
    </w:p>
    <w:p w14:paraId="7B48AB45" w14:textId="77777777" w:rsidR="00F41403" w:rsidRDefault="00F41403" w:rsidP="00F41403">
      <w:pPr>
        <w:ind w:left="720"/>
      </w:pPr>
      <w:r w:rsidRPr="007051E5">
        <w:t xml:space="preserve">The </w:t>
      </w:r>
      <w:r w:rsidRPr="00694276">
        <w:rPr>
          <w:b/>
        </w:rPr>
        <w:t xml:space="preserve">Storage </w:t>
      </w:r>
      <w:r>
        <w:rPr>
          <w:b/>
        </w:rPr>
        <w:t>S</w:t>
      </w:r>
      <w:r w:rsidRPr="00694276">
        <w:rPr>
          <w:b/>
        </w:rPr>
        <w:t>earch</w:t>
      </w:r>
      <w:r w:rsidRPr="007051E5">
        <w:t xml:space="preserve"> page appears.</w:t>
      </w:r>
    </w:p>
    <w:p w14:paraId="2DDF7705" w14:textId="77777777" w:rsidR="00F41403" w:rsidRDefault="00F41403" w:rsidP="00F41403">
      <w:pPr>
        <w:ind w:left="720"/>
      </w:pPr>
    </w:p>
    <w:p w14:paraId="70E5C584" w14:textId="77777777" w:rsidR="00F41403" w:rsidRDefault="00F41403" w:rsidP="00F41403">
      <w:pPr>
        <w:numPr>
          <w:ilvl w:val="0"/>
          <w:numId w:val="125"/>
        </w:numPr>
      </w:pPr>
      <w:r>
        <w:t xml:space="preserve">Click the </w:t>
      </w:r>
      <w:r w:rsidRPr="007A0630">
        <w:rPr>
          <w:b/>
        </w:rPr>
        <w:t>Create New Storage Device</w:t>
      </w:r>
      <w:r>
        <w:t xml:space="preserve"> link. </w:t>
      </w:r>
      <w:r>
        <w:br/>
        <w:t xml:space="preserve">The </w:t>
      </w:r>
      <w:r w:rsidRPr="007857A8">
        <w:rPr>
          <w:b/>
        </w:rPr>
        <w:t>Storage Device Setup / Modify Storage Device</w:t>
      </w:r>
      <w:r>
        <w:t xml:space="preserve"> page appears.</w:t>
      </w:r>
      <w:r>
        <w:br/>
      </w:r>
    </w:p>
    <w:p w14:paraId="39D75CD4" w14:textId="77777777" w:rsidR="00F41403" w:rsidRDefault="00F41403" w:rsidP="00F41403">
      <w:pPr>
        <w:ind w:left="720"/>
      </w:pPr>
      <w:r>
        <w:rPr>
          <w:noProof/>
        </w:rPr>
        <w:drawing>
          <wp:inline distT="0" distB="0" distL="0" distR="0" wp14:anchorId="08236DD1" wp14:editId="5238A764">
            <wp:extent cx="6350635" cy="2942590"/>
            <wp:effectExtent l="19050" t="19050" r="12065" b="101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50635" cy="2942590"/>
                    </a:xfrm>
                    <a:prstGeom prst="rect">
                      <a:avLst/>
                    </a:prstGeom>
                    <a:noFill/>
                    <a:ln w="3175">
                      <a:solidFill>
                        <a:schemeClr val="tx1"/>
                      </a:solidFill>
                    </a:ln>
                  </pic:spPr>
                </pic:pic>
              </a:graphicData>
            </a:graphic>
          </wp:inline>
        </w:drawing>
      </w:r>
    </w:p>
    <w:p w14:paraId="1610FEDE" w14:textId="77777777" w:rsidR="00F41403" w:rsidRDefault="00F41403" w:rsidP="00F41403">
      <w:pPr>
        <w:pStyle w:val="Figure"/>
        <w:tabs>
          <w:tab w:val="clear" w:pos="1710"/>
        </w:tabs>
        <w:ind w:left="2070" w:hanging="1350"/>
      </w:pPr>
      <w:r>
        <w:t>Storage Device Setup / Modify Storage Device page</w:t>
      </w:r>
      <w:r>
        <w:br/>
      </w:r>
    </w:p>
    <w:p w14:paraId="250E59ED" w14:textId="77777777" w:rsidR="00F41403" w:rsidRDefault="00F41403" w:rsidP="00F41403">
      <w:pPr>
        <w:numPr>
          <w:ilvl w:val="0"/>
          <w:numId w:val="125"/>
        </w:numPr>
        <w:ind w:right="540"/>
      </w:pPr>
      <w:r>
        <w:t xml:space="preserve">Enter appropriate information in each field. Following table lists each field and its description. </w:t>
      </w:r>
    </w:p>
    <w:p w14:paraId="329C9351" w14:textId="77777777" w:rsidR="00F41403" w:rsidRPr="001241E1" w:rsidRDefault="00F41403" w:rsidP="00F41403">
      <w:pPr>
        <w:ind w:left="720" w:right="540"/>
      </w:pPr>
      <w:r w:rsidRPr="001241E1">
        <w:rPr>
          <w:b/>
        </w:rPr>
        <w:t>Note:</w:t>
      </w:r>
      <w:r w:rsidRPr="001241E1">
        <w:t xml:space="preserve"> Fields that are marked with the red asterisk (</w:t>
      </w:r>
      <w:r w:rsidRPr="001241E1">
        <w:rPr>
          <w:color w:val="FF0000"/>
        </w:rPr>
        <w:t>*</w:t>
      </w:r>
      <w:r w:rsidRPr="001241E1">
        <w:t>) are mandatory.</w:t>
      </w:r>
    </w:p>
    <w:p w14:paraId="3BCC696F" w14:textId="77777777" w:rsidR="00F41403" w:rsidRPr="00972304" w:rsidRDefault="00F41403" w:rsidP="00F41403"/>
    <w:p w14:paraId="2BF5AD74" w14:textId="65E7D99B" w:rsidR="00F41403" w:rsidRDefault="00F41403" w:rsidP="00F41403">
      <w:pPr>
        <w:pStyle w:val="Caption"/>
        <w:ind w:left="720"/>
      </w:pPr>
      <w:r>
        <w:t xml:space="preserve">Table </w:t>
      </w:r>
      <w:fldSimple w:instr=" SEQ Figure \* ARABIC ">
        <w:r w:rsidR="006A4F84">
          <w:rPr>
            <w:noProof/>
          </w:rPr>
          <w:t>33</w:t>
        </w:r>
      </w:fldSimple>
      <w:r>
        <w:t>: Creating a storage device</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0"/>
        <w:gridCol w:w="6660"/>
      </w:tblGrid>
      <w:tr w:rsidR="00F41403" w:rsidRPr="007A152E" w14:paraId="026392AE" w14:textId="77777777" w:rsidTr="00AA2E41">
        <w:trPr>
          <w:cantSplit/>
          <w:trHeight w:val="288"/>
          <w:tblHeader/>
        </w:trPr>
        <w:tc>
          <w:tcPr>
            <w:tcW w:w="3150" w:type="dxa"/>
            <w:shd w:val="clear" w:color="auto" w:fill="BFBFBF"/>
            <w:vAlign w:val="center"/>
          </w:tcPr>
          <w:p w14:paraId="0B0C04B9" w14:textId="77777777" w:rsidR="00F41403" w:rsidRPr="007A152E" w:rsidRDefault="00F41403" w:rsidP="00AA2E41">
            <w:pPr>
              <w:rPr>
                <w:b/>
              </w:rPr>
            </w:pPr>
            <w:r>
              <w:rPr>
                <w:b/>
              </w:rPr>
              <w:t>Field</w:t>
            </w:r>
          </w:p>
        </w:tc>
        <w:tc>
          <w:tcPr>
            <w:tcW w:w="6660" w:type="dxa"/>
            <w:shd w:val="clear" w:color="auto" w:fill="BFBFBF"/>
            <w:vAlign w:val="center"/>
          </w:tcPr>
          <w:p w14:paraId="671DEEEB" w14:textId="77777777" w:rsidR="00F41403" w:rsidRPr="007A152E" w:rsidRDefault="00F41403" w:rsidP="00AA2E41">
            <w:pPr>
              <w:rPr>
                <w:b/>
              </w:rPr>
            </w:pPr>
            <w:r w:rsidRPr="007A152E">
              <w:rPr>
                <w:b/>
              </w:rPr>
              <w:t>Description</w:t>
            </w:r>
          </w:p>
        </w:tc>
      </w:tr>
      <w:tr w:rsidR="00F41403" w14:paraId="15DF15AF" w14:textId="77777777" w:rsidTr="00AA2E41">
        <w:trPr>
          <w:cantSplit/>
          <w:trHeight w:val="288"/>
        </w:trPr>
        <w:tc>
          <w:tcPr>
            <w:tcW w:w="3150" w:type="dxa"/>
            <w:vAlign w:val="center"/>
          </w:tcPr>
          <w:p w14:paraId="40FEC081" w14:textId="77777777" w:rsidR="00F41403" w:rsidRPr="007A152E" w:rsidRDefault="00F41403" w:rsidP="00AA2E41">
            <w:pPr>
              <w:rPr>
                <w:b/>
              </w:rPr>
            </w:pPr>
            <w:r>
              <w:rPr>
                <w:b/>
              </w:rPr>
              <w:t>Storage Device Name</w:t>
            </w:r>
            <w:r w:rsidRPr="001241E1">
              <w:rPr>
                <w:color w:val="FF0000"/>
              </w:rPr>
              <w:t>*</w:t>
            </w:r>
          </w:p>
        </w:tc>
        <w:tc>
          <w:tcPr>
            <w:tcW w:w="6660" w:type="dxa"/>
            <w:vAlign w:val="center"/>
          </w:tcPr>
          <w:p w14:paraId="082BDD8D" w14:textId="77777777" w:rsidR="00F41403" w:rsidRDefault="00F41403" w:rsidP="00AA2E41">
            <w:r>
              <w:t>Type the name you want to use for this device.</w:t>
            </w:r>
            <w:r>
              <w:br/>
            </w:r>
            <w:r w:rsidRPr="00694276">
              <w:rPr>
                <w:b/>
              </w:rPr>
              <w:t xml:space="preserve">Note: </w:t>
            </w:r>
            <w:r>
              <w:t>You cannot use an existing device name. The name must be unique.</w:t>
            </w:r>
          </w:p>
        </w:tc>
      </w:tr>
      <w:tr w:rsidR="00F41403" w14:paraId="10602267" w14:textId="77777777" w:rsidTr="00AA2E41">
        <w:trPr>
          <w:cantSplit/>
          <w:trHeight w:val="288"/>
        </w:trPr>
        <w:tc>
          <w:tcPr>
            <w:tcW w:w="3150" w:type="dxa"/>
            <w:vAlign w:val="center"/>
          </w:tcPr>
          <w:p w14:paraId="2A4F9B8A" w14:textId="77777777" w:rsidR="00F41403" w:rsidRPr="007A152E" w:rsidRDefault="00F41403" w:rsidP="00AA2E41">
            <w:pPr>
              <w:rPr>
                <w:b/>
              </w:rPr>
            </w:pPr>
            <w:r>
              <w:rPr>
                <w:b/>
              </w:rPr>
              <w:t>Storage Device Code</w:t>
            </w:r>
            <w:r w:rsidRPr="001241E1">
              <w:rPr>
                <w:color w:val="FF0000"/>
              </w:rPr>
              <w:t>*</w:t>
            </w:r>
          </w:p>
        </w:tc>
        <w:tc>
          <w:tcPr>
            <w:tcW w:w="6660" w:type="dxa"/>
            <w:vAlign w:val="center"/>
          </w:tcPr>
          <w:p w14:paraId="4B0EC31E" w14:textId="77777777" w:rsidR="00F41403" w:rsidRDefault="00F41403" w:rsidP="00AA2E41">
            <w:r>
              <w:t xml:space="preserve">Type the code you want to use for this device. </w:t>
            </w:r>
            <w:r>
              <w:br/>
            </w:r>
            <w:r w:rsidRPr="00694276">
              <w:rPr>
                <w:b/>
              </w:rPr>
              <w:t xml:space="preserve">Note: </w:t>
            </w:r>
            <w:r>
              <w:t>You cannot use an existing code. The code must be unique.</w:t>
            </w:r>
          </w:p>
        </w:tc>
      </w:tr>
      <w:tr w:rsidR="00F41403" w14:paraId="37110E33" w14:textId="77777777" w:rsidTr="00AA2E41">
        <w:trPr>
          <w:cantSplit/>
          <w:trHeight w:val="288"/>
        </w:trPr>
        <w:tc>
          <w:tcPr>
            <w:tcW w:w="3150" w:type="dxa"/>
            <w:vAlign w:val="center"/>
          </w:tcPr>
          <w:p w14:paraId="53148E5A" w14:textId="77777777" w:rsidR="00F41403" w:rsidRDefault="00F41403" w:rsidP="00AA2E41">
            <w:pPr>
              <w:rPr>
                <w:b/>
              </w:rPr>
            </w:pPr>
            <w:r>
              <w:rPr>
                <w:b/>
              </w:rPr>
              <w:t>Storage Device Description</w:t>
            </w:r>
          </w:p>
        </w:tc>
        <w:tc>
          <w:tcPr>
            <w:tcW w:w="6660" w:type="dxa"/>
            <w:vAlign w:val="center"/>
          </w:tcPr>
          <w:p w14:paraId="56A5F0BB" w14:textId="77777777" w:rsidR="00F41403" w:rsidRDefault="00F41403" w:rsidP="00AA2E41">
            <w:r>
              <w:t>Type a description for this device.</w:t>
            </w:r>
          </w:p>
        </w:tc>
      </w:tr>
      <w:tr w:rsidR="00F41403" w14:paraId="40C4A636" w14:textId="77777777" w:rsidTr="00AA2E41">
        <w:trPr>
          <w:cantSplit/>
          <w:trHeight w:val="288"/>
        </w:trPr>
        <w:tc>
          <w:tcPr>
            <w:tcW w:w="3150" w:type="dxa"/>
            <w:vAlign w:val="center"/>
          </w:tcPr>
          <w:p w14:paraId="245A9352" w14:textId="77777777" w:rsidR="00F41403" w:rsidRDefault="00F41403" w:rsidP="00AA2E41">
            <w:pPr>
              <w:rPr>
                <w:b/>
              </w:rPr>
            </w:pPr>
            <w:r>
              <w:rPr>
                <w:b/>
              </w:rPr>
              <w:t>Device Owner</w:t>
            </w:r>
          </w:p>
        </w:tc>
        <w:tc>
          <w:tcPr>
            <w:tcW w:w="6660" w:type="dxa"/>
            <w:vAlign w:val="center"/>
          </w:tcPr>
          <w:p w14:paraId="41D26DA2" w14:textId="6D2C04AD" w:rsidR="00F41403" w:rsidRDefault="00F41403" w:rsidP="00AA2E41">
            <w:r>
              <w:t xml:space="preserve">Type name or </w:t>
            </w:r>
            <w:r w:rsidR="00761DF9">
              <w:t>login username</w:t>
            </w:r>
            <w:r>
              <w:t xml:space="preserve"> of the owner of this device.</w:t>
            </w:r>
            <w:r>
              <w:br/>
            </w:r>
            <w:r w:rsidRPr="006E6D7B">
              <w:rPr>
                <w:b/>
              </w:rPr>
              <w:t>Note:</w:t>
            </w:r>
            <w:r>
              <w:t xml:space="preserve"> Must be an active User in IAMS&gt;Address Book.</w:t>
            </w:r>
          </w:p>
        </w:tc>
      </w:tr>
      <w:tr w:rsidR="00F41403" w14:paraId="4A78AF56" w14:textId="77777777" w:rsidTr="00AA2E41">
        <w:trPr>
          <w:cantSplit/>
          <w:trHeight w:val="288"/>
        </w:trPr>
        <w:tc>
          <w:tcPr>
            <w:tcW w:w="3150" w:type="dxa"/>
            <w:vAlign w:val="center"/>
          </w:tcPr>
          <w:p w14:paraId="53292E99" w14:textId="77777777" w:rsidR="00F41403" w:rsidRDefault="00F41403" w:rsidP="00AA2E41">
            <w:pPr>
              <w:rPr>
                <w:b/>
              </w:rPr>
            </w:pPr>
            <w:r>
              <w:rPr>
                <w:b/>
              </w:rPr>
              <w:t xml:space="preserve">Building </w:t>
            </w:r>
          </w:p>
        </w:tc>
        <w:tc>
          <w:tcPr>
            <w:tcW w:w="6660" w:type="dxa"/>
            <w:vAlign w:val="center"/>
          </w:tcPr>
          <w:p w14:paraId="6DED7A46" w14:textId="77777777" w:rsidR="00F41403" w:rsidRDefault="00F41403" w:rsidP="00AA2E41">
            <w:r>
              <w:t>Type the building name where this device is located.</w:t>
            </w:r>
          </w:p>
        </w:tc>
      </w:tr>
      <w:tr w:rsidR="00F41403" w14:paraId="59CAD25F" w14:textId="77777777" w:rsidTr="00AA2E41">
        <w:trPr>
          <w:cantSplit/>
          <w:trHeight w:val="288"/>
        </w:trPr>
        <w:tc>
          <w:tcPr>
            <w:tcW w:w="3150" w:type="dxa"/>
            <w:vAlign w:val="center"/>
          </w:tcPr>
          <w:p w14:paraId="12EB6344" w14:textId="77777777" w:rsidR="00F41403" w:rsidRDefault="00F41403" w:rsidP="00AA2E41">
            <w:pPr>
              <w:rPr>
                <w:b/>
              </w:rPr>
            </w:pPr>
            <w:r>
              <w:rPr>
                <w:b/>
              </w:rPr>
              <w:t>Floor</w:t>
            </w:r>
          </w:p>
        </w:tc>
        <w:tc>
          <w:tcPr>
            <w:tcW w:w="6660" w:type="dxa"/>
            <w:vAlign w:val="center"/>
          </w:tcPr>
          <w:p w14:paraId="6B4BE631" w14:textId="77777777" w:rsidR="00F41403" w:rsidRDefault="00F41403" w:rsidP="00AA2E41">
            <w:r>
              <w:t>Type the floor of the building where this device is located.</w:t>
            </w:r>
          </w:p>
        </w:tc>
      </w:tr>
      <w:tr w:rsidR="00F41403" w14:paraId="47D3D663" w14:textId="77777777" w:rsidTr="00AA2E41">
        <w:trPr>
          <w:cantSplit/>
          <w:trHeight w:val="288"/>
        </w:trPr>
        <w:tc>
          <w:tcPr>
            <w:tcW w:w="3150" w:type="dxa"/>
            <w:vAlign w:val="center"/>
          </w:tcPr>
          <w:p w14:paraId="54F567FE" w14:textId="77777777" w:rsidR="00F41403" w:rsidRDefault="00F41403" w:rsidP="00AA2E41">
            <w:pPr>
              <w:rPr>
                <w:b/>
              </w:rPr>
            </w:pPr>
            <w:r>
              <w:rPr>
                <w:b/>
              </w:rPr>
              <w:t>Room</w:t>
            </w:r>
          </w:p>
        </w:tc>
        <w:tc>
          <w:tcPr>
            <w:tcW w:w="6660" w:type="dxa"/>
            <w:vAlign w:val="center"/>
          </w:tcPr>
          <w:p w14:paraId="65A3612D" w14:textId="77777777" w:rsidR="00F41403" w:rsidRDefault="00F41403" w:rsidP="00AA2E41">
            <w:r>
              <w:t>Type the room of the building where this device is located.</w:t>
            </w:r>
          </w:p>
        </w:tc>
      </w:tr>
      <w:tr w:rsidR="00F41403" w14:paraId="6732E8C8" w14:textId="77777777" w:rsidTr="00AA2E41">
        <w:trPr>
          <w:cantSplit/>
          <w:trHeight w:val="288"/>
        </w:trPr>
        <w:tc>
          <w:tcPr>
            <w:tcW w:w="3150" w:type="dxa"/>
            <w:vAlign w:val="center"/>
          </w:tcPr>
          <w:p w14:paraId="24D4620B" w14:textId="77777777" w:rsidR="00F41403" w:rsidRDefault="00F41403" w:rsidP="00AA2E41">
            <w:pPr>
              <w:rPr>
                <w:b/>
              </w:rPr>
            </w:pPr>
            <w:r>
              <w:rPr>
                <w:b/>
              </w:rPr>
              <w:lastRenderedPageBreak/>
              <w:t>All Future Enabled</w:t>
            </w:r>
          </w:p>
        </w:tc>
        <w:tc>
          <w:tcPr>
            <w:tcW w:w="6660" w:type="dxa"/>
            <w:vAlign w:val="center"/>
          </w:tcPr>
          <w:p w14:paraId="02C1FDD1" w14:textId="77777777" w:rsidR="00F41403" w:rsidRDefault="00F41403" w:rsidP="00AA2E41">
            <w:r>
              <w:t xml:space="preserve">Select this checkbox if you want this device available for use by all future Collections.  </w:t>
            </w:r>
          </w:p>
        </w:tc>
      </w:tr>
      <w:tr w:rsidR="00F41403" w14:paraId="3E26E2A0" w14:textId="77777777" w:rsidTr="00AA2E41">
        <w:trPr>
          <w:cantSplit/>
          <w:trHeight w:val="288"/>
        </w:trPr>
        <w:tc>
          <w:tcPr>
            <w:tcW w:w="3150" w:type="dxa"/>
            <w:vAlign w:val="center"/>
          </w:tcPr>
          <w:p w14:paraId="271920CB" w14:textId="77777777" w:rsidR="00F41403" w:rsidRDefault="00F41403" w:rsidP="00AA2E41">
            <w:pPr>
              <w:rPr>
                <w:b/>
              </w:rPr>
            </w:pPr>
            <w:r>
              <w:rPr>
                <w:b/>
              </w:rPr>
              <w:t>Collection</w:t>
            </w:r>
            <w:r w:rsidRPr="001241E1">
              <w:rPr>
                <w:color w:val="FF0000"/>
              </w:rPr>
              <w:t>*</w:t>
            </w:r>
          </w:p>
        </w:tc>
        <w:tc>
          <w:tcPr>
            <w:tcW w:w="6660" w:type="dxa"/>
            <w:vAlign w:val="center"/>
          </w:tcPr>
          <w:p w14:paraId="0A0BD7F4" w14:textId="77777777" w:rsidR="00F41403" w:rsidRDefault="00F41403" w:rsidP="00AA2E41">
            <w:r>
              <w:t>Click appropriate Collection for which biospecimens can be stored in this device.</w:t>
            </w:r>
            <w:r>
              <w:br/>
            </w:r>
            <w:r w:rsidRPr="00826285">
              <w:rPr>
                <w:b/>
              </w:rPr>
              <w:t>Note:</w:t>
            </w:r>
            <w:r>
              <w:t xml:space="preserve"> </w:t>
            </w:r>
          </w:p>
          <w:p w14:paraId="036854B5" w14:textId="77777777" w:rsidR="00F41403" w:rsidRDefault="00F41403" w:rsidP="00F41403">
            <w:pPr>
              <w:numPr>
                <w:ilvl w:val="0"/>
                <w:numId w:val="177"/>
              </w:numPr>
            </w:pPr>
            <w:r>
              <w:t>You can select multiple Collections.</w:t>
            </w:r>
          </w:p>
          <w:p w14:paraId="5486458C" w14:textId="77777777" w:rsidR="00F41403" w:rsidRDefault="00F41403" w:rsidP="00F41403">
            <w:pPr>
              <w:numPr>
                <w:ilvl w:val="0"/>
                <w:numId w:val="177"/>
              </w:numPr>
            </w:pPr>
            <w:r>
              <w:t xml:space="preserve">To select all the Collections, click </w:t>
            </w:r>
            <w:r w:rsidRPr="00B17F1F">
              <w:rPr>
                <w:b/>
              </w:rPr>
              <w:t>ALL</w:t>
            </w:r>
            <w:r>
              <w:t>.</w:t>
            </w:r>
          </w:p>
        </w:tc>
      </w:tr>
      <w:tr w:rsidR="00F41403" w14:paraId="1FB3B7C9" w14:textId="77777777" w:rsidTr="00AA2E41">
        <w:trPr>
          <w:cantSplit/>
          <w:trHeight w:val="288"/>
        </w:trPr>
        <w:tc>
          <w:tcPr>
            <w:tcW w:w="3150" w:type="dxa"/>
            <w:vAlign w:val="center"/>
          </w:tcPr>
          <w:p w14:paraId="74D0FB00" w14:textId="77777777" w:rsidR="00F41403" w:rsidRDefault="00F41403" w:rsidP="00AA2E41">
            <w:pPr>
              <w:rPr>
                <w:b/>
              </w:rPr>
            </w:pPr>
            <w:r>
              <w:rPr>
                <w:b/>
              </w:rPr>
              <w:t>Organization Name</w:t>
            </w:r>
            <w:r w:rsidRPr="001241E1">
              <w:rPr>
                <w:color w:val="FF0000"/>
              </w:rPr>
              <w:t>*</w:t>
            </w:r>
            <w:r>
              <w:rPr>
                <w:color w:val="FF0000"/>
              </w:rPr>
              <w:t xml:space="preserve"> </w:t>
            </w:r>
          </w:p>
        </w:tc>
        <w:tc>
          <w:tcPr>
            <w:tcW w:w="6660" w:type="dxa"/>
            <w:vAlign w:val="center"/>
          </w:tcPr>
          <w:p w14:paraId="103A17E7" w14:textId="77777777" w:rsidR="00F41403" w:rsidRDefault="00F41403" w:rsidP="00AA2E41">
            <w:r>
              <w:t>Click appropriate organization for which biospecimens can be stored in this device.</w:t>
            </w:r>
          </w:p>
        </w:tc>
      </w:tr>
      <w:tr w:rsidR="00F41403" w14:paraId="1BED2065" w14:textId="77777777" w:rsidTr="00AA2E41">
        <w:trPr>
          <w:cantSplit/>
          <w:trHeight w:val="288"/>
        </w:trPr>
        <w:tc>
          <w:tcPr>
            <w:tcW w:w="3150" w:type="dxa"/>
            <w:vAlign w:val="center"/>
          </w:tcPr>
          <w:p w14:paraId="4C9E5CB5" w14:textId="77777777" w:rsidR="00F41403" w:rsidRDefault="00F41403" w:rsidP="00AA2E41">
            <w:pPr>
              <w:rPr>
                <w:b/>
              </w:rPr>
            </w:pPr>
            <w:r>
              <w:rPr>
                <w:b/>
              </w:rPr>
              <w:t>Storage Device Type</w:t>
            </w:r>
            <w:r w:rsidRPr="001241E1">
              <w:rPr>
                <w:color w:val="FF0000"/>
              </w:rPr>
              <w:t>*</w:t>
            </w:r>
          </w:p>
        </w:tc>
        <w:tc>
          <w:tcPr>
            <w:tcW w:w="6660" w:type="dxa"/>
            <w:vAlign w:val="center"/>
          </w:tcPr>
          <w:p w14:paraId="7257588D" w14:textId="77777777" w:rsidR="00F41403" w:rsidRDefault="00F41403" w:rsidP="00AA2E41">
            <w:r>
              <w:t>Click appropriate type for this device.</w:t>
            </w:r>
          </w:p>
        </w:tc>
      </w:tr>
      <w:tr w:rsidR="00F41403" w14:paraId="75548CDD" w14:textId="77777777" w:rsidTr="00AA2E41">
        <w:trPr>
          <w:cantSplit/>
          <w:trHeight w:val="288"/>
        </w:trPr>
        <w:tc>
          <w:tcPr>
            <w:tcW w:w="3150" w:type="dxa"/>
            <w:vAlign w:val="center"/>
          </w:tcPr>
          <w:p w14:paraId="7300903D" w14:textId="77777777" w:rsidR="00F41403" w:rsidRDefault="00F41403" w:rsidP="00AA2E41">
            <w:pPr>
              <w:rPr>
                <w:b/>
              </w:rPr>
            </w:pPr>
            <w:r>
              <w:rPr>
                <w:b/>
              </w:rPr>
              <w:t>Function</w:t>
            </w:r>
          </w:p>
        </w:tc>
        <w:tc>
          <w:tcPr>
            <w:tcW w:w="6660" w:type="dxa"/>
            <w:vAlign w:val="center"/>
          </w:tcPr>
          <w:p w14:paraId="77AA7449" w14:textId="77777777" w:rsidR="00F41403" w:rsidRDefault="00F41403" w:rsidP="00AA2E41">
            <w:r>
              <w:t>Click appropriate function for this device.</w:t>
            </w:r>
            <w:r>
              <w:br/>
            </w:r>
            <w:r w:rsidRPr="00826285">
              <w:rPr>
                <w:b/>
              </w:rPr>
              <w:t>Note:</w:t>
            </w:r>
            <w:r>
              <w:t xml:space="preserve"> </w:t>
            </w:r>
          </w:p>
          <w:p w14:paraId="613C05BC" w14:textId="77777777" w:rsidR="00F41403" w:rsidRDefault="00F41403" w:rsidP="00F41403">
            <w:pPr>
              <w:numPr>
                <w:ilvl w:val="0"/>
                <w:numId w:val="177"/>
              </w:numPr>
            </w:pPr>
            <w:r>
              <w:t>You can select multiple functions.</w:t>
            </w:r>
          </w:p>
          <w:p w14:paraId="56B4E8D1" w14:textId="77777777" w:rsidR="00F41403" w:rsidRDefault="00F41403" w:rsidP="00F41403">
            <w:pPr>
              <w:numPr>
                <w:ilvl w:val="0"/>
                <w:numId w:val="177"/>
              </w:numPr>
            </w:pPr>
            <w:r>
              <w:t xml:space="preserve">To select all functions, click </w:t>
            </w:r>
            <w:r w:rsidRPr="00B17F1F">
              <w:rPr>
                <w:b/>
              </w:rPr>
              <w:t>ALL</w:t>
            </w:r>
            <w:r>
              <w:t>.</w:t>
            </w:r>
          </w:p>
        </w:tc>
      </w:tr>
      <w:tr w:rsidR="00F41403" w14:paraId="35E4EF52" w14:textId="77777777" w:rsidTr="00AA2E41">
        <w:trPr>
          <w:cantSplit/>
          <w:trHeight w:val="288"/>
        </w:trPr>
        <w:tc>
          <w:tcPr>
            <w:tcW w:w="3150" w:type="dxa"/>
            <w:vAlign w:val="center"/>
          </w:tcPr>
          <w:p w14:paraId="47ACEC8D" w14:textId="77777777" w:rsidR="00F41403" w:rsidRDefault="00F41403" w:rsidP="00AA2E41">
            <w:pPr>
              <w:rPr>
                <w:b/>
              </w:rPr>
            </w:pPr>
            <w:r>
              <w:rPr>
                <w:b/>
              </w:rPr>
              <w:t>Storage Optimization</w:t>
            </w:r>
          </w:p>
        </w:tc>
        <w:tc>
          <w:tcPr>
            <w:tcW w:w="6660" w:type="dxa"/>
            <w:vAlign w:val="center"/>
          </w:tcPr>
          <w:p w14:paraId="4FFBB736" w14:textId="77777777" w:rsidR="00F41403" w:rsidRPr="00607AF7" w:rsidRDefault="00F41403" w:rsidP="00AA2E41">
            <w:pPr>
              <w:spacing w:line="276" w:lineRule="auto"/>
            </w:pPr>
            <w:r w:rsidRPr="00607AF7">
              <w:t xml:space="preserve">Click appropriate value to specify whether storage optimization techniques </w:t>
            </w:r>
            <w:r>
              <w:t>should</w:t>
            </w:r>
            <w:r w:rsidRPr="00607AF7">
              <w:t xml:space="preserve"> be enabled for automatic assignment of available storage locations for this device:</w:t>
            </w:r>
          </w:p>
          <w:p w14:paraId="06B0723B" w14:textId="77777777" w:rsidR="00F41403" w:rsidRPr="00607AF7" w:rsidRDefault="00F41403" w:rsidP="00F41403">
            <w:pPr>
              <w:numPr>
                <w:ilvl w:val="0"/>
                <w:numId w:val="178"/>
              </w:numPr>
              <w:spacing w:line="276" w:lineRule="auto"/>
            </w:pPr>
            <w:r w:rsidRPr="00607AF7">
              <w:t xml:space="preserve">Enabled – individual gaps in storage between </w:t>
            </w:r>
            <w:r>
              <w:t>biospecimens</w:t>
            </w:r>
            <w:r w:rsidRPr="00607AF7">
              <w:t xml:space="preserve"> will be </w:t>
            </w:r>
            <w:r>
              <w:t>allowed</w:t>
            </w:r>
            <w:r w:rsidRPr="00607AF7">
              <w:t xml:space="preserve"> in requests for vacant positions</w:t>
            </w:r>
            <w:r>
              <w:t>.</w:t>
            </w:r>
          </w:p>
          <w:p w14:paraId="3A1AEC38" w14:textId="77777777" w:rsidR="00F41403" w:rsidRPr="00607AF7" w:rsidRDefault="00F41403" w:rsidP="00F41403">
            <w:pPr>
              <w:numPr>
                <w:ilvl w:val="0"/>
                <w:numId w:val="178"/>
              </w:numPr>
              <w:spacing w:line="276" w:lineRule="auto"/>
            </w:pPr>
            <w:r>
              <w:t>Disabled – o</w:t>
            </w:r>
            <w:r w:rsidRPr="00607AF7">
              <w:t>n</w:t>
            </w:r>
            <w:r>
              <w:t>ly contiguous storage positions will be allow</w:t>
            </w:r>
            <w:r w:rsidRPr="00607AF7">
              <w:t>ed.</w:t>
            </w:r>
          </w:p>
        </w:tc>
      </w:tr>
      <w:tr w:rsidR="00F41403" w14:paraId="321FD071" w14:textId="77777777" w:rsidTr="00AA2E41">
        <w:trPr>
          <w:cantSplit/>
          <w:trHeight w:val="288"/>
        </w:trPr>
        <w:tc>
          <w:tcPr>
            <w:tcW w:w="3150" w:type="dxa"/>
            <w:vAlign w:val="center"/>
          </w:tcPr>
          <w:p w14:paraId="2ABDE180" w14:textId="77777777" w:rsidR="00F41403" w:rsidRDefault="00F41403" w:rsidP="00AA2E41">
            <w:pPr>
              <w:rPr>
                <w:b/>
              </w:rPr>
            </w:pPr>
            <w:r>
              <w:rPr>
                <w:b/>
              </w:rPr>
              <w:t>Device Status</w:t>
            </w:r>
            <w:r w:rsidRPr="001241E1">
              <w:rPr>
                <w:color w:val="FF0000"/>
              </w:rPr>
              <w:t>*</w:t>
            </w:r>
          </w:p>
        </w:tc>
        <w:tc>
          <w:tcPr>
            <w:tcW w:w="6660" w:type="dxa"/>
            <w:vAlign w:val="center"/>
          </w:tcPr>
          <w:p w14:paraId="5180B4A1" w14:textId="77777777" w:rsidR="00F41403" w:rsidRDefault="00F41403" w:rsidP="00AA2E41">
            <w:r>
              <w:t>Click appropriate status for this device.</w:t>
            </w:r>
            <w:r>
              <w:br/>
            </w:r>
            <w:r w:rsidRPr="00A630C2">
              <w:rPr>
                <w:b/>
              </w:rPr>
              <w:t>Note:</w:t>
            </w:r>
            <w:r>
              <w:t xml:space="preserve"> This field is by default set to </w:t>
            </w:r>
            <w:r w:rsidRPr="00A630C2">
              <w:rPr>
                <w:b/>
              </w:rPr>
              <w:t>Empty-</w:t>
            </w:r>
            <w:r>
              <w:rPr>
                <w:b/>
              </w:rPr>
              <w:t>ok</w:t>
            </w:r>
            <w:r w:rsidRPr="00A630C2">
              <w:rPr>
                <w:b/>
              </w:rPr>
              <w:t>,</w:t>
            </w:r>
            <w:r>
              <w:t xml:space="preserve"> which means it is empty and is available for storing biospecimens. You may select a different status, if applicable:</w:t>
            </w:r>
          </w:p>
          <w:p w14:paraId="519E691E" w14:textId="77777777" w:rsidR="00F41403" w:rsidRDefault="00F41403" w:rsidP="00F41403">
            <w:pPr>
              <w:numPr>
                <w:ilvl w:val="0"/>
                <w:numId w:val="179"/>
              </w:numPr>
            </w:pPr>
            <w:r w:rsidRPr="00CD671C">
              <w:rPr>
                <w:b/>
              </w:rPr>
              <w:t>In Service-ok</w:t>
            </w:r>
            <w:r>
              <w:t xml:space="preserve"> – contains samples; available for use  </w:t>
            </w:r>
          </w:p>
          <w:p w14:paraId="45337B91" w14:textId="77777777" w:rsidR="00F41403" w:rsidRDefault="00F41403" w:rsidP="00F41403">
            <w:pPr>
              <w:numPr>
                <w:ilvl w:val="0"/>
                <w:numId w:val="179"/>
              </w:numPr>
            </w:pPr>
            <w:r w:rsidRPr="00CD671C">
              <w:rPr>
                <w:b/>
              </w:rPr>
              <w:t>Maintenance</w:t>
            </w:r>
            <w:r>
              <w:t xml:space="preserve"> –  not available for use while being repaired or routine maintenance being preformed</w:t>
            </w:r>
          </w:p>
          <w:p w14:paraId="63183115" w14:textId="77777777" w:rsidR="00F41403" w:rsidRDefault="00F41403" w:rsidP="00F41403">
            <w:pPr>
              <w:numPr>
                <w:ilvl w:val="0"/>
                <w:numId w:val="179"/>
              </w:numPr>
            </w:pPr>
            <w:r w:rsidRPr="00CD671C">
              <w:rPr>
                <w:b/>
              </w:rPr>
              <w:t>Out of Service</w:t>
            </w:r>
            <w:r>
              <w:t xml:space="preserve"> – not available for use </w:t>
            </w:r>
          </w:p>
        </w:tc>
      </w:tr>
    </w:tbl>
    <w:p w14:paraId="098C426A" w14:textId="77777777" w:rsidR="00F41403" w:rsidRPr="007857A8" w:rsidRDefault="00F41403" w:rsidP="00F41403"/>
    <w:p w14:paraId="64DC9B4C" w14:textId="77777777" w:rsidR="00F41403" w:rsidRDefault="00F41403" w:rsidP="00F41403">
      <w:pPr>
        <w:numPr>
          <w:ilvl w:val="0"/>
          <w:numId w:val="125"/>
        </w:numPr>
      </w:pPr>
      <w:r>
        <w:t xml:space="preserve">Click </w:t>
      </w:r>
      <w:r w:rsidRPr="00C95A6A">
        <w:rPr>
          <w:b/>
        </w:rPr>
        <w:t>CREAT</w:t>
      </w:r>
      <w:r w:rsidRPr="00266089">
        <w:rPr>
          <w:b/>
        </w:rPr>
        <w:t>E</w:t>
      </w:r>
      <w:r>
        <w:t xml:space="preserve">. </w:t>
      </w:r>
    </w:p>
    <w:p w14:paraId="7E3E94B0" w14:textId="77777777" w:rsidR="00F41403" w:rsidRDefault="00F41403" w:rsidP="00F41403">
      <w:pPr>
        <w:ind w:left="720"/>
      </w:pPr>
      <w:r>
        <w:t>The storage device is created and the hierarchy tree structure appears with the new device listed.</w:t>
      </w:r>
    </w:p>
    <w:p w14:paraId="41DB1B39" w14:textId="77777777" w:rsidR="00F41403" w:rsidRDefault="00F41403" w:rsidP="00F41403">
      <w:pPr>
        <w:ind w:left="720"/>
      </w:pPr>
    </w:p>
    <w:p w14:paraId="0DB03A25" w14:textId="77777777" w:rsidR="00F41403" w:rsidRPr="002027E0" w:rsidRDefault="00F41403" w:rsidP="00F41403">
      <w:pPr>
        <w:numPr>
          <w:ilvl w:val="0"/>
          <w:numId w:val="125"/>
        </w:numPr>
        <w:ind w:right="720"/>
      </w:pPr>
      <w:r w:rsidRPr="00215D73">
        <w:rPr>
          <w:color w:val="000000"/>
        </w:rPr>
        <w:t xml:space="preserve">To add a new division to the storage device, click </w:t>
      </w:r>
      <w:r>
        <w:rPr>
          <w:color w:val="000000"/>
        </w:rPr>
        <w:t xml:space="preserve">appropriate device node in the hierarchy tree structure on the lower half of the page, and then click the </w:t>
      </w:r>
      <w:r w:rsidRPr="00215D73">
        <w:rPr>
          <w:b/>
          <w:color w:val="000000"/>
        </w:rPr>
        <w:t>Add Division(s)</w:t>
      </w:r>
      <w:r w:rsidRPr="00215D73">
        <w:rPr>
          <w:color w:val="000000"/>
        </w:rPr>
        <w:t xml:space="preserve"> link</w:t>
      </w:r>
      <w:r>
        <w:rPr>
          <w:color w:val="000000"/>
        </w:rPr>
        <w:t xml:space="preserve"> towards the right hand side of the lower half of the page. </w:t>
      </w:r>
    </w:p>
    <w:p w14:paraId="3CB34827" w14:textId="77777777" w:rsidR="00F41403" w:rsidRDefault="00F41403" w:rsidP="00F41403">
      <w:pPr>
        <w:ind w:left="720" w:right="720"/>
        <w:rPr>
          <w:color w:val="000000"/>
        </w:rPr>
      </w:pPr>
      <w:r>
        <w:rPr>
          <w:color w:val="000000"/>
        </w:rPr>
        <w:t xml:space="preserve">The division fields appear. </w:t>
      </w:r>
    </w:p>
    <w:p w14:paraId="44E3C82D" w14:textId="77777777" w:rsidR="00F41403" w:rsidRDefault="00F41403" w:rsidP="00F41403">
      <w:pPr>
        <w:ind w:left="720" w:right="720"/>
      </w:pPr>
    </w:p>
    <w:p w14:paraId="71832F2D" w14:textId="77777777" w:rsidR="00F41403" w:rsidRDefault="00F41403" w:rsidP="00F41403">
      <w:pPr>
        <w:pStyle w:val="BodyText"/>
        <w:ind w:right="540" w:firstLine="720"/>
      </w:pPr>
      <w:r>
        <w:rPr>
          <w:noProof/>
          <w:lang w:val="en-US" w:eastAsia="en-US"/>
        </w:rPr>
        <w:lastRenderedPageBreak/>
        <w:drawing>
          <wp:inline distT="0" distB="0" distL="0" distR="0" wp14:anchorId="627A9792" wp14:editId="141599A1">
            <wp:extent cx="6483985" cy="5760720"/>
            <wp:effectExtent l="19050" t="19050" r="12065" b="1143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83985" cy="5760720"/>
                    </a:xfrm>
                    <a:prstGeom prst="rect">
                      <a:avLst/>
                    </a:prstGeom>
                    <a:noFill/>
                    <a:ln w="3175">
                      <a:solidFill>
                        <a:schemeClr val="tx1"/>
                      </a:solidFill>
                    </a:ln>
                  </pic:spPr>
                </pic:pic>
              </a:graphicData>
            </a:graphic>
          </wp:inline>
        </w:drawing>
      </w:r>
    </w:p>
    <w:p w14:paraId="50B5C077" w14:textId="77777777" w:rsidR="00F41403" w:rsidRDefault="00F41403" w:rsidP="00F41403">
      <w:pPr>
        <w:pStyle w:val="Figure"/>
        <w:tabs>
          <w:tab w:val="clear" w:pos="1710"/>
        </w:tabs>
        <w:ind w:left="2070" w:hanging="1350"/>
      </w:pPr>
      <w:r>
        <w:t>Division fields</w:t>
      </w:r>
    </w:p>
    <w:p w14:paraId="67A57D74" w14:textId="77777777" w:rsidR="00F41403" w:rsidRPr="002027E0" w:rsidRDefault="00F41403" w:rsidP="00F41403">
      <w:pPr>
        <w:ind w:left="720" w:right="720"/>
      </w:pPr>
    </w:p>
    <w:p w14:paraId="52CABE61" w14:textId="77777777" w:rsidR="00F41403" w:rsidRPr="007357FB" w:rsidRDefault="00F41403" w:rsidP="00F41403">
      <w:pPr>
        <w:numPr>
          <w:ilvl w:val="0"/>
          <w:numId w:val="125"/>
        </w:numPr>
        <w:ind w:right="720"/>
      </w:pPr>
      <w:r>
        <w:rPr>
          <w:color w:val="000000"/>
        </w:rPr>
        <w:t>E</w:t>
      </w:r>
      <w:r w:rsidRPr="00215D73">
        <w:rPr>
          <w:color w:val="000000"/>
        </w:rPr>
        <w:t xml:space="preserve">nter </w:t>
      </w:r>
      <w:r>
        <w:rPr>
          <w:color w:val="000000"/>
        </w:rPr>
        <w:t>appropriate</w:t>
      </w:r>
      <w:r w:rsidRPr="00215D73">
        <w:rPr>
          <w:color w:val="000000"/>
        </w:rPr>
        <w:t xml:space="preserve"> information in each field. </w:t>
      </w:r>
      <w:r>
        <w:rPr>
          <w:color w:val="000000"/>
        </w:rPr>
        <w:t>F</w:t>
      </w:r>
      <w:r w:rsidRPr="007357FB">
        <w:rPr>
          <w:color w:val="000000"/>
        </w:rPr>
        <w:t>ollowing ta</w:t>
      </w:r>
      <w:r w:rsidRPr="007357FB">
        <w:t xml:space="preserve">ble lists each field and its description. </w:t>
      </w:r>
    </w:p>
    <w:p w14:paraId="46F67704" w14:textId="77777777" w:rsidR="00F41403" w:rsidRDefault="00F41403" w:rsidP="00F41403">
      <w:pPr>
        <w:pStyle w:val="BodyText"/>
        <w:ind w:right="540" w:firstLine="720"/>
      </w:pPr>
      <w:r w:rsidRPr="007357FB">
        <w:rPr>
          <w:b/>
        </w:rPr>
        <w:t>Note:</w:t>
      </w:r>
      <w:r w:rsidRPr="007357FB">
        <w:t xml:space="preserve"> Fields that are marked with the re</w:t>
      </w:r>
      <w:r w:rsidRPr="00F9591B">
        <w:t>d asterisk (</w:t>
      </w:r>
      <w:r w:rsidRPr="00F9591B">
        <w:rPr>
          <w:color w:val="FF0000"/>
        </w:rPr>
        <w:t>*</w:t>
      </w:r>
      <w:r w:rsidRPr="00F9591B">
        <w:t>) are ma</w:t>
      </w:r>
      <w:r>
        <w:t>n</w:t>
      </w:r>
      <w:r w:rsidRPr="00F9591B">
        <w:t>datory</w:t>
      </w:r>
      <w:r>
        <w:t>.</w:t>
      </w:r>
    </w:p>
    <w:p w14:paraId="78409DE1" w14:textId="77777777" w:rsidR="00F41403" w:rsidRDefault="00F41403" w:rsidP="00F41403">
      <w:pPr>
        <w:pStyle w:val="BodyText"/>
        <w:ind w:right="540" w:firstLine="720"/>
      </w:pPr>
    </w:p>
    <w:p w14:paraId="61F5C13D" w14:textId="5BF06E06" w:rsidR="00F41403" w:rsidRPr="00E63C3C" w:rsidRDefault="00F41403" w:rsidP="00F41403">
      <w:pPr>
        <w:pStyle w:val="Caption"/>
        <w:ind w:left="720"/>
      </w:pPr>
      <w:r>
        <w:t xml:space="preserve">Table </w:t>
      </w:r>
      <w:fldSimple w:instr=" SEQ Figure \* ARABIC ">
        <w:r w:rsidR="006A4F84">
          <w:rPr>
            <w:noProof/>
          </w:rPr>
          <w:t>34</w:t>
        </w:r>
      </w:fldSimple>
      <w:r>
        <w:t>: Adding a division</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70"/>
        <w:gridCol w:w="6840"/>
      </w:tblGrid>
      <w:tr w:rsidR="00F41403" w:rsidRPr="007A152E" w14:paraId="0CD0F303" w14:textId="77777777" w:rsidTr="00AA2E41">
        <w:trPr>
          <w:cantSplit/>
          <w:trHeight w:val="288"/>
          <w:tblHeader/>
        </w:trPr>
        <w:tc>
          <w:tcPr>
            <w:tcW w:w="2970" w:type="dxa"/>
            <w:shd w:val="clear" w:color="auto" w:fill="BFBFBF"/>
            <w:vAlign w:val="center"/>
          </w:tcPr>
          <w:p w14:paraId="2C032EC8" w14:textId="77777777" w:rsidR="00F41403" w:rsidRPr="007A152E" w:rsidRDefault="00F41403" w:rsidP="00AA2E41">
            <w:pPr>
              <w:rPr>
                <w:b/>
              </w:rPr>
            </w:pPr>
            <w:r>
              <w:rPr>
                <w:b/>
              </w:rPr>
              <w:t>Field</w:t>
            </w:r>
          </w:p>
        </w:tc>
        <w:tc>
          <w:tcPr>
            <w:tcW w:w="6840" w:type="dxa"/>
            <w:shd w:val="clear" w:color="auto" w:fill="BFBFBF"/>
            <w:vAlign w:val="center"/>
          </w:tcPr>
          <w:p w14:paraId="11267E88" w14:textId="77777777" w:rsidR="00F41403" w:rsidRPr="007A152E" w:rsidRDefault="00F41403" w:rsidP="00AA2E41">
            <w:pPr>
              <w:rPr>
                <w:b/>
              </w:rPr>
            </w:pPr>
            <w:r w:rsidRPr="007A152E">
              <w:rPr>
                <w:b/>
              </w:rPr>
              <w:t>Description</w:t>
            </w:r>
          </w:p>
        </w:tc>
      </w:tr>
      <w:tr w:rsidR="00F41403" w14:paraId="6784F34E" w14:textId="77777777" w:rsidTr="00AA2E41">
        <w:trPr>
          <w:cantSplit/>
          <w:trHeight w:val="288"/>
        </w:trPr>
        <w:tc>
          <w:tcPr>
            <w:tcW w:w="2970" w:type="dxa"/>
            <w:vAlign w:val="center"/>
          </w:tcPr>
          <w:p w14:paraId="47077821" w14:textId="77777777" w:rsidR="00F41403" w:rsidRDefault="00F41403" w:rsidP="00AA2E41">
            <w:pPr>
              <w:rPr>
                <w:b/>
              </w:rPr>
            </w:pPr>
            <w:r>
              <w:rPr>
                <w:b/>
              </w:rPr>
              <w:t>Storage Division Name</w:t>
            </w:r>
            <w:r w:rsidRPr="00F9591B">
              <w:rPr>
                <w:color w:val="FF0000"/>
              </w:rPr>
              <w:t>*</w:t>
            </w:r>
          </w:p>
        </w:tc>
        <w:tc>
          <w:tcPr>
            <w:tcW w:w="6840" w:type="dxa"/>
            <w:vAlign w:val="center"/>
          </w:tcPr>
          <w:p w14:paraId="0498731E" w14:textId="77777777" w:rsidR="00F41403" w:rsidRDefault="00F41403" w:rsidP="00AA2E41">
            <w:r>
              <w:t>Type the name you want to use for this division.</w:t>
            </w:r>
            <w:r>
              <w:br/>
            </w:r>
            <w:r w:rsidRPr="00694276">
              <w:rPr>
                <w:b/>
              </w:rPr>
              <w:t xml:space="preserve">Note: </w:t>
            </w:r>
            <w:r>
              <w:t>You cannot use an existing division name. The name must be unique.</w:t>
            </w:r>
          </w:p>
        </w:tc>
      </w:tr>
      <w:tr w:rsidR="00F41403" w14:paraId="3D93BA0D" w14:textId="77777777" w:rsidTr="00AA2E41">
        <w:trPr>
          <w:cantSplit/>
          <w:trHeight w:val="288"/>
        </w:trPr>
        <w:tc>
          <w:tcPr>
            <w:tcW w:w="2970" w:type="dxa"/>
            <w:vAlign w:val="center"/>
          </w:tcPr>
          <w:p w14:paraId="7276D405" w14:textId="77777777" w:rsidR="00F41403" w:rsidRDefault="00F41403" w:rsidP="00AA2E41">
            <w:pPr>
              <w:rPr>
                <w:b/>
              </w:rPr>
            </w:pPr>
            <w:r>
              <w:rPr>
                <w:b/>
              </w:rPr>
              <w:t>Storage Division Code</w:t>
            </w:r>
            <w:r w:rsidRPr="00F9591B">
              <w:rPr>
                <w:color w:val="FF0000"/>
              </w:rPr>
              <w:t>*</w:t>
            </w:r>
          </w:p>
        </w:tc>
        <w:tc>
          <w:tcPr>
            <w:tcW w:w="6840" w:type="dxa"/>
            <w:vAlign w:val="center"/>
          </w:tcPr>
          <w:p w14:paraId="53B0B81B" w14:textId="77777777" w:rsidR="00F41403" w:rsidRDefault="00F41403" w:rsidP="00AA2E41">
            <w:r>
              <w:t xml:space="preserve">Type the code you want to use for this division. </w:t>
            </w:r>
            <w:r>
              <w:br/>
            </w:r>
            <w:r w:rsidRPr="00694276">
              <w:rPr>
                <w:b/>
              </w:rPr>
              <w:t xml:space="preserve">Note: </w:t>
            </w:r>
            <w:r>
              <w:t>You cannot use an existing division code. The code must be unique.</w:t>
            </w:r>
          </w:p>
        </w:tc>
      </w:tr>
      <w:tr w:rsidR="00F41403" w14:paraId="6FBC961B" w14:textId="77777777" w:rsidTr="00AA2E41">
        <w:trPr>
          <w:cantSplit/>
          <w:trHeight w:val="288"/>
        </w:trPr>
        <w:tc>
          <w:tcPr>
            <w:tcW w:w="2970" w:type="dxa"/>
            <w:vAlign w:val="center"/>
          </w:tcPr>
          <w:p w14:paraId="6755612F" w14:textId="77777777" w:rsidR="00F41403" w:rsidRDefault="00F41403" w:rsidP="00AA2E41">
            <w:pPr>
              <w:rPr>
                <w:b/>
              </w:rPr>
            </w:pPr>
            <w:r>
              <w:rPr>
                <w:b/>
              </w:rPr>
              <w:t>Division Owner</w:t>
            </w:r>
          </w:p>
        </w:tc>
        <w:tc>
          <w:tcPr>
            <w:tcW w:w="6840" w:type="dxa"/>
            <w:vAlign w:val="center"/>
          </w:tcPr>
          <w:p w14:paraId="517E2775" w14:textId="6DC0C129" w:rsidR="00F41403" w:rsidRDefault="00F41403" w:rsidP="00AA2E41">
            <w:r>
              <w:t xml:space="preserve">Type the name or </w:t>
            </w:r>
            <w:r w:rsidR="00761DF9">
              <w:t>login username</w:t>
            </w:r>
            <w:r>
              <w:t xml:space="preserve"> of the owner of this division.</w:t>
            </w:r>
          </w:p>
        </w:tc>
      </w:tr>
      <w:tr w:rsidR="00F41403" w14:paraId="74B445E9" w14:textId="77777777" w:rsidTr="00AA2E41">
        <w:trPr>
          <w:cantSplit/>
          <w:trHeight w:val="288"/>
        </w:trPr>
        <w:tc>
          <w:tcPr>
            <w:tcW w:w="2970" w:type="dxa"/>
            <w:vAlign w:val="center"/>
          </w:tcPr>
          <w:p w14:paraId="30D78B83" w14:textId="77777777" w:rsidR="00F41403" w:rsidRDefault="00F41403" w:rsidP="00AA2E41">
            <w:pPr>
              <w:rPr>
                <w:b/>
              </w:rPr>
            </w:pPr>
            <w:r>
              <w:rPr>
                <w:b/>
              </w:rPr>
              <w:lastRenderedPageBreak/>
              <w:t>Number</w:t>
            </w:r>
            <w:r w:rsidRPr="00F9591B">
              <w:rPr>
                <w:color w:val="FF0000"/>
              </w:rPr>
              <w:t>*</w:t>
            </w:r>
          </w:p>
        </w:tc>
        <w:tc>
          <w:tcPr>
            <w:tcW w:w="6840" w:type="dxa"/>
            <w:vAlign w:val="center"/>
          </w:tcPr>
          <w:p w14:paraId="580FE440" w14:textId="77777777" w:rsidR="00F41403" w:rsidRDefault="00F41403" w:rsidP="00AA2E41">
            <w:r>
              <w:t>Type the number of division rows you want to add to the hierarchy tree for this device.</w:t>
            </w:r>
          </w:p>
        </w:tc>
      </w:tr>
      <w:tr w:rsidR="00F41403" w14:paraId="1DEBDF27" w14:textId="77777777" w:rsidTr="00AA2E41">
        <w:trPr>
          <w:cantSplit/>
          <w:trHeight w:val="288"/>
        </w:trPr>
        <w:tc>
          <w:tcPr>
            <w:tcW w:w="2970" w:type="dxa"/>
            <w:vAlign w:val="center"/>
          </w:tcPr>
          <w:p w14:paraId="42EAF39B" w14:textId="77777777" w:rsidR="00F41403" w:rsidRDefault="00F41403" w:rsidP="00AA2E41">
            <w:pPr>
              <w:rPr>
                <w:b/>
              </w:rPr>
            </w:pPr>
            <w:r>
              <w:rPr>
                <w:b/>
              </w:rPr>
              <w:t>Division Type</w:t>
            </w:r>
            <w:r w:rsidRPr="00F9591B">
              <w:rPr>
                <w:color w:val="FF0000"/>
              </w:rPr>
              <w:t>*</w:t>
            </w:r>
          </w:p>
        </w:tc>
        <w:tc>
          <w:tcPr>
            <w:tcW w:w="6840" w:type="dxa"/>
            <w:vAlign w:val="center"/>
          </w:tcPr>
          <w:p w14:paraId="4A9053CE" w14:textId="77777777" w:rsidR="00F41403" w:rsidRDefault="00F41403" w:rsidP="00AA2E41">
            <w:r>
              <w:t>Click appropriate type for this division.</w:t>
            </w:r>
          </w:p>
        </w:tc>
      </w:tr>
      <w:tr w:rsidR="00F41403" w14:paraId="1F54139A" w14:textId="77777777" w:rsidTr="00AA2E41">
        <w:trPr>
          <w:cantSplit/>
          <w:trHeight w:val="288"/>
        </w:trPr>
        <w:tc>
          <w:tcPr>
            <w:tcW w:w="2970" w:type="dxa"/>
            <w:vAlign w:val="center"/>
          </w:tcPr>
          <w:p w14:paraId="7CDCA26C" w14:textId="77777777" w:rsidR="00F41403" w:rsidRDefault="00F41403" w:rsidP="00AA2E41">
            <w:pPr>
              <w:rPr>
                <w:b/>
              </w:rPr>
            </w:pPr>
            <w:r>
              <w:rPr>
                <w:b/>
              </w:rPr>
              <w:t>Storage Optimization</w:t>
            </w:r>
          </w:p>
        </w:tc>
        <w:tc>
          <w:tcPr>
            <w:tcW w:w="6840" w:type="dxa"/>
            <w:vAlign w:val="center"/>
          </w:tcPr>
          <w:p w14:paraId="374FFF79" w14:textId="77777777" w:rsidR="00F41403" w:rsidRPr="00607AF7" w:rsidRDefault="00F41403" w:rsidP="00AA2E41">
            <w:pPr>
              <w:spacing w:line="276" w:lineRule="auto"/>
            </w:pPr>
            <w:r w:rsidRPr="00607AF7">
              <w:t xml:space="preserve">Click appropriate value to specify whether storage optimization techniques </w:t>
            </w:r>
            <w:r>
              <w:t>should</w:t>
            </w:r>
            <w:r w:rsidRPr="00607AF7">
              <w:t xml:space="preserve"> be enabled for automatic assignment of available storage locations for this d</w:t>
            </w:r>
            <w:r>
              <w:t>ivision</w:t>
            </w:r>
            <w:r w:rsidRPr="00607AF7">
              <w:t>:</w:t>
            </w:r>
          </w:p>
          <w:p w14:paraId="130890B6" w14:textId="77777777" w:rsidR="00F41403" w:rsidRPr="00607AF7" w:rsidRDefault="00F41403" w:rsidP="00F41403">
            <w:pPr>
              <w:numPr>
                <w:ilvl w:val="0"/>
                <w:numId w:val="178"/>
              </w:numPr>
              <w:spacing w:line="276" w:lineRule="auto"/>
            </w:pPr>
            <w:r w:rsidRPr="00CD671C">
              <w:rPr>
                <w:b/>
              </w:rPr>
              <w:t xml:space="preserve">Enabled </w:t>
            </w:r>
            <w:r w:rsidRPr="00607AF7">
              <w:t xml:space="preserve">– individual gaps in storage between </w:t>
            </w:r>
            <w:r>
              <w:t>biospecimens</w:t>
            </w:r>
            <w:r w:rsidRPr="00607AF7">
              <w:t xml:space="preserve"> </w:t>
            </w:r>
            <w:r>
              <w:t>are</w:t>
            </w:r>
            <w:r w:rsidRPr="00607AF7">
              <w:t xml:space="preserve"> </w:t>
            </w:r>
            <w:r>
              <w:t>allowed</w:t>
            </w:r>
            <w:r w:rsidRPr="00607AF7">
              <w:t xml:space="preserve"> </w:t>
            </w:r>
            <w:r>
              <w:t>when assigning storage  position</w:t>
            </w:r>
          </w:p>
          <w:p w14:paraId="4AA46218" w14:textId="77777777" w:rsidR="00F41403" w:rsidRPr="00607AF7" w:rsidRDefault="00F41403" w:rsidP="00F41403">
            <w:pPr>
              <w:numPr>
                <w:ilvl w:val="0"/>
                <w:numId w:val="178"/>
              </w:numPr>
              <w:spacing w:line="276" w:lineRule="auto"/>
            </w:pPr>
            <w:r w:rsidRPr="00CD671C">
              <w:rPr>
                <w:b/>
              </w:rPr>
              <w:t>Disabled</w:t>
            </w:r>
            <w:r>
              <w:t xml:space="preserve"> – o</w:t>
            </w:r>
            <w:r w:rsidRPr="00607AF7">
              <w:t>n</w:t>
            </w:r>
            <w:r>
              <w:t>ly contiguous positions are allow</w:t>
            </w:r>
            <w:r w:rsidRPr="00607AF7">
              <w:t>ed</w:t>
            </w:r>
            <w:r>
              <w:t xml:space="preserve"> when assigning storage position</w:t>
            </w:r>
          </w:p>
        </w:tc>
      </w:tr>
      <w:tr w:rsidR="00F41403" w14:paraId="7369947C" w14:textId="77777777" w:rsidTr="00AA2E41">
        <w:trPr>
          <w:cantSplit/>
          <w:trHeight w:val="288"/>
        </w:trPr>
        <w:tc>
          <w:tcPr>
            <w:tcW w:w="2970" w:type="dxa"/>
            <w:vAlign w:val="center"/>
          </w:tcPr>
          <w:p w14:paraId="7780CF76" w14:textId="77777777" w:rsidR="00F41403" w:rsidRDefault="00F41403" w:rsidP="00AA2E41">
            <w:pPr>
              <w:rPr>
                <w:b/>
              </w:rPr>
            </w:pPr>
            <w:r>
              <w:rPr>
                <w:b/>
              </w:rPr>
              <w:t>Division Status</w:t>
            </w:r>
            <w:r w:rsidRPr="00F9591B">
              <w:rPr>
                <w:color w:val="FF0000"/>
              </w:rPr>
              <w:t>*</w:t>
            </w:r>
          </w:p>
        </w:tc>
        <w:tc>
          <w:tcPr>
            <w:tcW w:w="6840" w:type="dxa"/>
            <w:vAlign w:val="center"/>
          </w:tcPr>
          <w:p w14:paraId="23A3DDE0" w14:textId="77777777" w:rsidR="00F41403" w:rsidRDefault="00F41403" w:rsidP="00AA2E41">
            <w:r>
              <w:t>Click appropriate status for this division:</w:t>
            </w:r>
          </w:p>
          <w:p w14:paraId="6083A587" w14:textId="77777777" w:rsidR="00F41403" w:rsidRDefault="00F41403" w:rsidP="00F41403">
            <w:pPr>
              <w:numPr>
                <w:ilvl w:val="0"/>
                <w:numId w:val="179"/>
              </w:numPr>
            </w:pPr>
            <w:r w:rsidRPr="00CD671C">
              <w:rPr>
                <w:b/>
              </w:rPr>
              <w:t>In Service</w:t>
            </w:r>
            <w:r>
              <w:t xml:space="preserve"> – available for use  </w:t>
            </w:r>
          </w:p>
          <w:p w14:paraId="35720D00" w14:textId="77777777" w:rsidR="00F41403" w:rsidRDefault="00F41403" w:rsidP="00F41403">
            <w:pPr>
              <w:numPr>
                <w:ilvl w:val="0"/>
                <w:numId w:val="179"/>
              </w:numPr>
            </w:pPr>
            <w:r w:rsidRPr="00CD671C">
              <w:rPr>
                <w:b/>
              </w:rPr>
              <w:t>Out of Service</w:t>
            </w:r>
            <w:r>
              <w:t xml:space="preserve"> – not available for use</w:t>
            </w:r>
          </w:p>
        </w:tc>
      </w:tr>
      <w:tr w:rsidR="00F41403" w14:paraId="53CC3358" w14:textId="77777777" w:rsidTr="00AA2E41">
        <w:trPr>
          <w:cantSplit/>
          <w:trHeight w:val="288"/>
        </w:trPr>
        <w:tc>
          <w:tcPr>
            <w:tcW w:w="2970" w:type="dxa"/>
            <w:vAlign w:val="center"/>
          </w:tcPr>
          <w:p w14:paraId="347250EF" w14:textId="77777777" w:rsidR="00F41403" w:rsidRDefault="00F41403" w:rsidP="00AA2E41">
            <w:pPr>
              <w:rPr>
                <w:b/>
              </w:rPr>
            </w:pPr>
            <w:r>
              <w:rPr>
                <w:b/>
              </w:rPr>
              <w:t>Removable</w:t>
            </w:r>
          </w:p>
        </w:tc>
        <w:tc>
          <w:tcPr>
            <w:tcW w:w="6840" w:type="dxa"/>
            <w:vAlign w:val="center"/>
          </w:tcPr>
          <w:p w14:paraId="2097AC47" w14:textId="77777777" w:rsidR="00F41403" w:rsidRDefault="00F41403" w:rsidP="00AA2E41">
            <w:r>
              <w:t xml:space="preserve">Click </w:t>
            </w:r>
            <w:r w:rsidRPr="00027454">
              <w:rPr>
                <w:b/>
              </w:rPr>
              <w:t xml:space="preserve">Yes </w:t>
            </w:r>
            <w:r>
              <w:t xml:space="preserve">or </w:t>
            </w:r>
            <w:r w:rsidRPr="00027454">
              <w:rPr>
                <w:b/>
              </w:rPr>
              <w:t>No</w:t>
            </w:r>
            <w:r>
              <w:t xml:space="preserve"> to indicate whether the division can be moved.</w:t>
            </w:r>
          </w:p>
          <w:p w14:paraId="75B8F642" w14:textId="77777777" w:rsidR="00F41403" w:rsidRDefault="00F41403" w:rsidP="00AA2E41">
            <w:r w:rsidRPr="00D26AB2">
              <w:rPr>
                <w:b/>
              </w:rPr>
              <w:t>Note</w:t>
            </w:r>
            <w:r>
              <w:t xml:space="preserve">: The </w:t>
            </w:r>
            <w:r w:rsidRPr="000B41F4">
              <w:rPr>
                <w:b/>
              </w:rPr>
              <w:t>Yes</w:t>
            </w:r>
            <w:r>
              <w:t xml:space="preserve"> option is selected by default.</w:t>
            </w:r>
          </w:p>
        </w:tc>
      </w:tr>
      <w:tr w:rsidR="00F41403" w14:paraId="2208D83E" w14:textId="77777777" w:rsidTr="00AA2E41">
        <w:trPr>
          <w:cantSplit/>
          <w:trHeight w:val="288"/>
        </w:trPr>
        <w:tc>
          <w:tcPr>
            <w:tcW w:w="2970" w:type="dxa"/>
            <w:vAlign w:val="center"/>
          </w:tcPr>
          <w:p w14:paraId="5BDA8A10" w14:textId="77777777" w:rsidR="00F41403" w:rsidRDefault="00F41403" w:rsidP="00AA2E41">
            <w:pPr>
              <w:rPr>
                <w:b/>
              </w:rPr>
            </w:pPr>
            <w:r>
              <w:rPr>
                <w:b/>
              </w:rPr>
              <w:t>Description</w:t>
            </w:r>
          </w:p>
        </w:tc>
        <w:tc>
          <w:tcPr>
            <w:tcW w:w="6840" w:type="dxa"/>
            <w:vAlign w:val="center"/>
          </w:tcPr>
          <w:p w14:paraId="69EF7282" w14:textId="77777777" w:rsidR="00F41403" w:rsidRDefault="00F41403" w:rsidP="00AA2E41">
            <w:r>
              <w:t>Type a description for this division.</w:t>
            </w:r>
          </w:p>
        </w:tc>
      </w:tr>
      <w:tr w:rsidR="00F41403" w14:paraId="622B7B09" w14:textId="77777777" w:rsidTr="00AA2E41">
        <w:trPr>
          <w:cantSplit/>
          <w:trHeight w:val="288"/>
        </w:trPr>
        <w:tc>
          <w:tcPr>
            <w:tcW w:w="2970" w:type="dxa"/>
            <w:vAlign w:val="center"/>
          </w:tcPr>
          <w:p w14:paraId="485C9565" w14:textId="77777777" w:rsidR="00F41403" w:rsidRDefault="00F41403" w:rsidP="00AA2E41">
            <w:pPr>
              <w:rPr>
                <w:b/>
              </w:rPr>
            </w:pPr>
            <w:r>
              <w:rPr>
                <w:b/>
              </w:rPr>
              <w:t>Samples Stored</w:t>
            </w:r>
            <w:r w:rsidRPr="00F9591B">
              <w:rPr>
                <w:color w:val="FF0000"/>
              </w:rPr>
              <w:t>*</w:t>
            </w:r>
          </w:p>
        </w:tc>
        <w:tc>
          <w:tcPr>
            <w:tcW w:w="6840" w:type="dxa"/>
            <w:vAlign w:val="center"/>
          </w:tcPr>
          <w:p w14:paraId="22DC197D" w14:textId="77777777" w:rsidR="00F41403" w:rsidRPr="00CD671C" w:rsidRDefault="00F41403" w:rsidP="00AA2E41">
            <w:r w:rsidRPr="00CD671C">
              <w:t xml:space="preserve">Click appropriate </w:t>
            </w:r>
            <w:r>
              <w:t>radio button</w:t>
            </w:r>
            <w:r w:rsidRPr="00CD671C">
              <w:t xml:space="preserve"> to indicate how the biospecimens should be stored in this division:</w:t>
            </w:r>
          </w:p>
          <w:p w14:paraId="70CA830F" w14:textId="77777777" w:rsidR="00F41403" w:rsidRPr="00CD671C" w:rsidRDefault="00F41403" w:rsidP="00F41403">
            <w:pPr>
              <w:numPr>
                <w:ilvl w:val="0"/>
                <w:numId w:val="180"/>
              </w:numPr>
            </w:pPr>
            <w:r w:rsidRPr="00AD76C3">
              <w:rPr>
                <w:b/>
              </w:rPr>
              <w:t>None</w:t>
            </w:r>
            <w:r w:rsidRPr="00CD671C">
              <w:t xml:space="preserve"> – No biospecimen can be stored.</w:t>
            </w:r>
          </w:p>
          <w:p w14:paraId="2412CE90" w14:textId="77777777" w:rsidR="00F41403" w:rsidRPr="00CD671C" w:rsidRDefault="00F41403" w:rsidP="00F41403">
            <w:pPr>
              <w:numPr>
                <w:ilvl w:val="0"/>
                <w:numId w:val="180"/>
              </w:numPr>
              <w:spacing w:line="276" w:lineRule="auto"/>
            </w:pPr>
            <w:r w:rsidRPr="00AD76C3">
              <w:rPr>
                <w:b/>
              </w:rPr>
              <w:t>1-99</w:t>
            </w:r>
            <w:r>
              <w:t xml:space="preserve"> – Biospecimens are stored in rows of cells designated in numerical order left to right.</w:t>
            </w:r>
          </w:p>
          <w:p w14:paraId="008B2463" w14:textId="77777777" w:rsidR="00F41403" w:rsidRPr="00CD671C" w:rsidRDefault="00F41403" w:rsidP="00F41403">
            <w:pPr>
              <w:numPr>
                <w:ilvl w:val="0"/>
                <w:numId w:val="180"/>
              </w:numPr>
              <w:spacing w:line="276" w:lineRule="auto"/>
            </w:pPr>
            <w:r w:rsidRPr="00AD76C3">
              <w:rPr>
                <w:b/>
              </w:rPr>
              <w:t xml:space="preserve"> A1-A99-Z1-Z99</w:t>
            </w:r>
            <w:r>
              <w:t xml:space="preserve"> - Biospecimens are stored in rows of cells with columns designated in alphabetical order and rows designated in numerical order. For example, cells will be named as A1, B1, C1…A2, B2, C2 and so on.</w:t>
            </w:r>
          </w:p>
          <w:p w14:paraId="74FF94AC" w14:textId="77777777" w:rsidR="00F41403" w:rsidRPr="00CD671C" w:rsidRDefault="00F41403" w:rsidP="00F41403">
            <w:pPr>
              <w:numPr>
                <w:ilvl w:val="0"/>
                <w:numId w:val="180"/>
              </w:numPr>
              <w:spacing w:line="276" w:lineRule="auto"/>
            </w:pPr>
            <w:r w:rsidRPr="00AD76C3">
              <w:rPr>
                <w:b/>
              </w:rPr>
              <w:t>A-Z vertical</w:t>
            </w:r>
            <w:r>
              <w:t xml:space="preserve"> – Biospecimens are stored in one vertical column of cells designated in alphabetical order. </w:t>
            </w:r>
          </w:p>
          <w:p w14:paraId="0BF778DC" w14:textId="77777777" w:rsidR="00F41403" w:rsidRPr="00CD671C" w:rsidRDefault="00F41403" w:rsidP="00F41403">
            <w:pPr>
              <w:numPr>
                <w:ilvl w:val="0"/>
                <w:numId w:val="180"/>
              </w:numPr>
              <w:spacing w:line="276" w:lineRule="auto"/>
            </w:pPr>
            <w:r w:rsidRPr="00AD76C3">
              <w:rPr>
                <w:b/>
              </w:rPr>
              <w:t>A-Z horizontal</w:t>
            </w:r>
            <w:r>
              <w:t xml:space="preserve"> - Biospecimens are stored in one horizontal row of cells designated in alphabetical order. </w:t>
            </w:r>
          </w:p>
          <w:p w14:paraId="2FE43E01" w14:textId="77777777" w:rsidR="00F41403" w:rsidRPr="00CD671C" w:rsidRDefault="00F41403" w:rsidP="00F41403">
            <w:pPr>
              <w:numPr>
                <w:ilvl w:val="0"/>
                <w:numId w:val="180"/>
              </w:numPr>
            </w:pPr>
            <w:r w:rsidRPr="00AD76C3">
              <w:rPr>
                <w:b/>
              </w:rPr>
              <w:t>Floating</w:t>
            </w:r>
            <w:r>
              <w:t xml:space="preserve"> – Biospecimens are stored with no specific cell assignment. </w:t>
            </w:r>
          </w:p>
        </w:tc>
      </w:tr>
      <w:tr w:rsidR="00F41403" w14:paraId="2DBE712D" w14:textId="77777777" w:rsidTr="00AA2E41">
        <w:trPr>
          <w:cantSplit/>
          <w:trHeight w:val="288"/>
        </w:trPr>
        <w:tc>
          <w:tcPr>
            <w:tcW w:w="2970" w:type="dxa"/>
            <w:vAlign w:val="center"/>
          </w:tcPr>
          <w:p w14:paraId="391BFDD5" w14:textId="77777777" w:rsidR="00F41403" w:rsidRDefault="00F41403" w:rsidP="00AA2E41">
            <w:pPr>
              <w:rPr>
                <w:b/>
              </w:rPr>
            </w:pPr>
            <w:r>
              <w:rPr>
                <w:b/>
              </w:rPr>
              <w:t>Columns</w:t>
            </w:r>
            <w:r w:rsidRPr="00F9591B">
              <w:rPr>
                <w:color w:val="FF0000"/>
              </w:rPr>
              <w:t>*</w:t>
            </w:r>
          </w:p>
        </w:tc>
        <w:tc>
          <w:tcPr>
            <w:tcW w:w="6840" w:type="dxa"/>
            <w:vAlign w:val="center"/>
          </w:tcPr>
          <w:p w14:paraId="01E5ADFF" w14:textId="77777777" w:rsidR="00F41403" w:rsidRDefault="00F41403" w:rsidP="00AA2E41">
            <w:r>
              <w:t xml:space="preserve">If you selected </w:t>
            </w:r>
            <w:r w:rsidRPr="00AD76C3">
              <w:rPr>
                <w:b/>
              </w:rPr>
              <w:t>1-99</w:t>
            </w:r>
            <w:r>
              <w:t xml:space="preserve"> or </w:t>
            </w:r>
            <w:r w:rsidRPr="00AD76C3">
              <w:rPr>
                <w:b/>
              </w:rPr>
              <w:t>A1-A99-Z1-Z99</w:t>
            </w:r>
            <w:r>
              <w:t xml:space="preserve"> or</w:t>
            </w:r>
            <w:r w:rsidRPr="00AD76C3">
              <w:rPr>
                <w:b/>
              </w:rPr>
              <w:t xml:space="preserve"> A-Z horizontal</w:t>
            </w:r>
            <w:r>
              <w:t xml:space="preserve"> as the </w:t>
            </w:r>
            <w:r w:rsidRPr="003042A5">
              <w:rPr>
                <w:b/>
              </w:rPr>
              <w:t>Samples Stored</w:t>
            </w:r>
            <w:r>
              <w:t xml:space="preserve"> option, type the number of columns of cell positions you want the division to have. </w:t>
            </w:r>
          </w:p>
          <w:p w14:paraId="6350CC67" w14:textId="77777777" w:rsidR="00F41403" w:rsidRDefault="00F41403" w:rsidP="00AA2E41">
            <w:r w:rsidRPr="00F2133A">
              <w:rPr>
                <w:b/>
              </w:rPr>
              <w:t>Note</w:t>
            </w:r>
            <w:r>
              <w:t xml:space="preserve">: This field is disabled for the other </w:t>
            </w:r>
            <w:r w:rsidRPr="00F2133A">
              <w:rPr>
                <w:b/>
              </w:rPr>
              <w:t>Samples Stored</w:t>
            </w:r>
            <w:r>
              <w:t xml:space="preserve"> selections.</w:t>
            </w:r>
          </w:p>
        </w:tc>
      </w:tr>
      <w:tr w:rsidR="00F41403" w14:paraId="523D92A3" w14:textId="77777777" w:rsidTr="00AA2E41">
        <w:trPr>
          <w:cantSplit/>
          <w:trHeight w:val="288"/>
        </w:trPr>
        <w:tc>
          <w:tcPr>
            <w:tcW w:w="2970" w:type="dxa"/>
            <w:vAlign w:val="center"/>
          </w:tcPr>
          <w:p w14:paraId="7E088916" w14:textId="77777777" w:rsidR="00F41403" w:rsidRDefault="00F41403" w:rsidP="00AA2E41">
            <w:pPr>
              <w:rPr>
                <w:b/>
              </w:rPr>
            </w:pPr>
            <w:r>
              <w:rPr>
                <w:b/>
              </w:rPr>
              <w:t>Rows</w:t>
            </w:r>
            <w:r w:rsidRPr="00F9591B">
              <w:rPr>
                <w:color w:val="FF0000"/>
              </w:rPr>
              <w:t>*</w:t>
            </w:r>
          </w:p>
        </w:tc>
        <w:tc>
          <w:tcPr>
            <w:tcW w:w="6840" w:type="dxa"/>
            <w:vAlign w:val="center"/>
          </w:tcPr>
          <w:p w14:paraId="2880049C" w14:textId="77777777" w:rsidR="00F41403" w:rsidRDefault="00F41403" w:rsidP="00AA2E41">
            <w:r>
              <w:t xml:space="preserve">If you selected </w:t>
            </w:r>
            <w:r w:rsidRPr="00AD76C3">
              <w:rPr>
                <w:b/>
              </w:rPr>
              <w:t>1-99</w:t>
            </w:r>
            <w:r>
              <w:t xml:space="preserve"> or </w:t>
            </w:r>
            <w:r w:rsidRPr="00AD76C3">
              <w:rPr>
                <w:b/>
              </w:rPr>
              <w:t>A1-A99-Z1-Z99</w:t>
            </w:r>
            <w:r>
              <w:t xml:space="preserve"> or </w:t>
            </w:r>
            <w:r w:rsidRPr="00AD76C3">
              <w:rPr>
                <w:b/>
              </w:rPr>
              <w:t>A-Z vertical</w:t>
            </w:r>
            <w:r>
              <w:t xml:space="preserve"> as the </w:t>
            </w:r>
            <w:r w:rsidRPr="003042A5">
              <w:rPr>
                <w:b/>
              </w:rPr>
              <w:t>Samples Stored</w:t>
            </w:r>
            <w:r>
              <w:t xml:space="preserve"> option, type the number of rows of cell positions you want the division to have.  </w:t>
            </w:r>
            <w:r>
              <w:br/>
            </w:r>
            <w:r w:rsidRPr="00F2133A">
              <w:rPr>
                <w:b/>
              </w:rPr>
              <w:t>Note</w:t>
            </w:r>
            <w:r>
              <w:t xml:space="preserve">: This field is disabled for the other </w:t>
            </w:r>
            <w:r w:rsidRPr="00F2133A">
              <w:rPr>
                <w:b/>
              </w:rPr>
              <w:t>Samples Stored</w:t>
            </w:r>
            <w:r>
              <w:t xml:space="preserve"> selections.</w:t>
            </w:r>
          </w:p>
        </w:tc>
      </w:tr>
      <w:tr w:rsidR="00F41403" w14:paraId="4E0D8761" w14:textId="77777777" w:rsidTr="00AA2E41">
        <w:trPr>
          <w:cantSplit/>
          <w:trHeight w:val="288"/>
        </w:trPr>
        <w:tc>
          <w:tcPr>
            <w:tcW w:w="2970" w:type="dxa"/>
            <w:vAlign w:val="center"/>
          </w:tcPr>
          <w:p w14:paraId="1F2F5960" w14:textId="77777777" w:rsidR="00F41403" w:rsidRDefault="00F41403" w:rsidP="00AA2E41">
            <w:pPr>
              <w:rPr>
                <w:b/>
              </w:rPr>
            </w:pPr>
            <w:r>
              <w:rPr>
                <w:b/>
              </w:rPr>
              <w:t>Soft Limit</w:t>
            </w:r>
          </w:p>
        </w:tc>
        <w:tc>
          <w:tcPr>
            <w:tcW w:w="6840" w:type="dxa"/>
            <w:vAlign w:val="center"/>
          </w:tcPr>
          <w:p w14:paraId="76846966" w14:textId="77777777" w:rsidR="00F41403" w:rsidRDefault="00F41403" w:rsidP="00AA2E41">
            <w:r>
              <w:t xml:space="preserve">If you selected </w:t>
            </w:r>
            <w:r w:rsidRPr="00C5238E">
              <w:rPr>
                <w:b/>
              </w:rPr>
              <w:t>Floating</w:t>
            </w:r>
            <w:r>
              <w:t xml:space="preserve"> as the </w:t>
            </w:r>
            <w:r w:rsidRPr="003042A5">
              <w:rPr>
                <w:b/>
              </w:rPr>
              <w:t>Samples Stored</w:t>
            </w:r>
            <w:r>
              <w:t xml:space="preserve"> option, you must type the maximum number of biospecimens that can be stored in this division.  </w:t>
            </w:r>
          </w:p>
          <w:p w14:paraId="50CC70BB" w14:textId="77777777" w:rsidR="00F41403" w:rsidRDefault="00F41403" w:rsidP="00AA2E41">
            <w:r w:rsidRPr="00F2133A">
              <w:rPr>
                <w:b/>
              </w:rPr>
              <w:t>Note</w:t>
            </w:r>
            <w:r>
              <w:t xml:space="preserve">: This field is disabled for the other </w:t>
            </w:r>
            <w:r w:rsidRPr="00F2133A">
              <w:rPr>
                <w:b/>
              </w:rPr>
              <w:t>Samples Stored</w:t>
            </w:r>
            <w:r>
              <w:t xml:space="preserve"> selections.</w:t>
            </w:r>
          </w:p>
        </w:tc>
      </w:tr>
      <w:tr w:rsidR="00F41403" w14:paraId="53A3FFE3" w14:textId="77777777" w:rsidTr="00AA2E41">
        <w:trPr>
          <w:cantSplit/>
          <w:trHeight w:val="288"/>
        </w:trPr>
        <w:tc>
          <w:tcPr>
            <w:tcW w:w="2970" w:type="dxa"/>
            <w:vAlign w:val="center"/>
          </w:tcPr>
          <w:p w14:paraId="780F7F15" w14:textId="77777777" w:rsidR="00F41403" w:rsidRDefault="00F41403" w:rsidP="00AA2E41">
            <w:pPr>
              <w:rPr>
                <w:b/>
              </w:rPr>
            </w:pPr>
            <w:r>
              <w:rPr>
                <w:b/>
              </w:rPr>
              <w:lastRenderedPageBreak/>
              <w:t xml:space="preserve">Columns: </w:t>
            </w:r>
            <w:r>
              <w:rPr>
                <w:b/>
              </w:rPr>
              <w:br/>
              <w:t xml:space="preserve">Numbering Type </w:t>
            </w:r>
            <w:r w:rsidRPr="00F9591B">
              <w:rPr>
                <w:color w:val="FF0000"/>
              </w:rPr>
              <w:t>*</w:t>
            </w:r>
          </w:p>
        </w:tc>
        <w:tc>
          <w:tcPr>
            <w:tcW w:w="6840" w:type="dxa"/>
            <w:vAlign w:val="center"/>
          </w:tcPr>
          <w:p w14:paraId="058B4996" w14:textId="77777777" w:rsidR="00F41403" w:rsidRDefault="00F41403" w:rsidP="00AA2E41">
            <w:r>
              <w:t xml:space="preserve">If you selected </w:t>
            </w:r>
            <w:r w:rsidRPr="00AD76C3">
              <w:rPr>
                <w:b/>
              </w:rPr>
              <w:t>1-99</w:t>
            </w:r>
            <w:r>
              <w:t xml:space="preserve"> or </w:t>
            </w:r>
            <w:r w:rsidRPr="00AD76C3">
              <w:rPr>
                <w:b/>
              </w:rPr>
              <w:t>A1-A99-Z1-Z99</w:t>
            </w:r>
            <w:r>
              <w:t xml:space="preserve"> or</w:t>
            </w:r>
            <w:r w:rsidRPr="00AD76C3">
              <w:rPr>
                <w:b/>
              </w:rPr>
              <w:t xml:space="preserve"> A-Z horizontal</w:t>
            </w:r>
            <w:r>
              <w:t xml:space="preserve"> as the </w:t>
            </w:r>
            <w:r w:rsidRPr="003042A5">
              <w:rPr>
                <w:b/>
              </w:rPr>
              <w:t>Samples Stored</w:t>
            </w:r>
            <w:r>
              <w:t xml:space="preserve"> option, click the appropriate type of numbering for the columns. </w:t>
            </w:r>
          </w:p>
          <w:p w14:paraId="4B92A3D5" w14:textId="77777777" w:rsidR="00F41403" w:rsidRDefault="00F41403" w:rsidP="00AA2E41">
            <w:r w:rsidRPr="00F2133A">
              <w:rPr>
                <w:b/>
              </w:rPr>
              <w:t>Note</w:t>
            </w:r>
            <w:r>
              <w:t xml:space="preserve">: This field is not displayed for the other </w:t>
            </w:r>
            <w:r w:rsidRPr="00F2133A">
              <w:rPr>
                <w:b/>
              </w:rPr>
              <w:t>Samples Stored</w:t>
            </w:r>
            <w:r>
              <w:t xml:space="preserve"> selections.</w:t>
            </w:r>
          </w:p>
        </w:tc>
      </w:tr>
      <w:tr w:rsidR="00F41403" w14:paraId="393042A1" w14:textId="77777777" w:rsidTr="00AA2E41">
        <w:trPr>
          <w:cantSplit/>
          <w:trHeight w:val="288"/>
        </w:trPr>
        <w:tc>
          <w:tcPr>
            <w:tcW w:w="2970" w:type="dxa"/>
            <w:vAlign w:val="center"/>
          </w:tcPr>
          <w:p w14:paraId="559C9BAD" w14:textId="77777777" w:rsidR="00F41403" w:rsidRDefault="00F41403" w:rsidP="00AA2E41">
            <w:pPr>
              <w:rPr>
                <w:b/>
              </w:rPr>
            </w:pPr>
            <w:r>
              <w:rPr>
                <w:b/>
              </w:rPr>
              <w:t>Rows:</w:t>
            </w:r>
            <w:r>
              <w:rPr>
                <w:b/>
              </w:rPr>
              <w:br/>
              <w:t>Numbering Type</w:t>
            </w:r>
            <w:r w:rsidRPr="00F9591B">
              <w:rPr>
                <w:color w:val="FF0000"/>
              </w:rPr>
              <w:t xml:space="preserve"> *</w:t>
            </w:r>
          </w:p>
        </w:tc>
        <w:tc>
          <w:tcPr>
            <w:tcW w:w="6840" w:type="dxa"/>
            <w:vAlign w:val="center"/>
          </w:tcPr>
          <w:p w14:paraId="740D317B" w14:textId="77777777" w:rsidR="00F41403" w:rsidRDefault="00F41403" w:rsidP="00AA2E41">
            <w:r>
              <w:t xml:space="preserve">If you selected </w:t>
            </w:r>
            <w:r w:rsidRPr="00AD76C3">
              <w:rPr>
                <w:b/>
              </w:rPr>
              <w:t>A1-A99-Z1-Z99</w:t>
            </w:r>
            <w:r>
              <w:t xml:space="preserve"> or </w:t>
            </w:r>
            <w:r w:rsidRPr="00AD76C3">
              <w:rPr>
                <w:b/>
              </w:rPr>
              <w:t>A-Z vertical</w:t>
            </w:r>
            <w:r>
              <w:t xml:space="preserve"> as the </w:t>
            </w:r>
            <w:r w:rsidRPr="003042A5">
              <w:rPr>
                <w:b/>
              </w:rPr>
              <w:t>Samples Stored</w:t>
            </w:r>
            <w:r>
              <w:t xml:space="preserve"> option, click the appropriate type of numbering for the rows.   </w:t>
            </w:r>
            <w:r>
              <w:br/>
            </w:r>
            <w:r w:rsidRPr="00F2133A">
              <w:rPr>
                <w:b/>
              </w:rPr>
              <w:t>Note</w:t>
            </w:r>
            <w:r>
              <w:t xml:space="preserve">: This field is not displayed for the other </w:t>
            </w:r>
            <w:r w:rsidRPr="00F2133A">
              <w:rPr>
                <w:b/>
              </w:rPr>
              <w:t>Samples Stored</w:t>
            </w:r>
            <w:r>
              <w:t xml:space="preserve"> selections.</w:t>
            </w:r>
          </w:p>
        </w:tc>
      </w:tr>
      <w:tr w:rsidR="00F41403" w14:paraId="0CDC771C" w14:textId="77777777" w:rsidTr="00AA2E41">
        <w:trPr>
          <w:cantSplit/>
          <w:trHeight w:val="288"/>
        </w:trPr>
        <w:tc>
          <w:tcPr>
            <w:tcW w:w="2970" w:type="dxa"/>
            <w:vAlign w:val="center"/>
          </w:tcPr>
          <w:p w14:paraId="0B78F993" w14:textId="77777777" w:rsidR="00F41403" w:rsidRDefault="00F41403" w:rsidP="00AA2E41">
            <w:pPr>
              <w:rPr>
                <w:b/>
              </w:rPr>
            </w:pPr>
            <w:r>
              <w:rPr>
                <w:b/>
              </w:rPr>
              <w:t>Start Position Columns</w:t>
            </w:r>
          </w:p>
        </w:tc>
        <w:tc>
          <w:tcPr>
            <w:tcW w:w="6840" w:type="dxa"/>
            <w:vAlign w:val="center"/>
          </w:tcPr>
          <w:p w14:paraId="3B0B4323" w14:textId="77777777" w:rsidR="00F41403" w:rsidRDefault="00F41403" w:rsidP="00AA2E41">
            <w:r>
              <w:t>Type the number or letter that you want the column numbering scheme to start with.</w:t>
            </w:r>
            <w:r>
              <w:br/>
            </w:r>
            <w:r w:rsidRPr="00D41C26">
              <w:rPr>
                <w:b/>
              </w:rPr>
              <w:t>Note:</w:t>
            </w:r>
            <w:r>
              <w:t xml:space="preserve"> </w:t>
            </w:r>
          </w:p>
          <w:p w14:paraId="3A1B5B2D" w14:textId="77777777" w:rsidR="00F41403" w:rsidRDefault="00F41403" w:rsidP="00F41403">
            <w:pPr>
              <w:numPr>
                <w:ilvl w:val="0"/>
                <w:numId w:val="181"/>
              </w:numPr>
            </w:pPr>
            <w:r>
              <w:t>When you select an option on the Columns</w:t>
            </w:r>
            <w:r w:rsidRPr="00D41C26">
              <w:rPr>
                <w:b/>
              </w:rPr>
              <w:t xml:space="preserve"> Numbering Type</w:t>
            </w:r>
            <w:r>
              <w:rPr>
                <w:b/>
              </w:rPr>
              <w:t xml:space="preserve"> list</w:t>
            </w:r>
            <w:r>
              <w:t xml:space="preserve">, the corresponding default value appears in this field.   </w:t>
            </w:r>
          </w:p>
          <w:p w14:paraId="46858F6F" w14:textId="77777777" w:rsidR="00F41403" w:rsidRDefault="00F41403" w:rsidP="00F41403">
            <w:pPr>
              <w:numPr>
                <w:ilvl w:val="0"/>
                <w:numId w:val="181"/>
              </w:numPr>
            </w:pPr>
            <w:r>
              <w:t xml:space="preserve">This field is not displayed if you selected </w:t>
            </w:r>
            <w:r w:rsidRPr="00D41C26">
              <w:rPr>
                <w:b/>
              </w:rPr>
              <w:t>None</w:t>
            </w:r>
            <w:r>
              <w:t xml:space="preserve"> as the </w:t>
            </w:r>
            <w:r w:rsidRPr="00D41C26">
              <w:rPr>
                <w:b/>
              </w:rPr>
              <w:t>Samples Stored</w:t>
            </w:r>
            <w:r>
              <w:t xml:space="preserve"> option.</w:t>
            </w:r>
          </w:p>
        </w:tc>
      </w:tr>
      <w:tr w:rsidR="00F41403" w14:paraId="5BAEA728" w14:textId="77777777" w:rsidTr="00AA2E41">
        <w:trPr>
          <w:cantSplit/>
          <w:trHeight w:val="288"/>
        </w:trPr>
        <w:tc>
          <w:tcPr>
            <w:tcW w:w="2970" w:type="dxa"/>
            <w:vAlign w:val="center"/>
          </w:tcPr>
          <w:p w14:paraId="00D2223A" w14:textId="77777777" w:rsidR="00F41403" w:rsidRDefault="00F41403" w:rsidP="00AA2E41">
            <w:pPr>
              <w:rPr>
                <w:b/>
              </w:rPr>
            </w:pPr>
            <w:r>
              <w:rPr>
                <w:b/>
              </w:rPr>
              <w:t>Start Position Rows</w:t>
            </w:r>
          </w:p>
        </w:tc>
        <w:tc>
          <w:tcPr>
            <w:tcW w:w="6840" w:type="dxa"/>
            <w:vAlign w:val="center"/>
          </w:tcPr>
          <w:p w14:paraId="1877AF43" w14:textId="77777777" w:rsidR="00F41403" w:rsidRDefault="00F41403" w:rsidP="00AA2E41">
            <w:r>
              <w:t xml:space="preserve">If you selected </w:t>
            </w:r>
            <w:r w:rsidRPr="00AD76C3">
              <w:rPr>
                <w:b/>
              </w:rPr>
              <w:t>1-99</w:t>
            </w:r>
            <w:r>
              <w:t xml:space="preserve"> or </w:t>
            </w:r>
            <w:r w:rsidRPr="00AD76C3">
              <w:rPr>
                <w:b/>
              </w:rPr>
              <w:t>A1-A99-Z1-Z99</w:t>
            </w:r>
            <w:r>
              <w:t>, type the number or letter that you want the row numbering scheme to start with.</w:t>
            </w:r>
            <w:r>
              <w:br/>
            </w:r>
            <w:r w:rsidRPr="00D41C26">
              <w:rPr>
                <w:b/>
              </w:rPr>
              <w:t>Note:</w:t>
            </w:r>
            <w:r>
              <w:t xml:space="preserve"> </w:t>
            </w:r>
          </w:p>
          <w:p w14:paraId="428B6CEA" w14:textId="77777777" w:rsidR="00F41403" w:rsidRDefault="00F41403" w:rsidP="00F41403">
            <w:pPr>
              <w:numPr>
                <w:ilvl w:val="0"/>
                <w:numId w:val="181"/>
              </w:numPr>
            </w:pPr>
            <w:r>
              <w:t>When you select an option on the Rows</w:t>
            </w:r>
            <w:r w:rsidRPr="00D41C26">
              <w:rPr>
                <w:b/>
              </w:rPr>
              <w:t xml:space="preserve"> Numbering Type</w:t>
            </w:r>
            <w:r>
              <w:rPr>
                <w:b/>
              </w:rPr>
              <w:t xml:space="preserve"> list</w:t>
            </w:r>
            <w:r>
              <w:t xml:space="preserve">, the corresponding default value appears in this field.   </w:t>
            </w:r>
          </w:p>
          <w:p w14:paraId="79DE2E99" w14:textId="77777777" w:rsidR="00F41403" w:rsidRDefault="00F41403" w:rsidP="00F41403">
            <w:pPr>
              <w:numPr>
                <w:ilvl w:val="0"/>
                <w:numId w:val="181"/>
              </w:numPr>
            </w:pPr>
            <w:r>
              <w:t xml:space="preserve">This field is not displayed for the other </w:t>
            </w:r>
            <w:r w:rsidRPr="00F2133A">
              <w:rPr>
                <w:b/>
              </w:rPr>
              <w:t>Samples Stored</w:t>
            </w:r>
            <w:r>
              <w:t xml:space="preserve"> selections.</w:t>
            </w:r>
          </w:p>
        </w:tc>
      </w:tr>
      <w:tr w:rsidR="00F41403" w14:paraId="1DB3C067" w14:textId="77777777" w:rsidTr="00AA2E41">
        <w:trPr>
          <w:cantSplit/>
          <w:trHeight w:val="288"/>
        </w:trPr>
        <w:tc>
          <w:tcPr>
            <w:tcW w:w="2970" w:type="dxa"/>
            <w:vAlign w:val="center"/>
          </w:tcPr>
          <w:p w14:paraId="564F81DF" w14:textId="77777777" w:rsidR="00F41403" w:rsidRDefault="00F41403" w:rsidP="00AA2E41">
            <w:pPr>
              <w:rPr>
                <w:b/>
              </w:rPr>
            </w:pPr>
            <w:r>
              <w:rPr>
                <w:b/>
              </w:rPr>
              <w:t>All Future Enabled</w:t>
            </w:r>
          </w:p>
        </w:tc>
        <w:tc>
          <w:tcPr>
            <w:tcW w:w="6840" w:type="dxa"/>
            <w:vAlign w:val="center"/>
          </w:tcPr>
          <w:p w14:paraId="433627C5" w14:textId="77777777" w:rsidR="00F41403" w:rsidRDefault="00F41403" w:rsidP="00AA2E41">
            <w:r>
              <w:t xml:space="preserve">Select this checkbox if you want this division to be available for use by all future container types.  </w:t>
            </w:r>
          </w:p>
          <w:p w14:paraId="0FA08FA7" w14:textId="77777777" w:rsidR="00F41403" w:rsidRDefault="00F41403" w:rsidP="00AA2E41">
            <w:r w:rsidRPr="0040434B">
              <w:rPr>
                <w:b/>
              </w:rPr>
              <w:t>Note:</w:t>
            </w:r>
            <w:r>
              <w:t xml:space="preserve"> This field is not displayed if you selected </w:t>
            </w:r>
            <w:r w:rsidRPr="00D41C26">
              <w:rPr>
                <w:b/>
              </w:rPr>
              <w:t>None</w:t>
            </w:r>
            <w:r>
              <w:t xml:space="preserve"> as the </w:t>
            </w:r>
            <w:r w:rsidRPr="00D41C26">
              <w:rPr>
                <w:b/>
              </w:rPr>
              <w:t>Samples Stored</w:t>
            </w:r>
            <w:r>
              <w:t xml:space="preserve"> option.</w:t>
            </w:r>
          </w:p>
        </w:tc>
      </w:tr>
      <w:tr w:rsidR="00F41403" w14:paraId="19A4C163" w14:textId="77777777" w:rsidTr="00AA2E41">
        <w:trPr>
          <w:cantSplit/>
          <w:trHeight w:val="288"/>
        </w:trPr>
        <w:tc>
          <w:tcPr>
            <w:tcW w:w="2970" w:type="dxa"/>
            <w:vAlign w:val="center"/>
          </w:tcPr>
          <w:p w14:paraId="13E8F4E1" w14:textId="77777777" w:rsidR="00F41403" w:rsidRDefault="00F41403" w:rsidP="00AA2E41">
            <w:pPr>
              <w:rPr>
                <w:b/>
              </w:rPr>
            </w:pPr>
            <w:r>
              <w:rPr>
                <w:b/>
              </w:rPr>
              <w:t>Container Type</w:t>
            </w:r>
            <w:r w:rsidRPr="00F9591B">
              <w:rPr>
                <w:color w:val="FF0000"/>
              </w:rPr>
              <w:t>*</w:t>
            </w:r>
          </w:p>
        </w:tc>
        <w:tc>
          <w:tcPr>
            <w:tcW w:w="6840" w:type="dxa"/>
            <w:vAlign w:val="center"/>
          </w:tcPr>
          <w:p w14:paraId="6B071DD3" w14:textId="77777777" w:rsidR="00F41403" w:rsidRDefault="00F41403" w:rsidP="00AA2E41">
            <w:r>
              <w:t>Click the container types that can be stored in this division.</w:t>
            </w:r>
          </w:p>
          <w:p w14:paraId="0B100970" w14:textId="77777777" w:rsidR="00F41403" w:rsidRDefault="00F41403" w:rsidP="00AA2E41">
            <w:r w:rsidRPr="0040434B">
              <w:rPr>
                <w:b/>
              </w:rPr>
              <w:t>Note:</w:t>
            </w:r>
            <w:r>
              <w:t xml:space="preserve"> </w:t>
            </w:r>
          </w:p>
          <w:p w14:paraId="0146C2D1" w14:textId="77777777" w:rsidR="00F41403" w:rsidRDefault="00F41403" w:rsidP="00F41403">
            <w:pPr>
              <w:numPr>
                <w:ilvl w:val="0"/>
                <w:numId w:val="182"/>
              </w:numPr>
            </w:pPr>
            <w:r>
              <w:t>You can select multiple types.</w:t>
            </w:r>
          </w:p>
          <w:p w14:paraId="12AC7716" w14:textId="77777777" w:rsidR="00F41403" w:rsidRDefault="00F41403" w:rsidP="00F41403">
            <w:pPr>
              <w:numPr>
                <w:ilvl w:val="0"/>
                <w:numId w:val="182"/>
              </w:numPr>
            </w:pPr>
            <w:r>
              <w:t xml:space="preserve">To select all types, click </w:t>
            </w:r>
            <w:r w:rsidRPr="0040434B">
              <w:rPr>
                <w:b/>
              </w:rPr>
              <w:t>ALL</w:t>
            </w:r>
            <w:r>
              <w:t>.</w:t>
            </w:r>
          </w:p>
          <w:p w14:paraId="7D615271" w14:textId="77777777" w:rsidR="00F41403" w:rsidRDefault="00F41403" w:rsidP="00F41403">
            <w:pPr>
              <w:numPr>
                <w:ilvl w:val="0"/>
                <w:numId w:val="182"/>
              </w:numPr>
            </w:pPr>
            <w:r>
              <w:t xml:space="preserve">This field is not displayed if you selected </w:t>
            </w:r>
            <w:r w:rsidRPr="00D41C26">
              <w:rPr>
                <w:b/>
              </w:rPr>
              <w:t>None</w:t>
            </w:r>
            <w:r>
              <w:t xml:space="preserve"> as the </w:t>
            </w:r>
            <w:r w:rsidRPr="00D41C26">
              <w:rPr>
                <w:b/>
              </w:rPr>
              <w:t>Samples Stored</w:t>
            </w:r>
            <w:r>
              <w:t xml:space="preserve"> option.</w:t>
            </w:r>
          </w:p>
        </w:tc>
      </w:tr>
      <w:tr w:rsidR="00F41403" w14:paraId="47CA2367" w14:textId="77777777" w:rsidTr="00AA2E41">
        <w:trPr>
          <w:cantSplit/>
          <w:trHeight w:val="288"/>
        </w:trPr>
        <w:tc>
          <w:tcPr>
            <w:tcW w:w="2970" w:type="dxa"/>
            <w:vAlign w:val="center"/>
          </w:tcPr>
          <w:p w14:paraId="609BA64A" w14:textId="77777777" w:rsidR="00F41403" w:rsidRDefault="00F41403" w:rsidP="00AA2E41">
            <w:pPr>
              <w:rPr>
                <w:b/>
              </w:rPr>
            </w:pPr>
            <w:r>
              <w:rPr>
                <w:b/>
              </w:rPr>
              <w:t>All Future Enabled</w:t>
            </w:r>
          </w:p>
        </w:tc>
        <w:tc>
          <w:tcPr>
            <w:tcW w:w="6840" w:type="dxa"/>
            <w:vAlign w:val="center"/>
          </w:tcPr>
          <w:p w14:paraId="4E474EFB" w14:textId="77777777" w:rsidR="00F41403" w:rsidRDefault="00F41403" w:rsidP="00AA2E41">
            <w:r>
              <w:t xml:space="preserve">Select this checkbox if you want this division available for use by all future specimen types. </w:t>
            </w:r>
          </w:p>
          <w:p w14:paraId="20ADD4D1" w14:textId="77777777" w:rsidR="00F41403" w:rsidRDefault="00F41403" w:rsidP="00AA2E41">
            <w:r>
              <w:t xml:space="preserve"> </w:t>
            </w:r>
            <w:r w:rsidRPr="0040434B">
              <w:rPr>
                <w:b/>
              </w:rPr>
              <w:t>Note:</w:t>
            </w:r>
            <w:r>
              <w:t xml:space="preserve"> This field is not displayed if you selected </w:t>
            </w:r>
            <w:r w:rsidRPr="00D41C26">
              <w:rPr>
                <w:b/>
              </w:rPr>
              <w:t>None</w:t>
            </w:r>
            <w:r>
              <w:t xml:space="preserve"> as the </w:t>
            </w:r>
            <w:r w:rsidRPr="00D41C26">
              <w:rPr>
                <w:b/>
              </w:rPr>
              <w:t>Samples Stored</w:t>
            </w:r>
            <w:r>
              <w:t xml:space="preserve"> option.</w:t>
            </w:r>
          </w:p>
        </w:tc>
      </w:tr>
      <w:tr w:rsidR="00F41403" w14:paraId="0729202D" w14:textId="77777777" w:rsidTr="00AA2E41">
        <w:trPr>
          <w:cantSplit/>
          <w:trHeight w:val="288"/>
        </w:trPr>
        <w:tc>
          <w:tcPr>
            <w:tcW w:w="2970" w:type="dxa"/>
            <w:vAlign w:val="center"/>
          </w:tcPr>
          <w:p w14:paraId="30BCF937" w14:textId="77777777" w:rsidR="00F41403" w:rsidRDefault="00F41403" w:rsidP="00AA2E41">
            <w:pPr>
              <w:rPr>
                <w:b/>
              </w:rPr>
            </w:pPr>
            <w:r>
              <w:rPr>
                <w:b/>
              </w:rPr>
              <w:t>Specimen Type</w:t>
            </w:r>
          </w:p>
        </w:tc>
        <w:tc>
          <w:tcPr>
            <w:tcW w:w="6840" w:type="dxa"/>
            <w:vAlign w:val="center"/>
          </w:tcPr>
          <w:p w14:paraId="5CB181CE" w14:textId="77777777" w:rsidR="00F41403" w:rsidRDefault="00F41403" w:rsidP="00AA2E41">
            <w:r>
              <w:t>Click the specimen types that can be stored in this division.</w:t>
            </w:r>
          </w:p>
          <w:p w14:paraId="20CD98F9" w14:textId="77777777" w:rsidR="00F41403" w:rsidRDefault="00F41403" w:rsidP="00AA2E41">
            <w:r w:rsidRPr="0040434B">
              <w:rPr>
                <w:b/>
              </w:rPr>
              <w:t>Note:</w:t>
            </w:r>
            <w:r>
              <w:t xml:space="preserve"> </w:t>
            </w:r>
          </w:p>
          <w:p w14:paraId="0A7259D5" w14:textId="77777777" w:rsidR="00F41403" w:rsidRDefault="00F41403" w:rsidP="00F41403">
            <w:pPr>
              <w:numPr>
                <w:ilvl w:val="0"/>
                <w:numId w:val="182"/>
              </w:numPr>
            </w:pPr>
            <w:r>
              <w:t>You can select multiple types.</w:t>
            </w:r>
          </w:p>
          <w:p w14:paraId="5FECFDE5" w14:textId="77777777" w:rsidR="00F41403" w:rsidRDefault="00F41403" w:rsidP="00F41403">
            <w:pPr>
              <w:numPr>
                <w:ilvl w:val="0"/>
                <w:numId w:val="182"/>
              </w:numPr>
            </w:pPr>
            <w:r>
              <w:t xml:space="preserve">To select all types, click </w:t>
            </w:r>
            <w:r w:rsidRPr="0040434B">
              <w:rPr>
                <w:b/>
              </w:rPr>
              <w:t>ALL</w:t>
            </w:r>
            <w:r>
              <w:t>.</w:t>
            </w:r>
          </w:p>
          <w:p w14:paraId="21D518E7" w14:textId="77777777" w:rsidR="00F41403" w:rsidRDefault="00F41403" w:rsidP="00F41403">
            <w:pPr>
              <w:numPr>
                <w:ilvl w:val="0"/>
                <w:numId w:val="182"/>
              </w:numPr>
            </w:pPr>
            <w:r>
              <w:t xml:space="preserve">This field is not displayed if you selected </w:t>
            </w:r>
            <w:r w:rsidRPr="00D41C26">
              <w:rPr>
                <w:b/>
              </w:rPr>
              <w:t>None</w:t>
            </w:r>
            <w:r>
              <w:t xml:space="preserve"> as the </w:t>
            </w:r>
            <w:r w:rsidRPr="00D41C26">
              <w:rPr>
                <w:b/>
              </w:rPr>
              <w:t>Samples Stored</w:t>
            </w:r>
            <w:r>
              <w:t xml:space="preserve"> option.</w:t>
            </w:r>
          </w:p>
        </w:tc>
      </w:tr>
    </w:tbl>
    <w:p w14:paraId="4FC4120C" w14:textId="77777777" w:rsidR="00F41403" w:rsidRPr="00AA26F9" w:rsidRDefault="00F41403" w:rsidP="00F41403">
      <w:pPr>
        <w:ind w:left="720"/>
      </w:pPr>
    </w:p>
    <w:p w14:paraId="2FF53CF0" w14:textId="77777777" w:rsidR="00F41403" w:rsidRDefault="00F41403" w:rsidP="00F41403">
      <w:pPr>
        <w:numPr>
          <w:ilvl w:val="0"/>
          <w:numId w:val="125"/>
        </w:numPr>
      </w:pPr>
      <w:r>
        <w:t xml:space="preserve">Click </w:t>
      </w:r>
      <w:r w:rsidRPr="00201E34">
        <w:rPr>
          <w:b/>
        </w:rPr>
        <w:t>SAVE</w:t>
      </w:r>
      <w:r>
        <w:t xml:space="preserve">. </w:t>
      </w:r>
    </w:p>
    <w:p w14:paraId="6E2F9036" w14:textId="77777777" w:rsidR="00F41403" w:rsidRDefault="00F41403" w:rsidP="00F41403">
      <w:pPr>
        <w:ind w:left="720"/>
      </w:pPr>
      <w:r>
        <w:t xml:space="preserve">The division is added to the device and appears on the hierarchy tree structure. </w:t>
      </w:r>
    </w:p>
    <w:p w14:paraId="31BC5D55" w14:textId="77777777" w:rsidR="00F41403" w:rsidRDefault="00F41403" w:rsidP="00F41403">
      <w:pPr>
        <w:ind w:left="720"/>
      </w:pPr>
    </w:p>
    <w:p w14:paraId="22554725" w14:textId="77777777" w:rsidR="00F41403" w:rsidRDefault="00F41403" w:rsidP="00F41403">
      <w:pPr>
        <w:pStyle w:val="Heading3"/>
      </w:pPr>
      <w:r>
        <w:br w:type="page"/>
      </w:r>
      <w:bookmarkStart w:id="297" w:name="ViewDeviceDetails"/>
      <w:bookmarkStart w:id="298" w:name="AddNewStorageIdentifier"/>
      <w:bookmarkStart w:id="299" w:name="_Toc300125759"/>
      <w:bookmarkStart w:id="300" w:name="_Toc452394261"/>
      <w:bookmarkStart w:id="301" w:name="_Toc507159155"/>
      <w:bookmarkEnd w:id="297"/>
      <w:bookmarkEnd w:id="298"/>
      <w:r>
        <w:lastRenderedPageBreak/>
        <w:t>Adding a New Identifier</w:t>
      </w:r>
      <w:bookmarkEnd w:id="299"/>
      <w:bookmarkEnd w:id="300"/>
      <w:bookmarkEnd w:id="301"/>
    </w:p>
    <w:p w14:paraId="3C9711EF" w14:textId="77777777" w:rsidR="00F41403" w:rsidRDefault="00F41403" w:rsidP="00F41403"/>
    <w:p w14:paraId="0A97E035" w14:textId="77777777" w:rsidR="00F41403" w:rsidRDefault="00F41403" w:rsidP="00F41403">
      <w:r>
        <w:t xml:space="preserve">To add a new identifier for a storage device or a division: </w:t>
      </w:r>
    </w:p>
    <w:p w14:paraId="7F8117AF" w14:textId="77777777" w:rsidR="00F41403" w:rsidRDefault="00F41403" w:rsidP="00F41403"/>
    <w:p w14:paraId="16768AE4" w14:textId="232E7A54" w:rsidR="00F41403" w:rsidRDefault="00F41403" w:rsidP="00F41403">
      <w:pPr>
        <w:numPr>
          <w:ilvl w:val="0"/>
          <w:numId w:val="127"/>
        </w:numPr>
        <w:ind w:right="540"/>
      </w:pPr>
      <w:r>
        <w:t xml:space="preserve">Log on to the application using your </w:t>
      </w:r>
      <w:r w:rsidR="00761DF9">
        <w:t>login</w:t>
      </w:r>
      <w:r>
        <w:t xml:space="preserve"> credentials. </w:t>
      </w:r>
    </w:p>
    <w:p w14:paraId="5CBAF91C" w14:textId="77777777" w:rsidR="00F41403" w:rsidRDefault="00F41403" w:rsidP="00F41403">
      <w:pPr>
        <w:ind w:left="720" w:right="540"/>
      </w:pPr>
      <w:r>
        <w:t xml:space="preserve">The CIRRASPEC home page appears. </w:t>
      </w:r>
    </w:p>
    <w:p w14:paraId="0BF38E6D" w14:textId="77777777" w:rsidR="00F41403" w:rsidRDefault="00F41403" w:rsidP="00F41403">
      <w:pPr>
        <w:ind w:left="720" w:right="540"/>
      </w:pPr>
    </w:p>
    <w:p w14:paraId="19ABAA9D" w14:textId="77777777" w:rsidR="00F41403" w:rsidRPr="007051E5" w:rsidRDefault="00F41403" w:rsidP="00F41403">
      <w:pPr>
        <w:numPr>
          <w:ilvl w:val="0"/>
          <w:numId w:val="127"/>
        </w:numPr>
        <w:ind w:right="540"/>
      </w:pPr>
      <w:r>
        <w:t xml:space="preserve">Point to the arrow of the </w:t>
      </w:r>
      <w:r>
        <w:rPr>
          <w:b/>
        </w:rPr>
        <w:t xml:space="preserve">IAMS </w:t>
      </w:r>
      <w:r w:rsidRPr="007051E5">
        <w:t>tab, and then click</w:t>
      </w:r>
      <w:r>
        <w:rPr>
          <w:b/>
        </w:rPr>
        <w:t xml:space="preserve"> Storage Designer</w:t>
      </w:r>
      <w:r w:rsidRPr="007051E5">
        <w:t>.</w:t>
      </w:r>
    </w:p>
    <w:p w14:paraId="69BD19A8" w14:textId="77777777" w:rsidR="00F41403" w:rsidRDefault="00F41403" w:rsidP="00F41403">
      <w:pPr>
        <w:ind w:right="360" w:firstLine="720"/>
      </w:pPr>
      <w:r w:rsidRPr="007051E5">
        <w:t xml:space="preserve">The </w:t>
      </w:r>
      <w:r>
        <w:rPr>
          <w:b/>
        </w:rPr>
        <w:t>S</w:t>
      </w:r>
      <w:r w:rsidRPr="00EC3951">
        <w:rPr>
          <w:b/>
        </w:rPr>
        <w:t xml:space="preserve">torage </w:t>
      </w:r>
      <w:r>
        <w:rPr>
          <w:b/>
        </w:rPr>
        <w:t>S</w:t>
      </w:r>
      <w:r w:rsidRPr="00EC3951">
        <w:rPr>
          <w:b/>
        </w:rPr>
        <w:t>earch</w:t>
      </w:r>
      <w:r w:rsidRPr="007051E5">
        <w:t xml:space="preserve"> page appears.</w:t>
      </w:r>
    </w:p>
    <w:p w14:paraId="168E2CF5" w14:textId="77777777" w:rsidR="00F41403" w:rsidRDefault="00F41403" w:rsidP="00F41403">
      <w:pPr>
        <w:ind w:right="360" w:firstLine="720"/>
      </w:pPr>
    </w:p>
    <w:p w14:paraId="675F6E32" w14:textId="77777777" w:rsidR="00F41403" w:rsidRDefault="00F41403" w:rsidP="00F41403">
      <w:pPr>
        <w:numPr>
          <w:ilvl w:val="0"/>
          <w:numId w:val="127"/>
        </w:numPr>
      </w:pPr>
      <w:r>
        <w:t xml:space="preserve">Click </w:t>
      </w:r>
      <w:r w:rsidRPr="0021047A">
        <w:rPr>
          <w:b/>
        </w:rPr>
        <w:t>SEARCH</w:t>
      </w:r>
      <w:r>
        <w:t>.</w:t>
      </w:r>
    </w:p>
    <w:p w14:paraId="53136109" w14:textId="77777777" w:rsidR="00F41403" w:rsidRDefault="00F41403" w:rsidP="00F41403">
      <w:pPr>
        <w:ind w:left="720"/>
      </w:pPr>
      <w:r w:rsidRPr="007051E5">
        <w:t xml:space="preserve">The </w:t>
      </w:r>
      <w:r>
        <w:t xml:space="preserve">storage </w:t>
      </w:r>
      <w:r w:rsidRPr="007051E5">
        <w:t>search page</w:t>
      </w:r>
      <w:r>
        <w:t xml:space="preserve"> displays a list of storage devices. </w:t>
      </w:r>
    </w:p>
    <w:p w14:paraId="297E6D30" w14:textId="77777777" w:rsidR="00F41403" w:rsidRDefault="00F41403" w:rsidP="00F41403">
      <w:pPr>
        <w:ind w:left="720"/>
      </w:pPr>
    </w:p>
    <w:p w14:paraId="722F98E2" w14:textId="77777777" w:rsidR="00F41403" w:rsidRDefault="00F41403" w:rsidP="00F41403">
      <w:pPr>
        <w:numPr>
          <w:ilvl w:val="0"/>
          <w:numId w:val="127"/>
        </w:numPr>
      </w:pPr>
      <w:r>
        <w:t xml:space="preserve">Click the row of the storage device for which you want to add a new identifier. </w:t>
      </w:r>
    </w:p>
    <w:p w14:paraId="27091D20" w14:textId="77777777" w:rsidR="00F41403" w:rsidRDefault="00F41403" w:rsidP="00F41403">
      <w:pPr>
        <w:ind w:left="720"/>
      </w:pPr>
      <w:r>
        <w:t xml:space="preserve">The </w:t>
      </w:r>
      <w:r w:rsidRPr="0021047A">
        <w:rPr>
          <w:b/>
        </w:rPr>
        <w:t>Storage Device Setup / Modify Storage Device</w:t>
      </w:r>
      <w:r>
        <w:t xml:space="preserve"> page appears. </w:t>
      </w:r>
    </w:p>
    <w:p w14:paraId="23AF1464" w14:textId="77777777" w:rsidR="00F41403" w:rsidRDefault="00F41403" w:rsidP="00F41403">
      <w:pPr>
        <w:ind w:left="720"/>
      </w:pPr>
    </w:p>
    <w:p w14:paraId="0EAE09E9" w14:textId="77777777" w:rsidR="00F41403" w:rsidRDefault="00F41403" w:rsidP="00F41403">
      <w:pPr>
        <w:numPr>
          <w:ilvl w:val="0"/>
          <w:numId w:val="127"/>
        </w:numPr>
      </w:pPr>
      <w:r>
        <w:t xml:space="preserve">To add a new identifier for the storage device, click the </w:t>
      </w:r>
      <w:r>
        <w:rPr>
          <w:b/>
        </w:rPr>
        <w:t>Storage Device I</w:t>
      </w:r>
      <w:r w:rsidRPr="00EC3951">
        <w:rPr>
          <w:b/>
        </w:rPr>
        <w:t>dentifier</w:t>
      </w:r>
      <w:r>
        <w:t xml:space="preserve"> link. </w:t>
      </w:r>
      <w:r>
        <w:br/>
        <w:t>OR</w:t>
      </w:r>
    </w:p>
    <w:p w14:paraId="45BEF15B" w14:textId="77777777" w:rsidR="00F41403" w:rsidRDefault="00F41403" w:rsidP="00F41403">
      <w:pPr>
        <w:ind w:left="720"/>
      </w:pPr>
      <w:r>
        <w:t>To add a new identifier for a specific division:</w:t>
      </w:r>
    </w:p>
    <w:p w14:paraId="493E155D" w14:textId="77777777" w:rsidR="00F41403" w:rsidRDefault="00F41403" w:rsidP="00F41403">
      <w:pPr>
        <w:numPr>
          <w:ilvl w:val="0"/>
          <w:numId w:val="133"/>
        </w:numPr>
        <w:ind w:left="1440" w:right="270"/>
      </w:pPr>
      <w:r>
        <w:t xml:space="preserve">Expand the hierarchy tree structure, and click the division for which you want to add a new identifier. </w:t>
      </w:r>
      <w:r>
        <w:br/>
        <w:t>The division information fields appear.</w:t>
      </w:r>
    </w:p>
    <w:p w14:paraId="6DC65A70" w14:textId="77777777" w:rsidR="00F41403" w:rsidRDefault="00F41403" w:rsidP="00F41403">
      <w:pPr>
        <w:numPr>
          <w:ilvl w:val="0"/>
          <w:numId w:val="133"/>
        </w:numPr>
        <w:ind w:left="1440" w:right="270"/>
      </w:pPr>
      <w:r>
        <w:t xml:space="preserve">Click the division identifier link next to the </w:t>
      </w:r>
      <w:r w:rsidRPr="000B67DE">
        <w:rPr>
          <w:b/>
        </w:rPr>
        <w:t>Storage Map Report</w:t>
      </w:r>
      <w:r>
        <w:t xml:space="preserve"> link. </w:t>
      </w:r>
    </w:p>
    <w:p w14:paraId="6D8869BB" w14:textId="77777777" w:rsidR="00F41403" w:rsidRDefault="00F41403" w:rsidP="00F41403">
      <w:pPr>
        <w:ind w:left="720"/>
      </w:pPr>
      <w:r>
        <w:br/>
        <w:t xml:space="preserve">The </w:t>
      </w:r>
      <w:r w:rsidRPr="00B7660E">
        <w:rPr>
          <w:b/>
        </w:rPr>
        <w:t>Add Identifier(s)</w:t>
      </w:r>
      <w:r>
        <w:t xml:space="preserve"> window appears. </w:t>
      </w:r>
    </w:p>
    <w:p w14:paraId="254D0C44" w14:textId="77777777" w:rsidR="00F41403" w:rsidRDefault="00F41403" w:rsidP="00F41403">
      <w:pPr>
        <w:ind w:left="720"/>
      </w:pPr>
    </w:p>
    <w:p w14:paraId="17DC64BF" w14:textId="77777777" w:rsidR="00F41403" w:rsidRDefault="00F41403" w:rsidP="00F41403">
      <w:pPr>
        <w:numPr>
          <w:ilvl w:val="0"/>
          <w:numId w:val="127"/>
        </w:numPr>
      </w:pPr>
      <w:r>
        <w:t xml:space="preserve">Click the add icon </w:t>
      </w:r>
      <w:r>
        <w:rPr>
          <w:noProof/>
        </w:rPr>
        <w:drawing>
          <wp:inline distT="0" distB="0" distL="0" distR="0" wp14:anchorId="1BB363F2" wp14:editId="4C0E0611">
            <wp:extent cx="241300" cy="233045"/>
            <wp:effectExtent l="0" t="0" r="6350" b="0"/>
            <wp:docPr id="101" name="Picture 101" descr="ad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dd ic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300" cy="233045"/>
                    </a:xfrm>
                    <a:prstGeom prst="rect">
                      <a:avLst/>
                    </a:prstGeom>
                    <a:noFill/>
                    <a:ln>
                      <a:noFill/>
                    </a:ln>
                  </pic:spPr>
                </pic:pic>
              </a:graphicData>
            </a:graphic>
          </wp:inline>
        </w:drawing>
      </w:r>
      <w:r>
        <w:t xml:space="preserve">. </w:t>
      </w:r>
    </w:p>
    <w:p w14:paraId="7D11B745" w14:textId="77777777" w:rsidR="00F41403" w:rsidRDefault="00F41403" w:rsidP="00F41403">
      <w:pPr>
        <w:ind w:left="720"/>
      </w:pPr>
    </w:p>
    <w:p w14:paraId="2BB0C1A3" w14:textId="77777777" w:rsidR="00F41403" w:rsidRDefault="00F41403" w:rsidP="00F41403">
      <w:pPr>
        <w:ind w:left="720"/>
      </w:pPr>
      <w:r w:rsidRPr="006C6480">
        <w:rPr>
          <w:noProof/>
        </w:rPr>
        <w:drawing>
          <wp:inline distT="0" distB="0" distL="0" distR="0" wp14:anchorId="510B9B22" wp14:editId="454B42D7">
            <wp:extent cx="2510155" cy="1770380"/>
            <wp:effectExtent l="19050" t="19050" r="23495" b="2032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10155" cy="1770380"/>
                    </a:xfrm>
                    <a:prstGeom prst="rect">
                      <a:avLst/>
                    </a:prstGeom>
                    <a:noFill/>
                    <a:ln w="3175">
                      <a:solidFill>
                        <a:schemeClr val="tx1"/>
                      </a:solidFill>
                    </a:ln>
                  </pic:spPr>
                </pic:pic>
              </a:graphicData>
            </a:graphic>
          </wp:inline>
        </w:drawing>
      </w:r>
    </w:p>
    <w:p w14:paraId="37014F86" w14:textId="77777777" w:rsidR="00F41403" w:rsidRDefault="00F41403" w:rsidP="00F41403">
      <w:pPr>
        <w:pStyle w:val="Figure"/>
        <w:tabs>
          <w:tab w:val="clear" w:pos="1710"/>
        </w:tabs>
        <w:ind w:left="2070" w:hanging="1350"/>
      </w:pPr>
      <w:r>
        <w:t>Add Identifier(s) window</w:t>
      </w:r>
    </w:p>
    <w:p w14:paraId="4854A231" w14:textId="77777777" w:rsidR="00F41403" w:rsidRDefault="00F41403" w:rsidP="00F41403">
      <w:pPr>
        <w:ind w:left="720"/>
      </w:pPr>
    </w:p>
    <w:p w14:paraId="71DF1BD2" w14:textId="77777777" w:rsidR="00F41403" w:rsidRDefault="00F41403" w:rsidP="00F41403">
      <w:pPr>
        <w:numPr>
          <w:ilvl w:val="0"/>
          <w:numId w:val="127"/>
        </w:numPr>
      </w:pPr>
      <w:r>
        <w:t xml:space="preserve">In the </w:t>
      </w:r>
      <w:r w:rsidRPr="00AF36FE">
        <w:rPr>
          <w:b/>
        </w:rPr>
        <w:t>Source Identifier</w:t>
      </w:r>
      <w:r>
        <w:t xml:space="preserve"> box, type the identifier you want to add.</w:t>
      </w:r>
    </w:p>
    <w:p w14:paraId="173B4852" w14:textId="77777777" w:rsidR="00F41403" w:rsidRDefault="00F41403" w:rsidP="00F41403">
      <w:pPr>
        <w:pStyle w:val="ListParagraph"/>
      </w:pPr>
    </w:p>
    <w:p w14:paraId="58521D2C" w14:textId="77777777" w:rsidR="00F41403" w:rsidRDefault="00F41403" w:rsidP="00F41403">
      <w:pPr>
        <w:numPr>
          <w:ilvl w:val="0"/>
          <w:numId w:val="127"/>
        </w:numPr>
      </w:pPr>
      <w:r>
        <w:t xml:space="preserve">In the </w:t>
      </w:r>
      <w:r w:rsidRPr="00AF36FE">
        <w:rPr>
          <w:b/>
        </w:rPr>
        <w:t>Identifier Type</w:t>
      </w:r>
      <w:r>
        <w:t xml:space="preserve"> list, click the appropriate type, and then click the check mark icon </w:t>
      </w:r>
      <w:r>
        <w:rPr>
          <w:noProof/>
        </w:rPr>
        <w:drawing>
          <wp:inline distT="0" distB="0" distL="0" distR="0" wp14:anchorId="735003A0" wp14:editId="5FA802F1">
            <wp:extent cx="182880" cy="166370"/>
            <wp:effectExtent l="0" t="0" r="7620" b="5080"/>
            <wp:docPr id="103" name="Picture 103" descr="check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heck mark ic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880" cy="166370"/>
                    </a:xfrm>
                    <a:prstGeom prst="rect">
                      <a:avLst/>
                    </a:prstGeom>
                    <a:noFill/>
                    <a:ln>
                      <a:noFill/>
                    </a:ln>
                  </pic:spPr>
                </pic:pic>
              </a:graphicData>
            </a:graphic>
          </wp:inline>
        </w:drawing>
      </w:r>
      <w:r>
        <w:t>.</w:t>
      </w:r>
    </w:p>
    <w:p w14:paraId="61360157" w14:textId="77777777" w:rsidR="00F41403" w:rsidRDefault="00F41403" w:rsidP="00F41403">
      <w:pPr>
        <w:pStyle w:val="ListParagraph"/>
      </w:pPr>
      <w:r>
        <w:t xml:space="preserve">The new identifier and identifier type appear in the list below. </w:t>
      </w:r>
    </w:p>
    <w:p w14:paraId="6FDE5712" w14:textId="77777777" w:rsidR="00F41403" w:rsidRDefault="00F41403" w:rsidP="00F41403">
      <w:pPr>
        <w:pStyle w:val="ListParagraph"/>
      </w:pPr>
    </w:p>
    <w:p w14:paraId="3FBF4008" w14:textId="77777777" w:rsidR="00F41403" w:rsidRDefault="00F41403" w:rsidP="00F41403">
      <w:pPr>
        <w:pStyle w:val="ListParagraph"/>
        <w:numPr>
          <w:ilvl w:val="0"/>
          <w:numId w:val="81"/>
        </w:numPr>
      </w:pPr>
      <w:r>
        <w:t xml:space="preserve">Click </w:t>
      </w:r>
      <w:r w:rsidRPr="00AF36FE">
        <w:rPr>
          <w:b/>
        </w:rPr>
        <w:t>SAVE</w:t>
      </w:r>
      <w:r>
        <w:t xml:space="preserve">. </w:t>
      </w:r>
    </w:p>
    <w:p w14:paraId="27083B5D" w14:textId="77777777" w:rsidR="00F41403" w:rsidRDefault="00F41403" w:rsidP="00F41403">
      <w:pPr>
        <w:pStyle w:val="ListParagraph"/>
      </w:pPr>
      <w:r>
        <w:t xml:space="preserve">The new identifier is added for the storage device or division and appears on the </w:t>
      </w:r>
      <w:r w:rsidRPr="0021047A">
        <w:rPr>
          <w:b/>
        </w:rPr>
        <w:t>Storage Device Setup / Modify Storage Device</w:t>
      </w:r>
      <w:r>
        <w:t xml:space="preserve"> page. </w:t>
      </w:r>
    </w:p>
    <w:p w14:paraId="01DA2B11" w14:textId="77777777" w:rsidR="00F41403" w:rsidRDefault="00F41403" w:rsidP="00F41403">
      <w:pPr>
        <w:pStyle w:val="Heading3"/>
      </w:pPr>
      <w:r>
        <w:br w:type="page"/>
      </w:r>
      <w:bookmarkStart w:id="302" w:name="GeneratingStorageMapReport"/>
      <w:bookmarkStart w:id="303" w:name="_Toc300125760"/>
      <w:bookmarkStart w:id="304" w:name="_Toc452394262"/>
      <w:bookmarkStart w:id="305" w:name="_Toc507159156"/>
      <w:bookmarkEnd w:id="302"/>
      <w:r>
        <w:lastRenderedPageBreak/>
        <w:t>Generating a Storage Map Report</w:t>
      </w:r>
      <w:bookmarkEnd w:id="303"/>
      <w:bookmarkEnd w:id="304"/>
      <w:bookmarkEnd w:id="305"/>
    </w:p>
    <w:p w14:paraId="29B2DB35" w14:textId="77777777" w:rsidR="00F41403" w:rsidRDefault="00F41403" w:rsidP="00F41403"/>
    <w:p w14:paraId="4D90444A" w14:textId="77777777" w:rsidR="00F41403" w:rsidRDefault="00F41403" w:rsidP="00F41403">
      <w:r>
        <w:t xml:space="preserve">To generate a storage map report: </w:t>
      </w:r>
    </w:p>
    <w:p w14:paraId="3298B907" w14:textId="77777777" w:rsidR="00F41403" w:rsidRDefault="00F41403" w:rsidP="00F41403"/>
    <w:p w14:paraId="27FF1BD5" w14:textId="2B15A1F2" w:rsidR="00F41403" w:rsidRDefault="00F41403" w:rsidP="00F41403">
      <w:pPr>
        <w:numPr>
          <w:ilvl w:val="0"/>
          <w:numId w:val="128"/>
        </w:numPr>
        <w:ind w:right="540"/>
      </w:pPr>
      <w:r>
        <w:t xml:space="preserve">Log on to the application using your </w:t>
      </w:r>
      <w:r w:rsidR="00761DF9">
        <w:t>login</w:t>
      </w:r>
      <w:r>
        <w:t xml:space="preserve"> credentials. </w:t>
      </w:r>
    </w:p>
    <w:p w14:paraId="00DB8F80" w14:textId="77777777" w:rsidR="00F41403" w:rsidRDefault="00F41403" w:rsidP="00F41403">
      <w:pPr>
        <w:ind w:left="720" w:right="540"/>
      </w:pPr>
      <w:r>
        <w:t xml:space="preserve">The CIRRASPEC home page appears. </w:t>
      </w:r>
    </w:p>
    <w:p w14:paraId="021CE22B" w14:textId="77777777" w:rsidR="00F41403" w:rsidRDefault="00F41403" w:rsidP="00F41403">
      <w:pPr>
        <w:ind w:left="720" w:right="540"/>
      </w:pPr>
    </w:p>
    <w:p w14:paraId="291D35BC" w14:textId="77777777" w:rsidR="00F41403" w:rsidRPr="007051E5" w:rsidRDefault="00F41403" w:rsidP="00F41403">
      <w:pPr>
        <w:numPr>
          <w:ilvl w:val="0"/>
          <w:numId w:val="128"/>
        </w:numPr>
        <w:ind w:right="540"/>
      </w:pPr>
      <w:r>
        <w:t xml:space="preserve">Point to the arrow of the </w:t>
      </w:r>
      <w:r>
        <w:rPr>
          <w:b/>
        </w:rPr>
        <w:t xml:space="preserve">IAMS </w:t>
      </w:r>
      <w:r w:rsidRPr="007051E5">
        <w:t>tab, and then click</w:t>
      </w:r>
      <w:r>
        <w:rPr>
          <w:b/>
        </w:rPr>
        <w:t xml:space="preserve"> Storage Designer</w:t>
      </w:r>
      <w:r w:rsidRPr="007051E5">
        <w:t>.</w:t>
      </w:r>
    </w:p>
    <w:p w14:paraId="60A32F6B" w14:textId="77777777" w:rsidR="00F41403" w:rsidRDefault="00F41403" w:rsidP="00F41403">
      <w:pPr>
        <w:ind w:right="360" w:firstLine="720"/>
      </w:pPr>
      <w:r w:rsidRPr="007051E5">
        <w:t xml:space="preserve">The </w:t>
      </w:r>
      <w:r>
        <w:rPr>
          <w:b/>
        </w:rPr>
        <w:t>S</w:t>
      </w:r>
      <w:r w:rsidRPr="00536BAD">
        <w:rPr>
          <w:b/>
        </w:rPr>
        <w:t xml:space="preserve">torage </w:t>
      </w:r>
      <w:r>
        <w:rPr>
          <w:b/>
        </w:rPr>
        <w:t>S</w:t>
      </w:r>
      <w:r w:rsidRPr="00536BAD">
        <w:rPr>
          <w:b/>
        </w:rPr>
        <w:t>earch</w:t>
      </w:r>
      <w:r w:rsidRPr="007051E5">
        <w:t xml:space="preserve"> page appears.</w:t>
      </w:r>
    </w:p>
    <w:p w14:paraId="6F5EFD50" w14:textId="77777777" w:rsidR="00F41403" w:rsidRDefault="00F41403" w:rsidP="00F41403"/>
    <w:p w14:paraId="2A28DBB4" w14:textId="77777777" w:rsidR="00F41403" w:rsidRDefault="00F41403" w:rsidP="00F41403">
      <w:pPr>
        <w:numPr>
          <w:ilvl w:val="0"/>
          <w:numId w:val="128"/>
        </w:numPr>
      </w:pPr>
      <w:r>
        <w:t xml:space="preserve">Click </w:t>
      </w:r>
      <w:r w:rsidRPr="0021047A">
        <w:rPr>
          <w:b/>
        </w:rPr>
        <w:t>SEARCH</w:t>
      </w:r>
      <w:r>
        <w:t>.</w:t>
      </w:r>
    </w:p>
    <w:p w14:paraId="7C8142C2" w14:textId="77777777" w:rsidR="00F41403" w:rsidRDefault="00F41403" w:rsidP="00F41403">
      <w:pPr>
        <w:ind w:left="720"/>
      </w:pPr>
      <w:r w:rsidRPr="007051E5">
        <w:t xml:space="preserve">The </w:t>
      </w:r>
      <w:r>
        <w:t xml:space="preserve">storage </w:t>
      </w:r>
      <w:r w:rsidRPr="007051E5">
        <w:t>search page</w:t>
      </w:r>
      <w:r>
        <w:t xml:space="preserve"> displays a list of storage devices. </w:t>
      </w:r>
    </w:p>
    <w:p w14:paraId="05EAF96D" w14:textId="77777777" w:rsidR="00F41403" w:rsidRDefault="00F41403" w:rsidP="00F41403">
      <w:pPr>
        <w:ind w:left="720"/>
      </w:pPr>
    </w:p>
    <w:p w14:paraId="226F8246" w14:textId="77777777" w:rsidR="00F41403" w:rsidRDefault="00F41403" w:rsidP="00F41403">
      <w:pPr>
        <w:numPr>
          <w:ilvl w:val="0"/>
          <w:numId w:val="128"/>
        </w:numPr>
      </w:pPr>
      <w:r>
        <w:t xml:space="preserve">Click the row of the storage device for which you want to generate a report. </w:t>
      </w:r>
    </w:p>
    <w:p w14:paraId="2AE56955" w14:textId="77777777" w:rsidR="00F41403" w:rsidRDefault="00F41403" w:rsidP="00F41403">
      <w:pPr>
        <w:ind w:left="720"/>
      </w:pPr>
      <w:r>
        <w:t xml:space="preserve">The </w:t>
      </w:r>
      <w:r w:rsidRPr="0021047A">
        <w:rPr>
          <w:b/>
        </w:rPr>
        <w:t>Storage Device Setup / Modify Storage Device</w:t>
      </w:r>
      <w:r>
        <w:t xml:space="preserve"> page appears. </w:t>
      </w:r>
    </w:p>
    <w:p w14:paraId="3E06BAAB" w14:textId="77777777" w:rsidR="00F41403" w:rsidRDefault="00F41403" w:rsidP="00F41403">
      <w:pPr>
        <w:ind w:left="720"/>
      </w:pPr>
    </w:p>
    <w:p w14:paraId="23341554" w14:textId="77777777" w:rsidR="00F41403" w:rsidRDefault="00F41403" w:rsidP="00F41403">
      <w:pPr>
        <w:numPr>
          <w:ilvl w:val="0"/>
          <w:numId w:val="128"/>
        </w:numPr>
      </w:pPr>
      <w:r>
        <w:t xml:space="preserve">To generate a storage map report, expand the hierarchy tree structure, and then click the appropriate division. </w:t>
      </w:r>
      <w:r>
        <w:br/>
        <w:t>The division information fields appear.</w:t>
      </w:r>
    </w:p>
    <w:p w14:paraId="2D818537" w14:textId="332BCA28" w:rsidR="00343E9D" w:rsidRDefault="00343E9D" w:rsidP="00F41403">
      <w:pPr>
        <w:ind w:left="720"/>
      </w:pPr>
    </w:p>
    <w:p w14:paraId="6D11EB51" w14:textId="77777777" w:rsidR="00343E9D" w:rsidRDefault="00343E9D" w:rsidP="00F41403">
      <w:pPr>
        <w:ind w:left="720"/>
      </w:pPr>
    </w:p>
    <w:p w14:paraId="7972435A" w14:textId="77777777" w:rsidR="00F41403" w:rsidRDefault="00F41403" w:rsidP="00F41403">
      <w:pPr>
        <w:ind w:left="720"/>
      </w:pPr>
      <w:r>
        <w:rPr>
          <w:noProof/>
        </w:rPr>
        <w:lastRenderedPageBreak/>
        <w:drawing>
          <wp:inline distT="0" distB="0" distL="0" distR="0" wp14:anchorId="4B85AE18" wp14:editId="7262D9E9">
            <wp:extent cx="6400800" cy="5591175"/>
            <wp:effectExtent l="19050" t="19050" r="19050" b="285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00800" cy="5591175"/>
                    </a:xfrm>
                    <a:prstGeom prst="rect">
                      <a:avLst/>
                    </a:prstGeom>
                    <a:noFill/>
                    <a:ln w="3175">
                      <a:solidFill>
                        <a:schemeClr val="tx1"/>
                      </a:solidFill>
                    </a:ln>
                  </pic:spPr>
                </pic:pic>
              </a:graphicData>
            </a:graphic>
          </wp:inline>
        </w:drawing>
      </w:r>
    </w:p>
    <w:p w14:paraId="2F8ED0C1" w14:textId="3A2D6068" w:rsidR="00F41403" w:rsidRDefault="00F41403" w:rsidP="00F41403">
      <w:pPr>
        <w:pStyle w:val="Figure"/>
        <w:tabs>
          <w:tab w:val="clear" w:pos="1710"/>
        </w:tabs>
        <w:ind w:left="2070" w:hanging="1350"/>
      </w:pPr>
      <w:r>
        <w:t>Storage Map Report link</w:t>
      </w:r>
      <w:r>
        <w:br/>
      </w:r>
    </w:p>
    <w:p w14:paraId="79D85A42" w14:textId="77777777" w:rsidR="00A81B3E" w:rsidRPr="00A81B3E" w:rsidRDefault="00A81B3E" w:rsidP="00A81B3E"/>
    <w:p w14:paraId="14EB35BC" w14:textId="77777777" w:rsidR="00F41403" w:rsidRDefault="00F41403" w:rsidP="00F41403">
      <w:pPr>
        <w:numPr>
          <w:ilvl w:val="0"/>
          <w:numId w:val="128"/>
        </w:numPr>
        <w:ind w:right="360"/>
      </w:pPr>
      <w:r>
        <w:t xml:space="preserve">Click the </w:t>
      </w:r>
      <w:r w:rsidRPr="00CF13FD">
        <w:rPr>
          <w:b/>
        </w:rPr>
        <w:t>Storage Map Report</w:t>
      </w:r>
      <w:r>
        <w:t xml:space="preserve"> link on the far right. </w:t>
      </w:r>
    </w:p>
    <w:p w14:paraId="1E793AED" w14:textId="77777777" w:rsidR="00F41403" w:rsidRDefault="00F41403" w:rsidP="00F41403">
      <w:pPr>
        <w:ind w:left="720" w:right="360"/>
      </w:pPr>
      <w:r>
        <w:t>User is provided with the following 2 options:</w:t>
      </w:r>
    </w:p>
    <w:p w14:paraId="2BD65078" w14:textId="77777777" w:rsidR="00F41403" w:rsidRDefault="00F41403" w:rsidP="00BD0B63">
      <w:pPr>
        <w:numPr>
          <w:ilvl w:val="0"/>
          <w:numId w:val="243"/>
        </w:numPr>
        <w:ind w:right="360"/>
      </w:pPr>
      <w:r>
        <w:t>Report &amp; Map</w:t>
      </w:r>
    </w:p>
    <w:p w14:paraId="57D9D22D" w14:textId="77777777" w:rsidR="00F41403" w:rsidRDefault="00F41403" w:rsidP="00BD0B63">
      <w:pPr>
        <w:numPr>
          <w:ilvl w:val="0"/>
          <w:numId w:val="243"/>
        </w:numPr>
        <w:ind w:right="360"/>
      </w:pPr>
      <w:r>
        <w:t>Map Only</w:t>
      </w:r>
    </w:p>
    <w:p w14:paraId="4405736D" w14:textId="77777777" w:rsidR="00A81B3E" w:rsidRDefault="00F41403" w:rsidP="00A81B3E">
      <w:pPr>
        <w:ind w:left="720"/>
      </w:pPr>
      <w:r>
        <w:t xml:space="preserve">Click the required option. The respective </w:t>
      </w:r>
      <w:r w:rsidRPr="009D59C7">
        <w:t>report</w:t>
      </w:r>
      <w:r>
        <w:t xml:space="preserve"> appears in a new window. </w:t>
      </w:r>
      <w:r>
        <w:br/>
      </w:r>
    </w:p>
    <w:p w14:paraId="2029F5C4" w14:textId="77777777" w:rsidR="00A81B3E" w:rsidRDefault="00A81B3E" w:rsidP="00A81B3E">
      <w:pPr>
        <w:ind w:left="720"/>
      </w:pPr>
      <w:r>
        <w:t>Example of a Storage Map Report:</w:t>
      </w:r>
    </w:p>
    <w:p w14:paraId="5A60E63B" w14:textId="7042433C" w:rsidR="00F41403" w:rsidRDefault="00A81B3E" w:rsidP="00A81B3E">
      <w:pPr>
        <w:ind w:left="720" w:right="360"/>
      </w:pPr>
      <w:r>
        <w:object w:dxaOrig="1541" w:dyaOrig="1000" w14:anchorId="2DB997E8">
          <v:shape id="_x0000_i1026" type="#_x0000_t75" style="width:77.05pt;height:50pt" o:ole="">
            <v:imagedata r:id="rId74" o:title=""/>
          </v:shape>
          <o:OLEObject Type="Embed" ProgID="AcroExch.Document.11" ShapeID="_x0000_i1026" DrawAspect="Icon" ObjectID="_1580913601" r:id="rId75"/>
        </w:object>
      </w:r>
    </w:p>
    <w:p w14:paraId="391A3A53" w14:textId="028B09ED" w:rsidR="00A81B3E" w:rsidRDefault="00A81B3E" w:rsidP="00A81B3E">
      <w:pPr>
        <w:ind w:left="720" w:right="360"/>
      </w:pPr>
    </w:p>
    <w:p w14:paraId="7E1F5CA9" w14:textId="77777777" w:rsidR="00A81B3E" w:rsidRDefault="00A81B3E" w:rsidP="00A81B3E">
      <w:pPr>
        <w:ind w:firstLine="720"/>
      </w:pPr>
    </w:p>
    <w:p w14:paraId="4E76CF15" w14:textId="77777777" w:rsidR="00A81B3E" w:rsidRDefault="00A81B3E" w:rsidP="00A81B3E">
      <w:pPr>
        <w:ind w:firstLine="720"/>
      </w:pPr>
    </w:p>
    <w:p w14:paraId="00648FD2" w14:textId="77777777" w:rsidR="00A81B3E" w:rsidRDefault="00A81B3E" w:rsidP="00A81B3E">
      <w:pPr>
        <w:ind w:firstLine="720"/>
      </w:pPr>
    </w:p>
    <w:p w14:paraId="6595D67E" w14:textId="1FE0713A" w:rsidR="00A81B3E" w:rsidRDefault="00A81B3E" w:rsidP="00A81B3E">
      <w:pPr>
        <w:ind w:firstLine="720"/>
      </w:pPr>
      <w:r>
        <w:t xml:space="preserve">Example of a Map Only Report: </w:t>
      </w:r>
    </w:p>
    <w:p w14:paraId="5113B7C0" w14:textId="4FA5BE3C" w:rsidR="00A81B3E" w:rsidRDefault="00A81B3E" w:rsidP="00A81B3E">
      <w:pPr>
        <w:ind w:firstLine="720"/>
      </w:pPr>
      <w:r>
        <w:object w:dxaOrig="1541" w:dyaOrig="1000" w14:anchorId="77D8B507">
          <v:shape id="_x0000_i1027" type="#_x0000_t75" style="width:77.05pt;height:50pt" o:ole="">
            <v:imagedata r:id="rId76" o:title=""/>
          </v:shape>
          <o:OLEObject Type="Embed" ProgID="AcroExch.Document.11" ShapeID="_x0000_i1027" DrawAspect="Icon" ObjectID="_1580913602" r:id="rId77"/>
        </w:object>
      </w:r>
    </w:p>
    <w:p w14:paraId="2B0FA83F" w14:textId="77777777" w:rsidR="00A81B3E" w:rsidRDefault="00A81B3E" w:rsidP="00A81B3E">
      <w:pPr>
        <w:ind w:left="720" w:right="360"/>
      </w:pPr>
    </w:p>
    <w:p w14:paraId="526D5620" w14:textId="77777777" w:rsidR="00F41403" w:rsidRDefault="00F41403" w:rsidP="00F41403">
      <w:pPr>
        <w:pStyle w:val="BodyText"/>
        <w:numPr>
          <w:ilvl w:val="0"/>
          <w:numId w:val="76"/>
        </w:numPr>
      </w:pPr>
      <w:r>
        <w:t xml:space="preserve">View, print and/or save the file, as needed. </w:t>
      </w:r>
      <w:r>
        <w:br/>
      </w:r>
      <w:r>
        <w:br/>
      </w:r>
      <w:r w:rsidRPr="00AF38DA">
        <w:rPr>
          <w:b/>
        </w:rPr>
        <w:t>Note</w:t>
      </w:r>
      <w:r>
        <w:t xml:space="preserve">: Hover the cursor over the icons in the horizontal and vertical navigation bars to identify tools for viewing multiple pages, printing the report and saving the file to your machine. </w:t>
      </w:r>
    </w:p>
    <w:p w14:paraId="478DEAA8" w14:textId="77777777" w:rsidR="00F41403" w:rsidRDefault="00F41403" w:rsidP="00F41403">
      <w:pPr>
        <w:pStyle w:val="Heading3"/>
      </w:pPr>
      <w:r>
        <w:br w:type="page"/>
      </w:r>
      <w:bookmarkStart w:id="306" w:name="_Printing_a_Barcode_1"/>
      <w:bookmarkStart w:id="307" w:name="_Printing_a_Barcode"/>
      <w:bookmarkStart w:id="308" w:name="PrintingDeviceBarcodeLabels"/>
      <w:bookmarkStart w:id="309" w:name="_Toc282093929"/>
      <w:bookmarkStart w:id="310" w:name="_Toc300125761"/>
      <w:bookmarkStart w:id="311" w:name="_Toc452394263"/>
      <w:bookmarkStart w:id="312" w:name="_Toc507159157"/>
      <w:bookmarkEnd w:id="306"/>
      <w:bookmarkEnd w:id="307"/>
      <w:bookmarkEnd w:id="308"/>
      <w:r>
        <w:lastRenderedPageBreak/>
        <w:t>Printing</w:t>
      </w:r>
      <w:r w:rsidRPr="00AA26F9">
        <w:t xml:space="preserve"> </w:t>
      </w:r>
      <w:r>
        <w:t>a Barcode Label</w:t>
      </w:r>
      <w:bookmarkEnd w:id="309"/>
      <w:bookmarkEnd w:id="310"/>
      <w:bookmarkEnd w:id="311"/>
      <w:bookmarkEnd w:id="312"/>
      <w:r>
        <w:br/>
      </w:r>
    </w:p>
    <w:p w14:paraId="2A70117D" w14:textId="77777777" w:rsidR="00F41403" w:rsidRDefault="00F41403" w:rsidP="00F41403">
      <w:r>
        <w:t>To print barcode label for a storage device or a division:</w:t>
      </w:r>
    </w:p>
    <w:p w14:paraId="285BB5D0" w14:textId="77777777" w:rsidR="00F41403" w:rsidRDefault="00F41403" w:rsidP="00F41403"/>
    <w:p w14:paraId="615AB863" w14:textId="2E700F15" w:rsidR="00F41403" w:rsidRDefault="00F41403" w:rsidP="00F41403">
      <w:pPr>
        <w:numPr>
          <w:ilvl w:val="0"/>
          <w:numId w:val="129"/>
        </w:numPr>
        <w:ind w:right="540"/>
      </w:pPr>
      <w:r>
        <w:t xml:space="preserve">Log on to the application using your </w:t>
      </w:r>
      <w:r w:rsidR="00761DF9">
        <w:t>login</w:t>
      </w:r>
      <w:r>
        <w:t xml:space="preserve"> credentials. </w:t>
      </w:r>
    </w:p>
    <w:p w14:paraId="7060A745" w14:textId="77777777" w:rsidR="00F41403" w:rsidRDefault="00F41403" w:rsidP="00F41403">
      <w:pPr>
        <w:ind w:left="720" w:right="540"/>
      </w:pPr>
      <w:r>
        <w:t xml:space="preserve">The CIRRASPEC home page appears. </w:t>
      </w:r>
    </w:p>
    <w:p w14:paraId="46FE0531" w14:textId="77777777" w:rsidR="00F41403" w:rsidRDefault="00F41403" w:rsidP="00F41403">
      <w:pPr>
        <w:ind w:left="720" w:right="540"/>
      </w:pPr>
    </w:p>
    <w:p w14:paraId="1A19FDD9" w14:textId="77777777" w:rsidR="00F41403" w:rsidRPr="007051E5" w:rsidRDefault="00F41403" w:rsidP="00F41403">
      <w:pPr>
        <w:numPr>
          <w:ilvl w:val="0"/>
          <w:numId w:val="129"/>
        </w:numPr>
        <w:ind w:right="540"/>
      </w:pPr>
      <w:r>
        <w:t xml:space="preserve">Point to the arrow of the </w:t>
      </w:r>
      <w:r>
        <w:rPr>
          <w:b/>
        </w:rPr>
        <w:t xml:space="preserve">IAMS </w:t>
      </w:r>
      <w:r w:rsidRPr="007051E5">
        <w:t>tab, and then click</w:t>
      </w:r>
      <w:r>
        <w:rPr>
          <w:b/>
        </w:rPr>
        <w:t xml:space="preserve"> Storage Designer</w:t>
      </w:r>
      <w:r w:rsidRPr="007051E5">
        <w:t>.</w:t>
      </w:r>
    </w:p>
    <w:p w14:paraId="722C2786" w14:textId="77777777" w:rsidR="00F41403" w:rsidRDefault="00F41403" w:rsidP="00F41403">
      <w:pPr>
        <w:ind w:right="360" w:firstLine="720"/>
      </w:pPr>
      <w:r w:rsidRPr="007051E5">
        <w:t xml:space="preserve">The </w:t>
      </w:r>
      <w:r>
        <w:t xml:space="preserve">storage </w:t>
      </w:r>
      <w:r w:rsidRPr="007051E5">
        <w:t>search page appears.</w:t>
      </w:r>
    </w:p>
    <w:p w14:paraId="22F53AA4" w14:textId="77777777" w:rsidR="00F41403" w:rsidRDefault="00F41403" w:rsidP="00F41403"/>
    <w:p w14:paraId="34D75BE7" w14:textId="77777777" w:rsidR="00F41403" w:rsidRDefault="00F41403" w:rsidP="00F41403">
      <w:pPr>
        <w:numPr>
          <w:ilvl w:val="0"/>
          <w:numId w:val="129"/>
        </w:numPr>
      </w:pPr>
      <w:r>
        <w:t xml:space="preserve">Click </w:t>
      </w:r>
      <w:r w:rsidRPr="0021047A">
        <w:rPr>
          <w:b/>
        </w:rPr>
        <w:t>SEARCH</w:t>
      </w:r>
      <w:r>
        <w:t>.</w:t>
      </w:r>
    </w:p>
    <w:p w14:paraId="44ED7AD8" w14:textId="77777777" w:rsidR="00F41403" w:rsidRDefault="00F41403" w:rsidP="00F41403">
      <w:pPr>
        <w:ind w:left="720"/>
      </w:pPr>
      <w:r w:rsidRPr="007051E5">
        <w:t xml:space="preserve">The </w:t>
      </w:r>
      <w:r>
        <w:t xml:space="preserve">storage </w:t>
      </w:r>
      <w:r w:rsidRPr="007051E5">
        <w:t>search page</w:t>
      </w:r>
      <w:r>
        <w:t xml:space="preserve"> displays a list of storage devices. </w:t>
      </w:r>
    </w:p>
    <w:p w14:paraId="658E86B6" w14:textId="77777777" w:rsidR="00F41403" w:rsidRDefault="00F41403" w:rsidP="00F41403">
      <w:pPr>
        <w:ind w:left="720"/>
      </w:pPr>
    </w:p>
    <w:p w14:paraId="27D2D095" w14:textId="77777777" w:rsidR="00F41403" w:rsidRDefault="00F41403" w:rsidP="00F41403">
      <w:pPr>
        <w:numPr>
          <w:ilvl w:val="0"/>
          <w:numId w:val="129"/>
        </w:numPr>
      </w:pPr>
      <w:r>
        <w:t xml:space="preserve">Click the row of the storage device for which you want to generate a barcode label. </w:t>
      </w:r>
    </w:p>
    <w:p w14:paraId="5D989D26" w14:textId="77777777" w:rsidR="00F41403" w:rsidRDefault="00F41403" w:rsidP="00F41403">
      <w:pPr>
        <w:ind w:left="720"/>
      </w:pPr>
      <w:r>
        <w:t xml:space="preserve">The </w:t>
      </w:r>
      <w:r w:rsidRPr="0021047A">
        <w:rPr>
          <w:b/>
        </w:rPr>
        <w:t>Storage Device Setup / Modify Storage Device</w:t>
      </w:r>
      <w:r>
        <w:t xml:space="preserve"> page appears. </w:t>
      </w:r>
    </w:p>
    <w:p w14:paraId="42D19D69" w14:textId="77777777" w:rsidR="00F41403" w:rsidRDefault="00F41403" w:rsidP="00F41403">
      <w:pPr>
        <w:ind w:left="720"/>
      </w:pPr>
    </w:p>
    <w:p w14:paraId="7E90A07B" w14:textId="77777777" w:rsidR="00F41403" w:rsidRDefault="00F41403" w:rsidP="00F41403">
      <w:pPr>
        <w:numPr>
          <w:ilvl w:val="0"/>
          <w:numId w:val="129"/>
        </w:numPr>
      </w:pPr>
      <w:r>
        <w:t xml:space="preserve">To print a barcode label for the storage device, click the print icon </w:t>
      </w:r>
      <w:r>
        <w:rPr>
          <w:noProof/>
        </w:rPr>
        <w:drawing>
          <wp:inline distT="0" distB="0" distL="0" distR="0" wp14:anchorId="2F457534" wp14:editId="16AE09A2">
            <wp:extent cx="257810" cy="241300"/>
            <wp:effectExtent l="0" t="0" r="8890" b="6350"/>
            <wp:docPr id="105" name="Picture 105" descr="pri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rint ico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7810" cy="241300"/>
                    </a:xfrm>
                    <a:prstGeom prst="rect">
                      <a:avLst/>
                    </a:prstGeom>
                    <a:noFill/>
                    <a:ln>
                      <a:noFill/>
                    </a:ln>
                  </pic:spPr>
                </pic:pic>
              </a:graphicData>
            </a:graphic>
          </wp:inline>
        </w:drawing>
      </w:r>
      <w:r>
        <w:t xml:space="preserve"> next to the storage device identifier link. </w:t>
      </w:r>
      <w:r>
        <w:br/>
        <w:t>OR</w:t>
      </w:r>
    </w:p>
    <w:p w14:paraId="0D6978A3" w14:textId="77777777" w:rsidR="00F41403" w:rsidRDefault="00F41403" w:rsidP="00F41403">
      <w:pPr>
        <w:ind w:left="720"/>
      </w:pPr>
      <w:r>
        <w:t xml:space="preserve">To print a barcode label for a specific division: </w:t>
      </w:r>
    </w:p>
    <w:p w14:paraId="2245B2B3" w14:textId="77777777" w:rsidR="00F41403" w:rsidRDefault="00F41403" w:rsidP="00F41403">
      <w:pPr>
        <w:numPr>
          <w:ilvl w:val="0"/>
          <w:numId w:val="130"/>
        </w:numPr>
        <w:ind w:left="1440"/>
      </w:pPr>
      <w:r>
        <w:t xml:space="preserve">Expand the hierarchy tree structure, and click the appropriate division. </w:t>
      </w:r>
    </w:p>
    <w:p w14:paraId="66E53A51" w14:textId="77777777" w:rsidR="00F41403" w:rsidRDefault="00F41403" w:rsidP="00F41403">
      <w:pPr>
        <w:numPr>
          <w:ilvl w:val="0"/>
          <w:numId w:val="130"/>
        </w:numPr>
        <w:ind w:left="1440"/>
      </w:pPr>
      <w:r>
        <w:t xml:space="preserve">Click the print icon </w:t>
      </w:r>
      <w:r>
        <w:rPr>
          <w:noProof/>
        </w:rPr>
        <w:drawing>
          <wp:inline distT="0" distB="0" distL="0" distR="0" wp14:anchorId="2DB4591B" wp14:editId="7ACB1EB2">
            <wp:extent cx="257810" cy="241300"/>
            <wp:effectExtent l="0" t="0" r="8890" b="6350"/>
            <wp:docPr id="106" name="Picture 106" descr="pri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rint ico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7810" cy="241300"/>
                    </a:xfrm>
                    <a:prstGeom prst="rect">
                      <a:avLst/>
                    </a:prstGeom>
                    <a:noFill/>
                    <a:ln>
                      <a:noFill/>
                    </a:ln>
                  </pic:spPr>
                </pic:pic>
              </a:graphicData>
            </a:graphic>
          </wp:inline>
        </w:drawing>
      </w:r>
      <w:r>
        <w:t xml:space="preserve"> next to the division identifier link.</w:t>
      </w:r>
    </w:p>
    <w:p w14:paraId="02FB2599" w14:textId="77777777" w:rsidR="00F41403" w:rsidRDefault="00F41403" w:rsidP="00F41403">
      <w:pPr>
        <w:ind w:left="1440" w:hanging="360"/>
      </w:pPr>
      <w:r>
        <w:t>The print window appears.</w:t>
      </w:r>
    </w:p>
    <w:p w14:paraId="77DE0ED5" w14:textId="77777777" w:rsidR="00F41403" w:rsidRDefault="00F41403" w:rsidP="00F41403">
      <w:pPr>
        <w:ind w:left="720"/>
      </w:pPr>
    </w:p>
    <w:p w14:paraId="1CEC00B0" w14:textId="77777777" w:rsidR="00F41403" w:rsidRDefault="00F41403" w:rsidP="00F41403">
      <w:pPr>
        <w:ind w:firstLine="720"/>
      </w:pPr>
      <w:r w:rsidRPr="006C6480">
        <w:rPr>
          <w:noProof/>
        </w:rPr>
        <w:drawing>
          <wp:inline distT="0" distB="0" distL="0" distR="0" wp14:anchorId="5D659437" wp14:editId="635B7ED8">
            <wp:extent cx="2295525" cy="2886075"/>
            <wp:effectExtent l="19050" t="19050" r="28575" b="28575"/>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95525" cy="2886075"/>
                    </a:xfrm>
                    <a:prstGeom prst="rect">
                      <a:avLst/>
                    </a:prstGeom>
                    <a:noFill/>
                    <a:ln w="3175">
                      <a:solidFill>
                        <a:schemeClr val="tx1"/>
                      </a:solidFill>
                    </a:ln>
                  </pic:spPr>
                </pic:pic>
              </a:graphicData>
            </a:graphic>
          </wp:inline>
        </w:drawing>
      </w:r>
    </w:p>
    <w:p w14:paraId="24E31B5C" w14:textId="77777777" w:rsidR="00F41403" w:rsidRPr="00A65318" w:rsidRDefault="00F41403" w:rsidP="00F41403">
      <w:pPr>
        <w:pStyle w:val="Figure"/>
        <w:tabs>
          <w:tab w:val="clear" w:pos="1710"/>
        </w:tabs>
        <w:ind w:left="2070" w:hanging="1350"/>
      </w:pPr>
      <w:r>
        <w:t>Barcode label window</w:t>
      </w:r>
    </w:p>
    <w:p w14:paraId="379D4D79" w14:textId="77777777" w:rsidR="00F41403" w:rsidRDefault="00F41403" w:rsidP="00F41403">
      <w:pPr>
        <w:ind w:left="720"/>
      </w:pPr>
    </w:p>
    <w:p w14:paraId="28B1E583" w14:textId="77777777" w:rsidR="00F41403" w:rsidRDefault="00F41403" w:rsidP="00F41403">
      <w:pPr>
        <w:numPr>
          <w:ilvl w:val="0"/>
          <w:numId w:val="129"/>
        </w:numPr>
      </w:pPr>
      <w:r>
        <w:t xml:space="preserve">Click </w:t>
      </w:r>
      <w:r w:rsidRPr="00B0754F">
        <w:rPr>
          <w:b/>
        </w:rPr>
        <w:t>PDF</w:t>
      </w:r>
      <w:r>
        <w:t xml:space="preserve"> for the appropriate template name, and then click </w:t>
      </w:r>
      <w:r w:rsidRPr="00B0754F">
        <w:rPr>
          <w:b/>
        </w:rPr>
        <w:t>SUBMIT</w:t>
      </w:r>
      <w:r>
        <w:t>.</w:t>
      </w:r>
    </w:p>
    <w:p w14:paraId="4BBEA22A" w14:textId="77777777" w:rsidR="00F41403" w:rsidRDefault="00F41403" w:rsidP="00F41403">
      <w:pPr>
        <w:ind w:left="720"/>
      </w:pPr>
      <w:r>
        <w:t xml:space="preserve">A PDF file is created with the image of the </w:t>
      </w:r>
      <w:r w:rsidRPr="005F2511">
        <w:t>bar</w:t>
      </w:r>
      <w:r>
        <w:t xml:space="preserve"> </w:t>
      </w:r>
      <w:r w:rsidRPr="005F2511">
        <w:t>code label</w:t>
      </w:r>
      <w:r>
        <w:t xml:space="preserve">. </w:t>
      </w:r>
      <w:r>
        <w:br/>
      </w:r>
    </w:p>
    <w:p w14:paraId="4A6F9DF8" w14:textId="5A4C54BC" w:rsidR="00F41403" w:rsidRPr="00E63C3C" w:rsidRDefault="00F41403" w:rsidP="00A81B3E">
      <w:pPr>
        <w:pStyle w:val="BodyText"/>
        <w:ind w:left="720"/>
      </w:pPr>
      <w:r w:rsidRPr="00AF38DA">
        <w:rPr>
          <w:b/>
        </w:rPr>
        <w:t>Note</w:t>
      </w:r>
      <w:r>
        <w:t>: To identify tools for viewing multiple labels, printing labels and saving the file to your machine,</w:t>
      </w:r>
      <w:r w:rsidRPr="00C617B4">
        <w:t xml:space="preserve"> </w:t>
      </w:r>
      <w:r>
        <w:t xml:space="preserve"> hover the cursor over the icons in the horizontal and vertical navigation bars in the window.</w:t>
      </w:r>
    </w:p>
    <w:p w14:paraId="370C14F3" w14:textId="77777777" w:rsidR="00F41403" w:rsidRDefault="00F41403" w:rsidP="00F41403">
      <w:pPr>
        <w:pStyle w:val="Heading3"/>
        <w:pageBreakBefore/>
      </w:pPr>
      <w:bookmarkStart w:id="313" w:name="ModifyStorageDevice"/>
      <w:bookmarkStart w:id="314" w:name="_Toc282093930"/>
      <w:bookmarkStart w:id="315" w:name="_Toc300125762"/>
      <w:bookmarkStart w:id="316" w:name="_Toc452394264"/>
      <w:bookmarkStart w:id="317" w:name="_Toc507159158"/>
      <w:bookmarkEnd w:id="313"/>
      <w:r>
        <w:lastRenderedPageBreak/>
        <w:t>Modifying a Storage Device</w:t>
      </w:r>
      <w:bookmarkEnd w:id="314"/>
      <w:bookmarkEnd w:id="315"/>
      <w:bookmarkEnd w:id="316"/>
      <w:bookmarkEnd w:id="317"/>
    </w:p>
    <w:p w14:paraId="658C90A8" w14:textId="77777777" w:rsidR="00F41403" w:rsidRDefault="00F41403" w:rsidP="00F41403">
      <w:pPr>
        <w:tabs>
          <w:tab w:val="left" w:pos="720"/>
        </w:tabs>
        <w:ind w:left="720"/>
      </w:pPr>
    </w:p>
    <w:p w14:paraId="5C9669D3" w14:textId="77777777" w:rsidR="00F41403" w:rsidRDefault="00F41403" w:rsidP="00F41403">
      <w:pPr>
        <w:tabs>
          <w:tab w:val="left" w:pos="720"/>
        </w:tabs>
      </w:pPr>
      <w:r>
        <w:t>To modify a storage device:</w:t>
      </w:r>
      <w:r>
        <w:br/>
      </w:r>
    </w:p>
    <w:p w14:paraId="1166B9F8" w14:textId="31C0384D" w:rsidR="00F41403" w:rsidRDefault="00F41403" w:rsidP="00F41403">
      <w:pPr>
        <w:numPr>
          <w:ilvl w:val="0"/>
          <w:numId w:val="131"/>
        </w:numPr>
        <w:ind w:right="540"/>
      </w:pPr>
      <w:r>
        <w:t xml:space="preserve">Log on to the application using your </w:t>
      </w:r>
      <w:r w:rsidR="00761DF9">
        <w:t>login</w:t>
      </w:r>
      <w:r>
        <w:t xml:space="preserve"> credentials. </w:t>
      </w:r>
    </w:p>
    <w:p w14:paraId="2CF90B4E" w14:textId="77777777" w:rsidR="00F41403" w:rsidRDefault="00F41403" w:rsidP="00F41403">
      <w:pPr>
        <w:ind w:left="720" w:right="540"/>
      </w:pPr>
      <w:r>
        <w:t xml:space="preserve">The CIRRASPEC home page appears. </w:t>
      </w:r>
    </w:p>
    <w:p w14:paraId="69336941" w14:textId="77777777" w:rsidR="00F41403" w:rsidRDefault="00F41403" w:rsidP="00F41403">
      <w:pPr>
        <w:ind w:left="720" w:right="540"/>
      </w:pPr>
    </w:p>
    <w:p w14:paraId="7459CC1C" w14:textId="77777777" w:rsidR="00F41403" w:rsidRPr="007051E5" w:rsidRDefault="00F41403" w:rsidP="00F41403">
      <w:pPr>
        <w:numPr>
          <w:ilvl w:val="0"/>
          <w:numId w:val="131"/>
        </w:numPr>
        <w:ind w:right="540"/>
      </w:pPr>
      <w:r>
        <w:t xml:space="preserve">Point to the arrow of the </w:t>
      </w:r>
      <w:r>
        <w:rPr>
          <w:b/>
        </w:rPr>
        <w:t xml:space="preserve">IAMS </w:t>
      </w:r>
      <w:r w:rsidRPr="007051E5">
        <w:t>tab, and then click</w:t>
      </w:r>
      <w:r>
        <w:rPr>
          <w:b/>
        </w:rPr>
        <w:t xml:space="preserve"> Storage Designer</w:t>
      </w:r>
      <w:r w:rsidRPr="007051E5">
        <w:t>.</w:t>
      </w:r>
    </w:p>
    <w:p w14:paraId="33F844C9" w14:textId="77777777" w:rsidR="00F41403" w:rsidRDefault="00F41403" w:rsidP="00F41403">
      <w:pPr>
        <w:ind w:right="360" w:firstLine="720"/>
      </w:pPr>
      <w:r w:rsidRPr="007051E5">
        <w:t xml:space="preserve">The </w:t>
      </w:r>
      <w:r>
        <w:rPr>
          <w:b/>
        </w:rPr>
        <w:t>S</w:t>
      </w:r>
      <w:r w:rsidRPr="00CD78DE">
        <w:rPr>
          <w:b/>
        </w:rPr>
        <w:t xml:space="preserve">torage </w:t>
      </w:r>
      <w:r>
        <w:rPr>
          <w:b/>
        </w:rPr>
        <w:t>S</w:t>
      </w:r>
      <w:r w:rsidRPr="00CD78DE">
        <w:rPr>
          <w:b/>
        </w:rPr>
        <w:t>earch</w:t>
      </w:r>
      <w:r w:rsidRPr="007051E5">
        <w:t xml:space="preserve"> page appears.</w:t>
      </w:r>
    </w:p>
    <w:p w14:paraId="56739B2D" w14:textId="77777777" w:rsidR="00F41403" w:rsidRDefault="00F41403" w:rsidP="00F41403"/>
    <w:p w14:paraId="2C14E41E" w14:textId="77777777" w:rsidR="00F41403" w:rsidRDefault="00F41403" w:rsidP="00F41403">
      <w:pPr>
        <w:numPr>
          <w:ilvl w:val="0"/>
          <w:numId w:val="131"/>
        </w:numPr>
      </w:pPr>
      <w:r>
        <w:t xml:space="preserve">Click </w:t>
      </w:r>
      <w:r w:rsidRPr="0021047A">
        <w:rPr>
          <w:b/>
        </w:rPr>
        <w:t>SEARCH</w:t>
      </w:r>
      <w:r>
        <w:t>.</w:t>
      </w:r>
    </w:p>
    <w:p w14:paraId="3880136A" w14:textId="77777777" w:rsidR="00F41403" w:rsidRDefault="00F41403" w:rsidP="00F41403">
      <w:pPr>
        <w:ind w:left="720"/>
      </w:pPr>
      <w:r w:rsidRPr="007051E5">
        <w:t xml:space="preserve">The </w:t>
      </w:r>
      <w:r>
        <w:t xml:space="preserve">storage </w:t>
      </w:r>
      <w:r w:rsidRPr="007051E5">
        <w:t>search page</w:t>
      </w:r>
      <w:r>
        <w:t xml:space="preserve"> displays a list of storage devices. </w:t>
      </w:r>
    </w:p>
    <w:p w14:paraId="24758C0C" w14:textId="77777777" w:rsidR="00F41403" w:rsidRDefault="00F41403" w:rsidP="00F41403">
      <w:pPr>
        <w:ind w:left="720"/>
      </w:pPr>
    </w:p>
    <w:p w14:paraId="4C8A6739" w14:textId="77777777" w:rsidR="00F41403" w:rsidRDefault="00F41403" w:rsidP="00F41403">
      <w:pPr>
        <w:numPr>
          <w:ilvl w:val="0"/>
          <w:numId w:val="131"/>
        </w:numPr>
      </w:pPr>
      <w:r>
        <w:t xml:space="preserve">Click the row of the storage device which you want to modify. </w:t>
      </w:r>
    </w:p>
    <w:p w14:paraId="74A6DEC1" w14:textId="77777777" w:rsidR="00F41403" w:rsidRDefault="00F41403" w:rsidP="00F41403">
      <w:pPr>
        <w:ind w:left="720"/>
      </w:pPr>
      <w:r>
        <w:t xml:space="preserve">The </w:t>
      </w:r>
      <w:r w:rsidRPr="0021047A">
        <w:rPr>
          <w:b/>
        </w:rPr>
        <w:t>Storage Device Setup / Modify Storage Device</w:t>
      </w:r>
      <w:r>
        <w:t xml:space="preserve"> page appears. </w:t>
      </w:r>
    </w:p>
    <w:p w14:paraId="40BC8547" w14:textId="77777777" w:rsidR="00F41403" w:rsidRDefault="00F41403" w:rsidP="00F41403">
      <w:pPr>
        <w:ind w:left="720"/>
      </w:pPr>
    </w:p>
    <w:p w14:paraId="1B51D5AE" w14:textId="77777777" w:rsidR="00F41403" w:rsidRDefault="00F41403" w:rsidP="00F41403">
      <w:pPr>
        <w:numPr>
          <w:ilvl w:val="0"/>
          <w:numId w:val="131"/>
        </w:numPr>
        <w:tabs>
          <w:tab w:val="left" w:pos="720"/>
        </w:tabs>
      </w:pPr>
      <w:r>
        <w:t xml:space="preserve">Click </w:t>
      </w:r>
      <w:r w:rsidRPr="00490759">
        <w:rPr>
          <w:b/>
        </w:rPr>
        <w:t>MODIFY</w:t>
      </w:r>
      <w:r>
        <w:t xml:space="preserve">. </w:t>
      </w:r>
    </w:p>
    <w:p w14:paraId="2D7F225E" w14:textId="77777777" w:rsidR="00F41403" w:rsidRDefault="00F41403" w:rsidP="00F41403">
      <w:pPr>
        <w:tabs>
          <w:tab w:val="left" w:pos="720"/>
        </w:tabs>
        <w:ind w:left="720"/>
      </w:pPr>
      <w:r>
        <w:t xml:space="preserve">The </w:t>
      </w:r>
      <w:r w:rsidRPr="0021047A">
        <w:rPr>
          <w:b/>
        </w:rPr>
        <w:t>Storage Device Setup / Modify Storage Device</w:t>
      </w:r>
      <w:r>
        <w:t xml:space="preserve"> page displays fields that are enabled to modify data.</w:t>
      </w:r>
      <w:r>
        <w:br/>
      </w:r>
    </w:p>
    <w:p w14:paraId="015645CC" w14:textId="77777777" w:rsidR="00F41403" w:rsidRDefault="00F41403" w:rsidP="00F41403">
      <w:pPr>
        <w:ind w:left="720"/>
      </w:pPr>
      <w:r>
        <w:rPr>
          <w:noProof/>
        </w:rPr>
        <w:drawing>
          <wp:inline distT="0" distB="0" distL="0" distR="0" wp14:anchorId="529B1515" wp14:editId="2284977B">
            <wp:extent cx="6376035" cy="3566160"/>
            <wp:effectExtent l="19050" t="19050" r="24765" b="152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76035" cy="3566160"/>
                    </a:xfrm>
                    <a:prstGeom prst="rect">
                      <a:avLst/>
                    </a:prstGeom>
                    <a:noFill/>
                    <a:ln w="3175">
                      <a:solidFill>
                        <a:schemeClr val="tx1"/>
                      </a:solidFill>
                    </a:ln>
                  </pic:spPr>
                </pic:pic>
              </a:graphicData>
            </a:graphic>
          </wp:inline>
        </w:drawing>
      </w:r>
    </w:p>
    <w:p w14:paraId="65C047D3" w14:textId="77777777" w:rsidR="00F41403" w:rsidRDefault="00F41403" w:rsidP="00F41403">
      <w:pPr>
        <w:pStyle w:val="Figure"/>
        <w:tabs>
          <w:tab w:val="clear" w:pos="1710"/>
        </w:tabs>
        <w:ind w:left="2070" w:hanging="1350"/>
      </w:pPr>
      <w:r>
        <w:t>Storage Device Setup / Modify Storage Device page</w:t>
      </w:r>
    </w:p>
    <w:p w14:paraId="1C9043A5" w14:textId="77777777" w:rsidR="00F41403" w:rsidRPr="00585E75" w:rsidRDefault="00F41403" w:rsidP="00F41403"/>
    <w:p w14:paraId="657FD5A6" w14:textId="31B9C083" w:rsidR="00F41403" w:rsidRDefault="00F41403" w:rsidP="00F41403">
      <w:pPr>
        <w:numPr>
          <w:ilvl w:val="0"/>
          <w:numId w:val="131"/>
        </w:numPr>
        <w:ind w:right="720"/>
      </w:pPr>
      <w:r>
        <w:t xml:space="preserve">To add a new division, see </w:t>
      </w:r>
      <w:hyperlink w:anchor="AddStorageDivision" w:history="1">
        <w:r w:rsidRPr="00365422">
          <w:rPr>
            <w:rStyle w:val="Hyperlink"/>
            <w:b/>
          </w:rPr>
          <w:t>Adding a Storage Division</w:t>
        </w:r>
      </w:hyperlink>
      <w:r>
        <w:t>.</w:t>
      </w:r>
    </w:p>
    <w:p w14:paraId="743430CC" w14:textId="77777777" w:rsidR="00F41403" w:rsidRDefault="00F41403" w:rsidP="00F41403">
      <w:pPr>
        <w:ind w:left="720" w:right="720"/>
      </w:pPr>
    </w:p>
    <w:p w14:paraId="1140E6BE" w14:textId="3E1B1D62" w:rsidR="00F41403" w:rsidRDefault="00F41403" w:rsidP="00F41403">
      <w:pPr>
        <w:numPr>
          <w:ilvl w:val="0"/>
          <w:numId w:val="131"/>
        </w:numPr>
        <w:tabs>
          <w:tab w:val="left" w:pos="720"/>
        </w:tabs>
      </w:pPr>
      <w:r>
        <w:t xml:space="preserve">To add a new identifier for the device, click the identifier link for the </w:t>
      </w:r>
      <w:r w:rsidRPr="003874F3">
        <w:rPr>
          <w:b/>
        </w:rPr>
        <w:t>Storage Device Identifier</w:t>
      </w:r>
      <w:r>
        <w:t xml:space="preserve">. For more information about how to add a new identifier, see </w:t>
      </w:r>
      <w:hyperlink w:anchor="AddNewStorageIdentifier" w:history="1">
        <w:r>
          <w:rPr>
            <w:rStyle w:val="Hyperlink"/>
            <w:b/>
          </w:rPr>
          <w:t>Adding a New Identifier</w:t>
        </w:r>
      </w:hyperlink>
      <w:r>
        <w:rPr>
          <w:b/>
        </w:rPr>
        <w:t>.</w:t>
      </w:r>
    </w:p>
    <w:p w14:paraId="01E0B868" w14:textId="3143107E" w:rsidR="00F41403" w:rsidRDefault="00F41403" w:rsidP="00F41403">
      <w:pPr>
        <w:numPr>
          <w:ilvl w:val="0"/>
          <w:numId w:val="131"/>
        </w:numPr>
        <w:tabs>
          <w:tab w:val="left" w:pos="720"/>
        </w:tabs>
      </w:pPr>
      <w:r>
        <w:t xml:space="preserve">To print a barcode label for the device, click the print icon </w:t>
      </w:r>
      <w:r>
        <w:rPr>
          <w:noProof/>
        </w:rPr>
        <w:drawing>
          <wp:inline distT="0" distB="0" distL="0" distR="0" wp14:anchorId="53B3FCC9" wp14:editId="3AF58037">
            <wp:extent cx="257810" cy="241300"/>
            <wp:effectExtent l="0" t="0" r="8890" b="6350"/>
            <wp:docPr id="109" name="Picture 109" descr="pri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rint ico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7810" cy="241300"/>
                    </a:xfrm>
                    <a:prstGeom prst="rect">
                      <a:avLst/>
                    </a:prstGeom>
                    <a:noFill/>
                    <a:ln>
                      <a:noFill/>
                    </a:ln>
                  </pic:spPr>
                </pic:pic>
              </a:graphicData>
            </a:graphic>
          </wp:inline>
        </w:drawing>
      </w:r>
      <w:r>
        <w:t xml:space="preserve"> next to the </w:t>
      </w:r>
      <w:r w:rsidRPr="003874F3">
        <w:rPr>
          <w:b/>
        </w:rPr>
        <w:t>Storage Device Identifier</w:t>
      </w:r>
      <w:r>
        <w:t xml:space="preserve">. For more information about how to add a new identifier, see </w:t>
      </w:r>
      <w:hyperlink w:anchor="_Printing_a_Barcode_1" w:history="1">
        <w:r>
          <w:rPr>
            <w:rStyle w:val="Hyperlink"/>
            <w:b/>
          </w:rPr>
          <w:t>Printing a Barcode Label</w:t>
        </w:r>
      </w:hyperlink>
      <w:r>
        <w:rPr>
          <w:b/>
        </w:rPr>
        <w:t>.</w:t>
      </w:r>
    </w:p>
    <w:p w14:paraId="250F15CC" w14:textId="77777777" w:rsidR="00F41403" w:rsidRDefault="00F41403" w:rsidP="00F41403">
      <w:pPr>
        <w:pStyle w:val="ListParagraph"/>
      </w:pPr>
    </w:p>
    <w:p w14:paraId="4EC3E670" w14:textId="77777777" w:rsidR="00F41403" w:rsidRDefault="00F41403" w:rsidP="00F41403">
      <w:pPr>
        <w:numPr>
          <w:ilvl w:val="0"/>
          <w:numId w:val="131"/>
        </w:numPr>
      </w:pPr>
      <w:r>
        <w:lastRenderedPageBreak/>
        <w:t xml:space="preserve">Enter appropriate information in each field. Following table lists each field and its description. </w:t>
      </w:r>
    </w:p>
    <w:p w14:paraId="4C6C316D" w14:textId="77777777" w:rsidR="00F41403" w:rsidRPr="001241E1" w:rsidRDefault="00F41403" w:rsidP="00F41403">
      <w:pPr>
        <w:ind w:left="720" w:right="540"/>
      </w:pPr>
      <w:r w:rsidRPr="001241E1">
        <w:rPr>
          <w:b/>
        </w:rPr>
        <w:t>Note:</w:t>
      </w:r>
      <w:r w:rsidRPr="001241E1">
        <w:t xml:space="preserve"> Fields that are marked with the red asterisk (</w:t>
      </w:r>
      <w:r w:rsidRPr="001241E1">
        <w:rPr>
          <w:color w:val="FF0000"/>
        </w:rPr>
        <w:t>*</w:t>
      </w:r>
      <w:r w:rsidRPr="001241E1">
        <w:t>) are mandatory.</w:t>
      </w:r>
    </w:p>
    <w:p w14:paraId="6DB0FB29" w14:textId="77777777" w:rsidR="00F41403" w:rsidRPr="00972304" w:rsidRDefault="00F41403" w:rsidP="00F41403"/>
    <w:p w14:paraId="39A0488F" w14:textId="46CED43A" w:rsidR="00F41403" w:rsidRDefault="00F41403" w:rsidP="00F41403">
      <w:pPr>
        <w:pStyle w:val="Caption"/>
        <w:ind w:left="720"/>
      </w:pPr>
      <w:r>
        <w:t xml:space="preserve">Table </w:t>
      </w:r>
      <w:fldSimple w:instr=" SEQ Figure \* ARABIC ">
        <w:r w:rsidR="006A4F84">
          <w:rPr>
            <w:noProof/>
          </w:rPr>
          <w:t>35</w:t>
        </w:r>
      </w:fldSimple>
      <w:r>
        <w:t>: Modifying a storage device</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0"/>
        <w:gridCol w:w="6660"/>
      </w:tblGrid>
      <w:tr w:rsidR="00F41403" w:rsidRPr="007A152E" w14:paraId="26FB92C1" w14:textId="77777777" w:rsidTr="00AA2E41">
        <w:trPr>
          <w:cantSplit/>
          <w:trHeight w:val="288"/>
          <w:tblHeader/>
        </w:trPr>
        <w:tc>
          <w:tcPr>
            <w:tcW w:w="3150" w:type="dxa"/>
            <w:shd w:val="clear" w:color="auto" w:fill="BFBFBF"/>
            <w:vAlign w:val="center"/>
          </w:tcPr>
          <w:p w14:paraId="550C68BE" w14:textId="77777777" w:rsidR="00F41403" w:rsidRPr="007A152E" w:rsidRDefault="00F41403" w:rsidP="00AA2E41">
            <w:pPr>
              <w:rPr>
                <w:b/>
              </w:rPr>
            </w:pPr>
            <w:r>
              <w:rPr>
                <w:b/>
              </w:rPr>
              <w:t>Field</w:t>
            </w:r>
          </w:p>
        </w:tc>
        <w:tc>
          <w:tcPr>
            <w:tcW w:w="6660" w:type="dxa"/>
            <w:shd w:val="clear" w:color="auto" w:fill="BFBFBF"/>
            <w:vAlign w:val="center"/>
          </w:tcPr>
          <w:p w14:paraId="581B3636" w14:textId="77777777" w:rsidR="00F41403" w:rsidRPr="007A152E" w:rsidRDefault="00F41403" w:rsidP="00AA2E41">
            <w:pPr>
              <w:rPr>
                <w:b/>
              </w:rPr>
            </w:pPr>
            <w:r w:rsidRPr="007A152E">
              <w:rPr>
                <w:b/>
              </w:rPr>
              <w:t>Description</w:t>
            </w:r>
          </w:p>
        </w:tc>
      </w:tr>
      <w:tr w:rsidR="00F41403" w14:paraId="6BB739CE" w14:textId="77777777" w:rsidTr="00AA2E41">
        <w:trPr>
          <w:cantSplit/>
          <w:trHeight w:val="288"/>
        </w:trPr>
        <w:tc>
          <w:tcPr>
            <w:tcW w:w="3150" w:type="dxa"/>
            <w:vAlign w:val="center"/>
          </w:tcPr>
          <w:p w14:paraId="1C39C77D" w14:textId="77777777" w:rsidR="00F41403" w:rsidRPr="007A152E" w:rsidRDefault="00F41403" w:rsidP="00AA2E41">
            <w:pPr>
              <w:rPr>
                <w:b/>
              </w:rPr>
            </w:pPr>
            <w:r>
              <w:rPr>
                <w:b/>
              </w:rPr>
              <w:t>Storage Device Name</w:t>
            </w:r>
            <w:r w:rsidRPr="001241E1">
              <w:rPr>
                <w:color w:val="FF0000"/>
              </w:rPr>
              <w:t>*</w:t>
            </w:r>
          </w:p>
        </w:tc>
        <w:tc>
          <w:tcPr>
            <w:tcW w:w="6660" w:type="dxa"/>
            <w:vAlign w:val="center"/>
          </w:tcPr>
          <w:p w14:paraId="6FA6C3EC" w14:textId="77777777" w:rsidR="00F41403" w:rsidRDefault="00F41403" w:rsidP="00AA2E41">
            <w:r>
              <w:t>If you want to change the name, type a new name for this device.</w:t>
            </w:r>
            <w:r>
              <w:br/>
            </w:r>
            <w:r w:rsidRPr="00694276">
              <w:rPr>
                <w:b/>
              </w:rPr>
              <w:t xml:space="preserve">Note: </w:t>
            </w:r>
            <w:r>
              <w:t>The name must be unique.</w:t>
            </w:r>
          </w:p>
        </w:tc>
      </w:tr>
      <w:tr w:rsidR="00F41403" w14:paraId="4A50016A" w14:textId="77777777" w:rsidTr="00AA2E41">
        <w:trPr>
          <w:cantSplit/>
          <w:trHeight w:val="288"/>
        </w:trPr>
        <w:tc>
          <w:tcPr>
            <w:tcW w:w="3150" w:type="dxa"/>
            <w:vAlign w:val="center"/>
          </w:tcPr>
          <w:p w14:paraId="6F318473" w14:textId="77777777" w:rsidR="00F41403" w:rsidRPr="007A152E" w:rsidRDefault="00F41403" w:rsidP="00AA2E41">
            <w:pPr>
              <w:rPr>
                <w:b/>
              </w:rPr>
            </w:pPr>
            <w:r>
              <w:rPr>
                <w:b/>
              </w:rPr>
              <w:t>Storage Device Code</w:t>
            </w:r>
            <w:r w:rsidRPr="001241E1">
              <w:rPr>
                <w:color w:val="FF0000"/>
              </w:rPr>
              <w:t>*</w:t>
            </w:r>
          </w:p>
        </w:tc>
        <w:tc>
          <w:tcPr>
            <w:tcW w:w="6660" w:type="dxa"/>
            <w:vAlign w:val="center"/>
          </w:tcPr>
          <w:p w14:paraId="59B33047" w14:textId="77777777" w:rsidR="00F41403" w:rsidRDefault="00F41403" w:rsidP="00AA2E41">
            <w:r>
              <w:t xml:space="preserve">If you want to change the code, type a new code for this device. </w:t>
            </w:r>
            <w:r>
              <w:br/>
            </w:r>
            <w:r w:rsidRPr="00694276">
              <w:rPr>
                <w:b/>
              </w:rPr>
              <w:t xml:space="preserve">Note: </w:t>
            </w:r>
            <w:r>
              <w:t>The code must be unique.</w:t>
            </w:r>
          </w:p>
        </w:tc>
      </w:tr>
      <w:tr w:rsidR="00F41403" w14:paraId="169C255F" w14:textId="77777777" w:rsidTr="00AA2E41">
        <w:trPr>
          <w:cantSplit/>
          <w:trHeight w:val="288"/>
        </w:trPr>
        <w:tc>
          <w:tcPr>
            <w:tcW w:w="3150" w:type="dxa"/>
            <w:vAlign w:val="center"/>
          </w:tcPr>
          <w:p w14:paraId="7A530F61" w14:textId="77777777" w:rsidR="00F41403" w:rsidRDefault="00F41403" w:rsidP="00AA2E41">
            <w:pPr>
              <w:rPr>
                <w:b/>
              </w:rPr>
            </w:pPr>
            <w:r>
              <w:rPr>
                <w:b/>
              </w:rPr>
              <w:t>Storage Device Description</w:t>
            </w:r>
          </w:p>
        </w:tc>
        <w:tc>
          <w:tcPr>
            <w:tcW w:w="6660" w:type="dxa"/>
            <w:vAlign w:val="center"/>
          </w:tcPr>
          <w:p w14:paraId="5F81EE34" w14:textId="77777777" w:rsidR="00F41403" w:rsidRDefault="00F41403" w:rsidP="00AA2E41">
            <w:r>
              <w:t>Type a description for this device.</w:t>
            </w:r>
          </w:p>
        </w:tc>
      </w:tr>
      <w:tr w:rsidR="00F41403" w14:paraId="5C91561E" w14:textId="77777777" w:rsidTr="00AA2E41">
        <w:trPr>
          <w:cantSplit/>
          <w:trHeight w:val="288"/>
        </w:trPr>
        <w:tc>
          <w:tcPr>
            <w:tcW w:w="3150" w:type="dxa"/>
            <w:vAlign w:val="center"/>
          </w:tcPr>
          <w:p w14:paraId="7F52773D" w14:textId="77777777" w:rsidR="00F41403" w:rsidRDefault="00F41403" w:rsidP="00AA2E41">
            <w:pPr>
              <w:rPr>
                <w:b/>
              </w:rPr>
            </w:pPr>
            <w:r>
              <w:rPr>
                <w:b/>
              </w:rPr>
              <w:t>Device Owner</w:t>
            </w:r>
          </w:p>
        </w:tc>
        <w:tc>
          <w:tcPr>
            <w:tcW w:w="6660" w:type="dxa"/>
            <w:vAlign w:val="center"/>
          </w:tcPr>
          <w:p w14:paraId="19B5552D" w14:textId="417474F9" w:rsidR="00F41403" w:rsidRDefault="00F41403" w:rsidP="00AA2E41">
            <w:r>
              <w:t xml:space="preserve">Type the name or </w:t>
            </w:r>
            <w:r w:rsidR="00761DF9">
              <w:t>login username</w:t>
            </w:r>
            <w:r>
              <w:t xml:space="preserve"> of the owner of this device.</w:t>
            </w:r>
          </w:p>
        </w:tc>
      </w:tr>
      <w:tr w:rsidR="00F41403" w14:paraId="66BF7AA4" w14:textId="77777777" w:rsidTr="00AA2E41">
        <w:trPr>
          <w:cantSplit/>
          <w:trHeight w:val="288"/>
        </w:trPr>
        <w:tc>
          <w:tcPr>
            <w:tcW w:w="3150" w:type="dxa"/>
            <w:vAlign w:val="center"/>
          </w:tcPr>
          <w:p w14:paraId="4EA1B4A2" w14:textId="77777777" w:rsidR="00F41403" w:rsidRDefault="00F41403" w:rsidP="00AA2E41">
            <w:pPr>
              <w:rPr>
                <w:b/>
              </w:rPr>
            </w:pPr>
            <w:r>
              <w:rPr>
                <w:b/>
              </w:rPr>
              <w:t xml:space="preserve">Building </w:t>
            </w:r>
          </w:p>
        </w:tc>
        <w:tc>
          <w:tcPr>
            <w:tcW w:w="6660" w:type="dxa"/>
            <w:vAlign w:val="center"/>
          </w:tcPr>
          <w:p w14:paraId="2C9B8EBC" w14:textId="77777777" w:rsidR="00F41403" w:rsidRDefault="00F41403" w:rsidP="00AA2E41">
            <w:r>
              <w:t>Type the name of the building where this device is located.</w:t>
            </w:r>
          </w:p>
        </w:tc>
      </w:tr>
      <w:tr w:rsidR="00F41403" w14:paraId="1C7F95A6" w14:textId="77777777" w:rsidTr="00AA2E41">
        <w:trPr>
          <w:cantSplit/>
          <w:trHeight w:val="288"/>
        </w:trPr>
        <w:tc>
          <w:tcPr>
            <w:tcW w:w="3150" w:type="dxa"/>
            <w:vAlign w:val="center"/>
          </w:tcPr>
          <w:p w14:paraId="5AD0D632" w14:textId="77777777" w:rsidR="00F41403" w:rsidRDefault="00F41403" w:rsidP="00AA2E41">
            <w:pPr>
              <w:rPr>
                <w:b/>
              </w:rPr>
            </w:pPr>
            <w:r>
              <w:rPr>
                <w:b/>
              </w:rPr>
              <w:t>Floor</w:t>
            </w:r>
          </w:p>
        </w:tc>
        <w:tc>
          <w:tcPr>
            <w:tcW w:w="6660" w:type="dxa"/>
            <w:vAlign w:val="center"/>
          </w:tcPr>
          <w:p w14:paraId="18B6163B" w14:textId="77777777" w:rsidR="00F41403" w:rsidRDefault="00F41403" w:rsidP="00AA2E41">
            <w:r>
              <w:t>Type the floor of the building where this device is located.</w:t>
            </w:r>
          </w:p>
        </w:tc>
      </w:tr>
      <w:tr w:rsidR="00F41403" w14:paraId="7C59329E" w14:textId="77777777" w:rsidTr="00AA2E41">
        <w:trPr>
          <w:cantSplit/>
          <w:trHeight w:val="288"/>
        </w:trPr>
        <w:tc>
          <w:tcPr>
            <w:tcW w:w="3150" w:type="dxa"/>
            <w:vAlign w:val="center"/>
          </w:tcPr>
          <w:p w14:paraId="659CCE54" w14:textId="77777777" w:rsidR="00F41403" w:rsidRDefault="00F41403" w:rsidP="00AA2E41">
            <w:pPr>
              <w:rPr>
                <w:b/>
              </w:rPr>
            </w:pPr>
            <w:r>
              <w:rPr>
                <w:b/>
              </w:rPr>
              <w:t>Room</w:t>
            </w:r>
          </w:p>
        </w:tc>
        <w:tc>
          <w:tcPr>
            <w:tcW w:w="6660" w:type="dxa"/>
            <w:vAlign w:val="center"/>
          </w:tcPr>
          <w:p w14:paraId="4BA4623A" w14:textId="77777777" w:rsidR="00F41403" w:rsidRDefault="00F41403" w:rsidP="00AA2E41">
            <w:r>
              <w:t>Type the room of the building where this device is located.</w:t>
            </w:r>
          </w:p>
        </w:tc>
      </w:tr>
      <w:tr w:rsidR="00F41403" w14:paraId="1C5C3121" w14:textId="77777777" w:rsidTr="00AA2E41">
        <w:trPr>
          <w:cantSplit/>
          <w:trHeight w:val="288"/>
        </w:trPr>
        <w:tc>
          <w:tcPr>
            <w:tcW w:w="3150" w:type="dxa"/>
            <w:vAlign w:val="center"/>
          </w:tcPr>
          <w:p w14:paraId="04F7D8A7" w14:textId="77777777" w:rsidR="00F41403" w:rsidRDefault="00F41403" w:rsidP="00AA2E41">
            <w:pPr>
              <w:rPr>
                <w:b/>
              </w:rPr>
            </w:pPr>
            <w:r>
              <w:rPr>
                <w:b/>
              </w:rPr>
              <w:t>All Future Enabled</w:t>
            </w:r>
          </w:p>
        </w:tc>
        <w:tc>
          <w:tcPr>
            <w:tcW w:w="6660" w:type="dxa"/>
            <w:vAlign w:val="center"/>
          </w:tcPr>
          <w:p w14:paraId="333F3EE2" w14:textId="77777777" w:rsidR="00F41403" w:rsidRDefault="00F41403" w:rsidP="00AA2E41">
            <w:r>
              <w:t xml:space="preserve">Select this checkbox if you want this device to be available for use by all future Collections.  </w:t>
            </w:r>
          </w:p>
        </w:tc>
      </w:tr>
      <w:tr w:rsidR="00F41403" w14:paraId="54C7F442" w14:textId="77777777" w:rsidTr="00AA2E41">
        <w:trPr>
          <w:cantSplit/>
          <w:trHeight w:val="288"/>
        </w:trPr>
        <w:tc>
          <w:tcPr>
            <w:tcW w:w="3150" w:type="dxa"/>
            <w:vAlign w:val="center"/>
          </w:tcPr>
          <w:p w14:paraId="17D58E57" w14:textId="77777777" w:rsidR="00F41403" w:rsidRDefault="00F41403" w:rsidP="00AA2E41">
            <w:pPr>
              <w:rPr>
                <w:b/>
              </w:rPr>
            </w:pPr>
            <w:r>
              <w:rPr>
                <w:b/>
              </w:rPr>
              <w:t>Collection</w:t>
            </w:r>
            <w:r w:rsidRPr="001241E1">
              <w:rPr>
                <w:color w:val="FF0000"/>
              </w:rPr>
              <w:t>*</w:t>
            </w:r>
          </w:p>
        </w:tc>
        <w:tc>
          <w:tcPr>
            <w:tcW w:w="6660" w:type="dxa"/>
            <w:vAlign w:val="center"/>
          </w:tcPr>
          <w:p w14:paraId="76C260CA" w14:textId="77777777" w:rsidR="00F41403" w:rsidRDefault="00F41403" w:rsidP="00AA2E41">
            <w:r>
              <w:t>If you want to change the Collections for which this device can be used, click the appropriate Collection.</w:t>
            </w:r>
            <w:r>
              <w:br/>
            </w:r>
            <w:r w:rsidRPr="00826285">
              <w:rPr>
                <w:b/>
              </w:rPr>
              <w:t>Note:</w:t>
            </w:r>
            <w:r>
              <w:t xml:space="preserve"> </w:t>
            </w:r>
          </w:p>
          <w:p w14:paraId="1A0826A3" w14:textId="77777777" w:rsidR="00F41403" w:rsidRDefault="00F41403" w:rsidP="00F41403">
            <w:pPr>
              <w:numPr>
                <w:ilvl w:val="0"/>
                <w:numId w:val="177"/>
              </w:numPr>
            </w:pPr>
            <w:r>
              <w:t>You can select multiple Collections.</w:t>
            </w:r>
          </w:p>
          <w:p w14:paraId="45BEFB6E" w14:textId="77777777" w:rsidR="00F41403" w:rsidRDefault="00F41403" w:rsidP="00F41403">
            <w:pPr>
              <w:numPr>
                <w:ilvl w:val="0"/>
                <w:numId w:val="177"/>
              </w:numPr>
            </w:pPr>
            <w:r>
              <w:t xml:space="preserve">To select all Collections, click </w:t>
            </w:r>
            <w:r w:rsidRPr="00B17F1F">
              <w:rPr>
                <w:b/>
              </w:rPr>
              <w:t>ALL</w:t>
            </w:r>
            <w:r>
              <w:t>.</w:t>
            </w:r>
          </w:p>
          <w:p w14:paraId="4AC077FD" w14:textId="77777777" w:rsidR="00F41403" w:rsidRDefault="00F41403" w:rsidP="00F41403">
            <w:pPr>
              <w:numPr>
                <w:ilvl w:val="0"/>
                <w:numId w:val="177"/>
              </w:numPr>
            </w:pPr>
            <w:r>
              <w:t>You cannot deselect a Collection that is already selected if you are not assigned to that Collection.</w:t>
            </w:r>
          </w:p>
        </w:tc>
      </w:tr>
      <w:tr w:rsidR="00F41403" w14:paraId="679F58F6" w14:textId="77777777" w:rsidTr="00AA2E41">
        <w:trPr>
          <w:cantSplit/>
          <w:trHeight w:val="650"/>
        </w:trPr>
        <w:tc>
          <w:tcPr>
            <w:tcW w:w="3150" w:type="dxa"/>
            <w:vAlign w:val="center"/>
          </w:tcPr>
          <w:p w14:paraId="15F26F88" w14:textId="77777777" w:rsidR="00F41403" w:rsidRDefault="00F41403" w:rsidP="00AA2E41">
            <w:pPr>
              <w:rPr>
                <w:b/>
              </w:rPr>
            </w:pPr>
            <w:r>
              <w:rPr>
                <w:b/>
              </w:rPr>
              <w:t>Organization Name</w:t>
            </w:r>
            <w:r w:rsidRPr="001241E1">
              <w:rPr>
                <w:color w:val="FF0000"/>
              </w:rPr>
              <w:t>*</w:t>
            </w:r>
            <w:r>
              <w:rPr>
                <w:color w:val="FF0000"/>
              </w:rPr>
              <w:t xml:space="preserve"> </w:t>
            </w:r>
          </w:p>
        </w:tc>
        <w:tc>
          <w:tcPr>
            <w:tcW w:w="6660" w:type="dxa"/>
            <w:vAlign w:val="center"/>
          </w:tcPr>
          <w:p w14:paraId="10AD68EF" w14:textId="77777777" w:rsidR="00F41403" w:rsidRDefault="00F41403" w:rsidP="00AA2E41">
            <w:r>
              <w:t>If you want to change the organization, click the appropriate organization for which biospecimens can be stored in this device.</w:t>
            </w:r>
          </w:p>
        </w:tc>
      </w:tr>
      <w:tr w:rsidR="00F41403" w14:paraId="7CBDD35E" w14:textId="77777777" w:rsidTr="00AA2E41">
        <w:trPr>
          <w:cantSplit/>
          <w:trHeight w:val="288"/>
        </w:trPr>
        <w:tc>
          <w:tcPr>
            <w:tcW w:w="3150" w:type="dxa"/>
            <w:vAlign w:val="center"/>
          </w:tcPr>
          <w:p w14:paraId="6724C1C9" w14:textId="77777777" w:rsidR="00F41403" w:rsidRDefault="00F41403" w:rsidP="00AA2E41">
            <w:pPr>
              <w:rPr>
                <w:b/>
              </w:rPr>
            </w:pPr>
            <w:r>
              <w:rPr>
                <w:b/>
              </w:rPr>
              <w:t>Storage Device Type</w:t>
            </w:r>
            <w:r w:rsidRPr="001241E1">
              <w:rPr>
                <w:color w:val="FF0000"/>
              </w:rPr>
              <w:t>*</w:t>
            </w:r>
          </w:p>
        </w:tc>
        <w:tc>
          <w:tcPr>
            <w:tcW w:w="6660" w:type="dxa"/>
            <w:vAlign w:val="center"/>
          </w:tcPr>
          <w:p w14:paraId="082B35DB" w14:textId="77777777" w:rsidR="00F41403" w:rsidRDefault="00F41403" w:rsidP="00AA2E41">
            <w:r>
              <w:t>If you want to change the device type, click the appropriate type.</w:t>
            </w:r>
          </w:p>
        </w:tc>
      </w:tr>
      <w:tr w:rsidR="00F41403" w14:paraId="70B92C7F" w14:textId="77777777" w:rsidTr="00AA2E41">
        <w:trPr>
          <w:cantSplit/>
          <w:trHeight w:val="288"/>
        </w:trPr>
        <w:tc>
          <w:tcPr>
            <w:tcW w:w="3150" w:type="dxa"/>
            <w:vAlign w:val="center"/>
          </w:tcPr>
          <w:p w14:paraId="1962C1ED" w14:textId="77777777" w:rsidR="00F41403" w:rsidRDefault="00F41403" w:rsidP="00AA2E41">
            <w:pPr>
              <w:rPr>
                <w:b/>
              </w:rPr>
            </w:pPr>
            <w:r>
              <w:rPr>
                <w:b/>
              </w:rPr>
              <w:t>Function</w:t>
            </w:r>
          </w:p>
        </w:tc>
        <w:tc>
          <w:tcPr>
            <w:tcW w:w="6660" w:type="dxa"/>
            <w:vAlign w:val="center"/>
          </w:tcPr>
          <w:p w14:paraId="7CB64F7A" w14:textId="77777777" w:rsidR="00F41403" w:rsidRDefault="00F41403" w:rsidP="00AA2E41">
            <w:r>
              <w:t>Click appropriate function for this device.</w:t>
            </w:r>
            <w:r>
              <w:br/>
            </w:r>
            <w:r w:rsidRPr="00826285">
              <w:rPr>
                <w:b/>
              </w:rPr>
              <w:t>Note:</w:t>
            </w:r>
            <w:r>
              <w:t xml:space="preserve"> </w:t>
            </w:r>
          </w:p>
          <w:p w14:paraId="7913E5DD" w14:textId="77777777" w:rsidR="00F41403" w:rsidRDefault="00F41403" w:rsidP="00F41403">
            <w:pPr>
              <w:numPr>
                <w:ilvl w:val="0"/>
                <w:numId w:val="177"/>
              </w:numPr>
            </w:pPr>
            <w:r>
              <w:t>You can select multiple functions.</w:t>
            </w:r>
          </w:p>
          <w:p w14:paraId="0B665AE1" w14:textId="77777777" w:rsidR="00F41403" w:rsidRDefault="00F41403" w:rsidP="00F41403">
            <w:pPr>
              <w:numPr>
                <w:ilvl w:val="0"/>
                <w:numId w:val="177"/>
              </w:numPr>
            </w:pPr>
            <w:r>
              <w:t xml:space="preserve">To select all functions, click </w:t>
            </w:r>
            <w:r w:rsidRPr="00B17F1F">
              <w:rPr>
                <w:b/>
              </w:rPr>
              <w:t>ALL</w:t>
            </w:r>
            <w:r>
              <w:t>.</w:t>
            </w:r>
          </w:p>
        </w:tc>
      </w:tr>
      <w:tr w:rsidR="00F41403" w14:paraId="34A85651" w14:textId="77777777" w:rsidTr="00AA2E41">
        <w:trPr>
          <w:cantSplit/>
          <w:trHeight w:val="288"/>
        </w:trPr>
        <w:tc>
          <w:tcPr>
            <w:tcW w:w="3150" w:type="dxa"/>
            <w:vAlign w:val="center"/>
          </w:tcPr>
          <w:p w14:paraId="0AECFE46" w14:textId="77777777" w:rsidR="00F41403" w:rsidRDefault="00F41403" w:rsidP="00AA2E41">
            <w:pPr>
              <w:rPr>
                <w:b/>
              </w:rPr>
            </w:pPr>
            <w:r>
              <w:rPr>
                <w:b/>
              </w:rPr>
              <w:t>Storage Optimization</w:t>
            </w:r>
          </w:p>
        </w:tc>
        <w:tc>
          <w:tcPr>
            <w:tcW w:w="6660" w:type="dxa"/>
            <w:vAlign w:val="center"/>
          </w:tcPr>
          <w:p w14:paraId="40E379E7" w14:textId="77777777" w:rsidR="00F41403" w:rsidRPr="00607AF7" w:rsidRDefault="00F41403" w:rsidP="00AA2E41">
            <w:pPr>
              <w:spacing w:line="276" w:lineRule="auto"/>
            </w:pPr>
            <w:r w:rsidRPr="00607AF7">
              <w:t xml:space="preserve">Click appropriate value to specify whether storage optimization techniques </w:t>
            </w:r>
            <w:r>
              <w:t>should</w:t>
            </w:r>
            <w:r w:rsidRPr="00607AF7">
              <w:t xml:space="preserve"> be enabled for automatic assignment of available storage locations for this device:</w:t>
            </w:r>
          </w:p>
          <w:p w14:paraId="71C86EC7" w14:textId="77777777" w:rsidR="00F41403" w:rsidRPr="00607AF7" w:rsidRDefault="00F41403" w:rsidP="00F41403">
            <w:pPr>
              <w:numPr>
                <w:ilvl w:val="0"/>
                <w:numId w:val="178"/>
              </w:numPr>
              <w:spacing w:line="276" w:lineRule="auto"/>
            </w:pPr>
            <w:r w:rsidRPr="00283FBD">
              <w:rPr>
                <w:b/>
              </w:rPr>
              <w:t>Enabled</w:t>
            </w:r>
            <w:r w:rsidRPr="00607AF7">
              <w:t xml:space="preserve"> – individual gaps in storage between </w:t>
            </w:r>
            <w:r>
              <w:t>biospecimens</w:t>
            </w:r>
            <w:r w:rsidRPr="00607AF7">
              <w:t xml:space="preserve"> will be </w:t>
            </w:r>
            <w:r>
              <w:t>allowed</w:t>
            </w:r>
            <w:r w:rsidRPr="00607AF7">
              <w:t xml:space="preserve"> in requests for vacant positions</w:t>
            </w:r>
            <w:r>
              <w:t>.</w:t>
            </w:r>
          </w:p>
          <w:p w14:paraId="314EBCA8" w14:textId="77777777" w:rsidR="00F41403" w:rsidRPr="00607AF7" w:rsidRDefault="00F41403" w:rsidP="00F41403">
            <w:pPr>
              <w:numPr>
                <w:ilvl w:val="0"/>
                <w:numId w:val="178"/>
              </w:numPr>
              <w:spacing w:line="276" w:lineRule="auto"/>
            </w:pPr>
            <w:r w:rsidRPr="00283FBD">
              <w:rPr>
                <w:b/>
              </w:rPr>
              <w:t>Disabled</w:t>
            </w:r>
            <w:r>
              <w:t xml:space="preserve"> – o</w:t>
            </w:r>
            <w:r w:rsidRPr="00607AF7">
              <w:t>n</w:t>
            </w:r>
            <w:r>
              <w:t>ly contiguous storage positions will be allow</w:t>
            </w:r>
            <w:r w:rsidRPr="00607AF7">
              <w:t>ed.</w:t>
            </w:r>
          </w:p>
        </w:tc>
      </w:tr>
      <w:tr w:rsidR="00F41403" w14:paraId="53C4E105" w14:textId="77777777" w:rsidTr="00AA2E41">
        <w:trPr>
          <w:cantSplit/>
          <w:trHeight w:val="288"/>
        </w:trPr>
        <w:tc>
          <w:tcPr>
            <w:tcW w:w="3150" w:type="dxa"/>
            <w:vAlign w:val="center"/>
          </w:tcPr>
          <w:p w14:paraId="390440BC" w14:textId="77777777" w:rsidR="00F41403" w:rsidRDefault="00F41403" w:rsidP="00AA2E41">
            <w:pPr>
              <w:rPr>
                <w:b/>
              </w:rPr>
            </w:pPr>
            <w:r>
              <w:rPr>
                <w:b/>
              </w:rPr>
              <w:lastRenderedPageBreak/>
              <w:t>Device Status</w:t>
            </w:r>
            <w:r w:rsidRPr="001241E1">
              <w:rPr>
                <w:color w:val="FF0000"/>
              </w:rPr>
              <w:t>*</w:t>
            </w:r>
          </w:p>
        </w:tc>
        <w:tc>
          <w:tcPr>
            <w:tcW w:w="6660" w:type="dxa"/>
            <w:vAlign w:val="center"/>
          </w:tcPr>
          <w:p w14:paraId="733447EE" w14:textId="77777777" w:rsidR="00F41403" w:rsidRDefault="00F41403" w:rsidP="00AA2E41">
            <w:r>
              <w:t>If you want to change the status, click the appropriate status.</w:t>
            </w:r>
          </w:p>
          <w:p w14:paraId="37B87B49" w14:textId="77777777" w:rsidR="00F41403" w:rsidRDefault="00F41403" w:rsidP="00F41403">
            <w:pPr>
              <w:numPr>
                <w:ilvl w:val="0"/>
                <w:numId w:val="179"/>
              </w:numPr>
            </w:pPr>
            <w:r w:rsidRPr="004A0C2B">
              <w:rPr>
                <w:b/>
              </w:rPr>
              <w:t>Empty-ok</w:t>
            </w:r>
            <w:r>
              <w:t xml:space="preserve"> – empty and available for use</w:t>
            </w:r>
          </w:p>
          <w:p w14:paraId="3B5E62E1" w14:textId="77777777" w:rsidR="00F41403" w:rsidRDefault="00F41403" w:rsidP="00F41403">
            <w:pPr>
              <w:numPr>
                <w:ilvl w:val="0"/>
                <w:numId w:val="179"/>
              </w:numPr>
            </w:pPr>
            <w:r w:rsidRPr="00CD671C">
              <w:rPr>
                <w:b/>
              </w:rPr>
              <w:t>In Service-ok</w:t>
            </w:r>
            <w:r>
              <w:t xml:space="preserve"> – contains samples; available for use  </w:t>
            </w:r>
          </w:p>
          <w:p w14:paraId="2F0436E5" w14:textId="77777777" w:rsidR="00F41403" w:rsidRDefault="00F41403" w:rsidP="00F41403">
            <w:pPr>
              <w:numPr>
                <w:ilvl w:val="0"/>
                <w:numId w:val="179"/>
              </w:numPr>
            </w:pPr>
            <w:r w:rsidRPr="00CD671C">
              <w:rPr>
                <w:b/>
              </w:rPr>
              <w:t>Maintenance</w:t>
            </w:r>
            <w:r>
              <w:t xml:space="preserve"> –  not available for use while being repaired or routine maintenance being preformed</w:t>
            </w:r>
          </w:p>
          <w:p w14:paraId="4FBAAAE9" w14:textId="77777777" w:rsidR="00F41403" w:rsidRDefault="00F41403" w:rsidP="00F41403">
            <w:pPr>
              <w:numPr>
                <w:ilvl w:val="0"/>
                <w:numId w:val="179"/>
              </w:numPr>
            </w:pPr>
            <w:r w:rsidRPr="00CD671C">
              <w:rPr>
                <w:b/>
              </w:rPr>
              <w:t>Ou</w:t>
            </w:r>
            <w:r>
              <w:rPr>
                <w:b/>
              </w:rPr>
              <w:t>t-</w:t>
            </w:r>
            <w:r w:rsidRPr="00CD671C">
              <w:rPr>
                <w:b/>
              </w:rPr>
              <w:t>o</w:t>
            </w:r>
            <w:r>
              <w:rPr>
                <w:b/>
              </w:rPr>
              <w:t>f-</w:t>
            </w:r>
            <w:r w:rsidRPr="00CD671C">
              <w:rPr>
                <w:b/>
              </w:rPr>
              <w:t>Service</w:t>
            </w:r>
            <w:r>
              <w:t xml:space="preserve"> – not available for use </w:t>
            </w:r>
          </w:p>
          <w:p w14:paraId="473B7D91" w14:textId="77777777" w:rsidR="00F41403" w:rsidRDefault="00F41403" w:rsidP="00AA2E41">
            <w:r>
              <w:rPr>
                <w:b/>
              </w:rPr>
              <w:t>Note</w:t>
            </w:r>
            <w:r w:rsidRPr="004A0C2B">
              <w:t>:</w:t>
            </w:r>
          </w:p>
          <w:p w14:paraId="504D041C" w14:textId="77777777" w:rsidR="00F41403" w:rsidRDefault="00F41403" w:rsidP="00BD0B63">
            <w:pPr>
              <w:numPr>
                <w:ilvl w:val="0"/>
                <w:numId w:val="186"/>
              </w:numPr>
            </w:pPr>
            <w:r>
              <w:t xml:space="preserve">You cannot modify the status for devices with </w:t>
            </w:r>
            <w:r w:rsidRPr="004A0C2B">
              <w:rPr>
                <w:b/>
              </w:rPr>
              <w:t xml:space="preserve">Deleted </w:t>
            </w:r>
            <w:r>
              <w:t>status.</w:t>
            </w:r>
          </w:p>
          <w:p w14:paraId="35A3773F" w14:textId="77777777" w:rsidR="00F41403" w:rsidRDefault="00F41403" w:rsidP="00BD0B63">
            <w:pPr>
              <w:numPr>
                <w:ilvl w:val="0"/>
                <w:numId w:val="186"/>
              </w:numPr>
            </w:pPr>
            <w:r>
              <w:t xml:space="preserve">You can change device status to </w:t>
            </w:r>
            <w:r w:rsidRPr="00A03612">
              <w:rPr>
                <w:b/>
              </w:rPr>
              <w:t>Out of Service</w:t>
            </w:r>
            <w:r>
              <w:t xml:space="preserve"> regardless of whether or not biospecimens are stored in the device.</w:t>
            </w:r>
          </w:p>
          <w:p w14:paraId="5B2273E4" w14:textId="77777777" w:rsidR="00F41403" w:rsidRDefault="00F41403" w:rsidP="00BD0B63">
            <w:pPr>
              <w:numPr>
                <w:ilvl w:val="0"/>
                <w:numId w:val="186"/>
              </w:numPr>
            </w:pPr>
            <w:r>
              <w:t xml:space="preserve">You can change device status to </w:t>
            </w:r>
            <w:r w:rsidRPr="00A03612">
              <w:rPr>
                <w:b/>
              </w:rPr>
              <w:t>Deleted</w:t>
            </w:r>
            <w:r>
              <w:t xml:space="preserve"> only if the current status is </w:t>
            </w:r>
            <w:r w:rsidRPr="004A0C2B">
              <w:rPr>
                <w:b/>
              </w:rPr>
              <w:t>Out of Service</w:t>
            </w:r>
            <w:r>
              <w:t xml:space="preserve"> or </w:t>
            </w:r>
            <w:r w:rsidRPr="004A0C2B">
              <w:rPr>
                <w:b/>
              </w:rPr>
              <w:t>Maintenance</w:t>
            </w:r>
            <w:r>
              <w:rPr>
                <w:b/>
              </w:rPr>
              <w:t xml:space="preserve">, </w:t>
            </w:r>
            <w:r w:rsidRPr="00D50E98">
              <w:t xml:space="preserve">and only if there are no </w:t>
            </w:r>
            <w:r>
              <w:t>biospecimens</w:t>
            </w:r>
            <w:r w:rsidRPr="00D50E98">
              <w:t xml:space="preserve"> stored in the device.</w:t>
            </w:r>
          </w:p>
        </w:tc>
      </w:tr>
    </w:tbl>
    <w:p w14:paraId="42F96BEF" w14:textId="77777777" w:rsidR="00F41403" w:rsidRPr="007857A8" w:rsidRDefault="00F41403" w:rsidP="00F41403">
      <w:r>
        <w:br/>
      </w:r>
    </w:p>
    <w:p w14:paraId="75AE97F9" w14:textId="77777777" w:rsidR="00F41403" w:rsidRDefault="00F41403" w:rsidP="00F41403">
      <w:pPr>
        <w:numPr>
          <w:ilvl w:val="0"/>
          <w:numId w:val="125"/>
        </w:numPr>
      </w:pPr>
      <w:r>
        <w:t xml:space="preserve">Click </w:t>
      </w:r>
      <w:r w:rsidRPr="00D50E98">
        <w:rPr>
          <w:b/>
        </w:rPr>
        <w:t>SAVE DEVICE</w:t>
      </w:r>
      <w:r>
        <w:t xml:space="preserve">. </w:t>
      </w:r>
      <w:r>
        <w:br/>
        <w:t xml:space="preserve">The </w:t>
      </w:r>
      <w:r w:rsidRPr="009D6438">
        <w:rPr>
          <w:b/>
        </w:rPr>
        <w:t>Electronic Signature</w:t>
      </w:r>
      <w:r>
        <w:t xml:space="preserve"> window appears.</w:t>
      </w:r>
      <w:r>
        <w:br/>
      </w:r>
    </w:p>
    <w:p w14:paraId="460917BA" w14:textId="77777777" w:rsidR="00F41403" w:rsidRDefault="00F41403" w:rsidP="00F41403">
      <w:pPr>
        <w:tabs>
          <w:tab w:val="left" w:pos="720"/>
        </w:tabs>
        <w:ind w:left="720"/>
      </w:pPr>
      <w:r w:rsidRPr="006C6480">
        <w:rPr>
          <w:noProof/>
        </w:rPr>
        <w:drawing>
          <wp:inline distT="0" distB="0" distL="0" distR="0" wp14:anchorId="7744859C" wp14:editId="43E7A675">
            <wp:extent cx="2483736" cy="2305050"/>
            <wp:effectExtent l="19050" t="19050" r="12065" b="1905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84730" cy="2305973"/>
                    </a:xfrm>
                    <a:prstGeom prst="rect">
                      <a:avLst/>
                    </a:prstGeom>
                    <a:noFill/>
                    <a:ln w="3175">
                      <a:solidFill>
                        <a:schemeClr val="tx1"/>
                      </a:solidFill>
                    </a:ln>
                  </pic:spPr>
                </pic:pic>
              </a:graphicData>
            </a:graphic>
          </wp:inline>
        </w:drawing>
      </w:r>
    </w:p>
    <w:p w14:paraId="63337285" w14:textId="20278080" w:rsidR="00F41403" w:rsidRDefault="00F41403" w:rsidP="00F41403">
      <w:pPr>
        <w:pStyle w:val="Figure"/>
        <w:tabs>
          <w:tab w:val="clear" w:pos="1710"/>
        </w:tabs>
        <w:ind w:left="2070" w:hanging="1350"/>
      </w:pPr>
      <w:r>
        <w:t xml:space="preserve">Electronic Signature </w:t>
      </w:r>
      <w:r w:rsidRPr="009D6438">
        <w:t>window</w:t>
      </w:r>
    </w:p>
    <w:p w14:paraId="26797C0D" w14:textId="77777777" w:rsidR="00A81B3E" w:rsidRPr="00A81B3E" w:rsidRDefault="00A81B3E" w:rsidP="00A81B3E"/>
    <w:p w14:paraId="47BD31DB" w14:textId="77777777" w:rsidR="00F41403" w:rsidRDefault="00F41403" w:rsidP="00F41403">
      <w:pPr>
        <w:numPr>
          <w:ilvl w:val="0"/>
          <w:numId w:val="125"/>
        </w:numPr>
        <w:ind w:right="540"/>
      </w:pPr>
      <w:r>
        <w:t xml:space="preserve">Enter appropriate information in each field. Following </w:t>
      </w:r>
      <w:r w:rsidRPr="002E5150">
        <w:t>table lists each field</w:t>
      </w:r>
      <w:r>
        <w:t xml:space="preserve"> and its</w:t>
      </w:r>
      <w:r w:rsidRPr="00EA12A5">
        <w:rPr>
          <w:i/>
        </w:rPr>
        <w:t xml:space="preserve"> </w:t>
      </w:r>
      <w:r w:rsidRPr="00C401F3">
        <w:t>description</w:t>
      </w:r>
      <w:r>
        <w:t xml:space="preserve">. </w:t>
      </w:r>
    </w:p>
    <w:p w14:paraId="5226CEB7" w14:textId="39B18608" w:rsidR="00F41403" w:rsidRDefault="00F41403" w:rsidP="00A81B3E">
      <w:pPr>
        <w:ind w:right="540" w:firstLine="720"/>
      </w:pPr>
      <w:r w:rsidRPr="00326F85">
        <w:rPr>
          <w:b/>
        </w:rPr>
        <w:t>Note:</w:t>
      </w:r>
      <w:r>
        <w:t xml:space="preserve"> Fields that are marked with the red asterisk (</w:t>
      </w:r>
      <w:r w:rsidRPr="00C401F3">
        <w:rPr>
          <w:color w:val="FF0000"/>
        </w:rPr>
        <w:t>*</w:t>
      </w:r>
      <w:r>
        <w:t>) are mandatory.</w:t>
      </w:r>
    </w:p>
    <w:p w14:paraId="35D53592" w14:textId="6808A1A7" w:rsidR="00F41403" w:rsidRDefault="00F41403" w:rsidP="00F41403">
      <w:pPr>
        <w:pStyle w:val="Caption"/>
        <w:ind w:firstLine="720"/>
      </w:pPr>
      <w:r>
        <w:t xml:space="preserve">Table </w:t>
      </w:r>
      <w:fldSimple w:instr=" SEQ Figure \* ARABIC ">
        <w:r w:rsidR="006A4F84">
          <w:rPr>
            <w:noProof/>
          </w:rPr>
          <w:t>36</w:t>
        </w:r>
      </w:fldSimple>
      <w:r>
        <w:t>: Modifying a storage device</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60"/>
        <w:gridCol w:w="5688"/>
      </w:tblGrid>
      <w:tr w:rsidR="00F41403" w:rsidRPr="002C6247" w14:paraId="68826D88" w14:textId="77777777" w:rsidTr="00AA2E41">
        <w:tc>
          <w:tcPr>
            <w:tcW w:w="3060" w:type="dxa"/>
            <w:shd w:val="clear" w:color="auto" w:fill="BFBFBF"/>
          </w:tcPr>
          <w:p w14:paraId="4F74FBE1" w14:textId="77777777" w:rsidR="00F41403" w:rsidRPr="00F578E5" w:rsidRDefault="00F41403" w:rsidP="00AA2E41">
            <w:pPr>
              <w:ind w:right="540"/>
              <w:rPr>
                <w:b/>
              </w:rPr>
            </w:pPr>
            <w:r w:rsidRPr="00F578E5">
              <w:rPr>
                <w:b/>
              </w:rPr>
              <w:t>Field</w:t>
            </w:r>
          </w:p>
        </w:tc>
        <w:tc>
          <w:tcPr>
            <w:tcW w:w="5688" w:type="dxa"/>
            <w:shd w:val="clear" w:color="auto" w:fill="BFBFBF"/>
          </w:tcPr>
          <w:p w14:paraId="55EFB869" w14:textId="77777777" w:rsidR="00F41403" w:rsidRPr="00F578E5" w:rsidRDefault="00F41403" w:rsidP="00AA2E41">
            <w:pPr>
              <w:ind w:right="540"/>
              <w:rPr>
                <w:b/>
              </w:rPr>
            </w:pPr>
            <w:r w:rsidRPr="00F578E5">
              <w:rPr>
                <w:b/>
              </w:rPr>
              <w:t>Description</w:t>
            </w:r>
          </w:p>
        </w:tc>
      </w:tr>
      <w:tr w:rsidR="00F41403" w14:paraId="29906062" w14:textId="77777777" w:rsidTr="00AA2E41">
        <w:tc>
          <w:tcPr>
            <w:tcW w:w="3060" w:type="dxa"/>
          </w:tcPr>
          <w:p w14:paraId="6EB0EEFE" w14:textId="77777777" w:rsidR="00F41403" w:rsidRPr="00CC287B" w:rsidRDefault="00F41403" w:rsidP="00AA2E41">
            <w:pPr>
              <w:ind w:right="540"/>
              <w:rPr>
                <w:b/>
              </w:rPr>
            </w:pPr>
            <w:r>
              <w:rPr>
                <w:b/>
              </w:rPr>
              <w:t>Username</w:t>
            </w:r>
            <w:r w:rsidRPr="00C401F3">
              <w:rPr>
                <w:color w:val="FF0000"/>
              </w:rPr>
              <w:t>*</w:t>
            </w:r>
          </w:p>
        </w:tc>
        <w:tc>
          <w:tcPr>
            <w:tcW w:w="5688" w:type="dxa"/>
            <w:vAlign w:val="center"/>
          </w:tcPr>
          <w:p w14:paraId="14CD7864" w14:textId="77777777" w:rsidR="00F41403" w:rsidRDefault="00F41403" w:rsidP="00AA2E41">
            <w:r>
              <w:t>Type your user log in ID.</w:t>
            </w:r>
          </w:p>
        </w:tc>
      </w:tr>
      <w:tr w:rsidR="00F41403" w14:paraId="6EA85521" w14:textId="77777777" w:rsidTr="00AA2E41">
        <w:trPr>
          <w:trHeight w:val="70"/>
        </w:trPr>
        <w:tc>
          <w:tcPr>
            <w:tcW w:w="3060" w:type="dxa"/>
          </w:tcPr>
          <w:p w14:paraId="22CE5117" w14:textId="77777777" w:rsidR="00F41403" w:rsidRPr="00CC287B" w:rsidRDefault="00F41403" w:rsidP="00AA2E41">
            <w:pPr>
              <w:ind w:right="540"/>
              <w:rPr>
                <w:b/>
              </w:rPr>
            </w:pPr>
            <w:r>
              <w:rPr>
                <w:b/>
              </w:rPr>
              <w:t>Password</w:t>
            </w:r>
            <w:r w:rsidRPr="00C401F3">
              <w:rPr>
                <w:color w:val="FF0000"/>
              </w:rPr>
              <w:t>*</w:t>
            </w:r>
          </w:p>
        </w:tc>
        <w:tc>
          <w:tcPr>
            <w:tcW w:w="5688" w:type="dxa"/>
            <w:vAlign w:val="center"/>
          </w:tcPr>
          <w:p w14:paraId="6009AFC0" w14:textId="77777777" w:rsidR="00F41403" w:rsidRDefault="00F41403" w:rsidP="00AA2E41">
            <w:r>
              <w:t xml:space="preserve">Type your password. </w:t>
            </w:r>
          </w:p>
        </w:tc>
      </w:tr>
      <w:tr w:rsidR="00F41403" w14:paraId="1DE07DE6" w14:textId="77777777" w:rsidTr="00AA2E41">
        <w:tc>
          <w:tcPr>
            <w:tcW w:w="3060" w:type="dxa"/>
          </w:tcPr>
          <w:p w14:paraId="4AD6C0E8" w14:textId="77777777" w:rsidR="00F41403" w:rsidRPr="00F578E5" w:rsidRDefault="00F41403" w:rsidP="00AA2E41">
            <w:pPr>
              <w:ind w:right="540"/>
              <w:rPr>
                <w:b/>
              </w:rPr>
            </w:pPr>
            <w:r>
              <w:rPr>
                <w:b/>
              </w:rPr>
              <w:t>Modify Reasons</w:t>
            </w:r>
            <w:r w:rsidRPr="00C401F3">
              <w:rPr>
                <w:color w:val="FF0000"/>
              </w:rPr>
              <w:t>*</w:t>
            </w:r>
          </w:p>
        </w:tc>
        <w:tc>
          <w:tcPr>
            <w:tcW w:w="5688" w:type="dxa"/>
            <w:vAlign w:val="center"/>
          </w:tcPr>
          <w:p w14:paraId="2BB3701B" w14:textId="77777777" w:rsidR="00F41403" w:rsidRDefault="00F41403" w:rsidP="00AA2E41">
            <w:r>
              <w:t>Click appropriate reason for modifying this device.</w:t>
            </w:r>
          </w:p>
        </w:tc>
      </w:tr>
      <w:tr w:rsidR="00F41403" w14:paraId="6ACC8790" w14:textId="77777777" w:rsidTr="00AA2E41">
        <w:tc>
          <w:tcPr>
            <w:tcW w:w="3060" w:type="dxa"/>
          </w:tcPr>
          <w:p w14:paraId="484A9BF9" w14:textId="77777777" w:rsidR="00F41403" w:rsidRDefault="00F41403" w:rsidP="00AA2E41">
            <w:pPr>
              <w:ind w:right="540"/>
              <w:rPr>
                <w:b/>
              </w:rPr>
            </w:pPr>
            <w:r>
              <w:rPr>
                <w:b/>
              </w:rPr>
              <w:t>Other Reasons</w:t>
            </w:r>
          </w:p>
        </w:tc>
        <w:tc>
          <w:tcPr>
            <w:tcW w:w="5688" w:type="dxa"/>
            <w:vAlign w:val="center"/>
          </w:tcPr>
          <w:p w14:paraId="714E7ADE" w14:textId="77777777" w:rsidR="00F41403" w:rsidRDefault="00F41403" w:rsidP="00AA2E41">
            <w:r>
              <w:t xml:space="preserve">If you clicked </w:t>
            </w:r>
            <w:r w:rsidRPr="00DC74B0">
              <w:rPr>
                <w:b/>
              </w:rPr>
              <w:t>Other</w:t>
            </w:r>
            <w:r>
              <w:t xml:space="preserve"> in the </w:t>
            </w:r>
            <w:r>
              <w:rPr>
                <w:b/>
              </w:rPr>
              <w:t>Modify</w:t>
            </w:r>
            <w:r w:rsidRPr="00DC74B0">
              <w:rPr>
                <w:b/>
              </w:rPr>
              <w:t xml:space="preserve"> Reasons</w:t>
            </w:r>
            <w:r>
              <w:t xml:space="preserve"> list, type a reason for modifying this device.</w:t>
            </w:r>
          </w:p>
        </w:tc>
      </w:tr>
    </w:tbl>
    <w:p w14:paraId="43799553" w14:textId="77777777" w:rsidR="00F41403" w:rsidRDefault="00F41403" w:rsidP="00A81B3E"/>
    <w:p w14:paraId="2A626E4A" w14:textId="77777777" w:rsidR="00F41403" w:rsidRDefault="00F41403" w:rsidP="00F41403">
      <w:pPr>
        <w:numPr>
          <w:ilvl w:val="0"/>
          <w:numId w:val="125"/>
        </w:numPr>
      </w:pPr>
      <w:r>
        <w:t xml:space="preserve">Click </w:t>
      </w:r>
      <w:r w:rsidRPr="008168D4">
        <w:rPr>
          <w:b/>
        </w:rPr>
        <w:t>SIGN</w:t>
      </w:r>
      <w:r>
        <w:t xml:space="preserve">. </w:t>
      </w:r>
    </w:p>
    <w:p w14:paraId="1D2DDE42" w14:textId="77777777" w:rsidR="00F41403" w:rsidRDefault="00F41403" w:rsidP="00F41403">
      <w:pPr>
        <w:ind w:left="720"/>
      </w:pPr>
      <w:r>
        <w:t xml:space="preserve">The storage device is modified and the new information appears on the </w:t>
      </w:r>
      <w:r w:rsidRPr="00D50E98">
        <w:rPr>
          <w:b/>
        </w:rPr>
        <w:t xml:space="preserve">Storage Device </w:t>
      </w:r>
      <w:r>
        <w:rPr>
          <w:b/>
        </w:rPr>
        <w:t xml:space="preserve">Setup </w:t>
      </w:r>
      <w:r w:rsidRPr="00D50E98">
        <w:rPr>
          <w:b/>
        </w:rPr>
        <w:t>/</w:t>
      </w:r>
      <w:r>
        <w:rPr>
          <w:b/>
        </w:rPr>
        <w:t xml:space="preserve"> </w:t>
      </w:r>
      <w:r w:rsidRPr="00D50E98">
        <w:rPr>
          <w:b/>
        </w:rPr>
        <w:t>Modify</w:t>
      </w:r>
      <w:r>
        <w:rPr>
          <w:b/>
        </w:rPr>
        <w:t xml:space="preserve"> Storage Device</w:t>
      </w:r>
      <w:r>
        <w:t xml:space="preserve"> page.</w:t>
      </w:r>
    </w:p>
    <w:p w14:paraId="36278B7C" w14:textId="77777777" w:rsidR="00F41403" w:rsidRDefault="00F41403" w:rsidP="00F41403">
      <w:pPr>
        <w:pStyle w:val="Heading3"/>
      </w:pPr>
      <w:r>
        <w:br w:type="page"/>
      </w:r>
      <w:bookmarkStart w:id="318" w:name="ModifyStorageDivision"/>
      <w:bookmarkStart w:id="319" w:name="_Toc452394265"/>
      <w:bookmarkStart w:id="320" w:name="_Toc507159159"/>
      <w:bookmarkEnd w:id="318"/>
      <w:r>
        <w:lastRenderedPageBreak/>
        <w:t>Modifying a Storage Division</w:t>
      </w:r>
      <w:bookmarkEnd w:id="319"/>
      <w:bookmarkEnd w:id="320"/>
    </w:p>
    <w:p w14:paraId="261EDE4D" w14:textId="77777777" w:rsidR="00F41403" w:rsidRDefault="00F41403" w:rsidP="00F41403">
      <w:pPr>
        <w:ind w:left="720"/>
      </w:pPr>
    </w:p>
    <w:p w14:paraId="09430A0A" w14:textId="6346F6D8" w:rsidR="00F41403" w:rsidRDefault="00F41403" w:rsidP="00BD0B63">
      <w:pPr>
        <w:numPr>
          <w:ilvl w:val="0"/>
          <w:numId w:val="190"/>
        </w:numPr>
        <w:ind w:right="540"/>
      </w:pPr>
      <w:r>
        <w:t xml:space="preserve">Log on to the application using your </w:t>
      </w:r>
      <w:r w:rsidR="00761DF9">
        <w:t>login</w:t>
      </w:r>
      <w:r>
        <w:t xml:space="preserve"> credentials. </w:t>
      </w:r>
    </w:p>
    <w:p w14:paraId="6BE4E1D8" w14:textId="77777777" w:rsidR="00F41403" w:rsidRDefault="00F41403" w:rsidP="00F41403">
      <w:pPr>
        <w:ind w:left="720" w:right="540"/>
      </w:pPr>
      <w:r>
        <w:t xml:space="preserve">The CIRRASPEC home page appears. </w:t>
      </w:r>
    </w:p>
    <w:p w14:paraId="46B90EDC" w14:textId="77777777" w:rsidR="00F41403" w:rsidRDefault="00F41403" w:rsidP="00F41403">
      <w:pPr>
        <w:ind w:left="720" w:right="540"/>
      </w:pPr>
    </w:p>
    <w:p w14:paraId="447BDD45" w14:textId="77777777" w:rsidR="00F41403" w:rsidRPr="007051E5" w:rsidRDefault="00F41403" w:rsidP="00BD0B63">
      <w:pPr>
        <w:numPr>
          <w:ilvl w:val="0"/>
          <w:numId w:val="190"/>
        </w:numPr>
        <w:ind w:right="540"/>
      </w:pPr>
      <w:r>
        <w:t xml:space="preserve">Point to the arrow of the </w:t>
      </w:r>
      <w:r>
        <w:rPr>
          <w:b/>
        </w:rPr>
        <w:t xml:space="preserve">IAMS </w:t>
      </w:r>
      <w:r w:rsidRPr="007051E5">
        <w:t>tab, and then click</w:t>
      </w:r>
      <w:r>
        <w:rPr>
          <w:b/>
        </w:rPr>
        <w:t xml:space="preserve"> Storage Designer</w:t>
      </w:r>
      <w:r w:rsidRPr="007051E5">
        <w:t>.</w:t>
      </w:r>
    </w:p>
    <w:p w14:paraId="5EE4879E" w14:textId="77777777" w:rsidR="00F41403" w:rsidRDefault="00F41403" w:rsidP="00F41403">
      <w:pPr>
        <w:ind w:right="360" w:firstLine="720"/>
      </w:pPr>
      <w:r w:rsidRPr="007051E5">
        <w:t xml:space="preserve">The </w:t>
      </w:r>
      <w:r>
        <w:rPr>
          <w:b/>
        </w:rPr>
        <w:t>S</w:t>
      </w:r>
      <w:r w:rsidRPr="00CD78DE">
        <w:rPr>
          <w:b/>
        </w:rPr>
        <w:t xml:space="preserve">torage </w:t>
      </w:r>
      <w:r>
        <w:rPr>
          <w:b/>
        </w:rPr>
        <w:t>S</w:t>
      </w:r>
      <w:r w:rsidRPr="00CD78DE">
        <w:rPr>
          <w:b/>
        </w:rPr>
        <w:t>earch</w:t>
      </w:r>
      <w:r w:rsidRPr="007051E5">
        <w:t xml:space="preserve"> page appears.</w:t>
      </w:r>
    </w:p>
    <w:p w14:paraId="0033934A" w14:textId="77777777" w:rsidR="00F41403" w:rsidRDefault="00F41403" w:rsidP="00F41403">
      <w:pPr>
        <w:ind w:left="720"/>
      </w:pPr>
    </w:p>
    <w:p w14:paraId="55A63E05" w14:textId="77777777" w:rsidR="00F41403" w:rsidRDefault="00F41403" w:rsidP="00BD0B63">
      <w:pPr>
        <w:numPr>
          <w:ilvl w:val="0"/>
          <w:numId w:val="190"/>
        </w:numPr>
      </w:pPr>
      <w:r>
        <w:t xml:space="preserve">Click </w:t>
      </w:r>
      <w:r w:rsidRPr="0021047A">
        <w:rPr>
          <w:b/>
        </w:rPr>
        <w:t>SEARCH</w:t>
      </w:r>
      <w:r>
        <w:t>.</w:t>
      </w:r>
    </w:p>
    <w:p w14:paraId="65A6323D" w14:textId="77777777" w:rsidR="00F41403" w:rsidRDefault="00F41403" w:rsidP="00F41403">
      <w:pPr>
        <w:ind w:left="720"/>
      </w:pPr>
      <w:r w:rsidRPr="007051E5">
        <w:t xml:space="preserve">The </w:t>
      </w:r>
      <w:r>
        <w:t xml:space="preserve">storage </w:t>
      </w:r>
      <w:r w:rsidRPr="007051E5">
        <w:t>search page</w:t>
      </w:r>
      <w:r>
        <w:t xml:space="preserve"> displays a list of storage devices. </w:t>
      </w:r>
    </w:p>
    <w:p w14:paraId="33E23004" w14:textId="77777777" w:rsidR="00F41403" w:rsidRDefault="00F41403" w:rsidP="00F41403">
      <w:pPr>
        <w:ind w:left="720"/>
      </w:pPr>
    </w:p>
    <w:p w14:paraId="0758EBD6" w14:textId="77777777" w:rsidR="00F41403" w:rsidRDefault="00F41403" w:rsidP="00BD0B63">
      <w:pPr>
        <w:numPr>
          <w:ilvl w:val="0"/>
          <w:numId w:val="190"/>
        </w:numPr>
      </w:pPr>
      <w:r>
        <w:t xml:space="preserve">Click the row of the storage device whose division you want to modify. </w:t>
      </w:r>
    </w:p>
    <w:p w14:paraId="795C372C" w14:textId="77777777" w:rsidR="00F41403" w:rsidRDefault="00F41403" w:rsidP="00F41403">
      <w:pPr>
        <w:ind w:left="720"/>
      </w:pPr>
      <w:r>
        <w:t xml:space="preserve">The </w:t>
      </w:r>
      <w:r w:rsidRPr="0021047A">
        <w:rPr>
          <w:b/>
        </w:rPr>
        <w:t>Storage Device Setup / Modify Storage Device</w:t>
      </w:r>
      <w:r>
        <w:t xml:space="preserve"> page appears. </w:t>
      </w:r>
    </w:p>
    <w:p w14:paraId="61BD894B" w14:textId="77777777" w:rsidR="00F41403" w:rsidRDefault="00F41403" w:rsidP="00F41403">
      <w:pPr>
        <w:ind w:left="720"/>
      </w:pPr>
    </w:p>
    <w:p w14:paraId="3F48FB41" w14:textId="77777777" w:rsidR="00F41403" w:rsidRDefault="00F41403" w:rsidP="00BD0B63">
      <w:pPr>
        <w:numPr>
          <w:ilvl w:val="0"/>
          <w:numId w:val="190"/>
        </w:numPr>
        <w:tabs>
          <w:tab w:val="left" w:pos="720"/>
        </w:tabs>
      </w:pPr>
      <w:r>
        <w:t xml:space="preserve">Click </w:t>
      </w:r>
      <w:r w:rsidRPr="00490759">
        <w:rPr>
          <w:b/>
        </w:rPr>
        <w:t>MODIFY</w:t>
      </w:r>
      <w:r>
        <w:t xml:space="preserve">. </w:t>
      </w:r>
    </w:p>
    <w:p w14:paraId="6DDBD3DD" w14:textId="77777777" w:rsidR="00F41403" w:rsidRDefault="00F41403" w:rsidP="00F41403">
      <w:pPr>
        <w:tabs>
          <w:tab w:val="left" w:pos="720"/>
        </w:tabs>
        <w:ind w:left="720"/>
      </w:pPr>
      <w:r>
        <w:t xml:space="preserve">The </w:t>
      </w:r>
      <w:r w:rsidRPr="0021047A">
        <w:rPr>
          <w:b/>
        </w:rPr>
        <w:t>Storage Device Setup / Modify Storage Device</w:t>
      </w:r>
      <w:r>
        <w:t xml:space="preserve"> page displays the division fields.</w:t>
      </w:r>
      <w:r>
        <w:br/>
      </w:r>
    </w:p>
    <w:p w14:paraId="255BAAAA" w14:textId="2E2E69A6" w:rsidR="00F41403" w:rsidRDefault="00F41403" w:rsidP="00BD0B63">
      <w:pPr>
        <w:numPr>
          <w:ilvl w:val="0"/>
          <w:numId w:val="190"/>
        </w:numPr>
        <w:ind w:right="720"/>
      </w:pPr>
      <w:r>
        <w:t xml:space="preserve">To add a new division, see </w:t>
      </w:r>
      <w:hyperlink w:anchor="AddStorageDivision" w:history="1">
        <w:r w:rsidRPr="00365422">
          <w:rPr>
            <w:rStyle w:val="Hyperlink"/>
            <w:b/>
          </w:rPr>
          <w:t>Adding a Storage Division</w:t>
        </w:r>
      </w:hyperlink>
      <w:r>
        <w:t>.</w:t>
      </w:r>
    </w:p>
    <w:p w14:paraId="48AF0C75" w14:textId="77777777" w:rsidR="00F41403" w:rsidRDefault="00F41403" w:rsidP="00F41403">
      <w:pPr>
        <w:ind w:left="720" w:right="720"/>
      </w:pPr>
    </w:p>
    <w:p w14:paraId="7E7DB007" w14:textId="77777777" w:rsidR="00F41403" w:rsidRPr="002027E0" w:rsidRDefault="00F41403" w:rsidP="00BD0B63">
      <w:pPr>
        <w:numPr>
          <w:ilvl w:val="0"/>
          <w:numId w:val="190"/>
        </w:numPr>
        <w:ind w:right="720"/>
      </w:pPr>
      <w:r>
        <w:t>To modify an existing division, e</w:t>
      </w:r>
      <w:r w:rsidRPr="00453874">
        <w:rPr>
          <w:color w:val="000000"/>
        </w:rPr>
        <w:t xml:space="preserve">xpand the </w:t>
      </w:r>
      <w:r>
        <w:rPr>
          <w:color w:val="000000"/>
        </w:rPr>
        <w:t>hierarchy tree</w:t>
      </w:r>
      <w:r w:rsidRPr="00453874">
        <w:rPr>
          <w:color w:val="000000"/>
        </w:rPr>
        <w:t xml:space="preserve"> and click the d</w:t>
      </w:r>
      <w:r>
        <w:rPr>
          <w:color w:val="000000"/>
        </w:rPr>
        <w:t>i</w:t>
      </w:r>
      <w:r w:rsidRPr="00453874">
        <w:rPr>
          <w:color w:val="000000"/>
        </w:rPr>
        <w:t>vision</w:t>
      </w:r>
      <w:r>
        <w:rPr>
          <w:color w:val="000000"/>
        </w:rPr>
        <w:t xml:space="preserve"> you want to modify</w:t>
      </w:r>
      <w:r w:rsidRPr="00453874">
        <w:rPr>
          <w:color w:val="000000"/>
        </w:rPr>
        <w:t xml:space="preserve">. </w:t>
      </w:r>
    </w:p>
    <w:p w14:paraId="36D70058" w14:textId="77777777" w:rsidR="00F41403" w:rsidRDefault="00F41403" w:rsidP="00F41403">
      <w:pPr>
        <w:ind w:left="720" w:right="720"/>
        <w:rPr>
          <w:color w:val="000000"/>
        </w:rPr>
      </w:pPr>
      <w:r>
        <w:rPr>
          <w:color w:val="000000"/>
        </w:rPr>
        <w:t xml:space="preserve">The division fields appear. </w:t>
      </w:r>
    </w:p>
    <w:p w14:paraId="7134F6EC" w14:textId="77777777" w:rsidR="00F41403" w:rsidRDefault="00F41403" w:rsidP="00F41403">
      <w:pPr>
        <w:ind w:left="720" w:right="720"/>
      </w:pPr>
    </w:p>
    <w:p w14:paraId="17F1BC77" w14:textId="77777777" w:rsidR="00F41403" w:rsidRDefault="00F41403" w:rsidP="00F41403">
      <w:pPr>
        <w:pStyle w:val="BodyText"/>
        <w:ind w:right="540" w:firstLine="720"/>
      </w:pPr>
      <w:r>
        <w:rPr>
          <w:noProof/>
          <w:lang w:val="en-US" w:eastAsia="en-US"/>
        </w:rPr>
        <w:lastRenderedPageBreak/>
        <w:drawing>
          <wp:inline distT="0" distB="0" distL="0" distR="0" wp14:anchorId="519D4766" wp14:editId="19C9014E">
            <wp:extent cx="6259195" cy="6209665"/>
            <wp:effectExtent l="19050" t="19050" r="27305" b="196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59195" cy="6209665"/>
                    </a:xfrm>
                    <a:prstGeom prst="rect">
                      <a:avLst/>
                    </a:prstGeom>
                    <a:noFill/>
                    <a:ln w="3175">
                      <a:solidFill>
                        <a:schemeClr val="tx1"/>
                      </a:solidFill>
                    </a:ln>
                  </pic:spPr>
                </pic:pic>
              </a:graphicData>
            </a:graphic>
          </wp:inline>
        </w:drawing>
      </w:r>
    </w:p>
    <w:p w14:paraId="2FD7D71B" w14:textId="77777777" w:rsidR="00F41403" w:rsidRDefault="00F41403" w:rsidP="00F41403">
      <w:pPr>
        <w:pStyle w:val="Figure"/>
        <w:tabs>
          <w:tab w:val="clear" w:pos="1710"/>
        </w:tabs>
        <w:ind w:left="2070" w:hanging="1350"/>
      </w:pPr>
      <w:r>
        <w:t>Division fields</w:t>
      </w:r>
    </w:p>
    <w:p w14:paraId="0663F14B" w14:textId="77777777" w:rsidR="00F41403" w:rsidRDefault="00F41403" w:rsidP="00F41403">
      <w:pPr>
        <w:ind w:left="360"/>
      </w:pPr>
    </w:p>
    <w:p w14:paraId="432C6C7D" w14:textId="4597C0F3" w:rsidR="00F41403" w:rsidRDefault="00F41403" w:rsidP="00BD0B63">
      <w:pPr>
        <w:numPr>
          <w:ilvl w:val="0"/>
          <w:numId w:val="190"/>
        </w:numPr>
        <w:tabs>
          <w:tab w:val="left" w:pos="720"/>
        </w:tabs>
      </w:pPr>
      <w:r>
        <w:t xml:space="preserve">To print a barcode label for the division, click the print icon </w:t>
      </w:r>
      <w:r>
        <w:rPr>
          <w:noProof/>
        </w:rPr>
        <w:drawing>
          <wp:inline distT="0" distB="0" distL="0" distR="0" wp14:anchorId="4F43BA5E" wp14:editId="7451885A">
            <wp:extent cx="257810" cy="241300"/>
            <wp:effectExtent l="0" t="0" r="8890" b="6350"/>
            <wp:docPr id="112" name="Picture 112" descr="prin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rint ico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7810" cy="241300"/>
                    </a:xfrm>
                    <a:prstGeom prst="rect">
                      <a:avLst/>
                    </a:prstGeom>
                    <a:noFill/>
                    <a:ln>
                      <a:noFill/>
                    </a:ln>
                  </pic:spPr>
                </pic:pic>
              </a:graphicData>
            </a:graphic>
          </wp:inline>
        </w:drawing>
      </w:r>
      <w:r>
        <w:t xml:space="preserve"> next to the appropriate identifier. For more information about how to add a new identifier, see </w:t>
      </w:r>
      <w:hyperlink w:anchor="_Printing_a_Barcode_1" w:history="1">
        <w:r>
          <w:rPr>
            <w:rStyle w:val="Hyperlink"/>
            <w:b/>
          </w:rPr>
          <w:t>Printing a Barcode Label</w:t>
        </w:r>
      </w:hyperlink>
      <w:r>
        <w:rPr>
          <w:b/>
        </w:rPr>
        <w:t>.</w:t>
      </w:r>
    </w:p>
    <w:p w14:paraId="1A4AD1A0" w14:textId="77777777" w:rsidR="00F41403" w:rsidRDefault="00F41403" w:rsidP="00F41403">
      <w:pPr>
        <w:pStyle w:val="ListParagraph"/>
      </w:pPr>
    </w:p>
    <w:p w14:paraId="4358B546" w14:textId="69D1F43B" w:rsidR="00F41403" w:rsidRDefault="00F41403" w:rsidP="00BD0B63">
      <w:pPr>
        <w:numPr>
          <w:ilvl w:val="0"/>
          <w:numId w:val="190"/>
        </w:numPr>
      </w:pPr>
      <w:r>
        <w:t xml:space="preserve">To generate a storage map report for a division, click the </w:t>
      </w:r>
      <w:r w:rsidRPr="00436291">
        <w:rPr>
          <w:b/>
        </w:rPr>
        <w:t>Storage Map Report</w:t>
      </w:r>
      <w:r w:rsidRPr="00436291">
        <w:t xml:space="preserve"> </w:t>
      </w:r>
      <w:r w:rsidRPr="000B20F2">
        <w:t>link</w:t>
      </w:r>
      <w:r>
        <w:t xml:space="preserve"> for the division. For more information about how to generate a storage map report, see </w:t>
      </w:r>
      <w:hyperlink w:anchor="GeneratingStorageMapReport" w:history="1">
        <w:r w:rsidRPr="00CD78DE">
          <w:rPr>
            <w:rStyle w:val="Hyperlink"/>
            <w:b/>
          </w:rPr>
          <w:t>Generating a Storage Map Report.</w:t>
        </w:r>
      </w:hyperlink>
    </w:p>
    <w:p w14:paraId="3D2F2994" w14:textId="77777777" w:rsidR="00F41403" w:rsidRDefault="00F41403" w:rsidP="00F41403">
      <w:pPr>
        <w:tabs>
          <w:tab w:val="left" w:pos="720"/>
        </w:tabs>
        <w:ind w:left="720"/>
      </w:pPr>
    </w:p>
    <w:p w14:paraId="555AE2DD" w14:textId="36935FFD" w:rsidR="00F41403" w:rsidRDefault="00F41403" w:rsidP="00BD0B63">
      <w:pPr>
        <w:numPr>
          <w:ilvl w:val="0"/>
          <w:numId w:val="190"/>
        </w:numPr>
        <w:tabs>
          <w:tab w:val="left" w:pos="720"/>
        </w:tabs>
      </w:pPr>
      <w:r>
        <w:t xml:space="preserve">To move a storage division, click the </w:t>
      </w:r>
      <w:r w:rsidRPr="009F5F2B">
        <w:rPr>
          <w:b/>
        </w:rPr>
        <w:t>Move Storage</w:t>
      </w:r>
      <w:r>
        <w:t xml:space="preserve"> link. For more information about how to move a storage division, see </w:t>
      </w:r>
      <w:hyperlink w:anchor="_Moving_a_Storage" w:history="1">
        <w:r w:rsidRPr="000C2EA2">
          <w:rPr>
            <w:rStyle w:val="Hyperlink"/>
            <w:b/>
          </w:rPr>
          <w:t>Moving a Storage Division</w:t>
        </w:r>
      </w:hyperlink>
      <w:r>
        <w:t>.</w:t>
      </w:r>
      <w:r>
        <w:br/>
      </w:r>
    </w:p>
    <w:p w14:paraId="1ABE18CC" w14:textId="4ED63D9B" w:rsidR="00F41403" w:rsidRDefault="00F41403" w:rsidP="00BD0B63">
      <w:pPr>
        <w:numPr>
          <w:ilvl w:val="0"/>
          <w:numId w:val="190"/>
        </w:numPr>
        <w:tabs>
          <w:tab w:val="left" w:pos="720"/>
        </w:tabs>
      </w:pPr>
      <w:r>
        <w:lastRenderedPageBreak/>
        <w:t xml:space="preserve">To add a new identifier for the division, click the identifier link for the device or division. For more information about how to add a new identifier, see </w:t>
      </w:r>
      <w:hyperlink w:anchor="AddNewStorageIdentifier" w:history="1">
        <w:r w:rsidRPr="00CD78DE">
          <w:rPr>
            <w:rStyle w:val="Hyperlink"/>
            <w:b/>
          </w:rPr>
          <w:t>Adding a New Identifier.</w:t>
        </w:r>
      </w:hyperlink>
    </w:p>
    <w:p w14:paraId="09C9FBCA" w14:textId="77777777" w:rsidR="00F41403" w:rsidRDefault="00F41403" w:rsidP="00F41403">
      <w:pPr>
        <w:tabs>
          <w:tab w:val="left" w:pos="720"/>
        </w:tabs>
        <w:ind w:left="720"/>
      </w:pPr>
    </w:p>
    <w:p w14:paraId="24CD3845" w14:textId="77777777" w:rsidR="00F41403" w:rsidRPr="007357FB" w:rsidRDefault="00F41403" w:rsidP="00BD0B63">
      <w:pPr>
        <w:numPr>
          <w:ilvl w:val="0"/>
          <w:numId w:val="190"/>
        </w:numPr>
        <w:ind w:right="720"/>
      </w:pPr>
      <w:r>
        <w:rPr>
          <w:color w:val="000000"/>
        </w:rPr>
        <w:t>To modify division information, e</w:t>
      </w:r>
      <w:r w:rsidRPr="00215D73">
        <w:rPr>
          <w:color w:val="000000"/>
        </w:rPr>
        <w:t xml:space="preserve">nter </w:t>
      </w:r>
      <w:r>
        <w:rPr>
          <w:color w:val="000000"/>
        </w:rPr>
        <w:t>appropriate</w:t>
      </w:r>
      <w:r w:rsidRPr="00215D73">
        <w:rPr>
          <w:color w:val="000000"/>
        </w:rPr>
        <w:t xml:space="preserve"> information in each field. </w:t>
      </w:r>
      <w:r>
        <w:rPr>
          <w:color w:val="000000"/>
        </w:rPr>
        <w:t>F</w:t>
      </w:r>
      <w:r w:rsidRPr="007357FB">
        <w:rPr>
          <w:color w:val="000000"/>
        </w:rPr>
        <w:t>ollowing ta</w:t>
      </w:r>
      <w:r w:rsidRPr="007357FB">
        <w:t xml:space="preserve">ble lists each field and its description. </w:t>
      </w:r>
    </w:p>
    <w:p w14:paraId="6FF47845" w14:textId="77777777" w:rsidR="00F41403" w:rsidRDefault="00F41403" w:rsidP="00F41403">
      <w:pPr>
        <w:pStyle w:val="BodyText"/>
        <w:ind w:right="540" w:firstLine="720"/>
      </w:pPr>
      <w:r w:rsidRPr="007357FB">
        <w:rPr>
          <w:b/>
        </w:rPr>
        <w:t>Note:</w:t>
      </w:r>
      <w:r w:rsidRPr="007357FB">
        <w:t xml:space="preserve"> Fields that are marked with the re</w:t>
      </w:r>
      <w:r w:rsidRPr="00F9591B">
        <w:t>d asterisk (</w:t>
      </w:r>
      <w:r w:rsidRPr="00F9591B">
        <w:rPr>
          <w:color w:val="FF0000"/>
        </w:rPr>
        <w:t>*</w:t>
      </w:r>
      <w:r w:rsidRPr="00F9591B">
        <w:t>) are ma</w:t>
      </w:r>
      <w:r>
        <w:t>n</w:t>
      </w:r>
      <w:r w:rsidRPr="00F9591B">
        <w:t>datory</w:t>
      </w:r>
      <w:r>
        <w:t>.</w:t>
      </w:r>
    </w:p>
    <w:p w14:paraId="10B6DAAB" w14:textId="77777777" w:rsidR="00F41403" w:rsidRDefault="00F41403" w:rsidP="00F41403">
      <w:pPr>
        <w:pStyle w:val="BodyText"/>
        <w:ind w:right="540" w:firstLine="720"/>
      </w:pPr>
    </w:p>
    <w:p w14:paraId="51EF7F4D" w14:textId="4314AE6E" w:rsidR="00F41403" w:rsidRPr="00E63C3C" w:rsidRDefault="00F41403" w:rsidP="00F41403">
      <w:pPr>
        <w:pStyle w:val="Caption"/>
        <w:ind w:left="720"/>
      </w:pPr>
      <w:r>
        <w:t xml:space="preserve">Table </w:t>
      </w:r>
      <w:fldSimple w:instr=" SEQ Figure \* ARABIC ">
        <w:r w:rsidR="006A4F84">
          <w:rPr>
            <w:noProof/>
          </w:rPr>
          <w:t>37</w:t>
        </w:r>
      </w:fldSimple>
      <w:r>
        <w:t>: Modifying a division</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30"/>
        <w:gridCol w:w="6480"/>
      </w:tblGrid>
      <w:tr w:rsidR="00F41403" w:rsidRPr="007A152E" w14:paraId="444B0EA2" w14:textId="77777777" w:rsidTr="00AA2E41">
        <w:trPr>
          <w:cantSplit/>
          <w:trHeight w:val="288"/>
          <w:tblHeader/>
        </w:trPr>
        <w:tc>
          <w:tcPr>
            <w:tcW w:w="3330" w:type="dxa"/>
            <w:shd w:val="clear" w:color="auto" w:fill="BFBFBF"/>
            <w:vAlign w:val="center"/>
          </w:tcPr>
          <w:p w14:paraId="6BF39B1D" w14:textId="77777777" w:rsidR="00F41403" w:rsidRPr="007A152E" w:rsidRDefault="00F41403" w:rsidP="00AA2E41">
            <w:pPr>
              <w:rPr>
                <w:b/>
              </w:rPr>
            </w:pPr>
            <w:r>
              <w:rPr>
                <w:b/>
              </w:rPr>
              <w:t>Field</w:t>
            </w:r>
          </w:p>
        </w:tc>
        <w:tc>
          <w:tcPr>
            <w:tcW w:w="6480" w:type="dxa"/>
            <w:shd w:val="clear" w:color="auto" w:fill="BFBFBF"/>
            <w:vAlign w:val="center"/>
          </w:tcPr>
          <w:p w14:paraId="7B92A82F" w14:textId="77777777" w:rsidR="00F41403" w:rsidRPr="007A152E" w:rsidRDefault="00F41403" w:rsidP="00AA2E41">
            <w:pPr>
              <w:rPr>
                <w:b/>
              </w:rPr>
            </w:pPr>
            <w:r w:rsidRPr="007A152E">
              <w:rPr>
                <w:b/>
              </w:rPr>
              <w:t>Description</w:t>
            </w:r>
          </w:p>
        </w:tc>
      </w:tr>
      <w:tr w:rsidR="00F41403" w14:paraId="2C04114F" w14:textId="77777777" w:rsidTr="00AA2E41">
        <w:trPr>
          <w:cantSplit/>
          <w:trHeight w:val="288"/>
        </w:trPr>
        <w:tc>
          <w:tcPr>
            <w:tcW w:w="3330" w:type="dxa"/>
            <w:vAlign w:val="center"/>
          </w:tcPr>
          <w:p w14:paraId="0E7D2490" w14:textId="77777777" w:rsidR="00F41403" w:rsidRDefault="00F41403" w:rsidP="00AA2E41">
            <w:pPr>
              <w:rPr>
                <w:b/>
              </w:rPr>
            </w:pPr>
            <w:r>
              <w:rPr>
                <w:b/>
              </w:rPr>
              <w:t>Storage Division Name</w:t>
            </w:r>
            <w:r w:rsidRPr="00F9591B">
              <w:rPr>
                <w:color w:val="FF0000"/>
              </w:rPr>
              <w:t>*</w:t>
            </w:r>
          </w:p>
        </w:tc>
        <w:tc>
          <w:tcPr>
            <w:tcW w:w="6480" w:type="dxa"/>
            <w:vAlign w:val="center"/>
          </w:tcPr>
          <w:p w14:paraId="71F05544" w14:textId="77777777" w:rsidR="00F41403" w:rsidRDefault="00F41403" w:rsidP="00AA2E41">
            <w:r>
              <w:t>If you want to change the division name, type the new name.</w:t>
            </w:r>
            <w:r>
              <w:br/>
            </w:r>
            <w:r w:rsidRPr="00694276">
              <w:rPr>
                <w:b/>
              </w:rPr>
              <w:t xml:space="preserve">Note: </w:t>
            </w:r>
            <w:r>
              <w:t>The name must be unique.</w:t>
            </w:r>
          </w:p>
        </w:tc>
      </w:tr>
      <w:tr w:rsidR="00F41403" w14:paraId="565ABD66" w14:textId="77777777" w:rsidTr="00AA2E41">
        <w:trPr>
          <w:cantSplit/>
          <w:trHeight w:val="288"/>
        </w:trPr>
        <w:tc>
          <w:tcPr>
            <w:tcW w:w="3330" w:type="dxa"/>
            <w:vAlign w:val="center"/>
          </w:tcPr>
          <w:p w14:paraId="3318C410" w14:textId="77777777" w:rsidR="00F41403" w:rsidRDefault="00F41403" w:rsidP="00AA2E41">
            <w:pPr>
              <w:rPr>
                <w:b/>
              </w:rPr>
            </w:pPr>
            <w:r>
              <w:rPr>
                <w:b/>
              </w:rPr>
              <w:t>Storage Division Code</w:t>
            </w:r>
            <w:r w:rsidRPr="00F9591B">
              <w:rPr>
                <w:color w:val="FF0000"/>
              </w:rPr>
              <w:t>*</w:t>
            </w:r>
          </w:p>
        </w:tc>
        <w:tc>
          <w:tcPr>
            <w:tcW w:w="6480" w:type="dxa"/>
            <w:vAlign w:val="center"/>
          </w:tcPr>
          <w:p w14:paraId="582674C6" w14:textId="77777777" w:rsidR="00F41403" w:rsidRDefault="00F41403" w:rsidP="00AA2E41">
            <w:r>
              <w:t xml:space="preserve">If you want to change the division code, type the new code. </w:t>
            </w:r>
            <w:r>
              <w:br/>
            </w:r>
            <w:r w:rsidRPr="00694276">
              <w:rPr>
                <w:b/>
              </w:rPr>
              <w:t xml:space="preserve">Note: </w:t>
            </w:r>
            <w:r>
              <w:t>The code must be unique.</w:t>
            </w:r>
          </w:p>
        </w:tc>
      </w:tr>
      <w:tr w:rsidR="00F41403" w14:paraId="640D89A5" w14:textId="77777777" w:rsidTr="00AA2E41">
        <w:trPr>
          <w:cantSplit/>
          <w:trHeight w:val="288"/>
        </w:trPr>
        <w:tc>
          <w:tcPr>
            <w:tcW w:w="3330" w:type="dxa"/>
            <w:vAlign w:val="center"/>
          </w:tcPr>
          <w:p w14:paraId="7220DA5A" w14:textId="77777777" w:rsidR="00F41403" w:rsidRDefault="00F41403" w:rsidP="00AA2E41">
            <w:pPr>
              <w:rPr>
                <w:b/>
              </w:rPr>
            </w:pPr>
            <w:r>
              <w:rPr>
                <w:b/>
              </w:rPr>
              <w:t>Division Owner</w:t>
            </w:r>
          </w:p>
        </w:tc>
        <w:tc>
          <w:tcPr>
            <w:tcW w:w="6480" w:type="dxa"/>
            <w:vAlign w:val="center"/>
          </w:tcPr>
          <w:p w14:paraId="7165A8E7" w14:textId="559B4E12" w:rsidR="00F41403" w:rsidRDefault="00F41403" w:rsidP="00AA2E41">
            <w:r>
              <w:t xml:space="preserve">Type the name or </w:t>
            </w:r>
            <w:r w:rsidR="00761DF9">
              <w:t>login username</w:t>
            </w:r>
            <w:r>
              <w:t xml:space="preserve"> of the owner of this division.</w:t>
            </w:r>
          </w:p>
        </w:tc>
      </w:tr>
      <w:tr w:rsidR="00F41403" w14:paraId="5CC60F32" w14:textId="77777777" w:rsidTr="00AA2E41">
        <w:trPr>
          <w:cantSplit/>
          <w:trHeight w:val="288"/>
        </w:trPr>
        <w:tc>
          <w:tcPr>
            <w:tcW w:w="3330" w:type="dxa"/>
            <w:vAlign w:val="center"/>
          </w:tcPr>
          <w:p w14:paraId="76667626" w14:textId="77777777" w:rsidR="00F41403" w:rsidRDefault="00F41403" w:rsidP="00AA2E41">
            <w:pPr>
              <w:rPr>
                <w:b/>
              </w:rPr>
            </w:pPr>
            <w:r>
              <w:rPr>
                <w:b/>
              </w:rPr>
              <w:t>Division Type</w:t>
            </w:r>
            <w:r w:rsidRPr="00F9591B">
              <w:rPr>
                <w:color w:val="FF0000"/>
              </w:rPr>
              <w:t>*</w:t>
            </w:r>
          </w:p>
        </w:tc>
        <w:tc>
          <w:tcPr>
            <w:tcW w:w="6480" w:type="dxa"/>
            <w:vAlign w:val="center"/>
          </w:tcPr>
          <w:p w14:paraId="53CF8FA2" w14:textId="77777777" w:rsidR="00F41403" w:rsidRDefault="00F41403" w:rsidP="00AA2E41">
            <w:r>
              <w:t>If you want to change the division type, click appropriate type.</w:t>
            </w:r>
          </w:p>
        </w:tc>
      </w:tr>
      <w:tr w:rsidR="00F41403" w14:paraId="1942BB44" w14:textId="77777777" w:rsidTr="00AA2E41">
        <w:trPr>
          <w:cantSplit/>
          <w:trHeight w:val="288"/>
        </w:trPr>
        <w:tc>
          <w:tcPr>
            <w:tcW w:w="3330" w:type="dxa"/>
            <w:vAlign w:val="center"/>
          </w:tcPr>
          <w:p w14:paraId="3541C6BC" w14:textId="77777777" w:rsidR="00F41403" w:rsidRDefault="00F41403" w:rsidP="00AA2E41">
            <w:pPr>
              <w:rPr>
                <w:b/>
              </w:rPr>
            </w:pPr>
            <w:r>
              <w:rPr>
                <w:b/>
              </w:rPr>
              <w:t>Storage Optimization</w:t>
            </w:r>
          </w:p>
        </w:tc>
        <w:tc>
          <w:tcPr>
            <w:tcW w:w="6480" w:type="dxa"/>
            <w:vAlign w:val="center"/>
          </w:tcPr>
          <w:p w14:paraId="3771DE68" w14:textId="77777777" w:rsidR="00F41403" w:rsidRPr="00607AF7" w:rsidRDefault="00F41403" w:rsidP="00AA2E41">
            <w:pPr>
              <w:spacing w:line="276" w:lineRule="auto"/>
            </w:pPr>
            <w:r>
              <w:t xml:space="preserve">Click </w:t>
            </w:r>
            <w:r w:rsidRPr="00607AF7">
              <w:t xml:space="preserve">appropriate value to specify whether storage optimization techniques </w:t>
            </w:r>
            <w:r>
              <w:t>should</w:t>
            </w:r>
            <w:r w:rsidRPr="00607AF7">
              <w:t xml:space="preserve"> be enabled for automatic assignment of available storage locations for this d</w:t>
            </w:r>
            <w:r>
              <w:t>ivision</w:t>
            </w:r>
            <w:r w:rsidRPr="00607AF7">
              <w:t>:</w:t>
            </w:r>
          </w:p>
          <w:p w14:paraId="266E19E5" w14:textId="77777777" w:rsidR="00F41403" w:rsidRPr="00607AF7" w:rsidRDefault="00F41403" w:rsidP="00F41403">
            <w:pPr>
              <w:numPr>
                <w:ilvl w:val="0"/>
                <w:numId w:val="178"/>
              </w:numPr>
              <w:spacing w:line="276" w:lineRule="auto"/>
            </w:pPr>
            <w:r w:rsidRPr="00CD671C">
              <w:rPr>
                <w:b/>
              </w:rPr>
              <w:t xml:space="preserve">Enabled </w:t>
            </w:r>
            <w:r w:rsidRPr="00607AF7">
              <w:t xml:space="preserve">– individual gaps in storage between </w:t>
            </w:r>
            <w:r>
              <w:t>biospecimens</w:t>
            </w:r>
            <w:r w:rsidRPr="00607AF7">
              <w:t xml:space="preserve"> </w:t>
            </w:r>
            <w:r>
              <w:t>are</w:t>
            </w:r>
            <w:r w:rsidRPr="00607AF7">
              <w:t xml:space="preserve"> </w:t>
            </w:r>
            <w:r>
              <w:t>allowed</w:t>
            </w:r>
            <w:r w:rsidRPr="00607AF7">
              <w:t xml:space="preserve"> </w:t>
            </w:r>
            <w:r>
              <w:t>when assigning storage  position</w:t>
            </w:r>
          </w:p>
          <w:p w14:paraId="68E41F0F" w14:textId="77777777" w:rsidR="00F41403" w:rsidRDefault="00F41403" w:rsidP="00F41403">
            <w:pPr>
              <w:numPr>
                <w:ilvl w:val="0"/>
                <w:numId w:val="178"/>
              </w:numPr>
              <w:spacing w:line="276" w:lineRule="auto"/>
            </w:pPr>
            <w:r w:rsidRPr="00CD671C">
              <w:rPr>
                <w:b/>
              </w:rPr>
              <w:t>Disabled</w:t>
            </w:r>
            <w:r>
              <w:t xml:space="preserve"> – o</w:t>
            </w:r>
            <w:r w:rsidRPr="00607AF7">
              <w:t>n</w:t>
            </w:r>
            <w:r>
              <w:t>ly contiguous positions are allow</w:t>
            </w:r>
            <w:r w:rsidRPr="00607AF7">
              <w:t>ed</w:t>
            </w:r>
            <w:r>
              <w:t xml:space="preserve"> when assigning storage position</w:t>
            </w:r>
          </w:p>
          <w:p w14:paraId="12887D7C" w14:textId="77777777" w:rsidR="00F41403" w:rsidRPr="00607AF7" w:rsidRDefault="00F41403" w:rsidP="00F41403">
            <w:pPr>
              <w:numPr>
                <w:ilvl w:val="0"/>
                <w:numId w:val="178"/>
              </w:numPr>
              <w:spacing w:line="276" w:lineRule="auto"/>
            </w:pPr>
            <w:r>
              <w:rPr>
                <w:b/>
              </w:rPr>
              <w:t xml:space="preserve">Don’t Care </w:t>
            </w:r>
            <w:r>
              <w:t>– Reserved for future use</w:t>
            </w:r>
          </w:p>
        </w:tc>
      </w:tr>
      <w:tr w:rsidR="00F41403" w14:paraId="7371E0A9" w14:textId="77777777" w:rsidTr="00AA2E41">
        <w:trPr>
          <w:cantSplit/>
          <w:trHeight w:val="288"/>
        </w:trPr>
        <w:tc>
          <w:tcPr>
            <w:tcW w:w="3330" w:type="dxa"/>
            <w:vAlign w:val="center"/>
          </w:tcPr>
          <w:p w14:paraId="3016E28A" w14:textId="77777777" w:rsidR="00F41403" w:rsidRDefault="00F41403" w:rsidP="00AA2E41">
            <w:pPr>
              <w:rPr>
                <w:b/>
              </w:rPr>
            </w:pPr>
            <w:r>
              <w:rPr>
                <w:b/>
              </w:rPr>
              <w:t>Division Status</w:t>
            </w:r>
            <w:r w:rsidRPr="00F9591B">
              <w:rPr>
                <w:color w:val="FF0000"/>
              </w:rPr>
              <w:t>*</w:t>
            </w:r>
          </w:p>
        </w:tc>
        <w:tc>
          <w:tcPr>
            <w:tcW w:w="6480" w:type="dxa"/>
            <w:vAlign w:val="center"/>
          </w:tcPr>
          <w:p w14:paraId="78FDA2DE" w14:textId="77777777" w:rsidR="00F41403" w:rsidRPr="00707AB8" w:rsidRDefault="00F41403" w:rsidP="00AA2E41">
            <w:r w:rsidRPr="00707AB8">
              <w:t>If you want to change the status for this division, click the appropriate status:</w:t>
            </w:r>
          </w:p>
          <w:p w14:paraId="355E1D94" w14:textId="77777777" w:rsidR="00F41403" w:rsidRPr="00707AB8" w:rsidRDefault="00F41403" w:rsidP="00F41403">
            <w:pPr>
              <w:numPr>
                <w:ilvl w:val="0"/>
                <w:numId w:val="179"/>
              </w:numPr>
            </w:pPr>
            <w:r w:rsidRPr="00707AB8">
              <w:rPr>
                <w:b/>
              </w:rPr>
              <w:t>In Service</w:t>
            </w:r>
            <w:r w:rsidRPr="00707AB8">
              <w:t xml:space="preserve"> – available for use  </w:t>
            </w:r>
          </w:p>
          <w:p w14:paraId="76A18536" w14:textId="77777777" w:rsidR="00F41403" w:rsidRPr="00707AB8" w:rsidRDefault="00F41403" w:rsidP="00F41403">
            <w:pPr>
              <w:numPr>
                <w:ilvl w:val="0"/>
                <w:numId w:val="179"/>
              </w:numPr>
            </w:pPr>
            <w:r w:rsidRPr="00707AB8">
              <w:rPr>
                <w:b/>
              </w:rPr>
              <w:t>Out of Service</w:t>
            </w:r>
            <w:r w:rsidRPr="00707AB8">
              <w:t xml:space="preserve"> – not available for use</w:t>
            </w:r>
          </w:p>
          <w:p w14:paraId="2D806FA4" w14:textId="77777777" w:rsidR="00F41403" w:rsidRPr="00707AB8" w:rsidRDefault="00F41403" w:rsidP="00AA2E41">
            <w:r w:rsidRPr="00707AB8">
              <w:rPr>
                <w:b/>
              </w:rPr>
              <w:t>Note</w:t>
            </w:r>
            <w:r w:rsidRPr="00707AB8">
              <w:t xml:space="preserve">: </w:t>
            </w:r>
          </w:p>
          <w:p w14:paraId="3347A658" w14:textId="77777777" w:rsidR="00F41403" w:rsidRPr="00707AB8" w:rsidRDefault="00F41403" w:rsidP="00BD0B63">
            <w:pPr>
              <w:numPr>
                <w:ilvl w:val="0"/>
                <w:numId w:val="188"/>
              </w:numPr>
              <w:spacing w:line="276" w:lineRule="auto"/>
            </w:pPr>
            <w:r>
              <w:t xml:space="preserve">You can change the status </w:t>
            </w:r>
            <w:r w:rsidRPr="00707AB8">
              <w:t xml:space="preserve">to </w:t>
            </w:r>
            <w:r w:rsidRPr="00AE4F6A">
              <w:rPr>
                <w:b/>
              </w:rPr>
              <w:t>Out of Service</w:t>
            </w:r>
            <w:r w:rsidRPr="00707AB8">
              <w:t xml:space="preserve"> regardless of whe</w:t>
            </w:r>
            <w:r>
              <w:t xml:space="preserve">ther or not biospecimens are stored </w:t>
            </w:r>
            <w:r w:rsidRPr="00707AB8">
              <w:t>here.</w:t>
            </w:r>
          </w:p>
          <w:p w14:paraId="5EC5478C" w14:textId="77777777" w:rsidR="00F41403" w:rsidRPr="00707AB8" w:rsidRDefault="00F41403" w:rsidP="00BD0B63">
            <w:pPr>
              <w:numPr>
                <w:ilvl w:val="0"/>
                <w:numId w:val="188"/>
              </w:numPr>
              <w:spacing w:line="276" w:lineRule="auto"/>
            </w:pPr>
            <w:r>
              <w:t xml:space="preserve">You cannot change the status of a </w:t>
            </w:r>
            <w:r w:rsidRPr="00707AB8">
              <w:t xml:space="preserve">sub-level </w:t>
            </w:r>
            <w:r>
              <w:t xml:space="preserve">division to </w:t>
            </w:r>
            <w:r w:rsidRPr="00AE4F6A">
              <w:rPr>
                <w:b/>
              </w:rPr>
              <w:t>In Service</w:t>
            </w:r>
            <w:r>
              <w:t xml:space="preserve"> if its ‘parent” is </w:t>
            </w:r>
            <w:r w:rsidRPr="00AE4F6A">
              <w:rPr>
                <w:b/>
              </w:rPr>
              <w:t>Out of Service</w:t>
            </w:r>
            <w:r w:rsidRPr="00707AB8">
              <w:t>.</w:t>
            </w:r>
          </w:p>
          <w:p w14:paraId="5156ADEF" w14:textId="77777777" w:rsidR="00F41403" w:rsidRDefault="00F41403" w:rsidP="00BD0B63">
            <w:pPr>
              <w:numPr>
                <w:ilvl w:val="0"/>
                <w:numId w:val="187"/>
              </w:numPr>
            </w:pPr>
            <w:r w:rsidRPr="00707AB8">
              <w:t>To delete a division</w:t>
            </w:r>
            <w:r>
              <w:t>:</w:t>
            </w:r>
          </w:p>
          <w:p w14:paraId="055B8F22" w14:textId="77777777" w:rsidR="00F41403" w:rsidRPr="00AE4F6A" w:rsidRDefault="00F41403" w:rsidP="00BD0B63">
            <w:pPr>
              <w:numPr>
                <w:ilvl w:val="0"/>
                <w:numId w:val="189"/>
              </w:numPr>
            </w:pPr>
            <w:r>
              <w:t xml:space="preserve">Change status to </w:t>
            </w:r>
            <w:r w:rsidRPr="00AE4F6A">
              <w:rPr>
                <w:b/>
              </w:rPr>
              <w:t>Out of Service</w:t>
            </w:r>
            <w:r>
              <w:rPr>
                <w:b/>
              </w:rPr>
              <w:t>.</w:t>
            </w:r>
            <w:r w:rsidRPr="00AE4F6A">
              <w:rPr>
                <w:caps/>
              </w:rPr>
              <w:t xml:space="preserve"> </w:t>
            </w:r>
          </w:p>
          <w:p w14:paraId="248EAEA5" w14:textId="77777777" w:rsidR="00F41403" w:rsidRPr="00AE4F6A" w:rsidRDefault="00F41403" w:rsidP="00BD0B63">
            <w:pPr>
              <w:numPr>
                <w:ilvl w:val="0"/>
                <w:numId w:val="189"/>
              </w:numPr>
            </w:pPr>
            <w:r w:rsidRPr="00AE4F6A">
              <w:t xml:space="preserve">Click </w:t>
            </w:r>
            <w:r w:rsidRPr="00AE4F6A">
              <w:rPr>
                <w:b/>
                <w:caps/>
              </w:rPr>
              <w:t>save</w:t>
            </w:r>
            <w:r>
              <w:t xml:space="preserve"> to save the change, and then click </w:t>
            </w:r>
            <w:r w:rsidRPr="00AE4F6A">
              <w:rPr>
                <w:b/>
              </w:rPr>
              <w:t>CANCEL</w:t>
            </w:r>
          </w:p>
          <w:p w14:paraId="10CEB8A0" w14:textId="77777777" w:rsidR="00F41403" w:rsidRDefault="00F41403" w:rsidP="00BD0B63">
            <w:pPr>
              <w:numPr>
                <w:ilvl w:val="0"/>
                <w:numId w:val="189"/>
              </w:numPr>
            </w:pPr>
            <w:r w:rsidRPr="00AE4F6A">
              <w:t>Cli</w:t>
            </w:r>
            <w:r>
              <w:t>c</w:t>
            </w:r>
            <w:r w:rsidRPr="00AE4F6A">
              <w:t xml:space="preserve">k </w:t>
            </w:r>
            <w:r>
              <w:rPr>
                <w:b/>
              </w:rPr>
              <w:t>CLOSE</w:t>
            </w:r>
            <w:r>
              <w:t xml:space="preserve"> twice to exit. </w:t>
            </w:r>
          </w:p>
          <w:p w14:paraId="658D8CF1" w14:textId="77777777" w:rsidR="00F41403" w:rsidRDefault="00F41403" w:rsidP="00BD0B63">
            <w:pPr>
              <w:numPr>
                <w:ilvl w:val="0"/>
                <w:numId w:val="189"/>
              </w:numPr>
            </w:pPr>
            <w:r>
              <w:t xml:space="preserve">Select the device on the </w:t>
            </w:r>
            <w:r w:rsidRPr="005E7974">
              <w:rPr>
                <w:b/>
              </w:rPr>
              <w:t>Storage Search</w:t>
            </w:r>
            <w:r>
              <w:t xml:space="preserve"> page.</w:t>
            </w:r>
          </w:p>
          <w:p w14:paraId="0264E9F3" w14:textId="77777777" w:rsidR="00F41403" w:rsidRDefault="00F41403" w:rsidP="00BD0B63">
            <w:pPr>
              <w:numPr>
                <w:ilvl w:val="0"/>
                <w:numId w:val="189"/>
              </w:numPr>
            </w:pPr>
            <w:r>
              <w:t>Expand hierarchy tree and click on the division you want to delete.</w:t>
            </w:r>
          </w:p>
          <w:p w14:paraId="746FAE12" w14:textId="77777777" w:rsidR="00F41403" w:rsidRDefault="00F41403" w:rsidP="00BD0B63">
            <w:pPr>
              <w:numPr>
                <w:ilvl w:val="0"/>
                <w:numId w:val="189"/>
              </w:numPr>
            </w:pPr>
            <w:r>
              <w:t>Click</w:t>
            </w:r>
            <w:r w:rsidRPr="00707AB8">
              <w:t xml:space="preserve"> </w:t>
            </w:r>
            <w:r>
              <w:rPr>
                <w:b/>
              </w:rPr>
              <w:t>DELETE DIVISION</w:t>
            </w:r>
            <w:r w:rsidRPr="00707AB8">
              <w:t>.</w:t>
            </w:r>
          </w:p>
          <w:p w14:paraId="7B75DB7A" w14:textId="77777777" w:rsidR="00F41403" w:rsidRPr="00707AB8" w:rsidRDefault="00F41403" w:rsidP="00BD0B63">
            <w:pPr>
              <w:numPr>
                <w:ilvl w:val="0"/>
                <w:numId w:val="189"/>
              </w:numPr>
            </w:pPr>
            <w:r>
              <w:t>Provide your electronic signature and state the reason for the change made.</w:t>
            </w:r>
          </w:p>
        </w:tc>
      </w:tr>
      <w:tr w:rsidR="00F41403" w14:paraId="0BF86A28" w14:textId="77777777" w:rsidTr="00AA2E41">
        <w:trPr>
          <w:cantSplit/>
          <w:trHeight w:val="288"/>
        </w:trPr>
        <w:tc>
          <w:tcPr>
            <w:tcW w:w="3330" w:type="dxa"/>
            <w:vAlign w:val="center"/>
          </w:tcPr>
          <w:p w14:paraId="72C4B1A5" w14:textId="77777777" w:rsidR="00F41403" w:rsidRDefault="00F41403" w:rsidP="00AA2E41">
            <w:pPr>
              <w:rPr>
                <w:b/>
              </w:rPr>
            </w:pPr>
            <w:r>
              <w:rPr>
                <w:b/>
              </w:rPr>
              <w:t>Removable</w:t>
            </w:r>
          </w:p>
        </w:tc>
        <w:tc>
          <w:tcPr>
            <w:tcW w:w="6480" w:type="dxa"/>
            <w:vAlign w:val="center"/>
          </w:tcPr>
          <w:p w14:paraId="7EE009B0" w14:textId="77777777" w:rsidR="00F41403" w:rsidRDefault="00F41403" w:rsidP="00AA2E41">
            <w:r>
              <w:t xml:space="preserve">Click </w:t>
            </w:r>
            <w:r w:rsidRPr="00027454">
              <w:rPr>
                <w:b/>
              </w:rPr>
              <w:t xml:space="preserve">Yes </w:t>
            </w:r>
            <w:r>
              <w:t xml:space="preserve">or </w:t>
            </w:r>
            <w:r w:rsidRPr="00027454">
              <w:rPr>
                <w:b/>
              </w:rPr>
              <w:t>No</w:t>
            </w:r>
            <w:r>
              <w:t xml:space="preserve"> to indicate whether the division can be moved.</w:t>
            </w:r>
          </w:p>
          <w:p w14:paraId="73E0A3CA" w14:textId="77777777" w:rsidR="00F41403" w:rsidRDefault="00F41403" w:rsidP="00AA2E41">
            <w:r w:rsidRPr="00D26AB2">
              <w:rPr>
                <w:b/>
              </w:rPr>
              <w:t>Note</w:t>
            </w:r>
            <w:r>
              <w:t xml:space="preserve">: The </w:t>
            </w:r>
            <w:r w:rsidRPr="000B41F4">
              <w:rPr>
                <w:b/>
              </w:rPr>
              <w:t>Yes</w:t>
            </w:r>
            <w:r>
              <w:t xml:space="preserve"> option is selected by default.</w:t>
            </w:r>
          </w:p>
        </w:tc>
      </w:tr>
      <w:tr w:rsidR="00F41403" w14:paraId="2DF0328B" w14:textId="77777777" w:rsidTr="00AA2E41">
        <w:trPr>
          <w:cantSplit/>
          <w:trHeight w:val="288"/>
        </w:trPr>
        <w:tc>
          <w:tcPr>
            <w:tcW w:w="3330" w:type="dxa"/>
            <w:vAlign w:val="center"/>
          </w:tcPr>
          <w:p w14:paraId="540D380D" w14:textId="77777777" w:rsidR="00F41403" w:rsidRDefault="00F41403" w:rsidP="00AA2E41">
            <w:pPr>
              <w:rPr>
                <w:b/>
              </w:rPr>
            </w:pPr>
            <w:r>
              <w:rPr>
                <w:b/>
              </w:rPr>
              <w:t>Description</w:t>
            </w:r>
          </w:p>
        </w:tc>
        <w:tc>
          <w:tcPr>
            <w:tcW w:w="6480" w:type="dxa"/>
            <w:vAlign w:val="center"/>
          </w:tcPr>
          <w:p w14:paraId="1A2C3B6B" w14:textId="77777777" w:rsidR="00F41403" w:rsidRDefault="00F41403" w:rsidP="00AA2E41">
            <w:r>
              <w:t>Type a description for this division.</w:t>
            </w:r>
          </w:p>
        </w:tc>
      </w:tr>
      <w:tr w:rsidR="00F41403" w14:paraId="5753A71B" w14:textId="77777777" w:rsidTr="00AA2E41">
        <w:trPr>
          <w:cantSplit/>
          <w:trHeight w:val="288"/>
        </w:trPr>
        <w:tc>
          <w:tcPr>
            <w:tcW w:w="3330" w:type="dxa"/>
            <w:vAlign w:val="center"/>
          </w:tcPr>
          <w:p w14:paraId="72CFBA96" w14:textId="77777777" w:rsidR="00F41403" w:rsidRDefault="00F41403" w:rsidP="00AA2E41">
            <w:pPr>
              <w:rPr>
                <w:b/>
              </w:rPr>
            </w:pPr>
            <w:r>
              <w:rPr>
                <w:b/>
              </w:rPr>
              <w:lastRenderedPageBreak/>
              <w:t>Samples Stored</w:t>
            </w:r>
            <w:r w:rsidRPr="00F9591B">
              <w:rPr>
                <w:color w:val="FF0000"/>
              </w:rPr>
              <w:t>*</w:t>
            </w:r>
          </w:p>
        </w:tc>
        <w:tc>
          <w:tcPr>
            <w:tcW w:w="6480" w:type="dxa"/>
            <w:vAlign w:val="center"/>
          </w:tcPr>
          <w:p w14:paraId="26360042" w14:textId="77777777" w:rsidR="00F41403" w:rsidRPr="00CD671C" w:rsidRDefault="00F41403" w:rsidP="00AA2E41">
            <w:r>
              <w:t>If you want to change the storage configuration, c</w:t>
            </w:r>
            <w:r w:rsidRPr="00CD671C">
              <w:t xml:space="preserve">lick the appropriate </w:t>
            </w:r>
            <w:r>
              <w:t>radio button</w:t>
            </w:r>
            <w:r w:rsidRPr="00CD671C">
              <w:t xml:space="preserve"> to indicate how the biospecimens should be stored in this division:</w:t>
            </w:r>
          </w:p>
          <w:p w14:paraId="00B4AFE2" w14:textId="77777777" w:rsidR="00F41403" w:rsidRPr="00CD671C" w:rsidRDefault="00F41403" w:rsidP="00F41403">
            <w:pPr>
              <w:numPr>
                <w:ilvl w:val="0"/>
                <w:numId w:val="180"/>
              </w:numPr>
            </w:pPr>
            <w:r w:rsidRPr="00AD76C3">
              <w:rPr>
                <w:b/>
              </w:rPr>
              <w:t>None</w:t>
            </w:r>
            <w:r w:rsidRPr="00CD671C">
              <w:t xml:space="preserve"> – No biospecimen can be stored.</w:t>
            </w:r>
          </w:p>
          <w:p w14:paraId="2ECC24A7" w14:textId="77777777" w:rsidR="00F41403" w:rsidRPr="00CD671C" w:rsidRDefault="00F41403" w:rsidP="00F41403">
            <w:pPr>
              <w:numPr>
                <w:ilvl w:val="0"/>
                <w:numId w:val="180"/>
              </w:numPr>
              <w:spacing w:line="276" w:lineRule="auto"/>
            </w:pPr>
            <w:r w:rsidRPr="00AD76C3">
              <w:rPr>
                <w:b/>
              </w:rPr>
              <w:t>1-99</w:t>
            </w:r>
            <w:r>
              <w:t xml:space="preserve"> – Biospecimens are stored in rows of cells designated in numerical order left to right.</w:t>
            </w:r>
          </w:p>
          <w:p w14:paraId="68A6F34F" w14:textId="77777777" w:rsidR="00F41403" w:rsidRPr="00CD671C" w:rsidRDefault="00F41403" w:rsidP="00F41403">
            <w:pPr>
              <w:numPr>
                <w:ilvl w:val="0"/>
                <w:numId w:val="180"/>
              </w:numPr>
              <w:spacing w:line="276" w:lineRule="auto"/>
            </w:pPr>
            <w:r w:rsidRPr="00AD76C3">
              <w:rPr>
                <w:b/>
              </w:rPr>
              <w:t>A1-A99-Z1-Z99</w:t>
            </w:r>
            <w:r>
              <w:t xml:space="preserve"> - Biospecimens are stored in rows of cells with columns designated in alphabetical order and rows designated in numerical order. For example, A1, B1, C1…A2, B2, C2 and so on.</w:t>
            </w:r>
          </w:p>
          <w:p w14:paraId="67D0FE78" w14:textId="77777777" w:rsidR="00F41403" w:rsidRPr="00CD671C" w:rsidRDefault="00F41403" w:rsidP="00F41403">
            <w:pPr>
              <w:numPr>
                <w:ilvl w:val="0"/>
                <w:numId w:val="180"/>
              </w:numPr>
              <w:spacing w:line="276" w:lineRule="auto"/>
            </w:pPr>
            <w:r w:rsidRPr="00AD76C3">
              <w:rPr>
                <w:b/>
              </w:rPr>
              <w:t>A-Z vertical</w:t>
            </w:r>
            <w:r>
              <w:t xml:space="preserve"> – Biospecimens are stored in one vertical column of cells designated in alphabetical order. </w:t>
            </w:r>
          </w:p>
          <w:p w14:paraId="57BF1ECE" w14:textId="77777777" w:rsidR="00F41403" w:rsidRPr="00CD671C" w:rsidRDefault="00F41403" w:rsidP="00F41403">
            <w:pPr>
              <w:numPr>
                <w:ilvl w:val="0"/>
                <w:numId w:val="180"/>
              </w:numPr>
              <w:spacing w:line="276" w:lineRule="auto"/>
            </w:pPr>
            <w:r w:rsidRPr="00AD76C3">
              <w:rPr>
                <w:b/>
              </w:rPr>
              <w:t>A-Z horizontal</w:t>
            </w:r>
            <w:r>
              <w:t xml:space="preserve"> - Biospecimens are stored in one horizontal row of cells designated in alphabetical order. </w:t>
            </w:r>
          </w:p>
          <w:p w14:paraId="5A0D9D2D" w14:textId="77777777" w:rsidR="00F41403" w:rsidRPr="00CD671C" w:rsidRDefault="00F41403" w:rsidP="00F41403">
            <w:pPr>
              <w:numPr>
                <w:ilvl w:val="0"/>
                <w:numId w:val="180"/>
              </w:numPr>
            </w:pPr>
            <w:r w:rsidRPr="00AD76C3">
              <w:rPr>
                <w:b/>
              </w:rPr>
              <w:t>Floating</w:t>
            </w:r>
            <w:r>
              <w:t xml:space="preserve"> – Biospecimens are stored with no specific cell assignment. </w:t>
            </w:r>
          </w:p>
        </w:tc>
      </w:tr>
      <w:tr w:rsidR="00F41403" w14:paraId="5B17AD09" w14:textId="77777777" w:rsidTr="00AA2E41">
        <w:trPr>
          <w:cantSplit/>
          <w:trHeight w:val="288"/>
        </w:trPr>
        <w:tc>
          <w:tcPr>
            <w:tcW w:w="3330" w:type="dxa"/>
            <w:vAlign w:val="center"/>
          </w:tcPr>
          <w:p w14:paraId="3F3E95E5" w14:textId="77777777" w:rsidR="00F41403" w:rsidRDefault="00F41403" w:rsidP="00AA2E41">
            <w:pPr>
              <w:rPr>
                <w:b/>
              </w:rPr>
            </w:pPr>
            <w:r>
              <w:rPr>
                <w:b/>
              </w:rPr>
              <w:t>Columns</w:t>
            </w:r>
            <w:r w:rsidRPr="00F9591B">
              <w:rPr>
                <w:color w:val="FF0000"/>
              </w:rPr>
              <w:t>*</w:t>
            </w:r>
          </w:p>
        </w:tc>
        <w:tc>
          <w:tcPr>
            <w:tcW w:w="6480" w:type="dxa"/>
            <w:vAlign w:val="center"/>
          </w:tcPr>
          <w:p w14:paraId="5F0938EC" w14:textId="77777777" w:rsidR="00F41403" w:rsidRDefault="00F41403" w:rsidP="00AA2E41">
            <w:r>
              <w:t xml:space="preserve">If you selected </w:t>
            </w:r>
            <w:r w:rsidRPr="00AD76C3">
              <w:rPr>
                <w:b/>
              </w:rPr>
              <w:t>1-99</w:t>
            </w:r>
            <w:r>
              <w:t xml:space="preserve"> or </w:t>
            </w:r>
            <w:r w:rsidRPr="00AD76C3">
              <w:rPr>
                <w:b/>
              </w:rPr>
              <w:t>A1-A99-Z1-Z99</w:t>
            </w:r>
            <w:r>
              <w:t xml:space="preserve"> or</w:t>
            </w:r>
            <w:r w:rsidRPr="00AD76C3">
              <w:rPr>
                <w:b/>
              </w:rPr>
              <w:t xml:space="preserve"> A-Z horizontal</w:t>
            </w:r>
            <w:r>
              <w:t xml:space="preserve"> as the </w:t>
            </w:r>
            <w:r w:rsidRPr="003042A5">
              <w:rPr>
                <w:b/>
              </w:rPr>
              <w:t>Samples Stored</w:t>
            </w:r>
            <w:r>
              <w:t xml:space="preserve"> option, type the number of columns of cell positions you want the division to have. </w:t>
            </w:r>
          </w:p>
          <w:p w14:paraId="7FD9A18D" w14:textId="77777777" w:rsidR="00F41403" w:rsidRDefault="00F41403" w:rsidP="00AA2E41">
            <w:r w:rsidRPr="00F2133A">
              <w:rPr>
                <w:b/>
              </w:rPr>
              <w:t>Note</w:t>
            </w:r>
            <w:r>
              <w:t xml:space="preserve">: This field is disabled for the other </w:t>
            </w:r>
            <w:r w:rsidRPr="00F2133A">
              <w:rPr>
                <w:b/>
              </w:rPr>
              <w:t>Samples Stored</w:t>
            </w:r>
            <w:r>
              <w:t xml:space="preserve"> selections.</w:t>
            </w:r>
          </w:p>
        </w:tc>
      </w:tr>
      <w:tr w:rsidR="00F41403" w14:paraId="20ED670D" w14:textId="77777777" w:rsidTr="00AA2E41">
        <w:trPr>
          <w:cantSplit/>
          <w:trHeight w:val="288"/>
        </w:trPr>
        <w:tc>
          <w:tcPr>
            <w:tcW w:w="3330" w:type="dxa"/>
            <w:vAlign w:val="center"/>
          </w:tcPr>
          <w:p w14:paraId="36561434" w14:textId="77777777" w:rsidR="00F41403" w:rsidRDefault="00F41403" w:rsidP="00AA2E41">
            <w:pPr>
              <w:rPr>
                <w:b/>
              </w:rPr>
            </w:pPr>
            <w:r>
              <w:rPr>
                <w:b/>
              </w:rPr>
              <w:t>Rows</w:t>
            </w:r>
            <w:r w:rsidRPr="00F9591B">
              <w:rPr>
                <w:color w:val="FF0000"/>
              </w:rPr>
              <w:t>*</w:t>
            </w:r>
          </w:p>
        </w:tc>
        <w:tc>
          <w:tcPr>
            <w:tcW w:w="6480" w:type="dxa"/>
            <w:vAlign w:val="center"/>
          </w:tcPr>
          <w:p w14:paraId="1F51D1E1" w14:textId="77777777" w:rsidR="00F41403" w:rsidRDefault="00F41403" w:rsidP="00AA2E41">
            <w:r>
              <w:t xml:space="preserve">If you selected </w:t>
            </w:r>
            <w:r w:rsidRPr="00AD76C3">
              <w:rPr>
                <w:b/>
              </w:rPr>
              <w:t>1-99</w:t>
            </w:r>
            <w:r>
              <w:t xml:space="preserve"> or </w:t>
            </w:r>
            <w:r w:rsidRPr="00AD76C3">
              <w:rPr>
                <w:b/>
              </w:rPr>
              <w:t>A1-A99-Z1-Z99</w:t>
            </w:r>
            <w:r>
              <w:t xml:space="preserve"> or </w:t>
            </w:r>
            <w:r w:rsidRPr="00AD76C3">
              <w:rPr>
                <w:b/>
              </w:rPr>
              <w:t>A-Z vertical</w:t>
            </w:r>
            <w:r>
              <w:t xml:space="preserve"> as the </w:t>
            </w:r>
            <w:r w:rsidRPr="003042A5">
              <w:rPr>
                <w:b/>
              </w:rPr>
              <w:t>Samples Stored</w:t>
            </w:r>
            <w:r>
              <w:t xml:space="preserve"> option, type the number of rows of cell positions you want the division to have.  </w:t>
            </w:r>
            <w:r>
              <w:br/>
            </w:r>
            <w:r w:rsidRPr="00F2133A">
              <w:rPr>
                <w:b/>
              </w:rPr>
              <w:t>Note</w:t>
            </w:r>
            <w:r>
              <w:t xml:space="preserve">: This field is disabled for the other </w:t>
            </w:r>
            <w:r w:rsidRPr="00F2133A">
              <w:rPr>
                <w:b/>
              </w:rPr>
              <w:t>Samples Stored</w:t>
            </w:r>
            <w:r>
              <w:t xml:space="preserve"> selections.</w:t>
            </w:r>
          </w:p>
        </w:tc>
      </w:tr>
      <w:tr w:rsidR="00F41403" w14:paraId="6B5E07A9" w14:textId="77777777" w:rsidTr="00AA2E41">
        <w:trPr>
          <w:cantSplit/>
          <w:trHeight w:val="288"/>
        </w:trPr>
        <w:tc>
          <w:tcPr>
            <w:tcW w:w="3330" w:type="dxa"/>
            <w:vAlign w:val="center"/>
          </w:tcPr>
          <w:p w14:paraId="4E972E0C" w14:textId="77777777" w:rsidR="00F41403" w:rsidRDefault="00F41403" w:rsidP="00AA2E41">
            <w:pPr>
              <w:rPr>
                <w:b/>
              </w:rPr>
            </w:pPr>
            <w:r>
              <w:rPr>
                <w:b/>
              </w:rPr>
              <w:t>Soft Limit</w:t>
            </w:r>
          </w:p>
        </w:tc>
        <w:tc>
          <w:tcPr>
            <w:tcW w:w="6480" w:type="dxa"/>
            <w:vAlign w:val="center"/>
          </w:tcPr>
          <w:p w14:paraId="18CE5169" w14:textId="77777777" w:rsidR="00F41403" w:rsidRDefault="00F41403" w:rsidP="00AA2E41">
            <w:r>
              <w:t xml:space="preserve">If you selected </w:t>
            </w:r>
            <w:r w:rsidRPr="00C5238E">
              <w:rPr>
                <w:b/>
              </w:rPr>
              <w:t>Floating</w:t>
            </w:r>
            <w:r>
              <w:t xml:space="preserve"> as the </w:t>
            </w:r>
            <w:r w:rsidRPr="003042A5">
              <w:rPr>
                <w:b/>
              </w:rPr>
              <w:t>Samples Stored</w:t>
            </w:r>
            <w:r>
              <w:t xml:space="preserve"> option, you must type the maximum number of biospecimens that can be stored in this division.  </w:t>
            </w:r>
          </w:p>
          <w:p w14:paraId="3E15F4D3" w14:textId="77777777" w:rsidR="00F41403" w:rsidRDefault="00F41403" w:rsidP="00AA2E41">
            <w:r w:rsidRPr="00F2133A">
              <w:rPr>
                <w:b/>
              </w:rPr>
              <w:t>Note</w:t>
            </w:r>
            <w:r>
              <w:t xml:space="preserve">: This field is disabled for the other </w:t>
            </w:r>
            <w:r w:rsidRPr="00F2133A">
              <w:rPr>
                <w:b/>
              </w:rPr>
              <w:t>Samples Stored</w:t>
            </w:r>
            <w:r>
              <w:t xml:space="preserve"> selections.</w:t>
            </w:r>
          </w:p>
        </w:tc>
      </w:tr>
      <w:tr w:rsidR="00F41403" w14:paraId="11B662FD" w14:textId="77777777" w:rsidTr="00AA2E41">
        <w:trPr>
          <w:cantSplit/>
          <w:trHeight w:val="288"/>
        </w:trPr>
        <w:tc>
          <w:tcPr>
            <w:tcW w:w="3330" w:type="dxa"/>
            <w:vAlign w:val="center"/>
          </w:tcPr>
          <w:p w14:paraId="1158C367" w14:textId="77777777" w:rsidR="00F41403" w:rsidRDefault="00F41403" w:rsidP="00AA2E41">
            <w:pPr>
              <w:rPr>
                <w:b/>
              </w:rPr>
            </w:pPr>
            <w:r>
              <w:rPr>
                <w:b/>
              </w:rPr>
              <w:t xml:space="preserve">Columns: </w:t>
            </w:r>
            <w:r>
              <w:rPr>
                <w:b/>
              </w:rPr>
              <w:br/>
              <w:t xml:space="preserve">Numbering Type </w:t>
            </w:r>
            <w:r w:rsidRPr="00F9591B">
              <w:rPr>
                <w:color w:val="FF0000"/>
              </w:rPr>
              <w:t>*</w:t>
            </w:r>
          </w:p>
        </w:tc>
        <w:tc>
          <w:tcPr>
            <w:tcW w:w="6480" w:type="dxa"/>
            <w:vAlign w:val="center"/>
          </w:tcPr>
          <w:p w14:paraId="154CF434" w14:textId="77777777" w:rsidR="00F41403" w:rsidRDefault="00F41403" w:rsidP="00AA2E41">
            <w:r>
              <w:t xml:space="preserve">If you selected </w:t>
            </w:r>
            <w:r w:rsidRPr="00AD76C3">
              <w:rPr>
                <w:b/>
              </w:rPr>
              <w:t>1-99</w:t>
            </w:r>
            <w:r>
              <w:t xml:space="preserve"> or </w:t>
            </w:r>
            <w:r w:rsidRPr="00AD76C3">
              <w:rPr>
                <w:b/>
              </w:rPr>
              <w:t>A1-A99-Z1-Z99</w:t>
            </w:r>
            <w:r>
              <w:t xml:space="preserve"> or</w:t>
            </w:r>
            <w:r w:rsidRPr="00AD76C3">
              <w:rPr>
                <w:b/>
              </w:rPr>
              <w:t xml:space="preserve"> A-Z horizontal</w:t>
            </w:r>
            <w:r>
              <w:t xml:space="preserve"> as the </w:t>
            </w:r>
            <w:r w:rsidRPr="003042A5">
              <w:rPr>
                <w:b/>
              </w:rPr>
              <w:t>Samples Stored</w:t>
            </w:r>
            <w:r>
              <w:t xml:space="preserve"> option, click the appropriate type of numbering for the columns. </w:t>
            </w:r>
          </w:p>
          <w:p w14:paraId="444121B1" w14:textId="77777777" w:rsidR="00F41403" w:rsidRDefault="00F41403" w:rsidP="00AA2E41">
            <w:r w:rsidRPr="00F2133A">
              <w:rPr>
                <w:b/>
              </w:rPr>
              <w:t>Note</w:t>
            </w:r>
            <w:r>
              <w:t xml:space="preserve">: This field is not displayed for the other </w:t>
            </w:r>
            <w:r w:rsidRPr="00F2133A">
              <w:rPr>
                <w:b/>
              </w:rPr>
              <w:t>Samples Stored</w:t>
            </w:r>
            <w:r>
              <w:t xml:space="preserve"> selections.</w:t>
            </w:r>
          </w:p>
        </w:tc>
      </w:tr>
      <w:tr w:rsidR="00F41403" w14:paraId="1D6D9D1F" w14:textId="77777777" w:rsidTr="00AA2E41">
        <w:trPr>
          <w:cantSplit/>
          <w:trHeight w:val="288"/>
        </w:trPr>
        <w:tc>
          <w:tcPr>
            <w:tcW w:w="3330" w:type="dxa"/>
            <w:vAlign w:val="center"/>
          </w:tcPr>
          <w:p w14:paraId="1D0035AA" w14:textId="77777777" w:rsidR="00F41403" w:rsidRDefault="00F41403" w:rsidP="00AA2E41">
            <w:pPr>
              <w:rPr>
                <w:b/>
              </w:rPr>
            </w:pPr>
            <w:r>
              <w:rPr>
                <w:b/>
              </w:rPr>
              <w:t>Rows:</w:t>
            </w:r>
            <w:r>
              <w:rPr>
                <w:b/>
              </w:rPr>
              <w:br/>
              <w:t>Numbering Type</w:t>
            </w:r>
            <w:r w:rsidRPr="00F9591B">
              <w:rPr>
                <w:color w:val="FF0000"/>
              </w:rPr>
              <w:t xml:space="preserve"> *</w:t>
            </w:r>
          </w:p>
        </w:tc>
        <w:tc>
          <w:tcPr>
            <w:tcW w:w="6480" w:type="dxa"/>
            <w:vAlign w:val="center"/>
          </w:tcPr>
          <w:p w14:paraId="2C17859D" w14:textId="77777777" w:rsidR="00F41403" w:rsidRDefault="00F41403" w:rsidP="00AA2E41">
            <w:r>
              <w:t xml:space="preserve">If you selected </w:t>
            </w:r>
            <w:r w:rsidRPr="00AD76C3">
              <w:rPr>
                <w:b/>
              </w:rPr>
              <w:t>A1-A99-Z1-Z99</w:t>
            </w:r>
            <w:r>
              <w:t xml:space="preserve"> or </w:t>
            </w:r>
            <w:r w:rsidRPr="00AD76C3">
              <w:rPr>
                <w:b/>
              </w:rPr>
              <w:t>A-Z vertical</w:t>
            </w:r>
            <w:r>
              <w:t xml:space="preserve"> as the </w:t>
            </w:r>
            <w:r w:rsidRPr="003042A5">
              <w:rPr>
                <w:b/>
              </w:rPr>
              <w:t>Samples Stored</w:t>
            </w:r>
            <w:r>
              <w:t xml:space="preserve"> option, click the appropriate type of numbering for the rows.   </w:t>
            </w:r>
            <w:r>
              <w:br/>
            </w:r>
            <w:r w:rsidRPr="00F2133A">
              <w:rPr>
                <w:b/>
              </w:rPr>
              <w:t>Note</w:t>
            </w:r>
            <w:r>
              <w:t xml:space="preserve">: This field is not displayed for the other </w:t>
            </w:r>
            <w:r w:rsidRPr="00F2133A">
              <w:rPr>
                <w:b/>
              </w:rPr>
              <w:t>Samples Stored</w:t>
            </w:r>
            <w:r>
              <w:t xml:space="preserve"> selections.</w:t>
            </w:r>
          </w:p>
        </w:tc>
      </w:tr>
      <w:tr w:rsidR="00F41403" w14:paraId="1A23BC4C" w14:textId="77777777" w:rsidTr="00AA2E41">
        <w:trPr>
          <w:cantSplit/>
          <w:trHeight w:val="288"/>
        </w:trPr>
        <w:tc>
          <w:tcPr>
            <w:tcW w:w="3330" w:type="dxa"/>
            <w:vAlign w:val="center"/>
          </w:tcPr>
          <w:p w14:paraId="113173E0" w14:textId="77777777" w:rsidR="00F41403" w:rsidRDefault="00F41403" w:rsidP="00AA2E41">
            <w:pPr>
              <w:rPr>
                <w:b/>
              </w:rPr>
            </w:pPr>
            <w:r>
              <w:rPr>
                <w:b/>
              </w:rPr>
              <w:t>Start Position Columns</w:t>
            </w:r>
          </w:p>
        </w:tc>
        <w:tc>
          <w:tcPr>
            <w:tcW w:w="6480" w:type="dxa"/>
            <w:vAlign w:val="center"/>
          </w:tcPr>
          <w:p w14:paraId="31370209" w14:textId="77777777" w:rsidR="00F41403" w:rsidRDefault="00F41403" w:rsidP="00AA2E41">
            <w:r>
              <w:t>Type the number or letter that you want the column numbering scheme to start with.</w:t>
            </w:r>
            <w:r>
              <w:br/>
            </w:r>
            <w:r w:rsidRPr="00D41C26">
              <w:rPr>
                <w:b/>
              </w:rPr>
              <w:t>Note:</w:t>
            </w:r>
            <w:r>
              <w:t xml:space="preserve"> </w:t>
            </w:r>
          </w:p>
          <w:p w14:paraId="2655ECD0" w14:textId="77777777" w:rsidR="00F41403" w:rsidRDefault="00F41403" w:rsidP="00F41403">
            <w:pPr>
              <w:numPr>
                <w:ilvl w:val="0"/>
                <w:numId w:val="181"/>
              </w:numPr>
            </w:pPr>
            <w:r>
              <w:t>When you select an option on the Columns</w:t>
            </w:r>
            <w:r w:rsidRPr="00D41C26">
              <w:rPr>
                <w:b/>
              </w:rPr>
              <w:t xml:space="preserve"> Numbering Type</w:t>
            </w:r>
            <w:r>
              <w:rPr>
                <w:b/>
              </w:rPr>
              <w:t xml:space="preserve"> list</w:t>
            </w:r>
            <w:r>
              <w:t xml:space="preserve">, the corresponding default value appears in this field.   </w:t>
            </w:r>
          </w:p>
          <w:p w14:paraId="496A9D5C" w14:textId="77777777" w:rsidR="00F41403" w:rsidRDefault="00F41403" w:rsidP="00F41403">
            <w:pPr>
              <w:numPr>
                <w:ilvl w:val="0"/>
                <w:numId w:val="181"/>
              </w:numPr>
            </w:pPr>
            <w:r>
              <w:t xml:space="preserve">This field is not displayed if you selected </w:t>
            </w:r>
            <w:r w:rsidRPr="00D41C26">
              <w:rPr>
                <w:b/>
              </w:rPr>
              <w:t>None</w:t>
            </w:r>
            <w:r>
              <w:t xml:space="preserve"> as the </w:t>
            </w:r>
            <w:r w:rsidRPr="00D41C26">
              <w:rPr>
                <w:b/>
              </w:rPr>
              <w:t>Samples Stored</w:t>
            </w:r>
            <w:r>
              <w:t xml:space="preserve"> option.</w:t>
            </w:r>
          </w:p>
        </w:tc>
      </w:tr>
      <w:tr w:rsidR="00F41403" w14:paraId="60E99102" w14:textId="77777777" w:rsidTr="00AA2E41">
        <w:trPr>
          <w:cantSplit/>
          <w:trHeight w:val="288"/>
        </w:trPr>
        <w:tc>
          <w:tcPr>
            <w:tcW w:w="3330" w:type="dxa"/>
            <w:vAlign w:val="center"/>
          </w:tcPr>
          <w:p w14:paraId="67FB7C55" w14:textId="77777777" w:rsidR="00F41403" w:rsidRDefault="00F41403" w:rsidP="00AA2E41">
            <w:pPr>
              <w:rPr>
                <w:b/>
              </w:rPr>
            </w:pPr>
            <w:r>
              <w:rPr>
                <w:b/>
              </w:rPr>
              <w:lastRenderedPageBreak/>
              <w:t>Start Position Rows</w:t>
            </w:r>
          </w:p>
        </w:tc>
        <w:tc>
          <w:tcPr>
            <w:tcW w:w="6480" w:type="dxa"/>
            <w:vAlign w:val="center"/>
          </w:tcPr>
          <w:p w14:paraId="35DDC915" w14:textId="77777777" w:rsidR="00F41403" w:rsidRDefault="00F41403" w:rsidP="00AA2E41">
            <w:r>
              <w:t xml:space="preserve">If you selected </w:t>
            </w:r>
            <w:r w:rsidRPr="00AD76C3">
              <w:rPr>
                <w:b/>
              </w:rPr>
              <w:t>1-99</w:t>
            </w:r>
            <w:r>
              <w:t xml:space="preserve"> or </w:t>
            </w:r>
            <w:r w:rsidRPr="00AD76C3">
              <w:rPr>
                <w:b/>
              </w:rPr>
              <w:t>A1-A99-Z1-Z99</w:t>
            </w:r>
            <w:r>
              <w:t>, type the number or letter that you want the row numbering scheme to start with.</w:t>
            </w:r>
            <w:r>
              <w:br/>
            </w:r>
            <w:r w:rsidRPr="00D41C26">
              <w:rPr>
                <w:b/>
              </w:rPr>
              <w:t>Note:</w:t>
            </w:r>
            <w:r>
              <w:t xml:space="preserve"> </w:t>
            </w:r>
          </w:p>
          <w:p w14:paraId="1877FC4E" w14:textId="77777777" w:rsidR="00F41403" w:rsidRDefault="00F41403" w:rsidP="00F41403">
            <w:pPr>
              <w:numPr>
                <w:ilvl w:val="0"/>
                <w:numId w:val="181"/>
              </w:numPr>
            </w:pPr>
            <w:r>
              <w:t>When you select an option on the Rows</w:t>
            </w:r>
            <w:r w:rsidRPr="00D41C26">
              <w:rPr>
                <w:b/>
              </w:rPr>
              <w:t xml:space="preserve"> Numbering Type</w:t>
            </w:r>
            <w:r>
              <w:rPr>
                <w:b/>
              </w:rPr>
              <w:t xml:space="preserve"> list</w:t>
            </w:r>
            <w:r>
              <w:t xml:space="preserve">, the corresponding default value appears in this field.   </w:t>
            </w:r>
          </w:p>
          <w:p w14:paraId="4E16EF5D" w14:textId="77777777" w:rsidR="00F41403" w:rsidRDefault="00F41403" w:rsidP="00F41403">
            <w:pPr>
              <w:numPr>
                <w:ilvl w:val="0"/>
                <w:numId w:val="181"/>
              </w:numPr>
            </w:pPr>
            <w:r>
              <w:t xml:space="preserve">This field is not displayed for the other </w:t>
            </w:r>
            <w:r w:rsidRPr="00F2133A">
              <w:rPr>
                <w:b/>
              </w:rPr>
              <w:t>Samples Stored</w:t>
            </w:r>
            <w:r>
              <w:t xml:space="preserve"> selections.</w:t>
            </w:r>
          </w:p>
        </w:tc>
      </w:tr>
      <w:tr w:rsidR="00F41403" w14:paraId="1DB4E6DF" w14:textId="77777777" w:rsidTr="00AA2E41">
        <w:trPr>
          <w:cantSplit/>
          <w:trHeight w:val="288"/>
        </w:trPr>
        <w:tc>
          <w:tcPr>
            <w:tcW w:w="3330" w:type="dxa"/>
            <w:vAlign w:val="center"/>
          </w:tcPr>
          <w:p w14:paraId="7B6CEBD7" w14:textId="77777777" w:rsidR="00F41403" w:rsidRDefault="00F41403" w:rsidP="00AA2E41">
            <w:pPr>
              <w:rPr>
                <w:b/>
              </w:rPr>
            </w:pPr>
            <w:r>
              <w:rPr>
                <w:b/>
              </w:rPr>
              <w:t>All Future Enabled</w:t>
            </w:r>
          </w:p>
        </w:tc>
        <w:tc>
          <w:tcPr>
            <w:tcW w:w="6480" w:type="dxa"/>
            <w:vAlign w:val="center"/>
          </w:tcPr>
          <w:p w14:paraId="1CA08973" w14:textId="77777777" w:rsidR="00F41403" w:rsidRDefault="00F41403" w:rsidP="00AA2E41">
            <w:r>
              <w:t xml:space="preserve">Select this checkbox if you want this division to be available for use by all future container types.  </w:t>
            </w:r>
          </w:p>
          <w:p w14:paraId="55C5BB72" w14:textId="77777777" w:rsidR="00F41403" w:rsidRDefault="00F41403" w:rsidP="00AA2E41">
            <w:r w:rsidRPr="0040434B">
              <w:rPr>
                <w:b/>
              </w:rPr>
              <w:t>Note:</w:t>
            </w:r>
            <w:r>
              <w:t xml:space="preserve"> This field is not displayed if you selected </w:t>
            </w:r>
            <w:r w:rsidRPr="00D41C26">
              <w:rPr>
                <w:b/>
              </w:rPr>
              <w:t>None</w:t>
            </w:r>
            <w:r>
              <w:t xml:space="preserve"> as the </w:t>
            </w:r>
            <w:r w:rsidRPr="00D41C26">
              <w:rPr>
                <w:b/>
              </w:rPr>
              <w:t>Samples Stored</w:t>
            </w:r>
            <w:r>
              <w:t xml:space="preserve"> option.</w:t>
            </w:r>
          </w:p>
        </w:tc>
      </w:tr>
      <w:tr w:rsidR="00F41403" w14:paraId="3873F9AD" w14:textId="77777777" w:rsidTr="00AA2E41">
        <w:trPr>
          <w:cantSplit/>
          <w:trHeight w:val="288"/>
        </w:trPr>
        <w:tc>
          <w:tcPr>
            <w:tcW w:w="3330" w:type="dxa"/>
            <w:vAlign w:val="center"/>
          </w:tcPr>
          <w:p w14:paraId="4009C66A" w14:textId="77777777" w:rsidR="00F41403" w:rsidRDefault="00F41403" w:rsidP="00AA2E41">
            <w:pPr>
              <w:rPr>
                <w:b/>
              </w:rPr>
            </w:pPr>
            <w:r>
              <w:rPr>
                <w:b/>
              </w:rPr>
              <w:t>Container Type</w:t>
            </w:r>
            <w:r w:rsidRPr="00F9591B">
              <w:rPr>
                <w:color w:val="FF0000"/>
              </w:rPr>
              <w:t>*</w:t>
            </w:r>
          </w:p>
        </w:tc>
        <w:tc>
          <w:tcPr>
            <w:tcW w:w="6480" w:type="dxa"/>
            <w:vAlign w:val="center"/>
          </w:tcPr>
          <w:p w14:paraId="520D9C56" w14:textId="77777777" w:rsidR="00F41403" w:rsidRDefault="00F41403" w:rsidP="00AA2E41">
            <w:r>
              <w:t>If you want to change the container types that can be stored in this division, click the appropriate type.</w:t>
            </w:r>
          </w:p>
          <w:p w14:paraId="6F33622F" w14:textId="77777777" w:rsidR="00F41403" w:rsidRDefault="00F41403" w:rsidP="00AA2E41">
            <w:r w:rsidRPr="0040434B">
              <w:rPr>
                <w:b/>
              </w:rPr>
              <w:t>Note:</w:t>
            </w:r>
            <w:r>
              <w:t xml:space="preserve"> </w:t>
            </w:r>
          </w:p>
          <w:p w14:paraId="214AA833" w14:textId="77777777" w:rsidR="00F41403" w:rsidRDefault="00F41403" w:rsidP="00F41403">
            <w:pPr>
              <w:numPr>
                <w:ilvl w:val="0"/>
                <w:numId w:val="182"/>
              </w:numPr>
            </w:pPr>
            <w:r>
              <w:t>You can select multiple types.</w:t>
            </w:r>
          </w:p>
          <w:p w14:paraId="48238192" w14:textId="77777777" w:rsidR="00F41403" w:rsidRDefault="00F41403" w:rsidP="00F41403">
            <w:pPr>
              <w:numPr>
                <w:ilvl w:val="0"/>
                <w:numId w:val="182"/>
              </w:numPr>
            </w:pPr>
            <w:r>
              <w:t xml:space="preserve">To select all types, click </w:t>
            </w:r>
            <w:r w:rsidRPr="0040434B">
              <w:rPr>
                <w:b/>
              </w:rPr>
              <w:t>ALL</w:t>
            </w:r>
            <w:r>
              <w:t>.</w:t>
            </w:r>
          </w:p>
          <w:p w14:paraId="152E9E1A" w14:textId="77777777" w:rsidR="00F41403" w:rsidRDefault="00F41403" w:rsidP="00F41403">
            <w:pPr>
              <w:numPr>
                <w:ilvl w:val="0"/>
                <w:numId w:val="182"/>
              </w:numPr>
            </w:pPr>
            <w:r>
              <w:t xml:space="preserve">This field is not displayed if you selected </w:t>
            </w:r>
            <w:r w:rsidRPr="00D41C26">
              <w:rPr>
                <w:b/>
              </w:rPr>
              <w:t>None</w:t>
            </w:r>
            <w:r>
              <w:t xml:space="preserve"> as the </w:t>
            </w:r>
            <w:r w:rsidRPr="00D41C26">
              <w:rPr>
                <w:b/>
              </w:rPr>
              <w:t>Samples Stored</w:t>
            </w:r>
            <w:r>
              <w:t xml:space="preserve"> option.</w:t>
            </w:r>
          </w:p>
        </w:tc>
      </w:tr>
      <w:tr w:rsidR="00F41403" w14:paraId="061D7DB2" w14:textId="77777777" w:rsidTr="00AA2E41">
        <w:trPr>
          <w:cantSplit/>
          <w:trHeight w:val="288"/>
        </w:trPr>
        <w:tc>
          <w:tcPr>
            <w:tcW w:w="3330" w:type="dxa"/>
            <w:vAlign w:val="center"/>
          </w:tcPr>
          <w:p w14:paraId="543E3E75" w14:textId="77777777" w:rsidR="00F41403" w:rsidRDefault="00F41403" w:rsidP="00AA2E41">
            <w:pPr>
              <w:rPr>
                <w:b/>
              </w:rPr>
            </w:pPr>
            <w:r>
              <w:rPr>
                <w:b/>
              </w:rPr>
              <w:t>All Future Enabled</w:t>
            </w:r>
          </w:p>
        </w:tc>
        <w:tc>
          <w:tcPr>
            <w:tcW w:w="6480" w:type="dxa"/>
            <w:vAlign w:val="center"/>
          </w:tcPr>
          <w:p w14:paraId="72EEFBD2" w14:textId="77777777" w:rsidR="00F41403" w:rsidRDefault="00F41403" w:rsidP="00AA2E41">
            <w:r>
              <w:t xml:space="preserve">Select this checkbox if you want this division available for use by all future specimen types. </w:t>
            </w:r>
          </w:p>
          <w:p w14:paraId="553FA804" w14:textId="77777777" w:rsidR="00F41403" w:rsidRDefault="00F41403" w:rsidP="00AA2E41">
            <w:r>
              <w:t xml:space="preserve"> </w:t>
            </w:r>
            <w:r w:rsidRPr="0040434B">
              <w:rPr>
                <w:b/>
              </w:rPr>
              <w:t>Note:</w:t>
            </w:r>
            <w:r>
              <w:t xml:space="preserve"> This field is not displayed if you selected </w:t>
            </w:r>
            <w:r w:rsidRPr="00D41C26">
              <w:rPr>
                <w:b/>
              </w:rPr>
              <w:t>None</w:t>
            </w:r>
            <w:r>
              <w:t xml:space="preserve"> as the </w:t>
            </w:r>
            <w:r w:rsidRPr="00D41C26">
              <w:rPr>
                <w:b/>
              </w:rPr>
              <w:t>Samples Stored</w:t>
            </w:r>
            <w:r>
              <w:t xml:space="preserve"> option.</w:t>
            </w:r>
          </w:p>
        </w:tc>
      </w:tr>
      <w:tr w:rsidR="00F41403" w14:paraId="7DDD0D18" w14:textId="77777777" w:rsidTr="00AA2E41">
        <w:trPr>
          <w:cantSplit/>
          <w:trHeight w:val="288"/>
        </w:trPr>
        <w:tc>
          <w:tcPr>
            <w:tcW w:w="3330" w:type="dxa"/>
            <w:vAlign w:val="center"/>
          </w:tcPr>
          <w:p w14:paraId="346BB9C8" w14:textId="77777777" w:rsidR="00F41403" w:rsidRDefault="00F41403" w:rsidP="00AA2E41">
            <w:pPr>
              <w:rPr>
                <w:b/>
              </w:rPr>
            </w:pPr>
            <w:r>
              <w:rPr>
                <w:b/>
              </w:rPr>
              <w:t>Specimen Type</w:t>
            </w:r>
          </w:p>
        </w:tc>
        <w:tc>
          <w:tcPr>
            <w:tcW w:w="6480" w:type="dxa"/>
            <w:vAlign w:val="center"/>
          </w:tcPr>
          <w:p w14:paraId="23C2F644" w14:textId="77777777" w:rsidR="00F41403" w:rsidRDefault="00F41403" w:rsidP="00AA2E41">
            <w:r>
              <w:t>Click the specimen types that can be stored in this division.</w:t>
            </w:r>
          </w:p>
          <w:p w14:paraId="096E428F" w14:textId="77777777" w:rsidR="00F41403" w:rsidRDefault="00F41403" w:rsidP="00AA2E41">
            <w:r w:rsidRPr="0040434B">
              <w:rPr>
                <w:b/>
              </w:rPr>
              <w:t>Note:</w:t>
            </w:r>
            <w:r>
              <w:t xml:space="preserve"> </w:t>
            </w:r>
          </w:p>
          <w:p w14:paraId="65FC0FBC" w14:textId="77777777" w:rsidR="00F41403" w:rsidRDefault="00F41403" w:rsidP="00F41403">
            <w:pPr>
              <w:numPr>
                <w:ilvl w:val="0"/>
                <w:numId w:val="182"/>
              </w:numPr>
            </w:pPr>
            <w:r>
              <w:t>You can select multiple types.</w:t>
            </w:r>
          </w:p>
          <w:p w14:paraId="11F48A73" w14:textId="77777777" w:rsidR="00F41403" w:rsidRDefault="00F41403" w:rsidP="00F41403">
            <w:pPr>
              <w:numPr>
                <w:ilvl w:val="0"/>
                <w:numId w:val="182"/>
              </w:numPr>
            </w:pPr>
            <w:r>
              <w:t xml:space="preserve">To select all types, click </w:t>
            </w:r>
            <w:r w:rsidRPr="0040434B">
              <w:rPr>
                <w:b/>
              </w:rPr>
              <w:t>ALL</w:t>
            </w:r>
            <w:r>
              <w:t>.</w:t>
            </w:r>
          </w:p>
          <w:p w14:paraId="6D700783" w14:textId="77777777" w:rsidR="00F41403" w:rsidRDefault="00F41403" w:rsidP="00F41403">
            <w:pPr>
              <w:numPr>
                <w:ilvl w:val="0"/>
                <w:numId w:val="182"/>
              </w:numPr>
            </w:pPr>
            <w:r>
              <w:t xml:space="preserve">This field is not displayed if you selected </w:t>
            </w:r>
            <w:r w:rsidRPr="00D41C26">
              <w:rPr>
                <w:b/>
              </w:rPr>
              <w:t>None</w:t>
            </w:r>
            <w:r>
              <w:t xml:space="preserve"> as the </w:t>
            </w:r>
            <w:r w:rsidRPr="00D41C26">
              <w:rPr>
                <w:b/>
              </w:rPr>
              <w:t>Samples Stored</w:t>
            </w:r>
            <w:r>
              <w:t xml:space="preserve"> option.</w:t>
            </w:r>
          </w:p>
        </w:tc>
      </w:tr>
    </w:tbl>
    <w:p w14:paraId="244C5020" w14:textId="77777777" w:rsidR="00F41403" w:rsidRPr="00F549A7" w:rsidRDefault="00F41403" w:rsidP="00F41403">
      <w:pPr>
        <w:tabs>
          <w:tab w:val="left" w:pos="720"/>
        </w:tabs>
        <w:ind w:left="720"/>
      </w:pPr>
    </w:p>
    <w:p w14:paraId="1EAA9F96" w14:textId="77777777" w:rsidR="00F41403" w:rsidRDefault="00F41403" w:rsidP="00F41403">
      <w:pPr>
        <w:ind w:left="720"/>
      </w:pPr>
    </w:p>
    <w:p w14:paraId="12B90DAB" w14:textId="77777777" w:rsidR="00F41403" w:rsidRDefault="00F41403" w:rsidP="00BD0B63">
      <w:pPr>
        <w:numPr>
          <w:ilvl w:val="0"/>
          <w:numId w:val="190"/>
        </w:numPr>
        <w:tabs>
          <w:tab w:val="left" w:pos="720"/>
        </w:tabs>
      </w:pPr>
      <w:r>
        <w:t xml:space="preserve">Click </w:t>
      </w:r>
      <w:r w:rsidRPr="006B1DDA">
        <w:rPr>
          <w:b/>
        </w:rPr>
        <w:t>SAVE</w:t>
      </w:r>
      <w:r>
        <w:t>.</w:t>
      </w:r>
      <w:r>
        <w:br/>
        <w:t>The storage division is modified</w:t>
      </w:r>
      <w:r w:rsidRPr="00676662">
        <w:t xml:space="preserve"> </w:t>
      </w:r>
      <w:r>
        <w:t xml:space="preserve">and the new information appears on the </w:t>
      </w:r>
      <w:r w:rsidRPr="00874BFA">
        <w:rPr>
          <w:b/>
        </w:rPr>
        <w:t>Storage Device Create/Modify</w:t>
      </w:r>
      <w:r>
        <w:t xml:space="preserve"> page.</w:t>
      </w:r>
    </w:p>
    <w:p w14:paraId="604E1A3B" w14:textId="77777777" w:rsidR="00F41403" w:rsidRDefault="00F41403" w:rsidP="00F41403">
      <w:pPr>
        <w:ind w:left="720"/>
      </w:pPr>
    </w:p>
    <w:p w14:paraId="2F5143B8" w14:textId="77777777" w:rsidR="00F41403" w:rsidRDefault="00F41403" w:rsidP="00F41403">
      <w:pPr>
        <w:pStyle w:val="Heading3"/>
      </w:pPr>
      <w:r>
        <w:br w:type="page"/>
      </w:r>
      <w:bookmarkStart w:id="321" w:name="MovingStorageDivision"/>
      <w:bookmarkStart w:id="322" w:name="AddStorageDivision"/>
      <w:bookmarkStart w:id="323" w:name="_Toc452394266"/>
      <w:bookmarkStart w:id="324" w:name="_Toc507159160"/>
      <w:bookmarkStart w:id="325" w:name="_Toc300125763"/>
      <w:bookmarkEnd w:id="321"/>
      <w:bookmarkEnd w:id="322"/>
      <w:r>
        <w:lastRenderedPageBreak/>
        <w:t>Adding a Storage Division</w:t>
      </w:r>
      <w:bookmarkEnd w:id="323"/>
      <w:bookmarkEnd w:id="324"/>
    </w:p>
    <w:p w14:paraId="5B9FAE1A" w14:textId="77777777" w:rsidR="00F41403" w:rsidRDefault="00F41403" w:rsidP="00F41403"/>
    <w:p w14:paraId="17E7077F" w14:textId="641A1577" w:rsidR="00F41403" w:rsidRDefault="00F41403" w:rsidP="00BD0B63">
      <w:pPr>
        <w:numPr>
          <w:ilvl w:val="0"/>
          <w:numId w:val="191"/>
        </w:numPr>
        <w:ind w:right="540"/>
      </w:pPr>
      <w:r>
        <w:t xml:space="preserve">Log on to the application using your </w:t>
      </w:r>
      <w:r w:rsidR="00761DF9">
        <w:t>login</w:t>
      </w:r>
      <w:r>
        <w:t xml:space="preserve"> credentials. </w:t>
      </w:r>
    </w:p>
    <w:p w14:paraId="151743C5" w14:textId="77777777" w:rsidR="00F41403" w:rsidRDefault="00F41403" w:rsidP="00F41403">
      <w:pPr>
        <w:ind w:left="720" w:right="540"/>
      </w:pPr>
      <w:r>
        <w:t xml:space="preserve">The CIRRASPEC home page appears. </w:t>
      </w:r>
    </w:p>
    <w:p w14:paraId="388F8B9F" w14:textId="77777777" w:rsidR="00F41403" w:rsidRDefault="00F41403" w:rsidP="00F41403">
      <w:pPr>
        <w:ind w:left="720" w:right="540"/>
      </w:pPr>
    </w:p>
    <w:p w14:paraId="75EC2F4C" w14:textId="77777777" w:rsidR="00F41403" w:rsidRPr="007051E5" w:rsidRDefault="00F41403" w:rsidP="00BD0B63">
      <w:pPr>
        <w:numPr>
          <w:ilvl w:val="0"/>
          <w:numId w:val="191"/>
        </w:numPr>
        <w:ind w:right="540"/>
      </w:pPr>
      <w:r>
        <w:t xml:space="preserve">Point to the arrow of the </w:t>
      </w:r>
      <w:r>
        <w:rPr>
          <w:b/>
        </w:rPr>
        <w:t xml:space="preserve">IAMS </w:t>
      </w:r>
      <w:r w:rsidRPr="007051E5">
        <w:t>tab, and then click</w:t>
      </w:r>
      <w:r>
        <w:rPr>
          <w:b/>
        </w:rPr>
        <w:t xml:space="preserve"> Storage Designer</w:t>
      </w:r>
      <w:r w:rsidRPr="007051E5">
        <w:t>.</w:t>
      </w:r>
    </w:p>
    <w:p w14:paraId="00DF5CF7" w14:textId="77777777" w:rsidR="00F41403" w:rsidRDefault="00F41403" w:rsidP="00F41403">
      <w:pPr>
        <w:ind w:right="360" w:firstLine="720"/>
      </w:pPr>
      <w:r w:rsidRPr="007051E5">
        <w:t xml:space="preserve">The </w:t>
      </w:r>
      <w:r>
        <w:rPr>
          <w:b/>
        </w:rPr>
        <w:t>S</w:t>
      </w:r>
      <w:r w:rsidRPr="00CD78DE">
        <w:rPr>
          <w:b/>
        </w:rPr>
        <w:t xml:space="preserve">torage </w:t>
      </w:r>
      <w:r>
        <w:rPr>
          <w:b/>
        </w:rPr>
        <w:t>S</w:t>
      </w:r>
      <w:r w:rsidRPr="00CD78DE">
        <w:rPr>
          <w:b/>
        </w:rPr>
        <w:t>earch</w:t>
      </w:r>
      <w:r w:rsidRPr="007051E5">
        <w:t xml:space="preserve"> page appears.</w:t>
      </w:r>
    </w:p>
    <w:p w14:paraId="13FE2801" w14:textId="77777777" w:rsidR="00F41403" w:rsidRDefault="00F41403" w:rsidP="00F41403">
      <w:pPr>
        <w:ind w:left="720"/>
      </w:pPr>
    </w:p>
    <w:p w14:paraId="185171A7" w14:textId="77777777" w:rsidR="00F41403" w:rsidRDefault="00F41403" w:rsidP="00BD0B63">
      <w:pPr>
        <w:numPr>
          <w:ilvl w:val="0"/>
          <w:numId w:val="191"/>
        </w:numPr>
      </w:pPr>
      <w:r>
        <w:t xml:space="preserve">Click </w:t>
      </w:r>
      <w:r w:rsidRPr="0021047A">
        <w:rPr>
          <w:b/>
        </w:rPr>
        <w:t>SEARCH</w:t>
      </w:r>
      <w:r>
        <w:t>.</w:t>
      </w:r>
    </w:p>
    <w:p w14:paraId="0781D6FF" w14:textId="77777777" w:rsidR="00F41403" w:rsidRDefault="00F41403" w:rsidP="00F41403">
      <w:pPr>
        <w:ind w:left="720"/>
      </w:pPr>
      <w:r w:rsidRPr="007051E5">
        <w:t xml:space="preserve">The </w:t>
      </w:r>
      <w:r>
        <w:t xml:space="preserve">storage </w:t>
      </w:r>
      <w:r w:rsidRPr="007051E5">
        <w:t>search page</w:t>
      </w:r>
      <w:r>
        <w:t xml:space="preserve"> displays a list of storage devices. </w:t>
      </w:r>
    </w:p>
    <w:p w14:paraId="1B219CC3" w14:textId="77777777" w:rsidR="00F41403" w:rsidRDefault="00F41403" w:rsidP="00F41403">
      <w:pPr>
        <w:ind w:left="720"/>
      </w:pPr>
    </w:p>
    <w:p w14:paraId="7387B5CC" w14:textId="77777777" w:rsidR="00F41403" w:rsidRDefault="00F41403" w:rsidP="00BD0B63">
      <w:pPr>
        <w:numPr>
          <w:ilvl w:val="0"/>
          <w:numId w:val="191"/>
        </w:numPr>
      </w:pPr>
      <w:r>
        <w:t xml:space="preserve">Click the row of the storage device for which you want to add a storage division. </w:t>
      </w:r>
    </w:p>
    <w:p w14:paraId="38564A35" w14:textId="77777777" w:rsidR="00F41403" w:rsidRDefault="00F41403" w:rsidP="00F41403">
      <w:pPr>
        <w:ind w:left="720"/>
      </w:pPr>
      <w:r>
        <w:t xml:space="preserve">The </w:t>
      </w:r>
      <w:r w:rsidRPr="0021047A">
        <w:rPr>
          <w:b/>
        </w:rPr>
        <w:t>Storage Device Setup / Modify Storage Device</w:t>
      </w:r>
      <w:r>
        <w:t xml:space="preserve"> page appears. </w:t>
      </w:r>
    </w:p>
    <w:p w14:paraId="6169B57C" w14:textId="77777777" w:rsidR="00F41403" w:rsidRDefault="00F41403" w:rsidP="00F41403">
      <w:pPr>
        <w:ind w:left="720"/>
      </w:pPr>
    </w:p>
    <w:p w14:paraId="2F6434E8" w14:textId="77777777" w:rsidR="00F41403" w:rsidRDefault="00F41403" w:rsidP="00BD0B63">
      <w:pPr>
        <w:numPr>
          <w:ilvl w:val="0"/>
          <w:numId w:val="191"/>
        </w:numPr>
        <w:tabs>
          <w:tab w:val="left" w:pos="720"/>
        </w:tabs>
      </w:pPr>
      <w:r>
        <w:t xml:space="preserve">Click </w:t>
      </w:r>
      <w:r w:rsidRPr="00490759">
        <w:rPr>
          <w:b/>
        </w:rPr>
        <w:t>MODIFY</w:t>
      </w:r>
      <w:r>
        <w:t xml:space="preserve">. </w:t>
      </w:r>
    </w:p>
    <w:p w14:paraId="324E8079" w14:textId="77777777" w:rsidR="00F41403" w:rsidRDefault="00F41403" w:rsidP="00F41403">
      <w:pPr>
        <w:tabs>
          <w:tab w:val="left" w:pos="720"/>
        </w:tabs>
        <w:ind w:left="720"/>
      </w:pPr>
      <w:r>
        <w:t xml:space="preserve">The </w:t>
      </w:r>
      <w:r w:rsidRPr="0021047A">
        <w:rPr>
          <w:b/>
        </w:rPr>
        <w:t>Storage Device Setup / Modify Storage Device</w:t>
      </w:r>
      <w:r>
        <w:t xml:space="preserve"> page displays the division fields.</w:t>
      </w:r>
      <w:r>
        <w:br/>
      </w:r>
    </w:p>
    <w:p w14:paraId="08A373C8" w14:textId="77777777" w:rsidR="00F41403" w:rsidRPr="004212E2" w:rsidRDefault="00F41403" w:rsidP="00BD0B63">
      <w:pPr>
        <w:numPr>
          <w:ilvl w:val="0"/>
          <w:numId w:val="191"/>
        </w:numPr>
        <w:ind w:right="720"/>
      </w:pPr>
      <w:r>
        <w:t>E</w:t>
      </w:r>
      <w:r w:rsidRPr="00453874">
        <w:rPr>
          <w:color w:val="000000"/>
        </w:rPr>
        <w:t xml:space="preserve">xpand the </w:t>
      </w:r>
      <w:r>
        <w:rPr>
          <w:color w:val="000000"/>
        </w:rPr>
        <w:t>hierarchy tree</w:t>
      </w:r>
      <w:r w:rsidRPr="00453874">
        <w:rPr>
          <w:color w:val="000000"/>
        </w:rPr>
        <w:t xml:space="preserve"> and click the </w:t>
      </w:r>
      <w:r>
        <w:rPr>
          <w:color w:val="000000"/>
        </w:rPr>
        <w:t xml:space="preserve">device or </w:t>
      </w:r>
      <w:r w:rsidRPr="00453874">
        <w:rPr>
          <w:color w:val="000000"/>
        </w:rPr>
        <w:t>d</w:t>
      </w:r>
      <w:r>
        <w:rPr>
          <w:color w:val="000000"/>
        </w:rPr>
        <w:t>i</w:t>
      </w:r>
      <w:r w:rsidRPr="00453874">
        <w:rPr>
          <w:color w:val="000000"/>
        </w:rPr>
        <w:t>vision</w:t>
      </w:r>
      <w:r>
        <w:rPr>
          <w:color w:val="000000"/>
        </w:rPr>
        <w:t xml:space="preserve"> to which you want to add a division</w:t>
      </w:r>
      <w:r w:rsidRPr="00453874">
        <w:rPr>
          <w:color w:val="000000"/>
        </w:rPr>
        <w:t xml:space="preserve">. </w:t>
      </w:r>
      <w:r>
        <w:rPr>
          <w:color w:val="000000"/>
        </w:rPr>
        <w:br/>
      </w:r>
    </w:p>
    <w:p w14:paraId="019D80A0" w14:textId="77777777" w:rsidR="00F41403" w:rsidRPr="002027E0" w:rsidRDefault="00F41403" w:rsidP="00BD0B63">
      <w:pPr>
        <w:numPr>
          <w:ilvl w:val="0"/>
          <w:numId w:val="191"/>
        </w:numPr>
        <w:ind w:right="720"/>
      </w:pPr>
      <w:r>
        <w:rPr>
          <w:color w:val="000000"/>
        </w:rPr>
        <w:t xml:space="preserve">Click the </w:t>
      </w:r>
      <w:r w:rsidRPr="004212E2">
        <w:rPr>
          <w:b/>
          <w:color w:val="000000"/>
        </w:rPr>
        <w:t>Add Division(s)</w:t>
      </w:r>
      <w:r>
        <w:rPr>
          <w:color w:val="000000"/>
        </w:rPr>
        <w:t xml:space="preserve"> link.</w:t>
      </w:r>
    </w:p>
    <w:p w14:paraId="125C19BF" w14:textId="77777777" w:rsidR="00F41403" w:rsidRDefault="00F41403" w:rsidP="00F41403">
      <w:pPr>
        <w:ind w:left="720" w:right="720"/>
        <w:rPr>
          <w:color w:val="000000"/>
        </w:rPr>
      </w:pPr>
      <w:r>
        <w:rPr>
          <w:color w:val="000000"/>
        </w:rPr>
        <w:t xml:space="preserve">The division fields appear. </w:t>
      </w:r>
    </w:p>
    <w:p w14:paraId="725480E3" w14:textId="77777777" w:rsidR="00F41403" w:rsidRDefault="00F41403" w:rsidP="00F41403">
      <w:pPr>
        <w:ind w:left="720" w:right="720"/>
      </w:pPr>
    </w:p>
    <w:p w14:paraId="2EE17B44" w14:textId="77777777" w:rsidR="00F41403" w:rsidRDefault="00F41403" w:rsidP="00F41403">
      <w:pPr>
        <w:pStyle w:val="BodyText"/>
        <w:ind w:right="540" w:firstLine="720"/>
      </w:pPr>
      <w:r>
        <w:rPr>
          <w:noProof/>
          <w:lang w:val="en-US" w:eastAsia="en-US"/>
        </w:rPr>
        <w:lastRenderedPageBreak/>
        <w:drawing>
          <wp:inline distT="0" distB="0" distL="0" distR="0" wp14:anchorId="76E8ED96" wp14:editId="60EF8E4C">
            <wp:extent cx="6268085" cy="5968365"/>
            <wp:effectExtent l="19050" t="19050" r="18415" b="133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68085" cy="5968365"/>
                    </a:xfrm>
                    <a:prstGeom prst="rect">
                      <a:avLst/>
                    </a:prstGeom>
                    <a:noFill/>
                    <a:ln w="3175">
                      <a:solidFill>
                        <a:schemeClr val="tx1"/>
                      </a:solidFill>
                    </a:ln>
                  </pic:spPr>
                </pic:pic>
              </a:graphicData>
            </a:graphic>
          </wp:inline>
        </w:drawing>
      </w:r>
    </w:p>
    <w:p w14:paraId="1B42A610" w14:textId="77777777" w:rsidR="00F41403" w:rsidRDefault="00F41403" w:rsidP="00F41403">
      <w:pPr>
        <w:pStyle w:val="Figure"/>
        <w:tabs>
          <w:tab w:val="clear" w:pos="1710"/>
        </w:tabs>
        <w:ind w:left="2070" w:hanging="1350"/>
      </w:pPr>
      <w:r>
        <w:t>Division fields</w:t>
      </w:r>
    </w:p>
    <w:p w14:paraId="66E97CCA" w14:textId="77777777" w:rsidR="00F41403" w:rsidRDefault="00F41403" w:rsidP="00F41403">
      <w:r>
        <w:br/>
      </w:r>
    </w:p>
    <w:p w14:paraId="26654E71" w14:textId="77777777" w:rsidR="00F41403" w:rsidRPr="007357FB" w:rsidRDefault="00F41403" w:rsidP="00BD0B63">
      <w:pPr>
        <w:numPr>
          <w:ilvl w:val="0"/>
          <w:numId w:val="191"/>
        </w:numPr>
        <w:ind w:right="720"/>
      </w:pPr>
      <w:r>
        <w:rPr>
          <w:color w:val="000000"/>
        </w:rPr>
        <w:t>E</w:t>
      </w:r>
      <w:r w:rsidRPr="00215D73">
        <w:rPr>
          <w:color w:val="000000"/>
        </w:rPr>
        <w:t xml:space="preserve">nter </w:t>
      </w:r>
      <w:r>
        <w:rPr>
          <w:color w:val="000000"/>
        </w:rPr>
        <w:t>appropriate</w:t>
      </w:r>
      <w:r w:rsidRPr="00215D73">
        <w:rPr>
          <w:color w:val="000000"/>
        </w:rPr>
        <w:t xml:space="preserve"> information in each field. </w:t>
      </w:r>
      <w:r>
        <w:rPr>
          <w:color w:val="000000"/>
        </w:rPr>
        <w:t>F</w:t>
      </w:r>
      <w:r w:rsidRPr="007357FB">
        <w:rPr>
          <w:color w:val="000000"/>
        </w:rPr>
        <w:t>ollowing ta</w:t>
      </w:r>
      <w:r w:rsidRPr="007357FB">
        <w:t xml:space="preserve">ble lists each field and its description. </w:t>
      </w:r>
    </w:p>
    <w:p w14:paraId="177EFE99" w14:textId="77777777" w:rsidR="00F41403" w:rsidRDefault="00F41403" w:rsidP="00F41403">
      <w:pPr>
        <w:pStyle w:val="BodyText"/>
        <w:ind w:right="540" w:firstLine="720"/>
      </w:pPr>
      <w:r w:rsidRPr="007357FB">
        <w:rPr>
          <w:b/>
        </w:rPr>
        <w:t>Note:</w:t>
      </w:r>
      <w:r w:rsidRPr="007357FB">
        <w:t xml:space="preserve"> Fields that are marked with the re</w:t>
      </w:r>
      <w:r w:rsidRPr="00F9591B">
        <w:t>d asterisk (</w:t>
      </w:r>
      <w:r w:rsidRPr="00F9591B">
        <w:rPr>
          <w:color w:val="FF0000"/>
        </w:rPr>
        <w:t>*</w:t>
      </w:r>
      <w:r w:rsidRPr="00F9591B">
        <w:t>) are ma</w:t>
      </w:r>
      <w:r>
        <w:t>n</w:t>
      </w:r>
      <w:r w:rsidRPr="00F9591B">
        <w:t>datory</w:t>
      </w:r>
      <w:r>
        <w:t>.</w:t>
      </w:r>
    </w:p>
    <w:p w14:paraId="7DF9FA3C" w14:textId="77777777" w:rsidR="00F41403" w:rsidRDefault="00F41403" w:rsidP="00F41403">
      <w:pPr>
        <w:pStyle w:val="BodyText"/>
        <w:ind w:right="540" w:firstLine="720"/>
      </w:pPr>
    </w:p>
    <w:p w14:paraId="7A01DB03" w14:textId="0AF9BFD8" w:rsidR="00F41403" w:rsidRPr="00E63C3C" w:rsidRDefault="00F41403" w:rsidP="00F41403">
      <w:pPr>
        <w:pStyle w:val="Caption"/>
        <w:ind w:left="720"/>
      </w:pPr>
      <w:r>
        <w:t xml:space="preserve">Table </w:t>
      </w:r>
      <w:fldSimple w:instr=" SEQ Figure \* ARABIC ">
        <w:r w:rsidR="006A4F84">
          <w:rPr>
            <w:noProof/>
          </w:rPr>
          <w:t>38</w:t>
        </w:r>
      </w:fldSimple>
      <w:r>
        <w:t>: Adding a division</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30"/>
        <w:gridCol w:w="6480"/>
      </w:tblGrid>
      <w:tr w:rsidR="00F41403" w:rsidRPr="007A152E" w14:paraId="54180D0F" w14:textId="77777777" w:rsidTr="00AA2E41">
        <w:trPr>
          <w:cantSplit/>
          <w:trHeight w:val="288"/>
          <w:tblHeader/>
        </w:trPr>
        <w:tc>
          <w:tcPr>
            <w:tcW w:w="3330" w:type="dxa"/>
            <w:shd w:val="clear" w:color="auto" w:fill="BFBFBF"/>
            <w:vAlign w:val="center"/>
          </w:tcPr>
          <w:p w14:paraId="343BEED0" w14:textId="77777777" w:rsidR="00F41403" w:rsidRPr="007A152E" w:rsidRDefault="00F41403" w:rsidP="00AA2E41">
            <w:pPr>
              <w:rPr>
                <w:b/>
              </w:rPr>
            </w:pPr>
            <w:r>
              <w:rPr>
                <w:b/>
              </w:rPr>
              <w:t>Field</w:t>
            </w:r>
          </w:p>
        </w:tc>
        <w:tc>
          <w:tcPr>
            <w:tcW w:w="6480" w:type="dxa"/>
            <w:shd w:val="clear" w:color="auto" w:fill="BFBFBF"/>
            <w:vAlign w:val="center"/>
          </w:tcPr>
          <w:p w14:paraId="7A456A9D" w14:textId="77777777" w:rsidR="00F41403" w:rsidRPr="007A152E" w:rsidRDefault="00F41403" w:rsidP="00AA2E41">
            <w:pPr>
              <w:rPr>
                <w:b/>
              </w:rPr>
            </w:pPr>
            <w:r w:rsidRPr="007A152E">
              <w:rPr>
                <w:b/>
              </w:rPr>
              <w:t>Description</w:t>
            </w:r>
          </w:p>
        </w:tc>
      </w:tr>
      <w:tr w:rsidR="00F41403" w14:paraId="3FE4DFEA" w14:textId="77777777" w:rsidTr="00AA2E41">
        <w:trPr>
          <w:cantSplit/>
          <w:trHeight w:val="288"/>
        </w:trPr>
        <w:tc>
          <w:tcPr>
            <w:tcW w:w="3330" w:type="dxa"/>
            <w:vAlign w:val="center"/>
          </w:tcPr>
          <w:p w14:paraId="39B9D463" w14:textId="77777777" w:rsidR="00F41403" w:rsidRDefault="00F41403" w:rsidP="00AA2E41">
            <w:pPr>
              <w:rPr>
                <w:b/>
              </w:rPr>
            </w:pPr>
            <w:r>
              <w:rPr>
                <w:b/>
              </w:rPr>
              <w:t>Storage Division Name</w:t>
            </w:r>
            <w:r w:rsidRPr="00F9591B">
              <w:rPr>
                <w:color w:val="FF0000"/>
              </w:rPr>
              <w:t>*</w:t>
            </w:r>
          </w:p>
        </w:tc>
        <w:tc>
          <w:tcPr>
            <w:tcW w:w="6480" w:type="dxa"/>
            <w:vAlign w:val="center"/>
          </w:tcPr>
          <w:p w14:paraId="2915AEEF" w14:textId="77777777" w:rsidR="00F41403" w:rsidRDefault="00F41403" w:rsidP="00AA2E41">
            <w:r>
              <w:t>Type the name you want to use for this division.</w:t>
            </w:r>
            <w:r>
              <w:br/>
            </w:r>
            <w:r w:rsidRPr="00694276">
              <w:rPr>
                <w:b/>
              </w:rPr>
              <w:t xml:space="preserve">Note: </w:t>
            </w:r>
            <w:r>
              <w:t>You cannot use an existing division name. The name must be unique.</w:t>
            </w:r>
          </w:p>
        </w:tc>
      </w:tr>
      <w:tr w:rsidR="00F41403" w14:paraId="684D4CE4" w14:textId="77777777" w:rsidTr="00AA2E41">
        <w:trPr>
          <w:cantSplit/>
          <w:trHeight w:val="288"/>
        </w:trPr>
        <w:tc>
          <w:tcPr>
            <w:tcW w:w="3330" w:type="dxa"/>
            <w:vAlign w:val="center"/>
          </w:tcPr>
          <w:p w14:paraId="4A6EECB9" w14:textId="77777777" w:rsidR="00F41403" w:rsidRDefault="00F41403" w:rsidP="00AA2E41">
            <w:pPr>
              <w:rPr>
                <w:b/>
              </w:rPr>
            </w:pPr>
            <w:r>
              <w:rPr>
                <w:b/>
              </w:rPr>
              <w:t>Storage Division Code</w:t>
            </w:r>
            <w:r w:rsidRPr="00F9591B">
              <w:rPr>
                <w:color w:val="FF0000"/>
              </w:rPr>
              <w:t>*</w:t>
            </w:r>
          </w:p>
        </w:tc>
        <w:tc>
          <w:tcPr>
            <w:tcW w:w="6480" w:type="dxa"/>
            <w:vAlign w:val="center"/>
          </w:tcPr>
          <w:p w14:paraId="1C7C5172" w14:textId="77777777" w:rsidR="00F41403" w:rsidRDefault="00F41403" w:rsidP="00AA2E41">
            <w:r>
              <w:t xml:space="preserve">Type the code you want to use for this division. </w:t>
            </w:r>
            <w:r>
              <w:br/>
            </w:r>
            <w:r w:rsidRPr="00694276">
              <w:rPr>
                <w:b/>
              </w:rPr>
              <w:t xml:space="preserve">Note: </w:t>
            </w:r>
            <w:r>
              <w:t>You cannot use an existing division code. The code must be unique.</w:t>
            </w:r>
          </w:p>
        </w:tc>
      </w:tr>
      <w:tr w:rsidR="00F41403" w14:paraId="4139974E" w14:textId="77777777" w:rsidTr="00AA2E41">
        <w:trPr>
          <w:cantSplit/>
          <w:trHeight w:val="288"/>
        </w:trPr>
        <w:tc>
          <w:tcPr>
            <w:tcW w:w="3330" w:type="dxa"/>
            <w:vAlign w:val="center"/>
          </w:tcPr>
          <w:p w14:paraId="788BB5CB" w14:textId="77777777" w:rsidR="00F41403" w:rsidRDefault="00F41403" w:rsidP="00AA2E41">
            <w:pPr>
              <w:rPr>
                <w:b/>
              </w:rPr>
            </w:pPr>
            <w:r>
              <w:rPr>
                <w:b/>
              </w:rPr>
              <w:lastRenderedPageBreak/>
              <w:t>Division Owner</w:t>
            </w:r>
          </w:p>
        </w:tc>
        <w:tc>
          <w:tcPr>
            <w:tcW w:w="6480" w:type="dxa"/>
            <w:vAlign w:val="center"/>
          </w:tcPr>
          <w:p w14:paraId="22CA2D53" w14:textId="4F65DC8A" w:rsidR="00F41403" w:rsidRDefault="00F41403" w:rsidP="00AA2E41">
            <w:r>
              <w:t xml:space="preserve">Type the name or </w:t>
            </w:r>
            <w:r w:rsidR="00761DF9">
              <w:t>login username</w:t>
            </w:r>
            <w:r>
              <w:t xml:space="preserve"> of the owner of this division.</w:t>
            </w:r>
          </w:p>
        </w:tc>
      </w:tr>
      <w:tr w:rsidR="00F41403" w14:paraId="607CFAEE" w14:textId="77777777" w:rsidTr="00AA2E41">
        <w:trPr>
          <w:cantSplit/>
          <w:trHeight w:val="288"/>
        </w:trPr>
        <w:tc>
          <w:tcPr>
            <w:tcW w:w="3330" w:type="dxa"/>
            <w:vAlign w:val="center"/>
          </w:tcPr>
          <w:p w14:paraId="596E501E" w14:textId="77777777" w:rsidR="00F41403" w:rsidRDefault="00F41403" w:rsidP="00AA2E41">
            <w:pPr>
              <w:rPr>
                <w:b/>
              </w:rPr>
            </w:pPr>
            <w:r>
              <w:rPr>
                <w:b/>
              </w:rPr>
              <w:t>Number</w:t>
            </w:r>
            <w:r w:rsidRPr="00F9591B">
              <w:rPr>
                <w:color w:val="FF0000"/>
              </w:rPr>
              <w:t>*</w:t>
            </w:r>
          </w:p>
        </w:tc>
        <w:tc>
          <w:tcPr>
            <w:tcW w:w="6480" w:type="dxa"/>
            <w:vAlign w:val="center"/>
          </w:tcPr>
          <w:p w14:paraId="7804855B" w14:textId="77777777" w:rsidR="00F41403" w:rsidRDefault="00F41403" w:rsidP="00AA2E41">
            <w:r>
              <w:t>Type the number of division rows you want to add to the hierarchy tree for this device.</w:t>
            </w:r>
          </w:p>
        </w:tc>
      </w:tr>
      <w:tr w:rsidR="00F41403" w14:paraId="74333AF4" w14:textId="77777777" w:rsidTr="00AA2E41">
        <w:trPr>
          <w:cantSplit/>
          <w:trHeight w:val="288"/>
        </w:trPr>
        <w:tc>
          <w:tcPr>
            <w:tcW w:w="3330" w:type="dxa"/>
            <w:vAlign w:val="center"/>
          </w:tcPr>
          <w:p w14:paraId="35B35481" w14:textId="77777777" w:rsidR="00F41403" w:rsidRDefault="00F41403" w:rsidP="00AA2E41">
            <w:pPr>
              <w:rPr>
                <w:b/>
              </w:rPr>
            </w:pPr>
            <w:r>
              <w:rPr>
                <w:b/>
              </w:rPr>
              <w:t>Division Type</w:t>
            </w:r>
            <w:r w:rsidRPr="00F9591B">
              <w:rPr>
                <w:color w:val="FF0000"/>
              </w:rPr>
              <w:t>*</w:t>
            </w:r>
          </w:p>
        </w:tc>
        <w:tc>
          <w:tcPr>
            <w:tcW w:w="6480" w:type="dxa"/>
            <w:vAlign w:val="center"/>
          </w:tcPr>
          <w:p w14:paraId="3BBD9CC0" w14:textId="77777777" w:rsidR="00F41403" w:rsidRDefault="00F41403" w:rsidP="00AA2E41">
            <w:r>
              <w:t>Click appropriate type for this division.</w:t>
            </w:r>
          </w:p>
        </w:tc>
      </w:tr>
      <w:tr w:rsidR="00F41403" w14:paraId="1300C7E8" w14:textId="77777777" w:rsidTr="00AA2E41">
        <w:trPr>
          <w:cantSplit/>
          <w:trHeight w:val="288"/>
        </w:trPr>
        <w:tc>
          <w:tcPr>
            <w:tcW w:w="3330" w:type="dxa"/>
            <w:vAlign w:val="center"/>
          </w:tcPr>
          <w:p w14:paraId="6C698E3C" w14:textId="77777777" w:rsidR="00F41403" w:rsidRDefault="00F41403" w:rsidP="00AA2E41">
            <w:pPr>
              <w:rPr>
                <w:b/>
              </w:rPr>
            </w:pPr>
            <w:r>
              <w:rPr>
                <w:b/>
              </w:rPr>
              <w:t>Storage Optimization</w:t>
            </w:r>
          </w:p>
        </w:tc>
        <w:tc>
          <w:tcPr>
            <w:tcW w:w="6480" w:type="dxa"/>
            <w:vAlign w:val="center"/>
          </w:tcPr>
          <w:p w14:paraId="28828DB5" w14:textId="77777777" w:rsidR="00F41403" w:rsidRPr="00607AF7" w:rsidRDefault="00F41403" w:rsidP="00AA2E41">
            <w:pPr>
              <w:spacing w:line="276" w:lineRule="auto"/>
            </w:pPr>
            <w:r w:rsidRPr="00607AF7">
              <w:t xml:space="preserve">Click appropriate value to specify whether storage optimization techniques </w:t>
            </w:r>
            <w:r>
              <w:t>should</w:t>
            </w:r>
            <w:r w:rsidRPr="00607AF7">
              <w:t xml:space="preserve"> be enabled for automatic assignment of available storage locations for this d</w:t>
            </w:r>
            <w:r>
              <w:t>ivision</w:t>
            </w:r>
            <w:r w:rsidRPr="00607AF7">
              <w:t>:</w:t>
            </w:r>
          </w:p>
          <w:p w14:paraId="3383209C" w14:textId="77777777" w:rsidR="00F41403" w:rsidRPr="00607AF7" w:rsidRDefault="00F41403" w:rsidP="00F41403">
            <w:pPr>
              <w:numPr>
                <w:ilvl w:val="0"/>
                <w:numId w:val="178"/>
              </w:numPr>
              <w:spacing w:line="276" w:lineRule="auto"/>
            </w:pPr>
            <w:r w:rsidRPr="00CD671C">
              <w:rPr>
                <w:b/>
              </w:rPr>
              <w:t xml:space="preserve">Enabled </w:t>
            </w:r>
            <w:r w:rsidRPr="00607AF7">
              <w:t xml:space="preserve">– individual gaps in storage between </w:t>
            </w:r>
            <w:r>
              <w:t>biospecimens</w:t>
            </w:r>
            <w:r w:rsidRPr="00607AF7">
              <w:t xml:space="preserve"> </w:t>
            </w:r>
            <w:r>
              <w:t>are</w:t>
            </w:r>
            <w:r w:rsidRPr="00607AF7">
              <w:t xml:space="preserve"> </w:t>
            </w:r>
            <w:r>
              <w:t>allowed</w:t>
            </w:r>
            <w:r w:rsidRPr="00607AF7">
              <w:t xml:space="preserve"> </w:t>
            </w:r>
            <w:r>
              <w:t>when assigning storage  position</w:t>
            </w:r>
          </w:p>
          <w:p w14:paraId="4886E1EE" w14:textId="77777777" w:rsidR="00F41403" w:rsidRDefault="00F41403" w:rsidP="00F41403">
            <w:pPr>
              <w:numPr>
                <w:ilvl w:val="0"/>
                <w:numId w:val="178"/>
              </w:numPr>
              <w:spacing w:line="276" w:lineRule="auto"/>
            </w:pPr>
            <w:r w:rsidRPr="00CD671C">
              <w:rPr>
                <w:b/>
              </w:rPr>
              <w:t>Disabled</w:t>
            </w:r>
            <w:r>
              <w:t xml:space="preserve"> – o</w:t>
            </w:r>
            <w:r w:rsidRPr="00607AF7">
              <w:t>n</w:t>
            </w:r>
            <w:r>
              <w:t>ly contiguous positions are allow</w:t>
            </w:r>
            <w:r w:rsidRPr="00607AF7">
              <w:t>ed</w:t>
            </w:r>
            <w:r>
              <w:t xml:space="preserve"> when assigning storage position</w:t>
            </w:r>
          </w:p>
          <w:p w14:paraId="79963875" w14:textId="77777777" w:rsidR="00F41403" w:rsidRPr="00607AF7" w:rsidRDefault="00F41403" w:rsidP="00F41403">
            <w:pPr>
              <w:numPr>
                <w:ilvl w:val="0"/>
                <w:numId w:val="178"/>
              </w:numPr>
              <w:spacing w:line="276" w:lineRule="auto"/>
            </w:pPr>
            <w:r>
              <w:rPr>
                <w:b/>
              </w:rPr>
              <w:t xml:space="preserve">Don’t Care </w:t>
            </w:r>
            <w:r>
              <w:t>– this option is selected by default</w:t>
            </w:r>
          </w:p>
        </w:tc>
      </w:tr>
      <w:tr w:rsidR="00F41403" w14:paraId="2DFE7D8B" w14:textId="77777777" w:rsidTr="00AA2E41">
        <w:trPr>
          <w:cantSplit/>
          <w:trHeight w:val="288"/>
        </w:trPr>
        <w:tc>
          <w:tcPr>
            <w:tcW w:w="3330" w:type="dxa"/>
            <w:vAlign w:val="center"/>
          </w:tcPr>
          <w:p w14:paraId="2001DC3C" w14:textId="77777777" w:rsidR="00F41403" w:rsidRDefault="00F41403" w:rsidP="00AA2E41">
            <w:pPr>
              <w:rPr>
                <w:b/>
              </w:rPr>
            </w:pPr>
            <w:r>
              <w:rPr>
                <w:b/>
              </w:rPr>
              <w:t>Division Status</w:t>
            </w:r>
            <w:r w:rsidRPr="00F9591B">
              <w:rPr>
                <w:color w:val="FF0000"/>
              </w:rPr>
              <w:t>*</w:t>
            </w:r>
          </w:p>
        </w:tc>
        <w:tc>
          <w:tcPr>
            <w:tcW w:w="6480" w:type="dxa"/>
            <w:vAlign w:val="center"/>
          </w:tcPr>
          <w:p w14:paraId="026AB22F" w14:textId="77777777" w:rsidR="00F41403" w:rsidRDefault="00F41403" w:rsidP="00AA2E41">
            <w:r>
              <w:t>Click appropriate status for this division:</w:t>
            </w:r>
          </w:p>
          <w:p w14:paraId="52425405" w14:textId="77777777" w:rsidR="00F41403" w:rsidRDefault="00F41403" w:rsidP="00F41403">
            <w:pPr>
              <w:numPr>
                <w:ilvl w:val="0"/>
                <w:numId w:val="179"/>
              </w:numPr>
            </w:pPr>
            <w:r w:rsidRPr="00CD671C">
              <w:rPr>
                <w:b/>
              </w:rPr>
              <w:t>In Service</w:t>
            </w:r>
            <w:r>
              <w:t xml:space="preserve"> – available for use  </w:t>
            </w:r>
          </w:p>
          <w:p w14:paraId="559E1E55" w14:textId="77777777" w:rsidR="00F41403" w:rsidRDefault="00F41403" w:rsidP="00F41403">
            <w:pPr>
              <w:numPr>
                <w:ilvl w:val="0"/>
                <w:numId w:val="179"/>
              </w:numPr>
            </w:pPr>
            <w:r w:rsidRPr="00CD671C">
              <w:rPr>
                <w:b/>
              </w:rPr>
              <w:t>Out of Service</w:t>
            </w:r>
            <w:r>
              <w:t xml:space="preserve"> – not available for use</w:t>
            </w:r>
          </w:p>
        </w:tc>
      </w:tr>
      <w:tr w:rsidR="00F41403" w14:paraId="0D2F69FB" w14:textId="77777777" w:rsidTr="00AA2E41">
        <w:trPr>
          <w:cantSplit/>
          <w:trHeight w:val="288"/>
        </w:trPr>
        <w:tc>
          <w:tcPr>
            <w:tcW w:w="3330" w:type="dxa"/>
            <w:vAlign w:val="center"/>
          </w:tcPr>
          <w:p w14:paraId="17230F19" w14:textId="77777777" w:rsidR="00F41403" w:rsidRDefault="00F41403" w:rsidP="00AA2E41">
            <w:pPr>
              <w:rPr>
                <w:b/>
              </w:rPr>
            </w:pPr>
            <w:r>
              <w:rPr>
                <w:b/>
              </w:rPr>
              <w:t>Removable</w:t>
            </w:r>
          </w:p>
        </w:tc>
        <w:tc>
          <w:tcPr>
            <w:tcW w:w="6480" w:type="dxa"/>
            <w:vAlign w:val="center"/>
          </w:tcPr>
          <w:p w14:paraId="3706DE24" w14:textId="77777777" w:rsidR="00F41403" w:rsidRDefault="00F41403" w:rsidP="00AA2E41">
            <w:r>
              <w:t xml:space="preserve">Click </w:t>
            </w:r>
            <w:r w:rsidRPr="00027454">
              <w:rPr>
                <w:b/>
              </w:rPr>
              <w:t xml:space="preserve">Yes </w:t>
            </w:r>
            <w:r>
              <w:t xml:space="preserve">or </w:t>
            </w:r>
            <w:r w:rsidRPr="00027454">
              <w:rPr>
                <w:b/>
              </w:rPr>
              <w:t>No</w:t>
            </w:r>
            <w:r>
              <w:t xml:space="preserve"> to indicate whether the division can be moved.</w:t>
            </w:r>
          </w:p>
          <w:p w14:paraId="1D84DD6D" w14:textId="77777777" w:rsidR="00F41403" w:rsidRDefault="00F41403" w:rsidP="00AA2E41">
            <w:r w:rsidRPr="00D26AB2">
              <w:rPr>
                <w:b/>
              </w:rPr>
              <w:t>Note</w:t>
            </w:r>
            <w:r>
              <w:t xml:space="preserve">: The </w:t>
            </w:r>
            <w:r w:rsidRPr="000B41F4">
              <w:rPr>
                <w:b/>
              </w:rPr>
              <w:t>Yes</w:t>
            </w:r>
            <w:r>
              <w:t xml:space="preserve"> option is selected by default.</w:t>
            </w:r>
          </w:p>
        </w:tc>
      </w:tr>
      <w:tr w:rsidR="00F41403" w14:paraId="35F99EA8" w14:textId="77777777" w:rsidTr="00AA2E41">
        <w:trPr>
          <w:cantSplit/>
          <w:trHeight w:val="288"/>
        </w:trPr>
        <w:tc>
          <w:tcPr>
            <w:tcW w:w="3330" w:type="dxa"/>
            <w:vAlign w:val="center"/>
          </w:tcPr>
          <w:p w14:paraId="6F016B51" w14:textId="77777777" w:rsidR="00F41403" w:rsidRDefault="00F41403" w:rsidP="00AA2E41">
            <w:pPr>
              <w:rPr>
                <w:b/>
              </w:rPr>
            </w:pPr>
            <w:r>
              <w:rPr>
                <w:b/>
              </w:rPr>
              <w:t>Description</w:t>
            </w:r>
          </w:p>
        </w:tc>
        <w:tc>
          <w:tcPr>
            <w:tcW w:w="6480" w:type="dxa"/>
            <w:vAlign w:val="center"/>
          </w:tcPr>
          <w:p w14:paraId="247EF7EA" w14:textId="77777777" w:rsidR="00F41403" w:rsidRDefault="00F41403" w:rsidP="00AA2E41">
            <w:r>
              <w:t>Type a description for this division.</w:t>
            </w:r>
          </w:p>
        </w:tc>
      </w:tr>
      <w:tr w:rsidR="00F41403" w14:paraId="252379FF" w14:textId="77777777" w:rsidTr="00AA2E41">
        <w:trPr>
          <w:cantSplit/>
          <w:trHeight w:val="288"/>
        </w:trPr>
        <w:tc>
          <w:tcPr>
            <w:tcW w:w="3330" w:type="dxa"/>
            <w:vAlign w:val="center"/>
          </w:tcPr>
          <w:p w14:paraId="444853EB" w14:textId="77777777" w:rsidR="00F41403" w:rsidRDefault="00F41403" w:rsidP="00AA2E41">
            <w:pPr>
              <w:rPr>
                <w:b/>
              </w:rPr>
            </w:pPr>
            <w:r>
              <w:rPr>
                <w:b/>
              </w:rPr>
              <w:t>Samples Stored</w:t>
            </w:r>
            <w:r w:rsidRPr="00F9591B">
              <w:rPr>
                <w:color w:val="FF0000"/>
              </w:rPr>
              <w:t>*</w:t>
            </w:r>
          </w:p>
        </w:tc>
        <w:tc>
          <w:tcPr>
            <w:tcW w:w="6480" w:type="dxa"/>
            <w:vAlign w:val="center"/>
          </w:tcPr>
          <w:p w14:paraId="25C843C0" w14:textId="77777777" w:rsidR="00F41403" w:rsidRPr="00CD671C" w:rsidRDefault="00F41403" w:rsidP="00AA2E41">
            <w:r w:rsidRPr="00CD671C">
              <w:t xml:space="preserve">Click appropriate </w:t>
            </w:r>
            <w:r>
              <w:t>radio button</w:t>
            </w:r>
            <w:r w:rsidRPr="00CD671C">
              <w:t xml:space="preserve"> to indicate how the biospecimens should be stored in this division:</w:t>
            </w:r>
          </w:p>
          <w:p w14:paraId="0EDBED60" w14:textId="77777777" w:rsidR="00F41403" w:rsidRPr="00CD671C" w:rsidRDefault="00F41403" w:rsidP="00F41403">
            <w:pPr>
              <w:numPr>
                <w:ilvl w:val="0"/>
                <w:numId w:val="180"/>
              </w:numPr>
            </w:pPr>
            <w:r w:rsidRPr="00AD76C3">
              <w:rPr>
                <w:b/>
              </w:rPr>
              <w:t>None</w:t>
            </w:r>
            <w:r w:rsidRPr="00CD671C">
              <w:t xml:space="preserve"> – No biospecimen can be stored.</w:t>
            </w:r>
          </w:p>
          <w:p w14:paraId="262E4070" w14:textId="77777777" w:rsidR="00F41403" w:rsidRPr="00CD671C" w:rsidRDefault="00F41403" w:rsidP="00F41403">
            <w:pPr>
              <w:numPr>
                <w:ilvl w:val="0"/>
                <w:numId w:val="180"/>
              </w:numPr>
              <w:spacing w:line="276" w:lineRule="auto"/>
            </w:pPr>
            <w:r w:rsidRPr="00AD76C3">
              <w:rPr>
                <w:b/>
              </w:rPr>
              <w:t>1-99</w:t>
            </w:r>
            <w:r>
              <w:t xml:space="preserve"> – Biospecimens are stored in rows of cells designated in numerical order left to right.</w:t>
            </w:r>
          </w:p>
          <w:p w14:paraId="576AC3E1" w14:textId="77777777" w:rsidR="00F41403" w:rsidRPr="00CD671C" w:rsidRDefault="00F41403" w:rsidP="00F41403">
            <w:pPr>
              <w:numPr>
                <w:ilvl w:val="0"/>
                <w:numId w:val="180"/>
              </w:numPr>
              <w:spacing w:line="276" w:lineRule="auto"/>
            </w:pPr>
            <w:r w:rsidRPr="00AD76C3">
              <w:rPr>
                <w:b/>
              </w:rPr>
              <w:t xml:space="preserve"> A1-A99-Z1-Z99</w:t>
            </w:r>
            <w:r>
              <w:t xml:space="preserve"> - Biospecimens are stored in rows of cells with columns designated in alphabetical order and rows designated in numerical order. For example, A1, B1, C1…A2, B2, C2 and so on.</w:t>
            </w:r>
          </w:p>
          <w:p w14:paraId="35E97B9C" w14:textId="77777777" w:rsidR="00F41403" w:rsidRPr="00CD671C" w:rsidRDefault="00F41403" w:rsidP="00F41403">
            <w:pPr>
              <w:numPr>
                <w:ilvl w:val="0"/>
                <w:numId w:val="180"/>
              </w:numPr>
              <w:spacing w:line="276" w:lineRule="auto"/>
            </w:pPr>
            <w:r w:rsidRPr="00AD76C3">
              <w:rPr>
                <w:b/>
              </w:rPr>
              <w:t>A-Z vertical</w:t>
            </w:r>
            <w:r>
              <w:t xml:space="preserve"> – Biospecimens are stored in one vertical column of cells designated in alphabetical order. </w:t>
            </w:r>
          </w:p>
          <w:p w14:paraId="5937E696" w14:textId="77777777" w:rsidR="00F41403" w:rsidRPr="00CD671C" w:rsidRDefault="00F41403" w:rsidP="00F41403">
            <w:pPr>
              <w:numPr>
                <w:ilvl w:val="0"/>
                <w:numId w:val="180"/>
              </w:numPr>
              <w:spacing w:line="276" w:lineRule="auto"/>
            </w:pPr>
            <w:r w:rsidRPr="00AD76C3">
              <w:rPr>
                <w:b/>
              </w:rPr>
              <w:t>A-Z horizontal</w:t>
            </w:r>
            <w:r>
              <w:t xml:space="preserve"> - Biospecimens are stored in one horizontal row of cells designated in alphabetical order. </w:t>
            </w:r>
          </w:p>
          <w:p w14:paraId="5095FD4E" w14:textId="77777777" w:rsidR="00F41403" w:rsidRPr="00CD671C" w:rsidRDefault="00F41403" w:rsidP="00F41403">
            <w:pPr>
              <w:numPr>
                <w:ilvl w:val="0"/>
                <w:numId w:val="180"/>
              </w:numPr>
            </w:pPr>
            <w:r w:rsidRPr="00AD76C3">
              <w:rPr>
                <w:b/>
              </w:rPr>
              <w:t>Floating</w:t>
            </w:r>
            <w:r>
              <w:t xml:space="preserve"> – Biospecimens are stored with no specific cell assignment. </w:t>
            </w:r>
          </w:p>
        </w:tc>
      </w:tr>
      <w:tr w:rsidR="00F41403" w14:paraId="44E90004" w14:textId="77777777" w:rsidTr="00AA2E41">
        <w:trPr>
          <w:cantSplit/>
          <w:trHeight w:val="288"/>
        </w:trPr>
        <w:tc>
          <w:tcPr>
            <w:tcW w:w="3330" w:type="dxa"/>
            <w:vAlign w:val="center"/>
          </w:tcPr>
          <w:p w14:paraId="5D0BEB40" w14:textId="77777777" w:rsidR="00F41403" w:rsidRDefault="00F41403" w:rsidP="00AA2E41">
            <w:pPr>
              <w:rPr>
                <w:b/>
              </w:rPr>
            </w:pPr>
            <w:r>
              <w:rPr>
                <w:b/>
              </w:rPr>
              <w:t>Columns</w:t>
            </w:r>
            <w:r w:rsidRPr="00F9591B">
              <w:rPr>
                <w:color w:val="FF0000"/>
              </w:rPr>
              <w:t>*</w:t>
            </w:r>
          </w:p>
        </w:tc>
        <w:tc>
          <w:tcPr>
            <w:tcW w:w="6480" w:type="dxa"/>
            <w:vAlign w:val="center"/>
          </w:tcPr>
          <w:p w14:paraId="2D4CD842" w14:textId="77777777" w:rsidR="00F41403" w:rsidRDefault="00F41403" w:rsidP="00AA2E41">
            <w:r>
              <w:t xml:space="preserve">If you selected </w:t>
            </w:r>
            <w:r w:rsidRPr="00AD76C3">
              <w:rPr>
                <w:b/>
              </w:rPr>
              <w:t>1-99</w:t>
            </w:r>
            <w:r>
              <w:t xml:space="preserve"> or </w:t>
            </w:r>
            <w:r w:rsidRPr="00AD76C3">
              <w:rPr>
                <w:b/>
              </w:rPr>
              <w:t>A1-A99-Z1-Z99</w:t>
            </w:r>
            <w:r>
              <w:t xml:space="preserve"> or</w:t>
            </w:r>
            <w:r w:rsidRPr="00AD76C3">
              <w:rPr>
                <w:b/>
              </w:rPr>
              <w:t xml:space="preserve"> A-Z horizontal</w:t>
            </w:r>
            <w:r>
              <w:t xml:space="preserve"> as the </w:t>
            </w:r>
            <w:r w:rsidRPr="003042A5">
              <w:rPr>
                <w:b/>
              </w:rPr>
              <w:t>Samples Stored</w:t>
            </w:r>
            <w:r>
              <w:t xml:space="preserve"> option, type the number of columns of cell positions you want the division to have. </w:t>
            </w:r>
          </w:p>
          <w:p w14:paraId="781125ED" w14:textId="77777777" w:rsidR="00F41403" w:rsidRDefault="00F41403" w:rsidP="00AA2E41">
            <w:r w:rsidRPr="00F2133A">
              <w:rPr>
                <w:b/>
              </w:rPr>
              <w:t>Note</w:t>
            </w:r>
            <w:r>
              <w:t xml:space="preserve">: This field is disabled for the other </w:t>
            </w:r>
            <w:r w:rsidRPr="00F2133A">
              <w:rPr>
                <w:b/>
              </w:rPr>
              <w:t>Samples Stored</w:t>
            </w:r>
            <w:r>
              <w:t xml:space="preserve"> selections.</w:t>
            </w:r>
          </w:p>
        </w:tc>
      </w:tr>
      <w:tr w:rsidR="00F41403" w14:paraId="2D02CEE2" w14:textId="77777777" w:rsidTr="00AA2E41">
        <w:trPr>
          <w:cantSplit/>
          <w:trHeight w:val="288"/>
        </w:trPr>
        <w:tc>
          <w:tcPr>
            <w:tcW w:w="3330" w:type="dxa"/>
            <w:vAlign w:val="center"/>
          </w:tcPr>
          <w:p w14:paraId="39B26A4D" w14:textId="77777777" w:rsidR="00F41403" w:rsidRDefault="00F41403" w:rsidP="00AA2E41">
            <w:pPr>
              <w:rPr>
                <w:b/>
              </w:rPr>
            </w:pPr>
            <w:r>
              <w:rPr>
                <w:b/>
              </w:rPr>
              <w:t>Rows</w:t>
            </w:r>
            <w:r w:rsidRPr="00F9591B">
              <w:rPr>
                <w:color w:val="FF0000"/>
              </w:rPr>
              <w:t>*</w:t>
            </w:r>
          </w:p>
        </w:tc>
        <w:tc>
          <w:tcPr>
            <w:tcW w:w="6480" w:type="dxa"/>
            <w:vAlign w:val="center"/>
          </w:tcPr>
          <w:p w14:paraId="0CA4E571" w14:textId="77777777" w:rsidR="00F41403" w:rsidRDefault="00F41403" w:rsidP="00AA2E41">
            <w:r>
              <w:t xml:space="preserve">If you selected </w:t>
            </w:r>
            <w:r w:rsidRPr="00AD76C3">
              <w:rPr>
                <w:b/>
              </w:rPr>
              <w:t>1-99</w:t>
            </w:r>
            <w:r>
              <w:t xml:space="preserve"> or </w:t>
            </w:r>
            <w:r w:rsidRPr="00AD76C3">
              <w:rPr>
                <w:b/>
              </w:rPr>
              <w:t>A1-A99-Z1-Z99</w:t>
            </w:r>
            <w:r>
              <w:t xml:space="preserve"> or </w:t>
            </w:r>
            <w:r w:rsidRPr="00AD76C3">
              <w:rPr>
                <w:b/>
              </w:rPr>
              <w:t>A-Z vertical</w:t>
            </w:r>
            <w:r>
              <w:t xml:space="preserve"> as the </w:t>
            </w:r>
            <w:r w:rsidRPr="003042A5">
              <w:rPr>
                <w:b/>
              </w:rPr>
              <w:t>Samples Stored</w:t>
            </w:r>
            <w:r>
              <w:t xml:space="preserve"> option, type the number of rows of cell positions you want the division to have.  </w:t>
            </w:r>
            <w:r>
              <w:br/>
            </w:r>
            <w:r w:rsidRPr="00F2133A">
              <w:rPr>
                <w:b/>
              </w:rPr>
              <w:t>Note</w:t>
            </w:r>
            <w:r>
              <w:t xml:space="preserve">: This field is disabled for the other </w:t>
            </w:r>
            <w:r w:rsidRPr="00F2133A">
              <w:rPr>
                <w:b/>
              </w:rPr>
              <w:t>Samples Stored</w:t>
            </w:r>
            <w:r>
              <w:t xml:space="preserve"> selections.</w:t>
            </w:r>
          </w:p>
        </w:tc>
      </w:tr>
      <w:tr w:rsidR="00F41403" w14:paraId="442A280A" w14:textId="77777777" w:rsidTr="00AA2E41">
        <w:trPr>
          <w:cantSplit/>
          <w:trHeight w:val="288"/>
        </w:trPr>
        <w:tc>
          <w:tcPr>
            <w:tcW w:w="3330" w:type="dxa"/>
            <w:vAlign w:val="center"/>
          </w:tcPr>
          <w:p w14:paraId="5FC77BBB" w14:textId="77777777" w:rsidR="00F41403" w:rsidRDefault="00F41403" w:rsidP="00AA2E41">
            <w:pPr>
              <w:rPr>
                <w:b/>
              </w:rPr>
            </w:pPr>
            <w:r>
              <w:rPr>
                <w:b/>
              </w:rPr>
              <w:lastRenderedPageBreak/>
              <w:t>Soft Limit</w:t>
            </w:r>
          </w:p>
        </w:tc>
        <w:tc>
          <w:tcPr>
            <w:tcW w:w="6480" w:type="dxa"/>
            <w:vAlign w:val="center"/>
          </w:tcPr>
          <w:p w14:paraId="02E2A7A7" w14:textId="77777777" w:rsidR="00F41403" w:rsidRDefault="00F41403" w:rsidP="00AA2E41">
            <w:r>
              <w:t xml:space="preserve">If you selected </w:t>
            </w:r>
            <w:r w:rsidRPr="00C5238E">
              <w:rPr>
                <w:b/>
              </w:rPr>
              <w:t>Floating</w:t>
            </w:r>
            <w:r>
              <w:t xml:space="preserve"> as the </w:t>
            </w:r>
            <w:r w:rsidRPr="003042A5">
              <w:rPr>
                <w:b/>
              </w:rPr>
              <w:t>Samples Stored</w:t>
            </w:r>
            <w:r>
              <w:t xml:space="preserve"> option, you must type the maximum number of biospecimens that can be stored in this division.  </w:t>
            </w:r>
          </w:p>
          <w:p w14:paraId="4C4668AA" w14:textId="77777777" w:rsidR="00F41403" w:rsidRDefault="00F41403" w:rsidP="00AA2E41">
            <w:r w:rsidRPr="00F2133A">
              <w:rPr>
                <w:b/>
              </w:rPr>
              <w:t>Note</w:t>
            </w:r>
            <w:r>
              <w:t xml:space="preserve">: This field is disabled for the other </w:t>
            </w:r>
            <w:r w:rsidRPr="00F2133A">
              <w:rPr>
                <w:b/>
              </w:rPr>
              <w:t>Samples Stored</w:t>
            </w:r>
            <w:r>
              <w:t xml:space="preserve"> selections.</w:t>
            </w:r>
          </w:p>
        </w:tc>
      </w:tr>
      <w:tr w:rsidR="00F41403" w14:paraId="103F3B1D" w14:textId="77777777" w:rsidTr="00AA2E41">
        <w:trPr>
          <w:cantSplit/>
          <w:trHeight w:val="288"/>
        </w:trPr>
        <w:tc>
          <w:tcPr>
            <w:tcW w:w="3330" w:type="dxa"/>
            <w:vAlign w:val="center"/>
          </w:tcPr>
          <w:p w14:paraId="204ECFCB" w14:textId="77777777" w:rsidR="00F41403" w:rsidRDefault="00F41403" w:rsidP="00AA2E41">
            <w:pPr>
              <w:rPr>
                <w:b/>
              </w:rPr>
            </w:pPr>
            <w:r>
              <w:rPr>
                <w:b/>
              </w:rPr>
              <w:t xml:space="preserve">Columns: </w:t>
            </w:r>
            <w:r>
              <w:rPr>
                <w:b/>
              </w:rPr>
              <w:br/>
              <w:t xml:space="preserve">Numbering Type </w:t>
            </w:r>
            <w:r w:rsidRPr="00F9591B">
              <w:rPr>
                <w:color w:val="FF0000"/>
              </w:rPr>
              <w:t>*</w:t>
            </w:r>
          </w:p>
        </w:tc>
        <w:tc>
          <w:tcPr>
            <w:tcW w:w="6480" w:type="dxa"/>
            <w:vAlign w:val="center"/>
          </w:tcPr>
          <w:p w14:paraId="0A864F27" w14:textId="77777777" w:rsidR="00F41403" w:rsidRDefault="00F41403" w:rsidP="00AA2E41">
            <w:r>
              <w:t xml:space="preserve">If you selected </w:t>
            </w:r>
            <w:r w:rsidRPr="00AD76C3">
              <w:rPr>
                <w:b/>
              </w:rPr>
              <w:t>1-99</w:t>
            </w:r>
            <w:r>
              <w:t xml:space="preserve"> or </w:t>
            </w:r>
            <w:r w:rsidRPr="00AD76C3">
              <w:rPr>
                <w:b/>
              </w:rPr>
              <w:t>A1-A99-Z1-Z99</w:t>
            </w:r>
            <w:r>
              <w:t xml:space="preserve"> or</w:t>
            </w:r>
            <w:r w:rsidRPr="00AD76C3">
              <w:rPr>
                <w:b/>
              </w:rPr>
              <w:t xml:space="preserve"> A-Z horizontal</w:t>
            </w:r>
            <w:r>
              <w:t xml:space="preserve"> as the </w:t>
            </w:r>
            <w:r w:rsidRPr="003042A5">
              <w:rPr>
                <w:b/>
              </w:rPr>
              <w:t>Samples Stored</w:t>
            </w:r>
            <w:r>
              <w:t xml:space="preserve"> option, click the appropriate type of numbering for the columns. </w:t>
            </w:r>
          </w:p>
          <w:p w14:paraId="5D974BAE" w14:textId="77777777" w:rsidR="00F41403" w:rsidRDefault="00F41403" w:rsidP="00AA2E41">
            <w:r w:rsidRPr="00F2133A">
              <w:rPr>
                <w:b/>
              </w:rPr>
              <w:t>Note</w:t>
            </w:r>
            <w:r>
              <w:t xml:space="preserve">: This field is not displayed for the other </w:t>
            </w:r>
            <w:r w:rsidRPr="00F2133A">
              <w:rPr>
                <w:b/>
              </w:rPr>
              <w:t>Samples Stored</w:t>
            </w:r>
            <w:r>
              <w:t xml:space="preserve"> selections.</w:t>
            </w:r>
          </w:p>
        </w:tc>
      </w:tr>
      <w:tr w:rsidR="00F41403" w14:paraId="0375389D" w14:textId="77777777" w:rsidTr="00AA2E41">
        <w:trPr>
          <w:cantSplit/>
          <w:trHeight w:val="288"/>
        </w:trPr>
        <w:tc>
          <w:tcPr>
            <w:tcW w:w="3330" w:type="dxa"/>
            <w:vAlign w:val="center"/>
          </w:tcPr>
          <w:p w14:paraId="64CB8666" w14:textId="77777777" w:rsidR="00F41403" w:rsidRDefault="00F41403" w:rsidP="00AA2E41">
            <w:pPr>
              <w:rPr>
                <w:b/>
              </w:rPr>
            </w:pPr>
            <w:r>
              <w:rPr>
                <w:b/>
              </w:rPr>
              <w:t>Rows:</w:t>
            </w:r>
            <w:r>
              <w:rPr>
                <w:b/>
              </w:rPr>
              <w:br/>
              <w:t>Numbering Type</w:t>
            </w:r>
            <w:r w:rsidRPr="00F9591B">
              <w:rPr>
                <w:color w:val="FF0000"/>
              </w:rPr>
              <w:t xml:space="preserve"> *</w:t>
            </w:r>
          </w:p>
        </w:tc>
        <w:tc>
          <w:tcPr>
            <w:tcW w:w="6480" w:type="dxa"/>
            <w:vAlign w:val="center"/>
          </w:tcPr>
          <w:p w14:paraId="6EEFE01A" w14:textId="77777777" w:rsidR="00F41403" w:rsidRDefault="00F41403" w:rsidP="00AA2E41">
            <w:r>
              <w:t xml:space="preserve">If you selected </w:t>
            </w:r>
            <w:r w:rsidRPr="00AD76C3">
              <w:rPr>
                <w:b/>
              </w:rPr>
              <w:t>A1-A99-Z1-Z99</w:t>
            </w:r>
            <w:r>
              <w:t xml:space="preserve"> or </w:t>
            </w:r>
            <w:r w:rsidRPr="00AD76C3">
              <w:rPr>
                <w:b/>
              </w:rPr>
              <w:t>A-Z vertical</w:t>
            </w:r>
            <w:r>
              <w:t xml:space="preserve"> as the </w:t>
            </w:r>
            <w:r w:rsidRPr="003042A5">
              <w:rPr>
                <w:b/>
              </w:rPr>
              <w:t>Samples Stored</w:t>
            </w:r>
            <w:r>
              <w:t xml:space="preserve"> option, click the appropriate type of numbering for the rows.   </w:t>
            </w:r>
            <w:r>
              <w:br/>
            </w:r>
            <w:r w:rsidRPr="00F2133A">
              <w:rPr>
                <w:b/>
              </w:rPr>
              <w:t>Note</w:t>
            </w:r>
            <w:r>
              <w:t xml:space="preserve">: This field is not displayed for the other </w:t>
            </w:r>
            <w:r w:rsidRPr="00F2133A">
              <w:rPr>
                <w:b/>
              </w:rPr>
              <w:t>Samples Stored</w:t>
            </w:r>
            <w:r>
              <w:t xml:space="preserve"> selections.</w:t>
            </w:r>
          </w:p>
        </w:tc>
      </w:tr>
      <w:tr w:rsidR="00F41403" w14:paraId="7E06B554" w14:textId="77777777" w:rsidTr="00AA2E41">
        <w:trPr>
          <w:cantSplit/>
          <w:trHeight w:val="288"/>
        </w:trPr>
        <w:tc>
          <w:tcPr>
            <w:tcW w:w="3330" w:type="dxa"/>
            <w:vAlign w:val="center"/>
          </w:tcPr>
          <w:p w14:paraId="4309998E" w14:textId="77777777" w:rsidR="00F41403" w:rsidRDefault="00F41403" w:rsidP="00AA2E41">
            <w:pPr>
              <w:rPr>
                <w:b/>
              </w:rPr>
            </w:pPr>
            <w:r>
              <w:rPr>
                <w:b/>
              </w:rPr>
              <w:t>Start Position Columns</w:t>
            </w:r>
          </w:p>
        </w:tc>
        <w:tc>
          <w:tcPr>
            <w:tcW w:w="6480" w:type="dxa"/>
            <w:vAlign w:val="center"/>
          </w:tcPr>
          <w:p w14:paraId="6254B11A" w14:textId="77777777" w:rsidR="00F41403" w:rsidRDefault="00F41403" w:rsidP="00AA2E41">
            <w:r>
              <w:t>Type the number or letter that you want the column numbering scheme to start with.</w:t>
            </w:r>
            <w:r>
              <w:br/>
            </w:r>
            <w:r w:rsidRPr="00D41C26">
              <w:rPr>
                <w:b/>
              </w:rPr>
              <w:t>Note:</w:t>
            </w:r>
            <w:r>
              <w:t xml:space="preserve"> </w:t>
            </w:r>
          </w:p>
          <w:p w14:paraId="661B2E73" w14:textId="77777777" w:rsidR="00F41403" w:rsidRDefault="00F41403" w:rsidP="00F41403">
            <w:pPr>
              <w:numPr>
                <w:ilvl w:val="0"/>
                <w:numId w:val="181"/>
              </w:numPr>
            </w:pPr>
            <w:r>
              <w:t>When you select an option on the Columns</w:t>
            </w:r>
            <w:r w:rsidRPr="00D41C26">
              <w:rPr>
                <w:b/>
              </w:rPr>
              <w:t xml:space="preserve"> Numbering Type</w:t>
            </w:r>
            <w:r>
              <w:rPr>
                <w:b/>
              </w:rPr>
              <w:t xml:space="preserve"> list</w:t>
            </w:r>
            <w:r>
              <w:t xml:space="preserve">, the corresponding default value appears in this field.   </w:t>
            </w:r>
          </w:p>
          <w:p w14:paraId="3BD1E338" w14:textId="77777777" w:rsidR="00F41403" w:rsidRDefault="00F41403" w:rsidP="00F41403">
            <w:pPr>
              <w:numPr>
                <w:ilvl w:val="0"/>
                <w:numId w:val="181"/>
              </w:numPr>
            </w:pPr>
            <w:r>
              <w:t xml:space="preserve">This field is not displayed if you selected </w:t>
            </w:r>
            <w:r w:rsidRPr="00D41C26">
              <w:rPr>
                <w:b/>
              </w:rPr>
              <w:t>None</w:t>
            </w:r>
            <w:r>
              <w:t xml:space="preserve"> as the </w:t>
            </w:r>
            <w:r w:rsidRPr="00D41C26">
              <w:rPr>
                <w:b/>
              </w:rPr>
              <w:t>Samples Stored</w:t>
            </w:r>
            <w:r>
              <w:t xml:space="preserve"> option.</w:t>
            </w:r>
          </w:p>
        </w:tc>
      </w:tr>
      <w:tr w:rsidR="00F41403" w14:paraId="1C5EBB55" w14:textId="77777777" w:rsidTr="00AA2E41">
        <w:trPr>
          <w:cantSplit/>
          <w:trHeight w:val="288"/>
        </w:trPr>
        <w:tc>
          <w:tcPr>
            <w:tcW w:w="3330" w:type="dxa"/>
            <w:vAlign w:val="center"/>
          </w:tcPr>
          <w:p w14:paraId="62675D7C" w14:textId="77777777" w:rsidR="00F41403" w:rsidRDefault="00F41403" w:rsidP="00AA2E41">
            <w:pPr>
              <w:rPr>
                <w:b/>
              </w:rPr>
            </w:pPr>
            <w:r>
              <w:rPr>
                <w:b/>
              </w:rPr>
              <w:t>Start Position Rows</w:t>
            </w:r>
          </w:p>
        </w:tc>
        <w:tc>
          <w:tcPr>
            <w:tcW w:w="6480" w:type="dxa"/>
            <w:vAlign w:val="center"/>
          </w:tcPr>
          <w:p w14:paraId="327A558F" w14:textId="77777777" w:rsidR="00F41403" w:rsidRDefault="00F41403" w:rsidP="00AA2E41">
            <w:r>
              <w:t xml:space="preserve">If you selected </w:t>
            </w:r>
            <w:r w:rsidRPr="00AD76C3">
              <w:rPr>
                <w:b/>
              </w:rPr>
              <w:t>1-99</w:t>
            </w:r>
            <w:r>
              <w:t xml:space="preserve"> or </w:t>
            </w:r>
            <w:r w:rsidRPr="00AD76C3">
              <w:rPr>
                <w:b/>
              </w:rPr>
              <w:t>A1-A99-Z1-Z99</w:t>
            </w:r>
            <w:r>
              <w:t>, type the number or letter that you want the row numbering scheme to start with.</w:t>
            </w:r>
            <w:r>
              <w:br/>
            </w:r>
            <w:r w:rsidRPr="00D41C26">
              <w:rPr>
                <w:b/>
              </w:rPr>
              <w:t>Note:</w:t>
            </w:r>
            <w:r>
              <w:t xml:space="preserve"> </w:t>
            </w:r>
          </w:p>
          <w:p w14:paraId="1A311DED" w14:textId="77777777" w:rsidR="00F41403" w:rsidRDefault="00F41403" w:rsidP="00F41403">
            <w:pPr>
              <w:numPr>
                <w:ilvl w:val="0"/>
                <w:numId w:val="181"/>
              </w:numPr>
            </w:pPr>
            <w:r>
              <w:t>When you select an option on the Rows</w:t>
            </w:r>
            <w:r w:rsidRPr="00D41C26">
              <w:rPr>
                <w:b/>
              </w:rPr>
              <w:t xml:space="preserve"> Numbering Type</w:t>
            </w:r>
            <w:r>
              <w:rPr>
                <w:b/>
              </w:rPr>
              <w:t xml:space="preserve"> list</w:t>
            </w:r>
            <w:r>
              <w:t xml:space="preserve">, the corresponding default value appears in this field.   </w:t>
            </w:r>
          </w:p>
          <w:p w14:paraId="6955D1CE" w14:textId="77777777" w:rsidR="00F41403" w:rsidRDefault="00F41403" w:rsidP="00F41403">
            <w:pPr>
              <w:numPr>
                <w:ilvl w:val="0"/>
                <w:numId w:val="181"/>
              </w:numPr>
            </w:pPr>
            <w:r>
              <w:t xml:space="preserve">This field is not displayed for the other </w:t>
            </w:r>
            <w:r w:rsidRPr="00F2133A">
              <w:rPr>
                <w:b/>
              </w:rPr>
              <w:t>Samples Stored</w:t>
            </w:r>
            <w:r>
              <w:t xml:space="preserve"> selections.</w:t>
            </w:r>
          </w:p>
        </w:tc>
      </w:tr>
      <w:tr w:rsidR="00F41403" w14:paraId="1DFB0D65" w14:textId="77777777" w:rsidTr="00AA2E41">
        <w:trPr>
          <w:cantSplit/>
          <w:trHeight w:val="288"/>
        </w:trPr>
        <w:tc>
          <w:tcPr>
            <w:tcW w:w="3330" w:type="dxa"/>
            <w:vAlign w:val="center"/>
          </w:tcPr>
          <w:p w14:paraId="79456A24" w14:textId="77777777" w:rsidR="00F41403" w:rsidRDefault="00F41403" w:rsidP="00AA2E41">
            <w:pPr>
              <w:rPr>
                <w:b/>
              </w:rPr>
            </w:pPr>
            <w:r>
              <w:rPr>
                <w:b/>
              </w:rPr>
              <w:t>All Future Enabled</w:t>
            </w:r>
          </w:p>
        </w:tc>
        <w:tc>
          <w:tcPr>
            <w:tcW w:w="6480" w:type="dxa"/>
            <w:vAlign w:val="center"/>
          </w:tcPr>
          <w:p w14:paraId="7705E51B" w14:textId="77777777" w:rsidR="00F41403" w:rsidRDefault="00F41403" w:rsidP="00AA2E41">
            <w:r>
              <w:t xml:space="preserve">Select this checkbox if you want this division to be available for use by all future container types.  </w:t>
            </w:r>
          </w:p>
          <w:p w14:paraId="38332ABB" w14:textId="77777777" w:rsidR="00F41403" w:rsidRDefault="00F41403" w:rsidP="00AA2E41">
            <w:r w:rsidRPr="0040434B">
              <w:rPr>
                <w:b/>
              </w:rPr>
              <w:t>Note:</w:t>
            </w:r>
            <w:r>
              <w:t xml:space="preserve"> This field is not displayed if you selected </w:t>
            </w:r>
            <w:r w:rsidRPr="00D41C26">
              <w:rPr>
                <w:b/>
              </w:rPr>
              <w:t>None</w:t>
            </w:r>
            <w:r>
              <w:t xml:space="preserve"> as the </w:t>
            </w:r>
            <w:r w:rsidRPr="00D41C26">
              <w:rPr>
                <w:b/>
              </w:rPr>
              <w:t>Samples Stored</w:t>
            </w:r>
            <w:r>
              <w:t xml:space="preserve"> option.</w:t>
            </w:r>
          </w:p>
        </w:tc>
      </w:tr>
      <w:tr w:rsidR="00F41403" w14:paraId="274E5191" w14:textId="77777777" w:rsidTr="00AA2E41">
        <w:trPr>
          <w:cantSplit/>
          <w:trHeight w:val="288"/>
        </w:trPr>
        <w:tc>
          <w:tcPr>
            <w:tcW w:w="3330" w:type="dxa"/>
            <w:vAlign w:val="center"/>
          </w:tcPr>
          <w:p w14:paraId="433D9DC7" w14:textId="77777777" w:rsidR="00F41403" w:rsidRDefault="00F41403" w:rsidP="00AA2E41">
            <w:pPr>
              <w:rPr>
                <w:b/>
              </w:rPr>
            </w:pPr>
            <w:r>
              <w:rPr>
                <w:b/>
              </w:rPr>
              <w:t>Container Type</w:t>
            </w:r>
            <w:r w:rsidRPr="00F9591B">
              <w:rPr>
                <w:color w:val="FF0000"/>
              </w:rPr>
              <w:t>*</w:t>
            </w:r>
          </w:p>
        </w:tc>
        <w:tc>
          <w:tcPr>
            <w:tcW w:w="6480" w:type="dxa"/>
            <w:vAlign w:val="center"/>
          </w:tcPr>
          <w:p w14:paraId="2DDABD13" w14:textId="77777777" w:rsidR="00F41403" w:rsidRDefault="00F41403" w:rsidP="00AA2E41">
            <w:r>
              <w:t>Click the container types that can be stored in this division.</w:t>
            </w:r>
          </w:p>
          <w:p w14:paraId="3B945D51" w14:textId="77777777" w:rsidR="00F41403" w:rsidRDefault="00F41403" w:rsidP="00AA2E41">
            <w:r w:rsidRPr="0040434B">
              <w:rPr>
                <w:b/>
              </w:rPr>
              <w:t>Note:</w:t>
            </w:r>
            <w:r>
              <w:t xml:space="preserve"> </w:t>
            </w:r>
          </w:p>
          <w:p w14:paraId="45CCB6FB" w14:textId="77777777" w:rsidR="00F41403" w:rsidRDefault="00F41403" w:rsidP="00F41403">
            <w:pPr>
              <w:numPr>
                <w:ilvl w:val="0"/>
                <w:numId w:val="182"/>
              </w:numPr>
            </w:pPr>
            <w:r>
              <w:t>You can select multiple types.</w:t>
            </w:r>
          </w:p>
          <w:p w14:paraId="59948AC2" w14:textId="77777777" w:rsidR="00F41403" w:rsidRDefault="00F41403" w:rsidP="00F41403">
            <w:pPr>
              <w:numPr>
                <w:ilvl w:val="0"/>
                <w:numId w:val="182"/>
              </w:numPr>
            </w:pPr>
            <w:r>
              <w:t xml:space="preserve">To select all types, click </w:t>
            </w:r>
            <w:r w:rsidRPr="0040434B">
              <w:rPr>
                <w:b/>
              </w:rPr>
              <w:t>ALL</w:t>
            </w:r>
            <w:r>
              <w:t>.</w:t>
            </w:r>
          </w:p>
          <w:p w14:paraId="329C0A92" w14:textId="77777777" w:rsidR="00F41403" w:rsidRDefault="00F41403" w:rsidP="00F41403">
            <w:pPr>
              <w:numPr>
                <w:ilvl w:val="0"/>
                <w:numId w:val="182"/>
              </w:numPr>
            </w:pPr>
            <w:r>
              <w:t xml:space="preserve">This field is not displayed if you selected </w:t>
            </w:r>
            <w:r w:rsidRPr="00D41C26">
              <w:rPr>
                <w:b/>
              </w:rPr>
              <w:t>None</w:t>
            </w:r>
            <w:r>
              <w:t xml:space="preserve"> as the </w:t>
            </w:r>
            <w:r w:rsidRPr="00D41C26">
              <w:rPr>
                <w:b/>
              </w:rPr>
              <w:t>Samples Stored</w:t>
            </w:r>
            <w:r>
              <w:t xml:space="preserve"> option.</w:t>
            </w:r>
          </w:p>
        </w:tc>
      </w:tr>
      <w:tr w:rsidR="00F41403" w14:paraId="7A6DB7AC" w14:textId="77777777" w:rsidTr="00AA2E41">
        <w:trPr>
          <w:cantSplit/>
          <w:trHeight w:val="288"/>
        </w:trPr>
        <w:tc>
          <w:tcPr>
            <w:tcW w:w="3330" w:type="dxa"/>
            <w:vAlign w:val="center"/>
          </w:tcPr>
          <w:p w14:paraId="029BE8F1" w14:textId="77777777" w:rsidR="00F41403" w:rsidRDefault="00F41403" w:rsidP="00AA2E41">
            <w:pPr>
              <w:rPr>
                <w:b/>
              </w:rPr>
            </w:pPr>
            <w:r>
              <w:rPr>
                <w:b/>
              </w:rPr>
              <w:t>All Future Enabled</w:t>
            </w:r>
          </w:p>
        </w:tc>
        <w:tc>
          <w:tcPr>
            <w:tcW w:w="6480" w:type="dxa"/>
            <w:vAlign w:val="center"/>
          </w:tcPr>
          <w:p w14:paraId="3244210C" w14:textId="77777777" w:rsidR="00F41403" w:rsidRDefault="00F41403" w:rsidP="00AA2E41">
            <w:r>
              <w:t xml:space="preserve">Select this checkbox if you want this division available for use by all future specimen types. </w:t>
            </w:r>
          </w:p>
          <w:p w14:paraId="7AB48560" w14:textId="77777777" w:rsidR="00F41403" w:rsidRDefault="00F41403" w:rsidP="00AA2E41">
            <w:r>
              <w:t xml:space="preserve"> </w:t>
            </w:r>
            <w:r w:rsidRPr="0040434B">
              <w:rPr>
                <w:b/>
              </w:rPr>
              <w:t>Note:</w:t>
            </w:r>
            <w:r>
              <w:t xml:space="preserve"> This field is not displayed if you selected </w:t>
            </w:r>
            <w:r w:rsidRPr="00D41C26">
              <w:rPr>
                <w:b/>
              </w:rPr>
              <w:t>None</w:t>
            </w:r>
            <w:r>
              <w:t xml:space="preserve"> as the </w:t>
            </w:r>
            <w:r w:rsidRPr="00D41C26">
              <w:rPr>
                <w:b/>
              </w:rPr>
              <w:t>Samples Stored</w:t>
            </w:r>
            <w:r>
              <w:t xml:space="preserve"> option.</w:t>
            </w:r>
          </w:p>
        </w:tc>
      </w:tr>
      <w:tr w:rsidR="00F41403" w14:paraId="53ED8E6A" w14:textId="77777777" w:rsidTr="00AA2E41">
        <w:trPr>
          <w:cantSplit/>
          <w:trHeight w:val="288"/>
        </w:trPr>
        <w:tc>
          <w:tcPr>
            <w:tcW w:w="3330" w:type="dxa"/>
            <w:vAlign w:val="center"/>
          </w:tcPr>
          <w:p w14:paraId="5E2C2ECE" w14:textId="77777777" w:rsidR="00F41403" w:rsidRDefault="00F41403" w:rsidP="00AA2E41">
            <w:pPr>
              <w:rPr>
                <w:b/>
              </w:rPr>
            </w:pPr>
            <w:r>
              <w:rPr>
                <w:b/>
              </w:rPr>
              <w:lastRenderedPageBreak/>
              <w:t>Specimen Type</w:t>
            </w:r>
          </w:p>
        </w:tc>
        <w:tc>
          <w:tcPr>
            <w:tcW w:w="6480" w:type="dxa"/>
            <w:vAlign w:val="center"/>
          </w:tcPr>
          <w:p w14:paraId="600C6F46" w14:textId="77777777" w:rsidR="00F41403" w:rsidRDefault="00F41403" w:rsidP="00AA2E41">
            <w:r>
              <w:t>Click the specimen types that can be stored in this division.</w:t>
            </w:r>
          </w:p>
          <w:p w14:paraId="5815B37C" w14:textId="77777777" w:rsidR="00F41403" w:rsidRDefault="00F41403" w:rsidP="00AA2E41">
            <w:r w:rsidRPr="0040434B">
              <w:rPr>
                <w:b/>
              </w:rPr>
              <w:t>Note:</w:t>
            </w:r>
            <w:r>
              <w:t xml:space="preserve"> </w:t>
            </w:r>
          </w:p>
          <w:p w14:paraId="53937AD5" w14:textId="77777777" w:rsidR="00F41403" w:rsidRDefault="00F41403" w:rsidP="00F41403">
            <w:pPr>
              <w:numPr>
                <w:ilvl w:val="0"/>
                <w:numId w:val="182"/>
              </w:numPr>
            </w:pPr>
            <w:r>
              <w:t>You can select multiple types.</w:t>
            </w:r>
          </w:p>
          <w:p w14:paraId="5BDC0E9A" w14:textId="77777777" w:rsidR="00F41403" w:rsidRDefault="00F41403" w:rsidP="00F41403">
            <w:pPr>
              <w:numPr>
                <w:ilvl w:val="0"/>
                <w:numId w:val="182"/>
              </w:numPr>
            </w:pPr>
            <w:r>
              <w:t xml:space="preserve">To select all types, click </w:t>
            </w:r>
            <w:r w:rsidRPr="0040434B">
              <w:rPr>
                <w:b/>
              </w:rPr>
              <w:t>ALL</w:t>
            </w:r>
            <w:r>
              <w:t>.</w:t>
            </w:r>
          </w:p>
          <w:p w14:paraId="2428FFE4" w14:textId="77777777" w:rsidR="00F41403" w:rsidRDefault="00F41403" w:rsidP="00F41403">
            <w:pPr>
              <w:numPr>
                <w:ilvl w:val="0"/>
                <w:numId w:val="182"/>
              </w:numPr>
            </w:pPr>
            <w:r>
              <w:t xml:space="preserve">This field is not displayed if you selected </w:t>
            </w:r>
            <w:r w:rsidRPr="00D41C26">
              <w:rPr>
                <w:b/>
              </w:rPr>
              <w:t>None</w:t>
            </w:r>
            <w:r>
              <w:t xml:space="preserve"> as the </w:t>
            </w:r>
            <w:r w:rsidRPr="00D41C26">
              <w:rPr>
                <w:b/>
              </w:rPr>
              <w:t>Samples Stored</w:t>
            </w:r>
            <w:r>
              <w:t xml:space="preserve"> option.</w:t>
            </w:r>
          </w:p>
        </w:tc>
      </w:tr>
    </w:tbl>
    <w:p w14:paraId="5B7D6860" w14:textId="77777777" w:rsidR="00F41403" w:rsidRPr="00AA26F9" w:rsidRDefault="00F41403" w:rsidP="00F41403">
      <w:pPr>
        <w:ind w:left="720"/>
      </w:pPr>
      <w:r>
        <w:br/>
      </w:r>
    </w:p>
    <w:p w14:paraId="751A0BFB" w14:textId="77777777" w:rsidR="00F41403" w:rsidRDefault="00F41403" w:rsidP="00F41403">
      <w:pPr>
        <w:numPr>
          <w:ilvl w:val="0"/>
          <w:numId w:val="125"/>
        </w:numPr>
      </w:pPr>
      <w:r>
        <w:t xml:space="preserve">Click </w:t>
      </w:r>
      <w:r w:rsidRPr="00201E34">
        <w:rPr>
          <w:b/>
        </w:rPr>
        <w:t>SAVE</w:t>
      </w:r>
      <w:r>
        <w:t xml:space="preserve">. </w:t>
      </w:r>
    </w:p>
    <w:p w14:paraId="034A859D" w14:textId="77777777" w:rsidR="00F41403" w:rsidRDefault="00F41403" w:rsidP="00F41403">
      <w:pPr>
        <w:ind w:left="720"/>
      </w:pPr>
      <w:r>
        <w:t>The division is added to the device and appears on the hierarchy tree structure.</w:t>
      </w:r>
    </w:p>
    <w:p w14:paraId="5CF47B06" w14:textId="77777777" w:rsidR="00F41403" w:rsidRDefault="00F41403" w:rsidP="00F41403">
      <w:pPr>
        <w:ind w:left="720"/>
      </w:pPr>
    </w:p>
    <w:p w14:paraId="2A208EB8" w14:textId="2A416E6D" w:rsidR="00F41403" w:rsidRDefault="00F41403" w:rsidP="00F41403">
      <w:pPr>
        <w:ind w:left="720"/>
        <w:rPr>
          <w:b/>
        </w:rPr>
      </w:pPr>
      <w:r>
        <w:t xml:space="preserve">To generate a storage map report for the new division, click the </w:t>
      </w:r>
      <w:r w:rsidRPr="00436291">
        <w:rPr>
          <w:b/>
        </w:rPr>
        <w:t>Storage Map Report</w:t>
      </w:r>
      <w:r w:rsidRPr="00436291">
        <w:t xml:space="preserve"> </w:t>
      </w:r>
      <w:r w:rsidRPr="000B20F2">
        <w:t>link</w:t>
      </w:r>
      <w:r>
        <w:t xml:space="preserve"> above </w:t>
      </w:r>
      <w:r>
        <w:rPr>
          <w:b/>
        </w:rPr>
        <w:t>Division Owner</w:t>
      </w:r>
      <w:r>
        <w:t xml:space="preserve">. For more information about how to generate a storage map report, see </w:t>
      </w:r>
      <w:hyperlink w:anchor="GeneratingStorageMapReport" w:history="1">
        <w:r w:rsidRPr="00CD78DE">
          <w:rPr>
            <w:rStyle w:val="Hyperlink"/>
            <w:b/>
          </w:rPr>
          <w:t>Generating a Storage Map Report.</w:t>
        </w:r>
      </w:hyperlink>
    </w:p>
    <w:p w14:paraId="3E0FE4C9" w14:textId="77777777" w:rsidR="00F41403" w:rsidRDefault="00F41403" w:rsidP="00F41403">
      <w:pPr>
        <w:ind w:left="720"/>
        <w:rPr>
          <w:b/>
        </w:rPr>
      </w:pPr>
    </w:p>
    <w:p w14:paraId="02C8D8DA" w14:textId="77777777" w:rsidR="00F41403" w:rsidRPr="00365422" w:rsidRDefault="00F41403" w:rsidP="00F41403"/>
    <w:p w14:paraId="6E33D0E6" w14:textId="77777777" w:rsidR="00F41403" w:rsidRDefault="00F41403" w:rsidP="00F41403">
      <w:pPr>
        <w:pStyle w:val="Heading3"/>
        <w:pageBreakBefore/>
      </w:pPr>
      <w:bookmarkStart w:id="326" w:name="_Moving_a_Storage"/>
      <w:bookmarkStart w:id="327" w:name="_Toc452394267"/>
      <w:bookmarkStart w:id="328" w:name="_Toc507159161"/>
      <w:bookmarkEnd w:id="326"/>
      <w:r>
        <w:lastRenderedPageBreak/>
        <w:t>Moving a Storage Division</w:t>
      </w:r>
      <w:bookmarkEnd w:id="325"/>
      <w:bookmarkEnd w:id="327"/>
      <w:bookmarkEnd w:id="328"/>
    </w:p>
    <w:p w14:paraId="54E2001E" w14:textId="77777777" w:rsidR="00F41403" w:rsidRDefault="00F41403" w:rsidP="00F41403"/>
    <w:p w14:paraId="7D2B5357" w14:textId="77777777" w:rsidR="00F41403" w:rsidRDefault="00F41403" w:rsidP="00F41403">
      <w:pPr>
        <w:tabs>
          <w:tab w:val="left" w:pos="720"/>
        </w:tabs>
      </w:pPr>
      <w:r>
        <w:t>To move a division within a storage device or to a different storage device:</w:t>
      </w:r>
      <w:r>
        <w:br/>
      </w:r>
    </w:p>
    <w:p w14:paraId="022925A6" w14:textId="23034625" w:rsidR="00F41403" w:rsidRDefault="00F41403" w:rsidP="00F41403">
      <w:pPr>
        <w:numPr>
          <w:ilvl w:val="0"/>
          <w:numId w:val="132"/>
        </w:numPr>
        <w:ind w:right="540"/>
      </w:pPr>
      <w:r>
        <w:t xml:space="preserve">Log on to the application using your </w:t>
      </w:r>
      <w:r w:rsidR="00761DF9">
        <w:t>login</w:t>
      </w:r>
      <w:r>
        <w:t xml:space="preserve"> credentials. </w:t>
      </w:r>
    </w:p>
    <w:p w14:paraId="7F95FA49" w14:textId="77777777" w:rsidR="00F41403" w:rsidRDefault="00F41403" w:rsidP="00F41403">
      <w:pPr>
        <w:ind w:left="720" w:right="540"/>
      </w:pPr>
      <w:r>
        <w:t xml:space="preserve">The CIRRASPEC home page appears. </w:t>
      </w:r>
    </w:p>
    <w:p w14:paraId="37AFD070" w14:textId="77777777" w:rsidR="00F41403" w:rsidRDefault="00F41403" w:rsidP="00F41403">
      <w:pPr>
        <w:ind w:left="720" w:right="540"/>
      </w:pPr>
    </w:p>
    <w:p w14:paraId="6EDC244A" w14:textId="77777777" w:rsidR="00F41403" w:rsidRPr="007051E5" w:rsidRDefault="00F41403" w:rsidP="00F41403">
      <w:pPr>
        <w:numPr>
          <w:ilvl w:val="0"/>
          <w:numId w:val="132"/>
        </w:numPr>
        <w:ind w:right="540"/>
      </w:pPr>
      <w:r>
        <w:t xml:space="preserve">Point to the arrow of the </w:t>
      </w:r>
      <w:r>
        <w:rPr>
          <w:b/>
        </w:rPr>
        <w:t xml:space="preserve">IAMS </w:t>
      </w:r>
      <w:r w:rsidRPr="007051E5">
        <w:t>tab, and then click</w:t>
      </w:r>
      <w:r>
        <w:rPr>
          <w:b/>
        </w:rPr>
        <w:t xml:space="preserve"> Storage Designer</w:t>
      </w:r>
      <w:r w:rsidRPr="007051E5">
        <w:t>.</w:t>
      </w:r>
    </w:p>
    <w:p w14:paraId="0E690F4A" w14:textId="77777777" w:rsidR="00F41403" w:rsidRDefault="00F41403" w:rsidP="00F41403">
      <w:pPr>
        <w:ind w:right="360" w:firstLine="720"/>
      </w:pPr>
      <w:r w:rsidRPr="007051E5">
        <w:t xml:space="preserve">The </w:t>
      </w:r>
      <w:r>
        <w:rPr>
          <w:b/>
        </w:rPr>
        <w:t>S</w:t>
      </w:r>
      <w:r w:rsidRPr="008A494B">
        <w:rPr>
          <w:b/>
        </w:rPr>
        <w:t xml:space="preserve">torage </w:t>
      </w:r>
      <w:r>
        <w:rPr>
          <w:b/>
        </w:rPr>
        <w:t>S</w:t>
      </w:r>
      <w:r w:rsidRPr="008A494B">
        <w:rPr>
          <w:b/>
        </w:rPr>
        <w:t>earch</w:t>
      </w:r>
      <w:r w:rsidRPr="007051E5">
        <w:t xml:space="preserve"> page appears.</w:t>
      </w:r>
    </w:p>
    <w:p w14:paraId="6F7C4CA4" w14:textId="77777777" w:rsidR="00F41403" w:rsidRDefault="00F41403" w:rsidP="00F41403"/>
    <w:p w14:paraId="0E9529B7" w14:textId="77777777" w:rsidR="00F41403" w:rsidRDefault="00F41403" w:rsidP="00F41403">
      <w:pPr>
        <w:numPr>
          <w:ilvl w:val="0"/>
          <w:numId w:val="132"/>
        </w:numPr>
      </w:pPr>
      <w:r>
        <w:t xml:space="preserve">Click </w:t>
      </w:r>
      <w:r w:rsidRPr="0021047A">
        <w:rPr>
          <w:b/>
        </w:rPr>
        <w:t>SEARCH</w:t>
      </w:r>
      <w:r>
        <w:t>.</w:t>
      </w:r>
    </w:p>
    <w:p w14:paraId="0B6E07F5" w14:textId="77777777" w:rsidR="00F41403" w:rsidRDefault="00F41403" w:rsidP="00F41403">
      <w:pPr>
        <w:ind w:left="720"/>
      </w:pPr>
      <w:r w:rsidRPr="007051E5">
        <w:t xml:space="preserve">The </w:t>
      </w:r>
      <w:r>
        <w:t xml:space="preserve">storage </w:t>
      </w:r>
      <w:r w:rsidRPr="007051E5">
        <w:t>search page</w:t>
      </w:r>
      <w:r>
        <w:t xml:space="preserve"> displays a list of storage devices. </w:t>
      </w:r>
    </w:p>
    <w:p w14:paraId="1733F781" w14:textId="77777777" w:rsidR="00F41403" w:rsidRDefault="00F41403" w:rsidP="00F41403">
      <w:pPr>
        <w:ind w:left="720"/>
      </w:pPr>
    </w:p>
    <w:p w14:paraId="3FAADDDD" w14:textId="77777777" w:rsidR="00F41403" w:rsidRDefault="00F41403" w:rsidP="00F41403">
      <w:pPr>
        <w:numPr>
          <w:ilvl w:val="0"/>
          <w:numId w:val="132"/>
        </w:numPr>
      </w:pPr>
      <w:r>
        <w:t xml:space="preserve">Click the row of the storage device whose division you want to move. </w:t>
      </w:r>
    </w:p>
    <w:p w14:paraId="190E4480" w14:textId="77777777" w:rsidR="00F41403" w:rsidRDefault="00F41403" w:rsidP="00F41403">
      <w:pPr>
        <w:ind w:left="720"/>
      </w:pPr>
      <w:r>
        <w:t xml:space="preserve">The </w:t>
      </w:r>
      <w:r w:rsidRPr="0021047A">
        <w:rPr>
          <w:b/>
        </w:rPr>
        <w:t>Storage Device Setup / Modify Storage Device</w:t>
      </w:r>
      <w:r>
        <w:t xml:space="preserve"> page appears. </w:t>
      </w:r>
    </w:p>
    <w:p w14:paraId="5366947A" w14:textId="77777777" w:rsidR="00F41403" w:rsidRDefault="00F41403" w:rsidP="00F41403">
      <w:pPr>
        <w:tabs>
          <w:tab w:val="left" w:pos="720"/>
        </w:tabs>
        <w:ind w:left="720"/>
      </w:pPr>
    </w:p>
    <w:p w14:paraId="215AEC15" w14:textId="77777777" w:rsidR="00F41403" w:rsidRDefault="00F41403" w:rsidP="00F41403">
      <w:pPr>
        <w:numPr>
          <w:ilvl w:val="0"/>
          <w:numId w:val="132"/>
        </w:numPr>
        <w:tabs>
          <w:tab w:val="left" w:pos="720"/>
        </w:tabs>
      </w:pPr>
      <w:r>
        <w:t xml:space="preserve">Click the </w:t>
      </w:r>
      <w:r w:rsidRPr="00867245">
        <w:rPr>
          <w:b/>
        </w:rPr>
        <w:t>MOVE STORAGE</w:t>
      </w:r>
      <w:r>
        <w:t xml:space="preserve"> link. </w:t>
      </w:r>
    </w:p>
    <w:p w14:paraId="381F9A5A" w14:textId="77777777" w:rsidR="00F41403" w:rsidRDefault="00F41403" w:rsidP="00F41403">
      <w:pPr>
        <w:tabs>
          <w:tab w:val="left" w:pos="720"/>
        </w:tabs>
        <w:ind w:left="720"/>
      </w:pPr>
      <w:r>
        <w:t xml:space="preserve">The </w:t>
      </w:r>
      <w:r w:rsidRPr="00F66BCF">
        <w:rPr>
          <w:b/>
        </w:rPr>
        <w:t>Move Storage</w:t>
      </w:r>
      <w:r>
        <w:t xml:space="preserve"> window appears.</w:t>
      </w:r>
    </w:p>
    <w:p w14:paraId="2F71356E" w14:textId="77777777" w:rsidR="00F41403" w:rsidRDefault="00F41403" w:rsidP="00F41403">
      <w:pPr>
        <w:tabs>
          <w:tab w:val="left" w:pos="720"/>
        </w:tabs>
        <w:ind w:left="720"/>
      </w:pPr>
    </w:p>
    <w:p w14:paraId="251B826C" w14:textId="77777777" w:rsidR="00F41403" w:rsidRDefault="00F41403" w:rsidP="00F41403">
      <w:pPr>
        <w:tabs>
          <w:tab w:val="left" w:pos="720"/>
        </w:tabs>
        <w:ind w:left="720"/>
      </w:pPr>
      <w:r w:rsidRPr="006C6480">
        <w:rPr>
          <w:noProof/>
        </w:rPr>
        <w:drawing>
          <wp:inline distT="0" distB="0" distL="0" distR="0" wp14:anchorId="6132EEB8" wp14:editId="79FD055F">
            <wp:extent cx="5527675" cy="4413885"/>
            <wp:effectExtent l="19050" t="19050" r="15875" b="24765"/>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27675" cy="4413885"/>
                    </a:xfrm>
                    <a:prstGeom prst="rect">
                      <a:avLst/>
                    </a:prstGeom>
                    <a:noFill/>
                    <a:ln w="3175">
                      <a:solidFill>
                        <a:schemeClr val="tx1"/>
                      </a:solidFill>
                    </a:ln>
                  </pic:spPr>
                </pic:pic>
              </a:graphicData>
            </a:graphic>
          </wp:inline>
        </w:drawing>
      </w:r>
    </w:p>
    <w:p w14:paraId="2B672B53" w14:textId="77777777" w:rsidR="00F41403" w:rsidRDefault="00F41403" w:rsidP="00F41403">
      <w:pPr>
        <w:pStyle w:val="Figure"/>
        <w:tabs>
          <w:tab w:val="clear" w:pos="1710"/>
        </w:tabs>
        <w:ind w:left="2070" w:hanging="1350"/>
      </w:pPr>
      <w:r>
        <w:t>Move Storage window</w:t>
      </w:r>
      <w:r>
        <w:br/>
      </w:r>
    </w:p>
    <w:p w14:paraId="2FF5CA92" w14:textId="77777777" w:rsidR="00F41403" w:rsidRDefault="00F41403" w:rsidP="00F41403">
      <w:pPr>
        <w:numPr>
          <w:ilvl w:val="0"/>
          <w:numId w:val="132"/>
        </w:numPr>
        <w:tabs>
          <w:tab w:val="left" w:pos="720"/>
        </w:tabs>
      </w:pPr>
      <w:r>
        <w:t xml:space="preserve">Expand the hierarchy tree structure, and click the </w:t>
      </w:r>
      <w:r w:rsidRPr="00DA2528">
        <w:t xml:space="preserve">storage </w:t>
      </w:r>
      <w:r>
        <w:t xml:space="preserve">device node where the </w:t>
      </w:r>
      <w:r w:rsidRPr="00DA2528">
        <w:t>division</w:t>
      </w:r>
      <w:r>
        <w:t xml:space="preserve"> you want to move is located. </w:t>
      </w:r>
    </w:p>
    <w:p w14:paraId="03691E75" w14:textId="77777777" w:rsidR="00F41403" w:rsidRDefault="00F41403" w:rsidP="00F41403">
      <w:pPr>
        <w:tabs>
          <w:tab w:val="left" w:pos="720"/>
        </w:tabs>
        <w:ind w:left="720"/>
      </w:pPr>
      <w:r>
        <w:lastRenderedPageBreak/>
        <w:t xml:space="preserve">The divisions that are associated with the selected storage device appear in a table in the right pane of the </w:t>
      </w:r>
      <w:r w:rsidRPr="00DA2528">
        <w:rPr>
          <w:b/>
        </w:rPr>
        <w:t>Move Storage</w:t>
      </w:r>
      <w:r>
        <w:t xml:space="preserve"> window.</w:t>
      </w:r>
      <w:r>
        <w:br/>
      </w:r>
    </w:p>
    <w:p w14:paraId="72C212B1" w14:textId="77777777" w:rsidR="00F41403" w:rsidRDefault="00F41403" w:rsidP="00F41403">
      <w:pPr>
        <w:tabs>
          <w:tab w:val="left" w:pos="720"/>
        </w:tabs>
        <w:ind w:left="720"/>
      </w:pPr>
      <w:r w:rsidRPr="006C6480">
        <w:rPr>
          <w:noProof/>
        </w:rPr>
        <w:drawing>
          <wp:inline distT="0" distB="0" distL="0" distR="0" wp14:anchorId="7AC4095D" wp14:editId="4DA83EBA">
            <wp:extent cx="5951855" cy="4763135"/>
            <wp:effectExtent l="19050" t="19050" r="10795" b="18415"/>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51855" cy="4763135"/>
                    </a:xfrm>
                    <a:prstGeom prst="rect">
                      <a:avLst/>
                    </a:prstGeom>
                    <a:noFill/>
                    <a:ln w="3175">
                      <a:solidFill>
                        <a:schemeClr val="tx1"/>
                      </a:solidFill>
                    </a:ln>
                  </pic:spPr>
                </pic:pic>
              </a:graphicData>
            </a:graphic>
          </wp:inline>
        </w:drawing>
      </w:r>
    </w:p>
    <w:p w14:paraId="1A54063E" w14:textId="77777777" w:rsidR="00F41403" w:rsidRDefault="00F41403" w:rsidP="00F41403">
      <w:pPr>
        <w:pStyle w:val="Figure"/>
        <w:tabs>
          <w:tab w:val="clear" w:pos="1710"/>
        </w:tabs>
        <w:ind w:left="2070" w:hanging="1350"/>
      </w:pPr>
      <w:r>
        <w:t xml:space="preserve">Divisions table </w:t>
      </w:r>
      <w:r>
        <w:br/>
      </w:r>
    </w:p>
    <w:p w14:paraId="24802868" w14:textId="77777777" w:rsidR="00F41403" w:rsidRPr="00DA2528" w:rsidRDefault="00F41403" w:rsidP="00F41403">
      <w:pPr>
        <w:numPr>
          <w:ilvl w:val="0"/>
          <w:numId w:val="132"/>
        </w:numPr>
        <w:tabs>
          <w:tab w:val="left" w:pos="720"/>
        </w:tabs>
      </w:pPr>
      <w:r>
        <w:t>Select checkboxes for one or multiple divisions that you want to move.</w:t>
      </w:r>
    </w:p>
    <w:p w14:paraId="639AD3E1" w14:textId="77777777" w:rsidR="00F41403" w:rsidRDefault="00F41403" w:rsidP="00F41403">
      <w:pPr>
        <w:tabs>
          <w:tab w:val="left" w:pos="720"/>
        </w:tabs>
        <w:ind w:left="720"/>
      </w:pPr>
      <w:r w:rsidRPr="00DA2528">
        <w:rPr>
          <w:b/>
        </w:rPr>
        <w:t>Note:</w:t>
      </w:r>
      <w:r>
        <w:t xml:space="preserve"> To move all the divisions to another location, select the checkbox in the header of the table. </w:t>
      </w:r>
      <w:r>
        <w:br/>
      </w:r>
    </w:p>
    <w:p w14:paraId="45BF3E1F" w14:textId="77777777" w:rsidR="00F41403" w:rsidRDefault="00F41403" w:rsidP="00F41403">
      <w:pPr>
        <w:numPr>
          <w:ilvl w:val="0"/>
          <w:numId w:val="132"/>
        </w:numPr>
      </w:pPr>
      <w:r>
        <w:t xml:space="preserve">Click </w:t>
      </w:r>
      <w:r w:rsidRPr="00BC21BB">
        <w:rPr>
          <w:b/>
        </w:rPr>
        <w:t>MOVE</w:t>
      </w:r>
      <w:r>
        <w:t>.</w:t>
      </w:r>
    </w:p>
    <w:p w14:paraId="54BF0DDE" w14:textId="77777777" w:rsidR="00F41403" w:rsidRDefault="00F41403" w:rsidP="00F41403">
      <w:pPr>
        <w:ind w:left="720"/>
      </w:pPr>
      <w:r>
        <w:t xml:space="preserve">The </w:t>
      </w:r>
      <w:r w:rsidRPr="00E8504D">
        <w:rPr>
          <w:b/>
        </w:rPr>
        <w:t xml:space="preserve">Move Items </w:t>
      </w:r>
      <w:r>
        <w:t>window appears.</w:t>
      </w:r>
    </w:p>
    <w:p w14:paraId="4083D8FC" w14:textId="77777777" w:rsidR="00F41403" w:rsidRDefault="00F41403" w:rsidP="00F41403"/>
    <w:p w14:paraId="1D28257F" w14:textId="77777777" w:rsidR="00F41403" w:rsidRDefault="00F41403" w:rsidP="00F41403">
      <w:pPr>
        <w:ind w:firstLine="720"/>
      </w:pPr>
      <w:r w:rsidRPr="006C6480">
        <w:rPr>
          <w:noProof/>
        </w:rPr>
        <w:lastRenderedPageBreak/>
        <w:drawing>
          <wp:inline distT="0" distB="0" distL="0" distR="0" wp14:anchorId="4A7B4ED8" wp14:editId="778C962C">
            <wp:extent cx="3549650" cy="2535555"/>
            <wp:effectExtent l="19050" t="19050" r="12700" b="17145"/>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49650" cy="2535555"/>
                    </a:xfrm>
                    <a:prstGeom prst="rect">
                      <a:avLst/>
                    </a:prstGeom>
                    <a:noFill/>
                    <a:ln w="3175">
                      <a:solidFill>
                        <a:schemeClr val="tx1"/>
                      </a:solidFill>
                    </a:ln>
                  </pic:spPr>
                </pic:pic>
              </a:graphicData>
            </a:graphic>
          </wp:inline>
        </w:drawing>
      </w:r>
    </w:p>
    <w:p w14:paraId="28334CD5" w14:textId="77777777" w:rsidR="00F41403" w:rsidRDefault="00F41403" w:rsidP="00F41403">
      <w:pPr>
        <w:pStyle w:val="Figure"/>
        <w:tabs>
          <w:tab w:val="clear" w:pos="1710"/>
        </w:tabs>
        <w:ind w:left="2070" w:hanging="1350"/>
      </w:pPr>
      <w:r>
        <w:t>Move Items window</w:t>
      </w:r>
    </w:p>
    <w:p w14:paraId="53175D19" w14:textId="77777777" w:rsidR="00F41403" w:rsidRDefault="00F41403" w:rsidP="00F41403">
      <w:pPr>
        <w:ind w:left="1080"/>
      </w:pPr>
    </w:p>
    <w:p w14:paraId="425B5A21" w14:textId="77777777" w:rsidR="00F41403" w:rsidRDefault="00F41403" w:rsidP="00F41403">
      <w:pPr>
        <w:numPr>
          <w:ilvl w:val="0"/>
          <w:numId w:val="132"/>
        </w:numPr>
      </w:pPr>
      <w:r>
        <w:t xml:space="preserve">Expand the hierarchy tree and click the location where you want to move the divisions. </w:t>
      </w:r>
    </w:p>
    <w:p w14:paraId="459D79DB" w14:textId="77777777" w:rsidR="00F41403" w:rsidRDefault="00F41403" w:rsidP="00F41403">
      <w:pPr>
        <w:ind w:firstLine="720"/>
      </w:pPr>
    </w:p>
    <w:p w14:paraId="4558A68B" w14:textId="77777777" w:rsidR="00F41403" w:rsidRDefault="00F41403" w:rsidP="00F41403">
      <w:pPr>
        <w:numPr>
          <w:ilvl w:val="0"/>
          <w:numId w:val="132"/>
        </w:numPr>
      </w:pPr>
      <w:r>
        <w:t xml:space="preserve">Click </w:t>
      </w:r>
      <w:r w:rsidRPr="00AF6089">
        <w:rPr>
          <w:b/>
        </w:rPr>
        <w:t>MOVE</w:t>
      </w:r>
      <w:r>
        <w:t xml:space="preserve">. </w:t>
      </w:r>
      <w:r>
        <w:br/>
        <w:t>A confirmation message appears.</w:t>
      </w:r>
    </w:p>
    <w:p w14:paraId="74F9F01E" w14:textId="77777777" w:rsidR="00F41403" w:rsidRDefault="00F41403" w:rsidP="00F41403">
      <w:pPr>
        <w:pStyle w:val="ListParagraph"/>
      </w:pPr>
    </w:p>
    <w:p w14:paraId="337DB5FF" w14:textId="77777777" w:rsidR="00F41403" w:rsidRDefault="00F41403" w:rsidP="00F41403">
      <w:pPr>
        <w:numPr>
          <w:ilvl w:val="0"/>
          <w:numId w:val="132"/>
        </w:numPr>
      </w:pPr>
      <w:r>
        <w:t xml:space="preserve">Click </w:t>
      </w:r>
      <w:r w:rsidRPr="00AF6089">
        <w:rPr>
          <w:b/>
        </w:rPr>
        <w:t>OK</w:t>
      </w:r>
      <w:r>
        <w:t>.</w:t>
      </w:r>
    </w:p>
    <w:p w14:paraId="78BBBE4A" w14:textId="77777777" w:rsidR="00F41403" w:rsidRDefault="00F41403" w:rsidP="00F41403">
      <w:pPr>
        <w:ind w:left="720"/>
      </w:pPr>
      <w:r>
        <w:t xml:space="preserve">The </w:t>
      </w:r>
      <w:r w:rsidRPr="006B3495">
        <w:rPr>
          <w:b/>
        </w:rPr>
        <w:t>Electronic Signature</w:t>
      </w:r>
      <w:r>
        <w:t xml:space="preserve"> window appears.</w:t>
      </w:r>
    </w:p>
    <w:p w14:paraId="55802819" w14:textId="77777777" w:rsidR="00F41403" w:rsidRDefault="00F41403" w:rsidP="00F41403">
      <w:pPr>
        <w:ind w:left="720"/>
      </w:pPr>
    </w:p>
    <w:p w14:paraId="308F33CE" w14:textId="77777777" w:rsidR="00F41403" w:rsidRDefault="00F41403" w:rsidP="00F41403">
      <w:pPr>
        <w:ind w:firstLine="720"/>
      </w:pPr>
      <w:r w:rsidRPr="006C6480">
        <w:rPr>
          <w:noProof/>
        </w:rPr>
        <w:drawing>
          <wp:inline distT="0" distB="0" distL="0" distR="0" wp14:anchorId="676A10CA" wp14:editId="6B130A7E">
            <wp:extent cx="3275330" cy="2576830"/>
            <wp:effectExtent l="19050" t="19050" r="20320" b="1397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5330" cy="2576830"/>
                    </a:xfrm>
                    <a:prstGeom prst="rect">
                      <a:avLst/>
                    </a:prstGeom>
                    <a:noFill/>
                    <a:ln w="3175">
                      <a:solidFill>
                        <a:schemeClr val="tx1"/>
                      </a:solidFill>
                    </a:ln>
                  </pic:spPr>
                </pic:pic>
              </a:graphicData>
            </a:graphic>
          </wp:inline>
        </w:drawing>
      </w:r>
    </w:p>
    <w:p w14:paraId="00C32ED2" w14:textId="77777777" w:rsidR="00F41403" w:rsidRDefault="00F41403" w:rsidP="00F41403">
      <w:pPr>
        <w:pStyle w:val="Figure"/>
        <w:tabs>
          <w:tab w:val="clear" w:pos="1710"/>
        </w:tabs>
        <w:ind w:left="2070" w:hanging="1350"/>
      </w:pPr>
      <w:r>
        <w:t>Electronic Signature window</w:t>
      </w:r>
    </w:p>
    <w:p w14:paraId="5AE7DE9E" w14:textId="77777777" w:rsidR="00F41403" w:rsidRPr="006B3495" w:rsidRDefault="00F41403" w:rsidP="00F41403"/>
    <w:p w14:paraId="0C543350" w14:textId="77777777" w:rsidR="00F41403" w:rsidRDefault="00F41403" w:rsidP="00F41403">
      <w:pPr>
        <w:numPr>
          <w:ilvl w:val="0"/>
          <w:numId w:val="132"/>
        </w:numPr>
        <w:ind w:right="540"/>
      </w:pPr>
      <w:r>
        <w:t xml:space="preserve">Enter appropriate information in each field. Following </w:t>
      </w:r>
      <w:r w:rsidRPr="002E5150">
        <w:t>table lists each field</w:t>
      </w:r>
      <w:r>
        <w:t xml:space="preserve"> and its</w:t>
      </w:r>
      <w:r w:rsidRPr="00EA12A5">
        <w:rPr>
          <w:i/>
        </w:rPr>
        <w:t xml:space="preserve"> </w:t>
      </w:r>
      <w:r w:rsidRPr="00C401F3">
        <w:t>description</w:t>
      </w:r>
      <w:r>
        <w:t xml:space="preserve">. </w:t>
      </w:r>
    </w:p>
    <w:p w14:paraId="15412FD3" w14:textId="77777777" w:rsidR="00F41403" w:rsidRDefault="00F41403" w:rsidP="00F41403">
      <w:pPr>
        <w:ind w:right="540" w:firstLine="720"/>
      </w:pPr>
      <w:r w:rsidRPr="00326F85">
        <w:rPr>
          <w:b/>
        </w:rPr>
        <w:t>Note:</w:t>
      </w:r>
      <w:r>
        <w:t xml:space="preserve"> Fields that are marked with the red asterisk (</w:t>
      </w:r>
      <w:r w:rsidRPr="00C401F3">
        <w:rPr>
          <w:color w:val="FF0000"/>
        </w:rPr>
        <w:t>*</w:t>
      </w:r>
      <w:r>
        <w:t>) are mandatory.</w:t>
      </w:r>
    </w:p>
    <w:p w14:paraId="00D46821" w14:textId="77777777" w:rsidR="00F41403" w:rsidRDefault="00F41403" w:rsidP="00F41403">
      <w:pPr>
        <w:ind w:left="720" w:right="540" w:firstLine="360"/>
      </w:pPr>
    </w:p>
    <w:p w14:paraId="6FAB6F7C" w14:textId="7C68F52A" w:rsidR="00F41403" w:rsidRDefault="00F41403" w:rsidP="00F41403">
      <w:pPr>
        <w:pStyle w:val="Caption"/>
        <w:ind w:firstLine="720"/>
      </w:pPr>
      <w:r>
        <w:t xml:space="preserve">Table </w:t>
      </w:r>
      <w:fldSimple w:instr=" SEQ Figure \* ARABIC ">
        <w:r w:rsidR="006A4F84">
          <w:rPr>
            <w:noProof/>
          </w:rPr>
          <w:t>39</w:t>
        </w:r>
      </w:fldSimple>
      <w:r>
        <w:t>: Moving a storage division</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60"/>
        <w:gridCol w:w="5688"/>
      </w:tblGrid>
      <w:tr w:rsidR="00F41403" w:rsidRPr="002C6247" w14:paraId="19EA585B" w14:textId="77777777" w:rsidTr="00AA2E41">
        <w:tc>
          <w:tcPr>
            <w:tcW w:w="3060" w:type="dxa"/>
            <w:shd w:val="clear" w:color="auto" w:fill="BFBFBF"/>
          </w:tcPr>
          <w:p w14:paraId="1EE0DC6A" w14:textId="77777777" w:rsidR="00F41403" w:rsidRPr="00F578E5" w:rsidRDefault="00F41403" w:rsidP="00AA2E41">
            <w:pPr>
              <w:ind w:right="540"/>
              <w:rPr>
                <w:b/>
              </w:rPr>
            </w:pPr>
            <w:r w:rsidRPr="00F578E5">
              <w:rPr>
                <w:b/>
              </w:rPr>
              <w:t>Field</w:t>
            </w:r>
          </w:p>
        </w:tc>
        <w:tc>
          <w:tcPr>
            <w:tcW w:w="5688" w:type="dxa"/>
            <w:shd w:val="clear" w:color="auto" w:fill="BFBFBF"/>
          </w:tcPr>
          <w:p w14:paraId="337490F8" w14:textId="77777777" w:rsidR="00F41403" w:rsidRPr="00F578E5" w:rsidRDefault="00F41403" w:rsidP="00AA2E41">
            <w:pPr>
              <w:ind w:right="540"/>
              <w:rPr>
                <w:b/>
              </w:rPr>
            </w:pPr>
            <w:r w:rsidRPr="00F578E5">
              <w:rPr>
                <w:b/>
              </w:rPr>
              <w:t>Description</w:t>
            </w:r>
          </w:p>
        </w:tc>
      </w:tr>
      <w:tr w:rsidR="00F41403" w14:paraId="0DE7133C" w14:textId="77777777" w:rsidTr="00AA2E41">
        <w:tc>
          <w:tcPr>
            <w:tcW w:w="3060" w:type="dxa"/>
          </w:tcPr>
          <w:p w14:paraId="4E4C61DE" w14:textId="77777777" w:rsidR="00F41403" w:rsidRPr="00CC287B" w:rsidRDefault="00F41403" w:rsidP="00AA2E41">
            <w:pPr>
              <w:ind w:right="540"/>
              <w:rPr>
                <w:b/>
              </w:rPr>
            </w:pPr>
            <w:r>
              <w:rPr>
                <w:b/>
              </w:rPr>
              <w:t>Username</w:t>
            </w:r>
            <w:r w:rsidRPr="00C401F3">
              <w:rPr>
                <w:color w:val="FF0000"/>
              </w:rPr>
              <w:t>*</w:t>
            </w:r>
          </w:p>
        </w:tc>
        <w:tc>
          <w:tcPr>
            <w:tcW w:w="5688" w:type="dxa"/>
            <w:vAlign w:val="center"/>
          </w:tcPr>
          <w:p w14:paraId="63534E13" w14:textId="77777777" w:rsidR="00F41403" w:rsidRDefault="00F41403" w:rsidP="00AA2E41">
            <w:r>
              <w:t>Type your user log in ID.</w:t>
            </w:r>
          </w:p>
        </w:tc>
      </w:tr>
      <w:tr w:rsidR="00F41403" w14:paraId="04DAB3C7" w14:textId="77777777" w:rsidTr="00AA2E41">
        <w:trPr>
          <w:trHeight w:val="70"/>
        </w:trPr>
        <w:tc>
          <w:tcPr>
            <w:tcW w:w="3060" w:type="dxa"/>
          </w:tcPr>
          <w:p w14:paraId="74D9A096" w14:textId="77777777" w:rsidR="00F41403" w:rsidRPr="00CC287B" w:rsidRDefault="00F41403" w:rsidP="00AA2E41">
            <w:pPr>
              <w:ind w:right="540"/>
              <w:rPr>
                <w:b/>
              </w:rPr>
            </w:pPr>
            <w:r>
              <w:rPr>
                <w:b/>
              </w:rPr>
              <w:t>Password</w:t>
            </w:r>
            <w:r w:rsidRPr="00C401F3">
              <w:rPr>
                <w:color w:val="FF0000"/>
              </w:rPr>
              <w:t>*</w:t>
            </w:r>
          </w:p>
        </w:tc>
        <w:tc>
          <w:tcPr>
            <w:tcW w:w="5688" w:type="dxa"/>
            <w:vAlign w:val="center"/>
          </w:tcPr>
          <w:p w14:paraId="5BF298BF" w14:textId="77777777" w:rsidR="00F41403" w:rsidRDefault="00F41403" w:rsidP="00AA2E41">
            <w:r>
              <w:t xml:space="preserve">Type your password. </w:t>
            </w:r>
          </w:p>
        </w:tc>
      </w:tr>
      <w:tr w:rsidR="00F41403" w14:paraId="03D8A8A2" w14:textId="77777777" w:rsidTr="00AA2E41">
        <w:tc>
          <w:tcPr>
            <w:tcW w:w="3060" w:type="dxa"/>
          </w:tcPr>
          <w:p w14:paraId="552F8B58" w14:textId="77777777" w:rsidR="00F41403" w:rsidRPr="00F578E5" w:rsidRDefault="00F41403" w:rsidP="00AA2E41">
            <w:pPr>
              <w:ind w:right="540"/>
              <w:rPr>
                <w:b/>
              </w:rPr>
            </w:pPr>
            <w:r>
              <w:rPr>
                <w:b/>
              </w:rPr>
              <w:lastRenderedPageBreak/>
              <w:t>Move Reasons</w:t>
            </w:r>
            <w:r w:rsidRPr="00C401F3">
              <w:rPr>
                <w:color w:val="FF0000"/>
              </w:rPr>
              <w:t>*</w:t>
            </w:r>
          </w:p>
        </w:tc>
        <w:tc>
          <w:tcPr>
            <w:tcW w:w="5688" w:type="dxa"/>
            <w:vAlign w:val="center"/>
          </w:tcPr>
          <w:p w14:paraId="1C0195B3" w14:textId="77777777" w:rsidR="00F41403" w:rsidRDefault="00F41403" w:rsidP="00AA2E41">
            <w:r>
              <w:t>Click appropriate reason for moving this division.</w:t>
            </w:r>
          </w:p>
        </w:tc>
      </w:tr>
      <w:tr w:rsidR="00F41403" w14:paraId="7910FC28" w14:textId="77777777" w:rsidTr="00AA2E41">
        <w:tc>
          <w:tcPr>
            <w:tcW w:w="3060" w:type="dxa"/>
          </w:tcPr>
          <w:p w14:paraId="29C9EF99" w14:textId="77777777" w:rsidR="00F41403" w:rsidRDefault="00F41403" w:rsidP="00AA2E41">
            <w:pPr>
              <w:ind w:right="540"/>
              <w:rPr>
                <w:b/>
              </w:rPr>
            </w:pPr>
            <w:r>
              <w:rPr>
                <w:b/>
              </w:rPr>
              <w:t>Other Reasons</w:t>
            </w:r>
          </w:p>
        </w:tc>
        <w:tc>
          <w:tcPr>
            <w:tcW w:w="5688" w:type="dxa"/>
            <w:vAlign w:val="center"/>
          </w:tcPr>
          <w:p w14:paraId="42F98285" w14:textId="77777777" w:rsidR="00F41403" w:rsidRDefault="00F41403" w:rsidP="00AA2E41">
            <w:r>
              <w:t xml:space="preserve">If you clicked </w:t>
            </w:r>
            <w:r w:rsidRPr="00DC74B0">
              <w:rPr>
                <w:b/>
              </w:rPr>
              <w:t>Other</w:t>
            </w:r>
            <w:r>
              <w:t xml:space="preserve"> in the </w:t>
            </w:r>
            <w:r>
              <w:rPr>
                <w:b/>
              </w:rPr>
              <w:t>Move</w:t>
            </w:r>
            <w:r w:rsidRPr="00DC74B0">
              <w:rPr>
                <w:b/>
              </w:rPr>
              <w:t xml:space="preserve"> Reasons</w:t>
            </w:r>
            <w:r>
              <w:t xml:space="preserve"> list, type a reason for moving this division.</w:t>
            </w:r>
          </w:p>
        </w:tc>
      </w:tr>
    </w:tbl>
    <w:p w14:paraId="1BA6948D" w14:textId="77777777" w:rsidR="00F41403" w:rsidRDefault="00F41403" w:rsidP="00F41403">
      <w:pPr>
        <w:ind w:left="720"/>
      </w:pPr>
    </w:p>
    <w:p w14:paraId="609DAF2D" w14:textId="77777777" w:rsidR="00F41403" w:rsidRDefault="00F41403" w:rsidP="00F41403">
      <w:pPr>
        <w:numPr>
          <w:ilvl w:val="0"/>
          <w:numId w:val="132"/>
        </w:numPr>
      </w:pPr>
      <w:r>
        <w:t xml:space="preserve">Click </w:t>
      </w:r>
      <w:r w:rsidRPr="008168D4">
        <w:rPr>
          <w:b/>
        </w:rPr>
        <w:t>SIGN</w:t>
      </w:r>
      <w:r>
        <w:t xml:space="preserve">. </w:t>
      </w:r>
    </w:p>
    <w:p w14:paraId="1C5635E7" w14:textId="77777777" w:rsidR="00F41403" w:rsidRDefault="00F41403" w:rsidP="00F41403">
      <w:pPr>
        <w:ind w:left="720" w:right="270"/>
      </w:pPr>
      <w:r>
        <w:t xml:space="preserve">The division that you selected is moved and is shown in its new location on the hierarchy tree in the </w:t>
      </w:r>
      <w:r w:rsidRPr="00B53FB2">
        <w:rPr>
          <w:b/>
        </w:rPr>
        <w:t>Move Storage</w:t>
      </w:r>
      <w:r>
        <w:t xml:space="preserve"> window.</w:t>
      </w:r>
    </w:p>
    <w:p w14:paraId="325EAF9E" w14:textId="77777777" w:rsidR="00F41403" w:rsidRDefault="00F41403" w:rsidP="00F41403">
      <w:pPr>
        <w:ind w:left="720"/>
      </w:pPr>
    </w:p>
    <w:p w14:paraId="75840BEC" w14:textId="77777777" w:rsidR="00F41403" w:rsidRPr="00B53FB2" w:rsidRDefault="00F41403" w:rsidP="00F41403">
      <w:pPr>
        <w:numPr>
          <w:ilvl w:val="0"/>
          <w:numId w:val="132"/>
        </w:numPr>
      </w:pPr>
      <w:r>
        <w:t>C</w:t>
      </w:r>
      <w:r w:rsidRPr="006B3495">
        <w:t>lick</w:t>
      </w:r>
      <w:r>
        <w:rPr>
          <w:b/>
        </w:rPr>
        <w:t xml:space="preserve"> CLOSE.</w:t>
      </w:r>
    </w:p>
    <w:p w14:paraId="65CA6088" w14:textId="77777777" w:rsidR="00F41403" w:rsidRDefault="00F41403" w:rsidP="00F41403">
      <w:pPr>
        <w:ind w:left="720"/>
      </w:pPr>
      <w:r>
        <w:t xml:space="preserve">The </w:t>
      </w:r>
      <w:r>
        <w:rPr>
          <w:b/>
        </w:rPr>
        <w:t xml:space="preserve">Move Storage </w:t>
      </w:r>
      <w:r w:rsidRPr="00B53FB2">
        <w:t>window closes.</w:t>
      </w:r>
    </w:p>
    <w:p w14:paraId="1FE62EBB" w14:textId="77777777" w:rsidR="00F41403" w:rsidRDefault="00F41403" w:rsidP="00F41403">
      <w:pPr>
        <w:ind w:left="720"/>
      </w:pPr>
    </w:p>
    <w:p w14:paraId="5221FFE9" w14:textId="5CA96987" w:rsidR="00F41403" w:rsidRDefault="00F41403" w:rsidP="00020005">
      <w:pPr>
        <w:pStyle w:val="Heading1"/>
      </w:pPr>
      <w:r>
        <w:br w:type="page"/>
      </w:r>
      <w:bookmarkStart w:id="329" w:name="_Toc507159162"/>
      <w:r w:rsidR="00503B54">
        <w:lastRenderedPageBreak/>
        <w:t>Create and Manage Sites, Users, Couriers</w:t>
      </w:r>
      <w:bookmarkEnd w:id="329"/>
      <w:r>
        <w:br/>
      </w:r>
    </w:p>
    <w:p w14:paraId="7D63708C" w14:textId="3CDF3462" w:rsidR="00F41403" w:rsidRDefault="00F41403" w:rsidP="00F41403">
      <w:r w:rsidRPr="00455D98">
        <w:rPr>
          <w:b/>
        </w:rPr>
        <w:t>Note:</w:t>
      </w:r>
      <w:r>
        <w:t xml:space="preserve"> You must create and activate the u</w:t>
      </w:r>
      <w:r w:rsidR="00145E52">
        <w:t xml:space="preserve">sers, sites and couriers </w:t>
      </w:r>
      <w:r>
        <w:t xml:space="preserve"> before you can use them in the application.</w:t>
      </w:r>
    </w:p>
    <w:p w14:paraId="6AE1A211" w14:textId="77777777" w:rsidR="00F41403" w:rsidRDefault="00F41403" w:rsidP="00F41403"/>
    <w:p w14:paraId="6D136613" w14:textId="77777777" w:rsidR="00F41403" w:rsidRDefault="00F41403" w:rsidP="00F41403">
      <w:pPr>
        <w:pStyle w:val="Heading3"/>
      </w:pPr>
      <w:bookmarkStart w:id="330" w:name="_Toc452394269"/>
      <w:bookmarkStart w:id="331" w:name="_Toc507159163"/>
      <w:r>
        <w:t>Viewing a List of Address Book Entries</w:t>
      </w:r>
      <w:bookmarkEnd w:id="330"/>
      <w:bookmarkEnd w:id="331"/>
    </w:p>
    <w:p w14:paraId="1C3FE981" w14:textId="77777777" w:rsidR="00F41403" w:rsidRDefault="00F41403" w:rsidP="00F41403"/>
    <w:p w14:paraId="5AEDC46A" w14:textId="77777777" w:rsidR="00F41403" w:rsidRDefault="00F41403" w:rsidP="00F41403">
      <w:r w:rsidRPr="00F83400">
        <w:t xml:space="preserve"> </w:t>
      </w:r>
      <w:r>
        <w:t>To view a list of address book entries:</w:t>
      </w:r>
    </w:p>
    <w:p w14:paraId="6E950C71" w14:textId="77777777" w:rsidR="00F41403" w:rsidRDefault="00F41403" w:rsidP="00F41403"/>
    <w:p w14:paraId="670B4781" w14:textId="4869E35D" w:rsidR="00F41403" w:rsidRDefault="00F41403" w:rsidP="00BD0B63">
      <w:pPr>
        <w:numPr>
          <w:ilvl w:val="0"/>
          <w:numId w:val="192"/>
        </w:numPr>
      </w:pPr>
      <w:r>
        <w:t xml:space="preserve">Log on to the application using your </w:t>
      </w:r>
      <w:r w:rsidR="00761DF9">
        <w:t>login</w:t>
      </w:r>
      <w:r>
        <w:t xml:space="preserve"> credentials. </w:t>
      </w:r>
    </w:p>
    <w:p w14:paraId="36C314D4" w14:textId="77777777" w:rsidR="00F41403" w:rsidRDefault="00F41403" w:rsidP="00F41403">
      <w:pPr>
        <w:ind w:left="720"/>
      </w:pPr>
      <w:r>
        <w:t xml:space="preserve">The CIRRASPEC home page appears. </w:t>
      </w:r>
    </w:p>
    <w:p w14:paraId="7502D13E" w14:textId="77777777" w:rsidR="00F41403" w:rsidRDefault="00F41403" w:rsidP="00F41403">
      <w:pPr>
        <w:ind w:left="720"/>
      </w:pPr>
    </w:p>
    <w:p w14:paraId="08223BA0" w14:textId="77777777" w:rsidR="00F41403" w:rsidRDefault="00F41403" w:rsidP="00BD0B63">
      <w:pPr>
        <w:numPr>
          <w:ilvl w:val="0"/>
          <w:numId w:val="192"/>
        </w:numPr>
      </w:pPr>
      <w:r>
        <w:t xml:space="preserve">Point to the arrow of the </w:t>
      </w:r>
      <w:r w:rsidRPr="00584C3D">
        <w:rPr>
          <w:b/>
        </w:rPr>
        <w:t>IAMS</w:t>
      </w:r>
      <w:r>
        <w:t xml:space="preserve"> tab, and then click </w:t>
      </w:r>
      <w:r>
        <w:rPr>
          <w:b/>
        </w:rPr>
        <w:t>Address Book</w:t>
      </w:r>
      <w:r>
        <w:t>.</w:t>
      </w:r>
    </w:p>
    <w:p w14:paraId="24562598" w14:textId="77777777" w:rsidR="00F41403" w:rsidRDefault="00F41403" w:rsidP="00F41403">
      <w:pPr>
        <w:ind w:left="720" w:right="270"/>
      </w:pPr>
      <w:r>
        <w:t xml:space="preserve">The </w:t>
      </w:r>
      <w:r>
        <w:rPr>
          <w:b/>
        </w:rPr>
        <w:t>Entry Search</w:t>
      </w:r>
      <w:r>
        <w:t xml:space="preserve"> page appears. </w:t>
      </w:r>
      <w:r>
        <w:br/>
      </w:r>
    </w:p>
    <w:p w14:paraId="17ED021A" w14:textId="77777777" w:rsidR="00F41403" w:rsidRDefault="00F41403" w:rsidP="00BD0B63">
      <w:pPr>
        <w:numPr>
          <w:ilvl w:val="0"/>
          <w:numId w:val="192"/>
        </w:numPr>
        <w:ind w:right="270"/>
      </w:pPr>
      <w:r>
        <w:t xml:space="preserve">Click </w:t>
      </w:r>
      <w:r>
        <w:rPr>
          <w:b/>
        </w:rPr>
        <w:t>SEARCH</w:t>
      </w:r>
      <w:r>
        <w:t xml:space="preserve">. </w:t>
      </w:r>
      <w:r>
        <w:br/>
        <w:t xml:space="preserve">The list of address book entries appears.  </w:t>
      </w:r>
      <w:r>
        <w:br/>
      </w:r>
    </w:p>
    <w:p w14:paraId="7A7656AA" w14:textId="77777777" w:rsidR="00F41403" w:rsidRDefault="00F41403" w:rsidP="00F41403">
      <w:pPr>
        <w:ind w:left="720"/>
      </w:pPr>
      <w:r>
        <w:rPr>
          <w:noProof/>
        </w:rPr>
        <w:drawing>
          <wp:inline distT="0" distB="0" distL="0" distR="0" wp14:anchorId="5486804E" wp14:editId="46F505FB">
            <wp:extent cx="6095343" cy="2851266"/>
            <wp:effectExtent l="19050" t="19050" r="20320" b="254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4505" cy="2864907"/>
                    </a:xfrm>
                    <a:prstGeom prst="rect">
                      <a:avLst/>
                    </a:prstGeom>
                    <a:ln w="3175">
                      <a:solidFill>
                        <a:schemeClr val="tx1"/>
                      </a:solidFill>
                    </a:ln>
                  </pic:spPr>
                </pic:pic>
              </a:graphicData>
            </a:graphic>
          </wp:inline>
        </w:drawing>
      </w:r>
    </w:p>
    <w:p w14:paraId="28E7B2F1" w14:textId="77777777" w:rsidR="00F41403" w:rsidRDefault="00F41403" w:rsidP="00F41403">
      <w:pPr>
        <w:pStyle w:val="Figure"/>
        <w:tabs>
          <w:tab w:val="clear" w:pos="1710"/>
        </w:tabs>
        <w:ind w:left="2070" w:hanging="1350"/>
      </w:pPr>
      <w:r>
        <w:t>Entry Search page with list of address book entries</w:t>
      </w:r>
      <w:r>
        <w:br/>
      </w:r>
    </w:p>
    <w:p w14:paraId="5BC892B4" w14:textId="77777777" w:rsidR="00F41403" w:rsidRDefault="00F41403" w:rsidP="00F41403">
      <w:pPr>
        <w:ind w:left="720"/>
      </w:pPr>
      <w:r w:rsidRPr="008B5A78">
        <w:rPr>
          <w:b/>
        </w:rPr>
        <w:t>Note:</w:t>
      </w:r>
      <w:r>
        <w:t xml:space="preserve"> </w:t>
      </w:r>
    </w:p>
    <w:p w14:paraId="38B0E459" w14:textId="77777777" w:rsidR="00F41403" w:rsidRDefault="00F41403" w:rsidP="00BD0B63">
      <w:pPr>
        <w:numPr>
          <w:ilvl w:val="0"/>
          <w:numId w:val="194"/>
        </w:numPr>
        <w:ind w:right="270"/>
      </w:pPr>
      <w:r>
        <w:t xml:space="preserve">To filter the list by entity category such as User or Collection site, click the </w:t>
      </w:r>
      <w:r>
        <w:rPr>
          <w:b/>
        </w:rPr>
        <w:t>Filter by c</w:t>
      </w:r>
      <w:r w:rsidRPr="006421CA">
        <w:rPr>
          <w:b/>
        </w:rPr>
        <w:t>ategory</w:t>
      </w:r>
      <w:r>
        <w:t xml:space="preserve"> field under </w:t>
      </w:r>
      <w:r w:rsidRPr="00DF727F">
        <w:rPr>
          <w:b/>
        </w:rPr>
        <w:t>Entry Search</w:t>
      </w:r>
      <w:r>
        <w:rPr>
          <w:b/>
        </w:rPr>
        <w:t xml:space="preserve">. </w:t>
      </w:r>
      <w:r w:rsidRPr="00DF727F">
        <w:t>S</w:t>
      </w:r>
      <w:r>
        <w:t xml:space="preserve">elect one option on the list, and then click </w:t>
      </w:r>
      <w:r>
        <w:rPr>
          <w:b/>
        </w:rPr>
        <w:t>SEARCH</w:t>
      </w:r>
      <w:r>
        <w:t xml:space="preserve">. </w:t>
      </w:r>
    </w:p>
    <w:p w14:paraId="753505D1" w14:textId="77777777" w:rsidR="00F41403" w:rsidRDefault="00F41403" w:rsidP="00BD0B63">
      <w:pPr>
        <w:numPr>
          <w:ilvl w:val="0"/>
          <w:numId w:val="194"/>
        </w:numPr>
        <w:ind w:right="270"/>
      </w:pPr>
      <w:r>
        <w:t xml:space="preserve">To filter the list by Project or Collection, click the </w:t>
      </w:r>
      <w:r w:rsidRPr="00647272">
        <w:rPr>
          <w:b/>
        </w:rPr>
        <w:t>Projects</w:t>
      </w:r>
      <w:r>
        <w:t xml:space="preserve"> or </w:t>
      </w:r>
      <w:r w:rsidRPr="00647272">
        <w:rPr>
          <w:b/>
        </w:rPr>
        <w:t xml:space="preserve">Collections </w:t>
      </w:r>
      <w:r>
        <w:t xml:space="preserve">fields under </w:t>
      </w:r>
      <w:r w:rsidRPr="00DF727F">
        <w:rPr>
          <w:b/>
        </w:rPr>
        <w:t>Entry Search</w:t>
      </w:r>
      <w:r>
        <w:rPr>
          <w:b/>
        </w:rPr>
        <w:t xml:space="preserve">. </w:t>
      </w:r>
      <w:r w:rsidRPr="00DF727F">
        <w:t>S</w:t>
      </w:r>
      <w:r>
        <w:t xml:space="preserve">elect one or multiple options on the list, and then click </w:t>
      </w:r>
      <w:r>
        <w:rPr>
          <w:b/>
        </w:rPr>
        <w:t>SEARCH</w:t>
      </w:r>
      <w:r>
        <w:t xml:space="preserve">. </w:t>
      </w:r>
    </w:p>
    <w:p w14:paraId="0E2D1AD0" w14:textId="6192342E" w:rsidR="00F41403" w:rsidRDefault="00F41403" w:rsidP="00BD0B63">
      <w:pPr>
        <w:numPr>
          <w:ilvl w:val="0"/>
          <w:numId w:val="194"/>
        </w:numPr>
        <w:ind w:right="270"/>
      </w:pPr>
      <w:r>
        <w:t xml:space="preserve">For more information about other ways to sort the list, see </w:t>
      </w:r>
      <w:hyperlink w:anchor="_Sorting_Search_Results_8" w:history="1">
        <w:r w:rsidRPr="00413008">
          <w:rPr>
            <w:rStyle w:val="Hyperlink"/>
            <w:b/>
          </w:rPr>
          <w:t>Sorting Search Results</w:t>
        </w:r>
      </w:hyperlink>
      <w:r>
        <w:t xml:space="preserve"> </w:t>
      </w:r>
    </w:p>
    <w:p w14:paraId="736A6903" w14:textId="77777777" w:rsidR="00F41403" w:rsidRDefault="00F41403" w:rsidP="00F41403">
      <w:pPr>
        <w:ind w:left="720" w:right="270"/>
      </w:pPr>
    </w:p>
    <w:p w14:paraId="544B94EB" w14:textId="77777777" w:rsidR="00F41403" w:rsidRDefault="00F41403" w:rsidP="00F41403">
      <w:pPr>
        <w:pStyle w:val="Heading3"/>
      </w:pPr>
      <w:r>
        <w:br w:type="page"/>
      </w:r>
      <w:bookmarkStart w:id="332" w:name="_Toc452394270"/>
      <w:bookmarkStart w:id="333" w:name="_Toc507159164"/>
      <w:r>
        <w:lastRenderedPageBreak/>
        <w:t>Searching for an Entry</w:t>
      </w:r>
      <w:bookmarkEnd w:id="332"/>
      <w:bookmarkEnd w:id="333"/>
    </w:p>
    <w:p w14:paraId="729CECE2" w14:textId="77777777" w:rsidR="00F41403" w:rsidRPr="00F83400" w:rsidRDefault="00F41403" w:rsidP="00F41403"/>
    <w:p w14:paraId="0938A16D" w14:textId="77777777" w:rsidR="00F41403" w:rsidRPr="001459E8" w:rsidRDefault="00F41403" w:rsidP="00F41403">
      <w:r w:rsidRPr="001459E8">
        <w:t>To search for a</w:t>
      </w:r>
      <w:r>
        <w:t>n address book entry or a group of entries:</w:t>
      </w:r>
    </w:p>
    <w:p w14:paraId="5C9587DF" w14:textId="77777777" w:rsidR="00F41403" w:rsidRDefault="00F41403" w:rsidP="00F41403"/>
    <w:p w14:paraId="6F8A5578" w14:textId="77777777" w:rsidR="00F41403" w:rsidRDefault="00F41403" w:rsidP="00BD0B63">
      <w:pPr>
        <w:numPr>
          <w:ilvl w:val="0"/>
          <w:numId w:val="193"/>
        </w:numPr>
        <w:ind w:right="540"/>
      </w:pPr>
      <w:r>
        <w:t xml:space="preserve">Point to the arrow of the </w:t>
      </w:r>
      <w:r w:rsidRPr="007F0C8A">
        <w:rPr>
          <w:b/>
        </w:rPr>
        <w:t>IA</w:t>
      </w:r>
      <w:r w:rsidRPr="00F9517E">
        <w:rPr>
          <w:b/>
        </w:rPr>
        <w:t>MS</w:t>
      </w:r>
      <w:r>
        <w:t xml:space="preserve"> tab, and then c</w:t>
      </w:r>
      <w:r w:rsidRPr="00585562">
        <w:t xml:space="preserve">lick </w:t>
      </w:r>
      <w:r>
        <w:rPr>
          <w:b/>
        </w:rPr>
        <w:t>Address Book</w:t>
      </w:r>
      <w:r w:rsidRPr="00585562">
        <w:t xml:space="preserve">. </w:t>
      </w:r>
      <w:r>
        <w:br/>
      </w:r>
      <w:r w:rsidRPr="00585562">
        <w:t xml:space="preserve">The </w:t>
      </w:r>
      <w:r>
        <w:rPr>
          <w:b/>
        </w:rPr>
        <w:t>Entry S</w:t>
      </w:r>
      <w:r w:rsidRPr="00FB4A09">
        <w:rPr>
          <w:b/>
        </w:rPr>
        <w:t>earch</w:t>
      </w:r>
      <w:r w:rsidRPr="00585562">
        <w:t xml:space="preserve"> </w:t>
      </w:r>
      <w:r>
        <w:t>page appears.</w:t>
      </w:r>
      <w:r>
        <w:br/>
      </w:r>
    </w:p>
    <w:p w14:paraId="28FDC62B" w14:textId="77777777" w:rsidR="00F41403" w:rsidRDefault="00F41403" w:rsidP="00BD0B63">
      <w:pPr>
        <w:numPr>
          <w:ilvl w:val="0"/>
          <w:numId w:val="193"/>
        </w:numPr>
        <w:ind w:right="540"/>
      </w:pPr>
      <w:r>
        <w:t xml:space="preserve">Click </w:t>
      </w:r>
      <w:r w:rsidRPr="00F40D78">
        <w:rPr>
          <w:b/>
        </w:rPr>
        <w:t>SEARCH</w:t>
      </w:r>
      <w:r>
        <w:t>.</w:t>
      </w:r>
      <w:r>
        <w:br/>
        <w:t>The entry s</w:t>
      </w:r>
      <w:r w:rsidRPr="00AE5860">
        <w:t xml:space="preserve">earch </w:t>
      </w:r>
      <w:r>
        <w:t xml:space="preserve">page displays the </w:t>
      </w:r>
      <w:r>
        <w:rPr>
          <w:b/>
        </w:rPr>
        <w:t>Entry</w:t>
      </w:r>
      <w:r w:rsidRPr="00A11C56">
        <w:rPr>
          <w:b/>
        </w:rPr>
        <w:t xml:space="preserve"> Search</w:t>
      </w:r>
      <w:r>
        <w:t xml:space="preserve"> pane.</w:t>
      </w:r>
    </w:p>
    <w:p w14:paraId="2AA836EA" w14:textId="77777777" w:rsidR="00F41403" w:rsidRDefault="00F41403" w:rsidP="00F41403">
      <w:r>
        <w:rPr>
          <w:noProof/>
        </w:rPr>
        <mc:AlternateContent>
          <mc:Choice Requires="wps">
            <w:drawing>
              <wp:anchor distT="0" distB="0" distL="114300" distR="114300" simplePos="0" relativeHeight="251695616" behindDoc="0" locked="0" layoutInCell="1" allowOverlap="1" wp14:anchorId="40F33943" wp14:editId="4DE89954">
                <wp:simplePos x="0" y="0"/>
                <wp:positionH relativeFrom="column">
                  <wp:posOffset>464185</wp:posOffset>
                </wp:positionH>
                <wp:positionV relativeFrom="paragraph">
                  <wp:posOffset>118745</wp:posOffset>
                </wp:positionV>
                <wp:extent cx="1737360" cy="436880"/>
                <wp:effectExtent l="0" t="4445" r="0" b="0"/>
                <wp:wrapNone/>
                <wp:docPr id="137" name="Text Box 88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436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13EE26" w14:textId="77777777" w:rsidR="00765428" w:rsidRPr="002622E4" w:rsidRDefault="00765428" w:rsidP="00F41403">
                            <w:r>
                              <w:t>Arrow hides/displays the Entry Search pane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F33943" id="Text Box 8877" o:spid="_x0000_s1034" type="#_x0000_t202" style="position:absolute;margin-left:36.55pt;margin-top:9.35pt;width:136.8pt;height:34.4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" stroked="f">
                <v:textbox>
                  <w:txbxContent>
                    <w:p w14:paraId="4313EE26" w14:textId="77777777" w:rsidR="00765428" w:rsidRPr="002622E4" w:rsidRDefault="00765428" w:rsidP="00F41403">
                      <w:r>
                        <w:t>Arrow hides/displays the Entry Search pane</w:t>
                      </w:r>
                    </w:p>
                  </w:txbxContent>
                </v:textbox>
              </v:shape>
            </w:pict>
          </mc:Fallback>
        </mc:AlternateContent>
      </w:r>
    </w:p>
    <w:p w14:paraId="124F79F0" w14:textId="77777777" w:rsidR="00F41403" w:rsidRDefault="00F41403" w:rsidP="00F41403"/>
    <w:p w14:paraId="0E05B83E" w14:textId="77777777" w:rsidR="00F41403" w:rsidRDefault="00F41403" w:rsidP="00F41403"/>
    <w:p w14:paraId="0C79E404" w14:textId="77777777" w:rsidR="00F41403" w:rsidRPr="00A340E8" w:rsidRDefault="00F41403" w:rsidP="00F41403">
      <w:r>
        <w:rPr>
          <w:noProof/>
        </w:rPr>
        <mc:AlternateContent>
          <mc:Choice Requires="wps">
            <w:drawing>
              <wp:anchor distT="0" distB="0" distL="114300" distR="114300" simplePos="0" relativeHeight="251696640" behindDoc="0" locked="0" layoutInCell="1" allowOverlap="1" wp14:anchorId="6F4F0B1F" wp14:editId="466A9BC6">
                <wp:simplePos x="0" y="0"/>
                <wp:positionH relativeFrom="column">
                  <wp:posOffset>1059815</wp:posOffset>
                </wp:positionH>
                <wp:positionV relativeFrom="line">
                  <wp:posOffset>4445</wp:posOffset>
                </wp:positionV>
                <wp:extent cx="337820" cy="646430"/>
                <wp:effectExtent l="12065" t="13970" r="59690" b="44450"/>
                <wp:wrapNone/>
                <wp:docPr id="127" name="Line 88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7820" cy="64643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60DAC6C" id="Line 8878" o:spid="_x0000_s1026" style="position:absolute;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83.45pt,.35pt" to="110.05pt,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">
                <v:stroke endarrow="block"/>
                <w10:wrap anchory="line"/>
              </v:line>
            </w:pict>
          </mc:Fallback>
        </mc:AlternateContent>
      </w:r>
    </w:p>
    <w:p w14:paraId="3B2D177D" w14:textId="77777777" w:rsidR="00F41403" w:rsidRPr="001B3A27" w:rsidRDefault="00F41403" w:rsidP="00F41403">
      <w:pPr>
        <w:ind w:left="720"/>
      </w:pPr>
      <w:r>
        <w:rPr>
          <w:noProof/>
        </w:rPr>
        <w:drawing>
          <wp:inline distT="0" distB="0" distL="0" distR="0" wp14:anchorId="02E6C9FC" wp14:editId="6ADF6DDC">
            <wp:extent cx="6095343" cy="2851266"/>
            <wp:effectExtent l="19050" t="19050" r="20320" b="2540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4505" cy="2864907"/>
                    </a:xfrm>
                    <a:prstGeom prst="rect">
                      <a:avLst/>
                    </a:prstGeom>
                    <a:ln w="3175">
                      <a:solidFill>
                        <a:schemeClr val="tx1"/>
                      </a:solidFill>
                    </a:ln>
                  </pic:spPr>
                </pic:pic>
              </a:graphicData>
            </a:graphic>
          </wp:inline>
        </w:drawing>
      </w:r>
    </w:p>
    <w:p w14:paraId="4BEAEC6D" w14:textId="77777777" w:rsidR="00F41403" w:rsidRDefault="00F41403" w:rsidP="00F41403">
      <w:pPr>
        <w:pStyle w:val="Figure"/>
        <w:tabs>
          <w:tab w:val="clear" w:pos="1710"/>
        </w:tabs>
        <w:ind w:left="2070" w:hanging="1350"/>
      </w:pPr>
      <w:r>
        <w:t>Entry</w:t>
      </w:r>
      <w:r w:rsidRPr="00E63C3C">
        <w:t xml:space="preserve"> </w:t>
      </w:r>
      <w:r>
        <w:t>Search page</w:t>
      </w:r>
    </w:p>
    <w:p w14:paraId="0E7CFF85" w14:textId="77777777" w:rsidR="00F41403" w:rsidRDefault="00F41403" w:rsidP="00F41403">
      <w:pPr>
        <w:ind w:left="720" w:right="540"/>
      </w:pPr>
    </w:p>
    <w:p w14:paraId="6C6356B3" w14:textId="77777777" w:rsidR="00F41403" w:rsidRDefault="00F41403" w:rsidP="00BD0B63">
      <w:pPr>
        <w:numPr>
          <w:ilvl w:val="0"/>
          <w:numId w:val="193"/>
        </w:numPr>
        <w:ind w:right="540"/>
      </w:pPr>
      <w:r>
        <w:t xml:space="preserve">To filter the list by entity category (Individual, User, Site type or Courier), click the </w:t>
      </w:r>
      <w:r w:rsidRPr="006421CA">
        <w:rPr>
          <w:b/>
        </w:rPr>
        <w:t xml:space="preserve">Filter by </w:t>
      </w:r>
      <w:r>
        <w:rPr>
          <w:b/>
        </w:rPr>
        <w:t>c</w:t>
      </w:r>
      <w:r w:rsidRPr="006421CA">
        <w:rPr>
          <w:b/>
        </w:rPr>
        <w:t>ategory</w:t>
      </w:r>
      <w:r>
        <w:t xml:space="preserve"> field. Select one option from the list, and then click </w:t>
      </w:r>
      <w:r w:rsidRPr="00DF727F">
        <w:rPr>
          <w:b/>
        </w:rPr>
        <w:t>SEARCH</w:t>
      </w:r>
      <w:r>
        <w:t>.</w:t>
      </w:r>
      <w:r>
        <w:br/>
      </w:r>
    </w:p>
    <w:p w14:paraId="3A01F282" w14:textId="77777777" w:rsidR="00F41403" w:rsidRDefault="00F41403" w:rsidP="00F41403">
      <w:pPr>
        <w:ind w:left="720" w:right="540"/>
      </w:pPr>
      <w:r>
        <w:t>To filter the list by Project or C</w:t>
      </w:r>
      <w:r w:rsidRPr="00320D48">
        <w:t xml:space="preserve">ollection, click the </w:t>
      </w:r>
      <w:r w:rsidRPr="00320D48">
        <w:rPr>
          <w:b/>
        </w:rPr>
        <w:t>Projects</w:t>
      </w:r>
      <w:r>
        <w:t xml:space="preserve"> </w:t>
      </w:r>
      <w:r w:rsidRPr="00320D48">
        <w:t xml:space="preserve">or </w:t>
      </w:r>
      <w:r w:rsidRPr="00320D48">
        <w:rPr>
          <w:b/>
        </w:rPr>
        <w:t>Collections</w:t>
      </w:r>
      <w:r w:rsidRPr="00320D48">
        <w:t xml:space="preserve"> field</w:t>
      </w:r>
      <w:r>
        <w:t>s</w:t>
      </w:r>
      <w:r w:rsidRPr="00320D48">
        <w:t xml:space="preserve"> under </w:t>
      </w:r>
      <w:r w:rsidRPr="00320D48">
        <w:rPr>
          <w:b/>
        </w:rPr>
        <w:t>Entry Search</w:t>
      </w:r>
      <w:r w:rsidRPr="00320D48">
        <w:t xml:space="preserve">. Select one or multiple options </w:t>
      </w:r>
      <w:r>
        <w:t>from</w:t>
      </w:r>
      <w:r w:rsidRPr="00320D48">
        <w:t xml:space="preserve"> the list, and then click </w:t>
      </w:r>
      <w:r>
        <w:rPr>
          <w:b/>
        </w:rPr>
        <w:t>SEARCH</w:t>
      </w:r>
      <w:r w:rsidRPr="00320D48">
        <w:t>.</w:t>
      </w:r>
      <w:r>
        <w:br/>
      </w:r>
    </w:p>
    <w:p w14:paraId="77C14B33" w14:textId="77777777" w:rsidR="00F41403" w:rsidRDefault="00F41403" w:rsidP="00BD0B63">
      <w:pPr>
        <w:numPr>
          <w:ilvl w:val="0"/>
          <w:numId w:val="193"/>
        </w:numPr>
        <w:ind w:right="540"/>
      </w:pPr>
      <w:r>
        <w:t>To search for specific entries, s</w:t>
      </w:r>
      <w:r w:rsidRPr="00E63C3C">
        <w:t xml:space="preserve">pecify </w:t>
      </w:r>
      <w:r>
        <w:t xml:space="preserve">your </w:t>
      </w:r>
      <w:r w:rsidRPr="00E63C3C">
        <w:t xml:space="preserve">search criteria by completing </w:t>
      </w:r>
      <w:r>
        <w:t xml:space="preserve">one or more </w:t>
      </w:r>
      <w:r w:rsidRPr="00E63C3C">
        <w:t>fields</w:t>
      </w:r>
      <w:r>
        <w:t xml:space="preserve"> in the </w:t>
      </w:r>
      <w:r>
        <w:rPr>
          <w:b/>
        </w:rPr>
        <w:t>Entry</w:t>
      </w:r>
      <w:r w:rsidRPr="00EC7BEA">
        <w:rPr>
          <w:b/>
        </w:rPr>
        <w:t xml:space="preserve"> Search</w:t>
      </w:r>
      <w:r>
        <w:t xml:space="preserve"> pane. </w:t>
      </w:r>
    </w:p>
    <w:p w14:paraId="4D6EEBE5" w14:textId="77777777" w:rsidR="00F41403" w:rsidRPr="0070334C" w:rsidRDefault="00F41403" w:rsidP="00F41403">
      <w:pPr>
        <w:ind w:left="720" w:right="540"/>
        <w:rPr>
          <w:b/>
        </w:rPr>
      </w:pPr>
      <w:r w:rsidRPr="0070334C">
        <w:rPr>
          <w:b/>
        </w:rPr>
        <w:t xml:space="preserve">Note: </w:t>
      </w:r>
    </w:p>
    <w:p w14:paraId="335CA083" w14:textId="77777777" w:rsidR="00F41403" w:rsidRDefault="00F41403" w:rsidP="00F41403">
      <w:pPr>
        <w:numPr>
          <w:ilvl w:val="0"/>
          <w:numId w:val="19"/>
        </w:numPr>
        <w:ind w:left="1440" w:right="540"/>
      </w:pPr>
      <w:r>
        <w:t xml:space="preserve">You can use one field or a combination of fields to search. </w:t>
      </w:r>
    </w:p>
    <w:p w14:paraId="03867FC9" w14:textId="77777777" w:rsidR="00F41403" w:rsidRDefault="00F41403" w:rsidP="00F41403">
      <w:pPr>
        <w:numPr>
          <w:ilvl w:val="0"/>
          <w:numId w:val="19"/>
        </w:numPr>
        <w:ind w:left="1440" w:right="540"/>
      </w:pPr>
      <w:r>
        <w:t xml:space="preserve">You can type the full or partial value in a search field. As you type, existing values in the system are auto-populated in a list below for you to choose the required option. </w:t>
      </w:r>
    </w:p>
    <w:p w14:paraId="59E0EC5A" w14:textId="77777777" w:rsidR="00F41403" w:rsidRDefault="00F41403" w:rsidP="00F41403">
      <w:pPr>
        <w:ind w:left="720" w:right="540"/>
      </w:pPr>
      <w:r>
        <w:br/>
        <w:t>Following table lists each search field and its description.</w:t>
      </w:r>
      <w:r>
        <w:br/>
      </w:r>
    </w:p>
    <w:p w14:paraId="24D82A97" w14:textId="1F03F1AF" w:rsidR="00F41403" w:rsidRDefault="00F41403" w:rsidP="00F41403">
      <w:pPr>
        <w:pStyle w:val="Caption"/>
        <w:ind w:firstLine="720"/>
      </w:pPr>
      <w:r>
        <w:t xml:space="preserve">Table </w:t>
      </w:r>
      <w:fldSimple w:instr=" SEQ Figure \* ARABIC ">
        <w:r w:rsidR="006A4F84">
          <w:rPr>
            <w:noProof/>
          </w:rPr>
          <w:t>40</w:t>
        </w:r>
      </w:fldSimple>
      <w:r>
        <w:t>: Entry search fields</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0"/>
        <w:gridCol w:w="8010"/>
      </w:tblGrid>
      <w:tr w:rsidR="00F41403" w:rsidRPr="007A152E" w14:paraId="327C315D" w14:textId="77777777" w:rsidTr="00AA2E41">
        <w:trPr>
          <w:cantSplit/>
          <w:trHeight w:val="288"/>
          <w:tblHeader/>
        </w:trPr>
        <w:tc>
          <w:tcPr>
            <w:tcW w:w="1800" w:type="dxa"/>
            <w:shd w:val="clear" w:color="auto" w:fill="BFBFBF"/>
            <w:vAlign w:val="center"/>
          </w:tcPr>
          <w:p w14:paraId="13E699EE" w14:textId="77777777" w:rsidR="00F41403" w:rsidRPr="007A152E" w:rsidRDefault="00F41403" w:rsidP="00AA2E41">
            <w:pPr>
              <w:rPr>
                <w:b/>
              </w:rPr>
            </w:pPr>
            <w:r>
              <w:rPr>
                <w:b/>
              </w:rPr>
              <w:t>Field</w:t>
            </w:r>
          </w:p>
        </w:tc>
        <w:tc>
          <w:tcPr>
            <w:tcW w:w="8010" w:type="dxa"/>
            <w:shd w:val="clear" w:color="auto" w:fill="BFBFBF"/>
            <w:vAlign w:val="center"/>
          </w:tcPr>
          <w:p w14:paraId="10AC0659" w14:textId="77777777" w:rsidR="00F41403" w:rsidRPr="007A152E" w:rsidRDefault="00F41403" w:rsidP="00AA2E41">
            <w:pPr>
              <w:rPr>
                <w:b/>
              </w:rPr>
            </w:pPr>
            <w:r w:rsidRPr="007A152E">
              <w:rPr>
                <w:b/>
              </w:rPr>
              <w:t>Description</w:t>
            </w:r>
          </w:p>
        </w:tc>
      </w:tr>
      <w:tr w:rsidR="00F41403" w14:paraId="762E1934" w14:textId="77777777" w:rsidTr="00AA2E41">
        <w:trPr>
          <w:cantSplit/>
          <w:trHeight w:val="288"/>
        </w:trPr>
        <w:tc>
          <w:tcPr>
            <w:tcW w:w="1800" w:type="dxa"/>
            <w:vAlign w:val="center"/>
          </w:tcPr>
          <w:p w14:paraId="617E9CFE" w14:textId="77777777" w:rsidR="00F41403" w:rsidRDefault="00F41403" w:rsidP="00AA2E41">
            <w:pPr>
              <w:rPr>
                <w:b/>
              </w:rPr>
            </w:pPr>
            <w:r>
              <w:rPr>
                <w:b/>
              </w:rPr>
              <w:t>Name</w:t>
            </w:r>
          </w:p>
        </w:tc>
        <w:tc>
          <w:tcPr>
            <w:tcW w:w="8010" w:type="dxa"/>
            <w:vAlign w:val="center"/>
          </w:tcPr>
          <w:p w14:paraId="51599ECE" w14:textId="77777777" w:rsidR="00F41403" w:rsidRDefault="00F41403" w:rsidP="00AA2E41">
            <w:r>
              <w:t>Type name of the entry that you want to search for.</w:t>
            </w:r>
          </w:p>
        </w:tc>
      </w:tr>
      <w:tr w:rsidR="00F41403" w14:paraId="20E1FE0D" w14:textId="77777777" w:rsidTr="00AA2E41">
        <w:trPr>
          <w:cantSplit/>
          <w:trHeight w:val="288"/>
        </w:trPr>
        <w:tc>
          <w:tcPr>
            <w:tcW w:w="1800" w:type="dxa"/>
            <w:vAlign w:val="center"/>
          </w:tcPr>
          <w:p w14:paraId="6189CDF5" w14:textId="77777777" w:rsidR="00F41403" w:rsidRDefault="00F41403" w:rsidP="00AA2E41">
            <w:pPr>
              <w:rPr>
                <w:b/>
              </w:rPr>
            </w:pPr>
            <w:r>
              <w:rPr>
                <w:b/>
              </w:rPr>
              <w:lastRenderedPageBreak/>
              <w:t xml:space="preserve">Country </w:t>
            </w:r>
          </w:p>
        </w:tc>
        <w:tc>
          <w:tcPr>
            <w:tcW w:w="8010" w:type="dxa"/>
            <w:vAlign w:val="center"/>
          </w:tcPr>
          <w:p w14:paraId="7EAF29C2" w14:textId="77777777" w:rsidR="00F41403" w:rsidRPr="00D515B3" w:rsidRDefault="00F41403" w:rsidP="00AA2E41">
            <w:r>
              <w:t>Type a country to search for entries with the address on record in this country.</w:t>
            </w:r>
          </w:p>
        </w:tc>
      </w:tr>
      <w:tr w:rsidR="00F41403" w14:paraId="68D7A33B" w14:textId="77777777" w:rsidTr="00AA2E41">
        <w:trPr>
          <w:cantSplit/>
          <w:trHeight w:val="288"/>
        </w:trPr>
        <w:tc>
          <w:tcPr>
            <w:tcW w:w="1800" w:type="dxa"/>
            <w:vAlign w:val="center"/>
          </w:tcPr>
          <w:p w14:paraId="18DBF4E5" w14:textId="77777777" w:rsidR="00F41403" w:rsidRDefault="00F41403" w:rsidP="00AA2E41">
            <w:pPr>
              <w:rPr>
                <w:b/>
              </w:rPr>
            </w:pPr>
            <w:r>
              <w:rPr>
                <w:b/>
              </w:rPr>
              <w:t>Town</w:t>
            </w:r>
          </w:p>
        </w:tc>
        <w:tc>
          <w:tcPr>
            <w:tcW w:w="8010" w:type="dxa"/>
            <w:vAlign w:val="center"/>
          </w:tcPr>
          <w:p w14:paraId="494EA332" w14:textId="77777777" w:rsidR="00F41403" w:rsidRPr="00D515B3" w:rsidRDefault="00F41403" w:rsidP="00AA2E41">
            <w:r>
              <w:t>Type a town to search for entries with the address on record in this town.</w:t>
            </w:r>
          </w:p>
        </w:tc>
      </w:tr>
    </w:tbl>
    <w:p w14:paraId="339E081E" w14:textId="77777777" w:rsidR="00F41403" w:rsidRPr="00E63C3C" w:rsidRDefault="00F41403" w:rsidP="00F41403">
      <w:r>
        <w:br/>
      </w:r>
    </w:p>
    <w:p w14:paraId="50AA4023" w14:textId="755B8FED" w:rsidR="00F41403" w:rsidRDefault="00F41403" w:rsidP="00BD0B63">
      <w:pPr>
        <w:numPr>
          <w:ilvl w:val="0"/>
          <w:numId w:val="193"/>
        </w:numPr>
      </w:pPr>
      <w:r w:rsidRPr="002557B0">
        <w:t xml:space="preserve">Click </w:t>
      </w:r>
      <w:r w:rsidRPr="00413008">
        <w:rPr>
          <w:b/>
        </w:rPr>
        <w:t>SEARCH</w:t>
      </w:r>
      <w:r w:rsidRPr="002557B0">
        <w:t>.</w:t>
      </w:r>
      <w:r>
        <w:br/>
        <w:t xml:space="preserve">The search results appear. </w:t>
      </w:r>
      <w:r>
        <w:br/>
      </w:r>
      <w:r>
        <w:br/>
        <w:t xml:space="preserve">For more information about how to sort the search results, see </w:t>
      </w:r>
      <w:hyperlink w:anchor="_Sorting_Search_Results_9" w:history="1">
        <w:r w:rsidRPr="00413008">
          <w:rPr>
            <w:rStyle w:val="Hyperlink"/>
            <w:b/>
          </w:rPr>
          <w:t>Sorting Search Results</w:t>
        </w:r>
      </w:hyperlink>
      <w:r>
        <w:t xml:space="preserve"> </w:t>
      </w:r>
    </w:p>
    <w:p w14:paraId="2E6B655E" w14:textId="77777777" w:rsidR="00F41403" w:rsidRDefault="00F41403" w:rsidP="00F41403">
      <w:pPr>
        <w:ind w:left="720"/>
      </w:pPr>
    </w:p>
    <w:p w14:paraId="691C9B24" w14:textId="77777777" w:rsidR="00F41403" w:rsidRDefault="00F41403" w:rsidP="00F41403">
      <w:pPr>
        <w:pStyle w:val="Heading3"/>
      </w:pPr>
      <w:r>
        <w:br w:type="page"/>
      </w:r>
      <w:bookmarkStart w:id="334" w:name="_Toc170297440"/>
      <w:bookmarkStart w:id="335" w:name="_Toc452394271"/>
      <w:bookmarkStart w:id="336" w:name="_Toc507159165"/>
      <w:r>
        <w:lastRenderedPageBreak/>
        <w:t>Viewing Details for an Entry</w:t>
      </w:r>
      <w:bookmarkEnd w:id="334"/>
      <w:bookmarkEnd w:id="335"/>
      <w:bookmarkEnd w:id="336"/>
    </w:p>
    <w:p w14:paraId="0978A5AC" w14:textId="77777777" w:rsidR="00F41403" w:rsidRDefault="00F41403" w:rsidP="00F41403"/>
    <w:p w14:paraId="7478790B" w14:textId="77777777" w:rsidR="00F41403" w:rsidRDefault="00F41403" w:rsidP="00F41403">
      <w:r>
        <w:t xml:space="preserve">To view the details of an address book entry: </w:t>
      </w:r>
    </w:p>
    <w:p w14:paraId="4CC898BA" w14:textId="77777777" w:rsidR="00F41403" w:rsidRDefault="00F41403" w:rsidP="00F41403"/>
    <w:p w14:paraId="4697E99E" w14:textId="501746D3" w:rsidR="00F41403" w:rsidRDefault="00F41403" w:rsidP="00BD0B63">
      <w:pPr>
        <w:numPr>
          <w:ilvl w:val="0"/>
          <w:numId w:val="195"/>
        </w:numPr>
      </w:pPr>
      <w:r>
        <w:t xml:space="preserve">Log on to the application using your </w:t>
      </w:r>
      <w:r w:rsidR="00761DF9">
        <w:t>login</w:t>
      </w:r>
      <w:r>
        <w:t xml:space="preserve"> credentials. </w:t>
      </w:r>
    </w:p>
    <w:p w14:paraId="4CEA2844" w14:textId="77777777" w:rsidR="00F41403" w:rsidRDefault="00F41403" w:rsidP="00F41403">
      <w:pPr>
        <w:ind w:left="720"/>
      </w:pPr>
      <w:r>
        <w:t xml:space="preserve">The CIRRASPEC home page appears. </w:t>
      </w:r>
    </w:p>
    <w:p w14:paraId="4E1798B0" w14:textId="77777777" w:rsidR="00F41403" w:rsidRDefault="00F41403" w:rsidP="00F41403">
      <w:pPr>
        <w:ind w:left="720"/>
      </w:pPr>
    </w:p>
    <w:p w14:paraId="7A49658F" w14:textId="77777777" w:rsidR="00F41403" w:rsidRDefault="00F41403" w:rsidP="00BD0B63">
      <w:pPr>
        <w:numPr>
          <w:ilvl w:val="0"/>
          <w:numId w:val="195"/>
        </w:numPr>
      </w:pPr>
      <w:r>
        <w:t xml:space="preserve">Point to the arrow of the </w:t>
      </w:r>
      <w:r w:rsidRPr="00584C3D">
        <w:rPr>
          <w:b/>
        </w:rPr>
        <w:t>IAMS</w:t>
      </w:r>
      <w:r>
        <w:t xml:space="preserve"> tab, and then click </w:t>
      </w:r>
      <w:r>
        <w:rPr>
          <w:b/>
        </w:rPr>
        <w:t>Address Book</w:t>
      </w:r>
      <w:r>
        <w:t>.</w:t>
      </w:r>
    </w:p>
    <w:p w14:paraId="6CCA260B" w14:textId="77777777" w:rsidR="00F41403" w:rsidRDefault="00F41403" w:rsidP="00F41403">
      <w:pPr>
        <w:ind w:left="720" w:right="270"/>
      </w:pPr>
      <w:r>
        <w:t xml:space="preserve">The </w:t>
      </w:r>
      <w:r>
        <w:rPr>
          <w:b/>
        </w:rPr>
        <w:t>Entry Search</w:t>
      </w:r>
      <w:r>
        <w:t xml:space="preserve"> page appears. </w:t>
      </w:r>
      <w:r>
        <w:br/>
      </w:r>
    </w:p>
    <w:p w14:paraId="22226105" w14:textId="77777777" w:rsidR="00F41403" w:rsidRDefault="00F41403" w:rsidP="00BD0B63">
      <w:pPr>
        <w:numPr>
          <w:ilvl w:val="0"/>
          <w:numId w:val="195"/>
        </w:numPr>
        <w:ind w:right="270"/>
      </w:pPr>
      <w:r>
        <w:t xml:space="preserve">Click </w:t>
      </w:r>
      <w:r>
        <w:rPr>
          <w:b/>
        </w:rPr>
        <w:t>SEARCH</w:t>
      </w:r>
      <w:r>
        <w:t xml:space="preserve">. </w:t>
      </w:r>
      <w:r>
        <w:br/>
        <w:t xml:space="preserve">The list of address book entries appears.  </w:t>
      </w:r>
    </w:p>
    <w:p w14:paraId="1BF0BB62" w14:textId="77777777" w:rsidR="00F41403" w:rsidRDefault="00F41403" w:rsidP="00F41403">
      <w:pPr>
        <w:ind w:left="720"/>
      </w:pPr>
    </w:p>
    <w:p w14:paraId="7D516BC6" w14:textId="77777777" w:rsidR="00F41403" w:rsidRDefault="00F41403" w:rsidP="00BD0B63">
      <w:pPr>
        <w:numPr>
          <w:ilvl w:val="0"/>
          <w:numId w:val="195"/>
        </w:numPr>
      </w:pPr>
      <w:r>
        <w:t>Select the row of the entry you want to view.</w:t>
      </w:r>
    </w:p>
    <w:p w14:paraId="37A08E94" w14:textId="77777777" w:rsidR="00F41403" w:rsidRDefault="00F41403" w:rsidP="00F41403">
      <w:pPr>
        <w:ind w:left="720"/>
      </w:pPr>
      <w:r>
        <w:t xml:space="preserve">The </w:t>
      </w:r>
      <w:r w:rsidRPr="00044620">
        <w:rPr>
          <w:b/>
        </w:rPr>
        <w:t>View Entry</w:t>
      </w:r>
      <w:r>
        <w:t xml:space="preserve"> page appears with details for the selected entry.</w:t>
      </w:r>
      <w:r>
        <w:br/>
      </w:r>
    </w:p>
    <w:p w14:paraId="258AA327" w14:textId="77777777" w:rsidR="00F41403" w:rsidRPr="005161F8" w:rsidRDefault="00F41403" w:rsidP="00F41403">
      <w:pPr>
        <w:tabs>
          <w:tab w:val="left" w:pos="810"/>
        </w:tabs>
        <w:ind w:left="810"/>
      </w:pPr>
      <w:r w:rsidRPr="00972968">
        <w:rPr>
          <w:noProof/>
        </w:rPr>
        <w:drawing>
          <wp:inline distT="0" distB="0" distL="0" distR="0" wp14:anchorId="18867C4D" wp14:editId="7A5B4540">
            <wp:extent cx="6234430" cy="2875915"/>
            <wp:effectExtent l="19050" t="19050" r="13970" b="19685"/>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34430" cy="2875915"/>
                    </a:xfrm>
                    <a:prstGeom prst="rect">
                      <a:avLst/>
                    </a:prstGeom>
                    <a:noFill/>
                    <a:ln w="3175">
                      <a:solidFill>
                        <a:schemeClr val="tx1"/>
                      </a:solidFill>
                    </a:ln>
                  </pic:spPr>
                </pic:pic>
              </a:graphicData>
            </a:graphic>
          </wp:inline>
        </w:drawing>
      </w:r>
    </w:p>
    <w:p w14:paraId="52A1CB69" w14:textId="77777777" w:rsidR="00F41403" w:rsidRDefault="00F41403" w:rsidP="00F41403">
      <w:pPr>
        <w:pStyle w:val="Figure"/>
        <w:tabs>
          <w:tab w:val="clear" w:pos="1710"/>
        </w:tabs>
        <w:ind w:left="2070" w:hanging="1350"/>
      </w:pPr>
      <w:r>
        <w:t>View Entry page</w:t>
      </w:r>
      <w:r>
        <w:br/>
      </w:r>
    </w:p>
    <w:p w14:paraId="2405567C" w14:textId="77777777" w:rsidR="00F41403" w:rsidRDefault="00F41403" w:rsidP="00F41403"/>
    <w:p w14:paraId="7BD396A1" w14:textId="77777777" w:rsidR="00F41403" w:rsidRDefault="00F41403" w:rsidP="00BD0B63">
      <w:pPr>
        <w:numPr>
          <w:ilvl w:val="0"/>
          <w:numId w:val="195"/>
        </w:numPr>
      </w:pPr>
      <w:r>
        <w:t>Click appropriate tab to view additional details.</w:t>
      </w:r>
      <w:r>
        <w:br/>
      </w:r>
      <w:r>
        <w:br/>
      </w:r>
      <w:r w:rsidRPr="005A3992">
        <w:rPr>
          <w:b/>
        </w:rPr>
        <w:t>Note:</w:t>
      </w:r>
      <w:r>
        <w:t xml:space="preserve"> The information varies based on the category of the selected entry.</w:t>
      </w:r>
    </w:p>
    <w:p w14:paraId="7F46988B" w14:textId="77777777" w:rsidR="00F41403" w:rsidRDefault="00F41403" w:rsidP="00BD0B63">
      <w:pPr>
        <w:numPr>
          <w:ilvl w:val="0"/>
          <w:numId w:val="197"/>
        </w:numPr>
      </w:pPr>
      <w:r>
        <w:t>For an Individual category, following tabs appear:</w:t>
      </w:r>
    </w:p>
    <w:p w14:paraId="525708A7" w14:textId="77777777" w:rsidR="00F41403" w:rsidRDefault="00F41403" w:rsidP="00BD0B63">
      <w:pPr>
        <w:numPr>
          <w:ilvl w:val="0"/>
          <w:numId w:val="198"/>
        </w:numPr>
        <w:ind w:left="1800"/>
      </w:pPr>
      <w:r>
        <w:t>Individual: Name, title and position.</w:t>
      </w:r>
    </w:p>
    <w:p w14:paraId="6FF3C7C1" w14:textId="77777777" w:rsidR="00F41403" w:rsidRDefault="00F41403" w:rsidP="00BD0B63">
      <w:pPr>
        <w:numPr>
          <w:ilvl w:val="0"/>
          <w:numId w:val="198"/>
        </w:numPr>
        <w:ind w:left="1800"/>
      </w:pPr>
      <w:r>
        <w:t xml:space="preserve">Address: mailing address </w:t>
      </w:r>
    </w:p>
    <w:p w14:paraId="76433630" w14:textId="77777777" w:rsidR="00F41403" w:rsidRDefault="00F41403" w:rsidP="00BD0B63">
      <w:pPr>
        <w:numPr>
          <w:ilvl w:val="0"/>
          <w:numId w:val="198"/>
        </w:numPr>
        <w:ind w:left="1800"/>
      </w:pPr>
      <w:r>
        <w:t>Communication: phone, email, fax, language(s)</w:t>
      </w:r>
    </w:p>
    <w:p w14:paraId="0B82D20B" w14:textId="77777777" w:rsidR="00F41403" w:rsidRDefault="00F41403" w:rsidP="00BD0B63">
      <w:pPr>
        <w:numPr>
          <w:ilvl w:val="0"/>
          <w:numId w:val="198"/>
        </w:numPr>
        <w:ind w:left="1800"/>
      </w:pPr>
      <w:r>
        <w:t>Geography: time zone, global position, country locale</w:t>
      </w:r>
      <w:r>
        <w:br/>
      </w:r>
    </w:p>
    <w:p w14:paraId="34C09430" w14:textId="77777777" w:rsidR="00F41403" w:rsidRDefault="00F41403" w:rsidP="00BD0B63">
      <w:pPr>
        <w:numPr>
          <w:ilvl w:val="0"/>
          <w:numId w:val="197"/>
        </w:numPr>
      </w:pPr>
      <w:r>
        <w:t>For a User category, following tabs appear:</w:t>
      </w:r>
    </w:p>
    <w:p w14:paraId="5B01C503" w14:textId="77777777" w:rsidR="00F41403" w:rsidRDefault="00F41403" w:rsidP="00BD0B63">
      <w:pPr>
        <w:numPr>
          <w:ilvl w:val="0"/>
          <w:numId w:val="198"/>
        </w:numPr>
        <w:ind w:left="1800"/>
      </w:pPr>
      <w:r>
        <w:t>Individual: Name, title and position.</w:t>
      </w:r>
    </w:p>
    <w:p w14:paraId="6DEFDA2E" w14:textId="5DB9055B" w:rsidR="00F41403" w:rsidRDefault="00F41403" w:rsidP="00BD0B63">
      <w:pPr>
        <w:numPr>
          <w:ilvl w:val="0"/>
          <w:numId w:val="198"/>
        </w:numPr>
        <w:ind w:left="1800"/>
      </w:pPr>
      <w:r>
        <w:t xml:space="preserve">User: Account enabled, authentication source, </w:t>
      </w:r>
      <w:r w:rsidR="00761DF9">
        <w:t>login username</w:t>
      </w:r>
      <w:r>
        <w:t>, password, authorized site(s) , role(s), PHI authorization status</w:t>
      </w:r>
      <w:r>
        <w:br/>
      </w:r>
      <w:r w:rsidRPr="00363DDD">
        <w:rPr>
          <w:b/>
        </w:rPr>
        <w:t>Note:</w:t>
      </w:r>
      <w:r>
        <w:t xml:space="preserve"> User tab is only displayed for System Administrator.</w:t>
      </w:r>
    </w:p>
    <w:p w14:paraId="25920B9A" w14:textId="77777777" w:rsidR="00F41403" w:rsidRDefault="00F41403" w:rsidP="00BD0B63">
      <w:pPr>
        <w:numPr>
          <w:ilvl w:val="0"/>
          <w:numId w:val="198"/>
        </w:numPr>
        <w:ind w:left="1800"/>
      </w:pPr>
      <w:r>
        <w:lastRenderedPageBreak/>
        <w:t xml:space="preserve">Address: mailing address </w:t>
      </w:r>
    </w:p>
    <w:p w14:paraId="6ED3D435" w14:textId="77777777" w:rsidR="00F41403" w:rsidRDefault="00F41403" w:rsidP="00BD0B63">
      <w:pPr>
        <w:numPr>
          <w:ilvl w:val="0"/>
          <w:numId w:val="198"/>
        </w:numPr>
        <w:ind w:left="1800"/>
      </w:pPr>
      <w:r>
        <w:t>Communication: phone, email, fax, language(s)</w:t>
      </w:r>
    </w:p>
    <w:p w14:paraId="4F80D71C" w14:textId="77777777" w:rsidR="00F41403" w:rsidRDefault="00F41403" w:rsidP="00BD0B63">
      <w:pPr>
        <w:numPr>
          <w:ilvl w:val="0"/>
          <w:numId w:val="198"/>
        </w:numPr>
        <w:ind w:left="1800"/>
      </w:pPr>
      <w:r>
        <w:t>Geography: time zone, global position, country locale</w:t>
      </w:r>
    </w:p>
    <w:p w14:paraId="1CC92FB4" w14:textId="77777777" w:rsidR="00F41403" w:rsidRDefault="00F41403" w:rsidP="00F41403"/>
    <w:p w14:paraId="6D37E0C2" w14:textId="77777777" w:rsidR="00F41403" w:rsidRDefault="00F41403" w:rsidP="00BD0B63">
      <w:pPr>
        <w:numPr>
          <w:ilvl w:val="0"/>
          <w:numId w:val="198"/>
        </w:numPr>
        <w:ind w:left="1440"/>
      </w:pPr>
      <w:r>
        <w:t>For a Collection Site, Processing Site or a Storage Site</w:t>
      </w:r>
      <w:r w:rsidRPr="00EE4D6E">
        <w:t xml:space="preserve"> </w:t>
      </w:r>
      <w:r>
        <w:t>category, following tabs appear:</w:t>
      </w:r>
    </w:p>
    <w:p w14:paraId="13B6608D" w14:textId="77777777" w:rsidR="00F41403" w:rsidRDefault="00F41403" w:rsidP="00BD0B63">
      <w:pPr>
        <w:numPr>
          <w:ilvl w:val="0"/>
          <w:numId w:val="199"/>
        </w:numPr>
        <w:ind w:left="1800"/>
      </w:pPr>
      <w:r>
        <w:t>Attached users: users assigned to that site</w:t>
      </w:r>
    </w:p>
    <w:p w14:paraId="56A2AE41" w14:textId="77777777" w:rsidR="00F41403" w:rsidRDefault="00F41403" w:rsidP="00BD0B63">
      <w:pPr>
        <w:numPr>
          <w:ilvl w:val="0"/>
          <w:numId w:val="199"/>
        </w:numPr>
        <w:ind w:left="1800"/>
      </w:pPr>
      <w:r>
        <w:t xml:space="preserve">Address: mailing address </w:t>
      </w:r>
    </w:p>
    <w:p w14:paraId="3A03D3D2" w14:textId="77777777" w:rsidR="00F41403" w:rsidRDefault="00F41403" w:rsidP="00BD0B63">
      <w:pPr>
        <w:numPr>
          <w:ilvl w:val="0"/>
          <w:numId w:val="199"/>
        </w:numPr>
        <w:ind w:left="1800"/>
      </w:pPr>
      <w:r>
        <w:t>Communication: phone, email, fax, language(s)</w:t>
      </w:r>
    </w:p>
    <w:p w14:paraId="3FE201D2" w14:textId="77777777" w:rsidR="00F41403" w:rsidRDefault="00F41403" w:rsidP="00BD0B63">
      <w:pPr>
        <w:numPr>
          <w:ilvl w:val="0"/>
          <w:numId w:val="199"/>
        </w:numPr>
        <w:ind w:left="1800"/>
      </w:pPr>
      <w:r>
        <w:t>Geography: time zone, global position, country locale</w:t>
      </w:r>
      <w:r>
        <w:br/>
      </w:r>
    </w:p>
    <w:p w14:paraId="5C6CA9A8" w14:textId="77777777" w:rsidR="00F41403" w:rsidRDefault="00F41403" w:rsidP="00BD0B63">
      <w:pPr>
        <w:numPr>
          <w:ilvl w:val="0"/>
          <w:numId w:val="198"/>
        </w:numPr>
        <w:ind w:left="1440"/>
      </w:pPr>
      <w:r>
        <w:t>For a Courier</w:t>
      </w:r>
      <w:r w:rsidRPr="00EE4D6E">
        <w:t xml:space="preserve"> </w:t>
      </w:r>
      <w:r>
        <w:t>category, following tabs appear:</w:t>
      </w:r>
      <w:r w:rsidRPr="001762DA">
        <w:t xml:space="preserve"> </w:t>
      </w:r>
    </w:p>
    <w:p w14:paraId="4FB5801A" w14:textId="77777777" w:rsidR="00F41403" w:rsidRDefault="00F41403" w:rsidP="00BD0B63">
      <w:pPr>
        <w:numPr>
          <w:ilvl w:val="0"/>
          <w:numId w:val="199"/>
        </w:numPr>
        <w:ind w:left="1800"/>
      </w:pPr>
      <w:r>
        <w:t>Courier: tracking URL, allowed shipment types</w:t>
      </w:r>
    </w:p>
    <w:p w14:paraId="010038C5" w14:textId="77777777" w:rsidR="00F41403" w:rsidRDefault="00F41403" w:rsidP="00BD0B63">
      <w:pPr>
        <w:numPr>
          <w:ilvl w:val="0"/>
          <w:numId w:val="199"/>
        </w:numPr>
        <w:ind w:left="1800"/>
      </w:pPr>
      <w:r>
        <w:t xml:space="preserve">Address: mailing address </w:t>
      </w:r>
    </w:p>
    <w:p w14:paraId="008E9072" w14:textId="77777777" w:rsidR="00F41403" w:rsidRDefault="00F41403" w:rsidP="00BD0B63">
      <w:pPr>
        <w:numPr>
          <w:ilvl w:val="0"/>
          <w:numId w:val="199"/>
        </w:numPr>
        <w:ind w:left="1800"/>
      </w:pPr>
      <w:r>
        <w:t>Communication: phone, email, fax, language(s)</w:t>
      </w:r>
    </w:p>
    <w:p w14:paraId="784825B3" w14:textId="77777777" w:rsidR="00F41403" w:rsidRDefault="00F41403" w:rsidP="00BD0B63">
      <w:pPr>
        <w:numPr>
          <w:ilvl w:val="0"/>
          <w:numId w:val="199"/>
        </w:numPr>
        <w:ind w:left="1800"/>
      </w:pPr>
      <w:r>
        <w:t>Geography: time zone, global position, country locale</w:t>
      </w:r>
    </w:p>
    <w:p w14:paraId="02DB49E3" w14:textId="77777777" w:rsidR="00F41403" w:rsidRPr="005A3992" w:rsidRDefault="00F41403" w:rsidP="00F41403">
      <w:pPr>
        <w:ind w:left="1440"/>
      </w:pPr>
    </w:p>
    <w:p w14:paraId="31AE4C61" w14:textId="77777777" w:rsidR="00F41403" w:rsidRDefault="00F41403" w:rsidP="00F41403"/>
    <w:p w14:paraId="06B4E096" w14:textId="77777777" w:rsidR="00F41403" w:rsidRDefault="00F41403" w:rsidP="00F41403">
      <w:r>
        <w:t xml:space="preserve">On the </w:t>
      </w:r>
      <w:r w:rsidRPr="0038492E">
        <w:rPr>
          <w:b/>
        </w:rPr>
        <w:t xml:space="preserve">View </w:t>
      </w:r>
      <w:r>
        <w:rPr>
          <w:b/>
        </w:rPr>
        <w:t>Entry</w:t>
      </w:r>
      <w:r w:rsidRPr="0038492E">
        <w:rPr>
          <w:b/>
        </w:rPr>
        <w:t xml:space="preserve"> </w:t>
      </w:r>
      <w:r>
        <w:t>page, you can perform the following tasks:</w:t>
      </w:r>
      <w:r>
        <w:br/>
      </w:r>
    </w:p>
    <w:p w14:paraId="64189F93" w14:textId="54AD70A1" w:rsidR="00F41403" w:rsidRPr="00142747" w:rsidRDefault="00F41403" w:rsidP="00BD0B63">
      <w:pPr>
        <w:numPr>
          <w:ilvl w:val="0"/>
          <w:numId w:val="196"/>
        </w:numPr>
      </w:pPr>
      <w:r>
        <w:rPr>
          <w:b/>
        </w:rPr>
        <w:t>Copy an entry</w:t>
      </w:r>
      <w:r w:rsidRPr="00FD7916">
        <w:t>:</w:t>
      </w:r>
      <w:r>
        <w:t xml:space="preserve"> For more information about how to copy an existing entry to create a new entry, see </w:t>
      </w:r>
      <w:hyperlink w:anchor="_Copying_an_Entry" w:history="1">
        <w:r w:rsidRPr="009C57CD">
          <w:rPr>
            <w:rStyle w:val="Hyperlink"/>
            <w:b/>
          </w:rPr>
          <w:t>Copying an Entry</w:t>
        </w:r>
      </w:hyperlink>
      <w:r>
        <w:t xml:space="preserve">.  </w:t>
      </w:r>
      <w:r>
        <w:br/>
      </w:r>
    </w:p>
    <w:p w14:paraId="1FAEB660" w14:textId="1CC6C24F" w:rsidR="00F41403" w:rsidRDefault="00F41403" w:rsidP="00BD0B63">
      <w:pPr>
        <w:numPr>
          <w:ilvl w:val="0"/>
          <w:numId w:val="196"/>
        </w:numPr>
      </w:pPr>
      <w:r w:rsidRPr="00142747">
        <w:rPr>
          <w:b/>
        </w:rPr>
        <w:t xml:space="preserve">Create a new </w:t>
      </w:r>
      <w:r>
        <w:rPr>
          <w:b/>
        </w:rPr>
        <w:t>entry</w:t>
      </w:r>
      <w:r>
        <w:t xml:space="preserve">: For more information about how to create a new entry section, see </w:t>
      </w:r>
      <w:hyperlink w:anchor="AddEntry" w:history="1">
        <w:r w:rsidRPr="00DA1EF4">
          <w:rPr>
            <w:rStyle w:val="Hyperlink"/>
            <w:b/>
          </w:rPr>
          <w:t>Creating an Entry</w:t>
        </w:r>
      </w:hyperlink>
      <w:r>
        <w:t xml:space="preserve">. </w:t>
      </w:r>
      <w:r>
        <w:br/>
      </w:r>
    </w:p>
    <w:p w14:paraId="0C9750E7" w14:textId="101900CE" w:rsidR="00F41403" w:rsidRPr="00FD7916" w:rsidRDefault="00F41403" w:rsidP="00BD0B63">
      <w:pPr>
        <w:numPr>
          <w:ilvl w:val="0"/>
          <w:numId w:val="196"/>
        </w:numPr>
      </w:pPr>
      <w:r w:rsidRPr="0038492E">
        <w:rPr>
          <w:b/>
        </w:rPr>
        <w:t>Modify a</w:t>
      </w:r>
      <w:r>
        <w:rPr>
          <w:b/>
        </w:rPr>
        <w:t>n</w:t>
      </w:r>
      <w:r w:rsidRPr="0038492E">
        <w:rPr>
          <w:b/>
        </w:rPr>
        <w:t xml:space="preserve"> </w:t>
      </w:r>
      <w:r>
        <w:rPr>
          <w:b/>
        </w:rPr>
        <w:t>entry</w:t>
      </w:r>
      <w:r w:rsidRPr="0038492E">
        <w:rPr>
          <w:b/>
        </w:rPr>
        <w:t>:</w:t>
      </w:r>
      <w:r>
        <w:t xml:space="preserve"> For more information about how to modify an entry, see </w:t>
      </w:r>
      <w:hyperlink w:anchor="ModifyEntry" w:history="1">
        <w:r w:rsidRPr="00DA1EF4">
          <w:rPr>
            <w:rStyle w:val="Hyperlink"/>
            <w:b/>
          </w:rPr>
          <w:t>Modifying an Entry</w:t>
        </w:r>
      </w:hyperlink>
      <w:r>
        <w:t>.</w:t>
      </w:r>
      <w:r>
        <w:br/>
      </w:r>
    </w:p>
    <w:p w14:paraId="24076119" w14:textId="2A40A9D7" w:rsidR="00F41403" w:rsidRDefault="00F41403" w:rsidP="00BD0B63">
      <w:pPr>
        <w:numPr>
          <w:ilvl w:val="0"/>
          <w:numId w:val="196"/>
        </w:numPr>
      </w:pPr>
      <w:r w:rsidRPr="0038492E">
        <w:rPr>
          <w:b/>
        </w:rPr>
        <w:t>Delete a</w:t>
      </w:r>
      <w:r>
        <w:rPr>
          <w:b/>
        </w:rPr>
        <w:t>n</w:t>
      </w:r>
      <w:r w:rsidRPr="0038492E">
        <w:rPr>
          <w:b/>
        </w:rPr>
        <w:t xml:space="preserve"> </w:t>
      </w:r>
      <w:r>
        <w:rPr>
          <w:b/>
        </w:rPr>
        <w:t>entry</w:t>
      </w:r>
      <w:r w:rsidRPr="0038492E">
        <w:rPr>
          <w:b/>
        </w:rPr>
        <w:t>:</w:t>
      </w:r>
      <w:r>
        <w:t xml:space="preserve"> For more information about how to delete an entry, see </w:t>
      </w:r>
      <w:hyperlink w:anchor="DeleteEntry" w:history="1">
        <w:r w:rsidRPr="00DA1EF4">
          <w:rPr>
            <w:rStyle w:val="Hyperlink"/>
            <w:b/>
          </w:rPr>
          <w:t>Deleting an Entry</w:t>
        </w:r>
      </w:hyperlink>
      <w:r>
        <w:t xml:space="preserve">. </w:t>
      </w:r>
      <w:r>
        <w:br/>
      </w:r>
    </w:p>
    <w:p w14:paraId="4A24B1E1" w14:textId="0DC07021" w:rsidR="00F41403" w:rsidRDefault="00F41403" w:rsidP="00BD0B63">
      <w:pPr>
        <w:numPr>
          <w:ilvl w:val="0"/>
          <w:numId w:val="196"/>
        </w:numPr>
      </w:pPr>
      <w:r w:rsidRPr="0038492E">
        <w:rPr>
          <w:b/>
        </w:rPr>
        <w:t>Activate a</w:t>
      </w:r>
      <w:r>
        <w:rPr>
          <w:b/>
        </w:rPr>
        <w:t>n</w:t>
      </w:r>
      <w:r w:rsidRPr="0038492E">
        <w:rPr>
          <w:b/>
        </w:rPr>
        <w:t xml:space="preserve"> </w:t>
      </w:r>
      <w:r>
        <w:rPr>
          <w:b/>
        </w:rPr>
        <w:t>entry</w:t>
      </w:r>
      <w:r w:rsidRPr="0038492E">
        <w:rPr>
          <w:b/>
        </w:rPr>
        <w:t>:</w:t>
      </w:r>
      <w:r>
        <w:t xml:space="preserve"> For more information about how to activate an entry, see </w:t>
      </w:r>
      <w:hyperlink w:anchor="_Activating_an_Entry" w:history="1">
        <w:r w:rsidRPr="00DA1EF4">
          <w:rPr>
            <w:rStyle w:val="Hyperlink"/>
            <w:b/>
          </w:rPr>
          <w:t>Activating an Entry</w:t>
        </w:r>
      </w:hyperlink>
      <w:r>
        <w:t>.</w:t>
      </w:r>
      <w:r>
        <w:br/>
      </w:r>
    </w:p>
    <w:p w14:paraId="7CC8EE9C" w14:textId="2A9A5F5B" w:rsidR="00F41403" w:rsidRDefault="00F41403" w:rsidP="00BD0B63">
      <w:pPr>
        <w:numPr>
          <w:ilvl w:val="0"/>
          <w:numId w:val="196"/>
        </w:numPr>
      </w:pPr>
      <w:r w:rsidRPr="0038492E">
        <w:rPr>
          <w:b/>
        </w:rPr>
        <w:t>Deactivate a</w:t>
      </w:r>
      <w:r>
        <w:rPr>
          <w:b/>
        </w:rPr>
        <w:t>n</w:t>
      </w:r>
      <w:r w:rsidRPr="0038492E">
        <w:rPr>
          <w:b/>
        </w:rPr>
        <w:t xml:space="preserve"> </w:t>
      </w:r>
      <w:r>
        <w:rPr>
          <w:b/>
        </w:rPr>
        <w:t>entry</w:t>
      </w:r>
      <w:r w:rsidRPr="0038492E">
        <w:rPr>
          <w:b/>
        </w:rPr>
        <w:t>:</w:t>
      </w:r>
      <w:r>
        <w:t xml:space="preserve"> For more information about how to deactivate an entry, see </w:t>
      </w:r>
      <w:hyperlink w:anchor="DeactivateEntry" w:history="1">
        <w:r w:rsidRPr="00DA1EF4">
          <w:rPr>
            <w:rStyle w:val="Hyperlink"/>
            <w:b/>
          </w:rPr>
          <w:t>Deactivating an Entry</w:t>
        </w:r>
      </w:hyperlink>
      <w:r w:rsidRPr="00DA1EF4">
        <w:t>.</w:t>
      </w:r>
    </w:p>
    <w:p w14:paraId="4376C9C3" w14:textId="77777777" w:rsidR="00F41403" w:rsidRDefault="00F41403" w:rsidP="00F41403">
      <w:pPr>
        <w:ind w:left="720"/>
        <w:rPr>
          <w:b/>
        </w:rPr>
      </w:pPr>
    </w:p>
    <w:p w14:paraId="3F2717AE" w14:textId="77777777" w:rsidR="00F41403" w:rsidRPr="00044620" w:rsidRDefault="00F41403" w:rsidP="00F41403">
      <w:pPr>
        <w:pStyle w:val="Heading3"/>
      </w:pPr>
      <w:r>
        <w:rPr>
          <w:b w:val="0"/>
        </w:rPr>
        <w:br w:type="page"/>
      </w:r>
      <w:bookmarkStart w:id="337" w:name="AddEntry"/>
      <w:bookmarkStart w:id="338" w:name="_Toc452394272"/>
      <w:bookmarkStart w:id="339" w:name="_Toc507159166"/>
      <w:bookmarkEnd w:id="337"/>
      <w:r w:rsidRPr="00044620">
        <w:lastRenderedPageBreak/>
        <w:t>Creating an Entry</w:t>
      </w:r>
      <w:bookmarkEnd w:id="338"/>
      <w:bookmarkEnd w:id="339"/>
    </w:p>
    <w:p w14:paraId="59C43FE2" w14:textId="77777777" w:rsidR="00F41403" w:rsidRDefault="00F41403" w:rsidP="00F41403"/>
    <w:p w14:paraId="58D39A7D" w14:textId="77777777" w:rsidR="00F41403" w:rsidRDefault="00F41403" w:rsidP="00F41403">
      <w:r>
        <w:t xml:space="preserve">To create a new Entry: </w:t>
      </w:r>
      <w:r>
        <w:br/>
      </w:r>
    </w:p>
    <w:p w14:paraId="48DAA200" w14:textId="61920458" w:rsidR="00F41403" w:rsidRDefault="00F41403" w:rsidP="00BD0B63">
      <w:pPr>
        <w:numPr>
          <w:ilvl w:val="0"/>
          <w:numId w:val="200"/>
        </w:numPr>
      </w:pPr>
      <w:r>
        <w:t xml:space="preserve">Log on to the application using your </w:t>
      </w:r>
      <w:r w:rsidR="00761DF9">
        <w:t>login</w:t>
      </w:r>
      <w:r>
        <w:t xml:space="preserve"> credentials. </w:t>
      </w:r>
    </w:p>
    <w:p w14:paraId="0685A5C2" w14:textId="77777777" w:rsidR="00F41403" w:rsidRDefault="00F41403" w:rsidP="00F41403">
      <w:pPr>
        <w:ind w:left="720"/>
      </w:pPr>
      <w:r>
        <w:t xml:space="preserve">The CIRRASPEC home page appears. </w:t>
      </w:r>
    </w:p>
    <w:p w14:paraId="5034A917" w14:textId="77777777" w:rsidR="00F41403" w:rsidRDefault="00F41403" w:rsidP="00F41403">
      <w:pPr>
        <w:ind w:left="720"/>
      </w:pPr>
    </w:p>
    <w:p w14:paraId="0F47B83E" w14:textId="77777777" w:rsidR="00F41403" w:rsidRDefault="00F41403" w:rsidP="00BD0B63">
      <w:pPr>
        <w:numPr>
          <w:ilvl w:val="0"/>
          <w:numId w:val="200"/>
        </w:numPr>
      </w:pPr>
      <w:r>
        <w:t xml:space="preserve">Point to the arrow of the </w:t>
      </w:r>
      <w:r w:rsidRPr="00584C3D">
        <w:rPr>
          <w:b/>
        </w:rPr>
        <w:t>IAMS</w:t>
      </w:r>
      <w:r>
        <w:t xml:space="preserve"> tab, and then click </w:t>
      </w:r>
      <w:r>
        <w:rPr>
          <w:b/>
        </w:rPr>
        <w:t>Address Book</w:t>
      </w:r>
      <w:r>
        <w:t>.</w:t>
      </w:r>
    </w:p>
    <w:p w14:paraId="4D73D0AE" w14:textId="77777777" w:rsidR="00F41403" w:rsidRDefault="00F41403" w:rsidP="00F41403">
      <w:pPr>
        <w:ind w:left="720"/>
      </w:pPr>
      <w:r>
        <w:t xml:space="preserve">The </w:t>
      </w:r>
      <w:r>
        <w:rPr>
          <w:b/>
        </w:rPr>
        <w:t>Entry Search</w:t>
      </w:r>
      <w:r>
        <w:t xml:space="preserve"> page appears. </w:t>
      </w:r>
      <w:r>
        <w:br/>
      </w:r>
    </w:p>
    <w:p w14:paraId="6F1978DA" w14:textId="77777777" w:rsidR="00F41403" w:rsidRDefault="00F41403" w:rsidP="00BD0B63">
      <w:pPr>
        <w:numPr>
          <w:ilvl w:val="0"/>
          <w:numId w:val="200"/>
        </w:numPr>
        <w:tabs>
          <w:tab w:val="left" w:pos="720"/>
        </w:tabs>
      </w:pPr>
      <w:r>
        <w:t xml:space="preserve">Click the </w:t>
      </w:r>
      <w:r w:rsidRPr="00BF2756">
        <w:rPr>
          <w:b/>
        </w:rPr>
        <w:t>Create Entry</w:t>
      </w:r>
      <w:r>
        <w:t xml:space="preserve"> link.</w:t>
      </w:r>
      <w:r>
        <w:br/>
        <w:t xml:space="preserve">The </w:t>
      </w:r>
      <w:r w:rsidRPr="00BF2756">
        <w:rPr>
          <w:b/>
        </w:rPr>
        <w:t xml:space="preserve">Create </w:t>
      </w:r>
      <w:r>
        <w:rPr>
          <w:b/>
        </w:rPr>
        <w:t>new e</w:t>
      </w:r>
      <w:r w:rsidRPr="00BF2756">
        <w:rPr>
          <w:b/>
        </w:rPr>
        <w:t>ntry</w:t>
      </w:r>
      <w:r>
        <w:t xml:space="preserve"> page appears.</w:t>
      </w:r>
      <w:r>
        <w:br/>
      </w:r>
      <w:r>
        <w:br/>
      </w:r>
      <w:r w:rsidRPr="00972968">
        <w:rPr>
          <w:noProof/>
        </w:rPr>
        <w:drawing>
          <wp:inline distT="0" distB="0" distL="0" distR="0" wp14:anchorId="1A7C99B2" wp14:editId="3920F571">
            <wp:extent cx="6217920" cy="2867660"/>
            <wp:effectExtent l="19050" t="19050" r="11430" b="2794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17920" cy="2867660"/>
                    </a:xfrm>
                    <a:prstGeom prst="rect">
                      <a:avLst/>
                    </a:prstGeom>
                    <a:noFill/>
                    <a:ln w="3175">
                      <a:solidFill>
                        <a:schemeClr val="tx1"/>
                      </a:solidFill>
                    </a:ln>
                  </pic:spPr>
                </pic:pic>
              </a:graphicData>
            </a:graphic>
          </wp:inline>
        </w:drawing>
      </w:r>
    </w:p>
    <w:p w14:paraId="3F3E34A3" w14:textId="77777777" w:rsidR="00F41403" w:rsidRDefault="00F41403" w:rsidP="00F41403">
      <w:pPr>
        <w:pStyle w:val="Figure"/>
        <w:tabs>
          <w:tab w:val="clear" w:pos="1710"/>
        </w:tabs>
        <w:ind w:left="2070" w:hanging="1350"/>
      </w:pPr>
      <w:r>
        <w:t>Create new entry page</w:t>
      </w:r>
    </w:p>
    <w:p w14:paraId="50762B5A" w14:textId="77777777" w:rsidR="00F41403" w:rsidRDefault="00F41403" w:rsidP="00F41403"/>
    <w:p w14:paraId="606A093D" w14:textId="77777777" w:rsidR="00F41403" w:rsidRPr="007357FB" w:rsidRDefault="00F41403" w:rsidP="00BD0B63">
      <w:pPr>
        <w:numPr>
          <w:ilvl w:val="0"/>
          <w:numId w:val="200"/>
        </w:numPr>
      </w:pPr>
      <w:r w:rsidRPr="00F70BE1">
        <w:t xml:space="preserve">Enter </w:t>
      </w:r>
      <w:r>
        <w:t>appropriate</w:t>
      </w:r>
      <w:r w:rsidRPr="00F70BE1">
        <w:t xml:space="preserve"> information in each field. </w:t>
      </w:r>
      <w:r>
        <w:t>F</w:t>
      </w:r>
      <w:r w:rsidRPr="00F70BE1">
        <w:t>ollowing table lists each field and its description</w:t>
      </w:r>
      <w:r w:rsidRPr="007357FB">
        <w:t xml:space="preserve">. </w:t>
      </w:r>
    </w:p>
    <w:p w14:paraId="5EF1586D" w14:textId="77777777" w:rsidR="00F41403" w:rsidRDefault="00F41403" w:rsidP="00F41403">
      <w:pPr>
        <w:pStyle w:val="BodyText"/>
        <w:ind w:right="540" w:firstLine="720"/>
      </w:pPr>
      <w:r w:rsidRPr="007357FB">
        <w:rPr>
          <w:b/>
        </w:rPr>
        <w:t>Note:</w:t>
      </w:r>
      <w:r w:rsidRPr="007357FB">
        <w:t xml:space="preserve"> Fields that are marked with the re</w:t>
      </w:r>
      <w:r w:rsidRPr="00F9591B">
        <w:t>d asterisk (</w:t>
      </w:r>
      <w:r w:rsidRPr="00F9591B">
        <w:rPr>
          <w:color w:val="FF0000"/>
        </w:rPr>
        <w:t>*</w:t>
      </w:r>
      <w:r w:rsidRPr="00F9591B">
        <w:t>) are ma</w:t>
      </w:r>
      <w:r>
        <w:t>n</w:t>
      </w:r>
      <w:r w:rsidRPr="00F9591B">
        <w:t>datory</w:t>
      </w:r>
      <w:r>
        <w:t>.</w:t>
      </w:r>
    </w:p>
    <w:p w14:paraId="6BDA43AF" w14:textId="77777777" w:rsidR="00F41403" w:rsidRDefault="00F41403" w:rsidP="00F41403">
      <w:pPr>
        <w:pStyle w:val="BodyText"/>
        <w:ind w:right="540" w:firstLine="720"/>
      </w:pPr>
    </w:p>
    <w:p w14:paraId="2F63749B" w14:textId="7E08E26D" w:rsidR="00F41403" w:rsidRPr="00E63C3C" w:rsidRDefault="00F41403" w:rsidP="00F41403">
      <w:pPr>
        <w:pStyle w:val="Caption"/>
        <w:ind w:left="720"/>
      </w:pPr>
      <w:r>
        <w:t xml:space="preserve">Table </w:t>
      </w:r>
      <w:fldSimple w:instr=" SEQ Figure \* ARABIC ">
        <w:r w:rsidR="006A4F84">
          <w:rPr>
            <w:noProof/>
          </w:rPr>
          <w:t>41</w:t>
        </w:r>
      </w:fldSimple>
      <w:r>
        <w:t>: Creating an Entry</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0"/>
        <w:gridCol w:w="7541"/>
      </w:tblGrid>
      <w:tr w:rsidR="00F41403" w:rsidRPr="007A152E" w14:paraId="4A702523" w14:textId="77777777" w:rsidTr="00AA2E41">
        <w:trPr>
          <w:cantSplit/>
          <w:trHeight w:val="288"/>
          <w:tblHeader/>
        </w:trPr>
        <w:tc>
          <w:tcPr>
            <w:tcW w:w="2340" w:type="dxa"/>
            <w:shd w:val="clear" w:color="auto" w:fill="BFBFBF"/>
            <w:vAlign w:val="center"/>
          </w:tcPr>
          <w:p w14:paraId="157D24AB" w14:textId="77777777" w:rsidR="00F41403" w:rsidRPr="007A152E" w:rsidRDefault="00F41403" w:rsidP="00AA2E41">
            <w:pPr>
              <w:rPr>
                <w:b/>
              </w:rPr>
            </w:pPr>
            <w:r>
              <w:rPr>
                <w:b/>
              </w:rPr>
              <w:t>Field</w:t>
            </w:r>
          </w:p>
        </w:tc>
        <w:tc>
          <w:tcPr>
            <w:tcW w:w="7541" w:type="dxa"/>
            <w:shd w:val="clear" w:color="auto" w:fill="BFBFBF"/>
            <w:vAlign w:val="center"/>
          </w:tcPr>
          <w:p w14:paraId="7CF47D19" w14:textId="77777777" w:rsidR="00F41403" w:rsidRPr="007A152E" w:rsidRDefault="00F41403" w:rsidP="00AA2E41">
            <w:pPr>
              <w:rPr>
                <w:b/>
              </w:rPr>
            </w:pPr>
            <w:r w:rsidRPr="007A152E">
              <w:rPr>
                <w:b/>
              </w:rPr>
              <w:t>Description</w:t>
            </w:r>
          </w:p>
        </w:tc>
      </w:tr>
      <w:tr w:rsidR="00F41403" w14:paraId="78A38C12" w14:textId="77777777" w:rsidTr="00AA2E41">
        <w:trPr>
          <w:cantSplit/>
          <w:trHeight w:val="288"/>
        </w:trPr>
        <w:tc>
          <w:tcPr>
            <w:tcW w:w="2340" w:type="dxa"/>
            <w:vAlign w:val="center"/>
          </w:tcPr>
          <w:p w14:paraId="4B4D8FB3" w14:textId="77777777" w:rsidR="00F41403" w:rsidRDefault="00F41403" w:rsidP="00AA2E41">
            <w:pPr>
              <w:rPr>
                <w:color w:val="FF0000"/>
              </w:rPr>
            </w:pPr>
            <w:r>
              <w:rPr>
                <w:b/>
              </w:rPr>
              <w:t>Name</w:t>
            </w:r>
            <w:r w:rsidRPr="00F9591B">
              <w:rPr>
                <w:color w:val="FF0000"/>
              </w:rPr>
              <w:t>*</w:t>
            </w:r>
            <w:r w:rsidRPr="00153B1B">
              <w:t>/</w:t>
            </w:r>
          </w:p>
          <w:p w14:paraId="798E93A6" w14:textId="77777777" w:rsidR="00F41403" w:rsidRDefault="00F41403" w:rsidP="00AA2E41">
            <w:pPr>
              <w:rPr>
                <w:b/>
              </w:rPr>
            </w:pPr>
            <w:r w:rsidRPr="00153B1B">
              <w:rPr>
                <w:b/>
              </w:rPr>
              <w:t>Login</w:t>
            </w:r>
            <w:r>
              <w:rPr>
                <w:color w:val="FF0000"/>
              </w:rPr>
              <w:t>*</w:t>
            </w:r>
            <w:r>
              <w:rPr>
                <w:color w:val="FF0000"/>
              </w:rPr>
              <w:br/>
            </w:r>
          </w:p>
        </w:tc>
        <w:tc>
          <w:tcPr>
            <w:tcW w:w="7541" w:type="dxa"/>
            <w:vAlign w:val="center"/>
          </w:tcPr>
          <w:p w14:paraId="6DC34E66" w14:textId="4D62B442" w:rsidR="00F41403" w:rsidRDefault="00F41403" w:rsidP="00AA2E41">
            <w:r>
              <w:t xml:space="preserve">For a User, type the </w:t>
            </w:r>
            <w:r w:rsidR="00761DF9">
              <w:t>login username</w:t>
            </w:r>
            <w:r>
              <w:t xml:space="preserve">. </w:t>
            </w:r>
            <w:r>
              <w:br/>
              <w:t>For all other entities, type the name of the entity.</w:t>
            </w:r>
            <w:r>
              <w:br/>
            </w:r>
            <w:r w:rsidRPr="00C06B69">
              <w:rPr>
                <w:b/>
              </w:rPr>
              <w:t>Note:</w:t>
            </w:r>
            <w:r>
              <w:t xml:space="preserve"> This is the name that will be shown on the entry list on the </w:t>
            </w:r>
            <w:r w:rsidRPr="00C06B69">
              <w:rPr>
                <w:b/>
              </w:rPr>
              <w:t>Entry Search</w:t>
            </w:r>
            <w:r>
              <w:t xml:space="preserve"> page.</w:t>
            </w:r>
          </w:p>
        </w:tc>
      </w:tr>
      <w:tr w:rsidR="00F41403" w14:paraId="5A511CA1" w14:textId="77777777" w:rsidTr="00AA2E41">
        <w:trPr>
          <w:cantSplit/>
          <w:trHeight w:val="288"/>
        </w:trPr>
        <w:tc>
          <w:tcPr>
            <w:tcW w:w="2340" w:type="dxa"/>
            <w:vAlign w:val="center"/>
          </w:tcPr>
          <w:p w14:paraId="354199D5" w14:textId="77777777" w:rsidR="00F41403" w:rsidRPr="00153B1B" w:rsidRDefault="00F41403" w:rsidP="00AA2E41">
            <w:pPr>
              <w:rPr>
                <w:b/>
                <w:color w:val="FF0000"/>
              </w:rPr>
            </w:pPr>
            <w:r>
              <w:rPr>
                <w:b/>
              </w:rPr>
              <w:t xml:space="preserve">Formatted Name </w:t>
            </w:r>
            <w:r>
              <w:rPr>
                <w:b/>
              </w:rPr>
              <w:br/>
              <w:t>(Site Code)</w:t>
            </w:r>
            <w:r>
              <w:rPr>
                <w:b/>
                <w:color w:val="FF0000"/>
              </w:rPr>
              <w:t>*</w:t>
            </w:r>
          </w:p>
        </w:tc>
        <w:tc>
          <w:tcPr>
            <w:tcW w:w="7541" w:type="dxa"/>
            <w:vAlign w:val="center"/>
          </w:tcPr>
          <w:p w14:paraId="30B74DA2" w14:textId="77777777" w:rsidR="00F41403" w:rsidRDefault="00F41403" w:rsidP="00AA2E41">
            <w:r>
              <w:t>For an Individual, User or Courier, type the name of the entity.</w:t>
            </w:r>
          </w:p>
          <w:p w14:paraId="0329FDBF" w14:textId="77777777" w:rsidR="00F41403" w:rsidRDefault="00F41403" w:rsidP="00AA2E41">
            <w:r>
              <w:t>For a Collection, Processing or Storage site, type the site code.</w:t>
            </w:r>
          </w:p>
          <w:p w14:paraId="7CF83D35" w14:textId="77777777" w:rsidR="00F41403" w:rsidRDefault="00F41403" w:rsidP="00AA2E41">
            <w:r w:rsidRPr="00497D66">
              <w:rPr>
                <w:b/>
              </w:rPr>
              <w:t>Note:</w:t>
            </w:r>
            <w:r>
              <w:t xml:space="preserve"> This field is optional for </w:t>
            </w:r>
            <w:r w:rsidRPr="00153B1B">
              <w:t>an Individual, User or Courier</w:t>
            </w:r>
            <w:r>
              <w:t xml:space="preserve">, but is mandatory for a </w:t>
            </w:r>
            <w:r w:rsidRPr="00153B1B">
              <w:t xml:space="preserve">Collection, Processing or Storage </w:t>
            </w:r>
            <w:r>
              <w:t>s</w:t>
            </w:r>
            <w:r w:rsidRPr="00153B1B">
              <w:t>ite</w:t>
            </w:r>
            <w:r>
              <w:t xml:space="preserve">. </w:t>
            </w:r>
          </w:p>
        </w:tc>
      </w:tr>
      <w:tr w:rsidR="00F41403" w14:paraId="4D0BBB81" w14:textId="77777777" w:rsidTr="00AA2E41">
        <w:trPr>
          <w:cantSplit/>
          <w:trHeight w:val="288"/>
        </w:trPr>
        <w:tc>
          <w:tcPr>
            <w:tcW w:w="2340" w:type="dxa"/>
            <w:vAlign w:val="center"/>
          </w:tcPr>
          <w:p w14:paraId="74C43F80" w14:textId="77777777" w:rsidR="00F41403" w:rsidRPr="00C06B69" w:rsidRDefault="00F41403" w:rsidP="00AA2E41">
            <w:pPr>
              <w:rPr>
                <w:b/>
              </w:rPr>
            </w:pPr>
            <w:r w:rsidRPr="00C06B69">
              <w:rPr>
                <w:b/>
              </w:rPr>
              <w:lastRenderedPageBreak/>
              <w:t>Entity’s categories</w:t>
            </w:r>
          </w:p>
        </w:tc>
        <w:tc>
          <w:tcPr>
            <w:tcW w:w="7541" w:type="dxa"/>
            <w:vAlign w:val="center"/>
          </w:tcPr>
          <w:p w14:paraId="27C50ABC" w14:textId="77777777" w:rsidR="00F41403" w:rsidRPr="00D0272C" w:rsidRDefault="00F41403" w:rsidP="00AA2E41">
            <w:r w:rsidRPr="00D0272C">
              <w:t>Click appropr</w:t>
            </w:r>
            <w:r>
              <w:t>iate checkbox</w:t>
            </w:r>
            <w:r w:rsidRPr="00D0272C">
              <w:t xml:space="preserve"> to indicate what type of entity you want to create.</w:t>
            </w:r>
          </w:p>
          <w:p w14:paraId="4D39A43D" w14:textId="77777777" w:rsidR="00F41403" w:rsidRPr="00D0272C" w:rsidRDefault="00F41403" w:rsidP="00AA2E41">
            <w:pPr>
              <w:rPr>
                <w:b/>
              </w:rPr>
            </w:pPr>
            <w:r w:rsidRPr="00D0272C">
              <w:rPr>
                <w:b/>
              </w:rPr>
              <w:t xml:space="preserve">Note: </w:t>
            </w:r>
          </w:p>
          <w:p w14:paraId="375E9F1D" w14:textId="77777777" w:rsidR="00F41403" w:rsidRDefault="00F41403" w:rsidP="00BD0B63">
            <w:pPr>
              <w:numPr>
                <w:ilvl w:val="0"/>
                <w:numId w:val="201"/>
              </w:numPr>
            </w:pPr>
            <w:r>
              <w:t>To deselect a box that has already been checked so you can make a different selection, click on the checkbox again.</w:t>
            </w:r>
          </w:p>
          <w:p w14:paraId="440AE50A" w14:textId="77777777" w:rsidR="00F41403" w:rsidRPr="00D0272C" w:rsidRDefault="00F41403" w:rsidP="00BD0B63">
            <w:pPr>
              <w:numPr>
                <w:ilvl w:val="0"/>
                <w:numId w:val="201"/>
              </w:numPr>
            </w:pPr>
            <w:r w:rsidRPr="00D0272C">
              <w:t xml:space="preserve">To create a user entry, you must first check </w:t>
            </w:r>
            <w:r w:rsidRPr="00113BF5">
              <w:rPr>
                <w:b/>
              </w:rPr>
              <w:t xml:space="preserve">Individual </w:t>
            </w:r>
            <w:r w:rsidRPr="00385EDA">
              <w:t>check</w:t>
            </w:r>
            <w:r w:rsidRPr="00D0272C">
              <w:t xml:space="preserve">box, and then </w:t>
            </w:r>
            <w:r>
              <w:t>select</w:t>
            </w:r>
            <w:r w:rsidRPr="00D0272C">
              <w:t xml:space="preserve"> </w:t>
            </w:r>
            <w:r w:rsidRPr="00113BF5">
              <w:rPr>
                <w:b/>
              </w:rPr>
              <w:t>User</w:t>
            </w:r>
            <w:r w:rsidRPr="00D0272C">
              <w:t>.</w:t>
            </w:r>
            <w:r>
              <w:t xml:space="preserve"> Only the System Administrator can create a user entry.</w:t>
            </w:r>
          </w:p>
          <w:p w14:paraId="710191BD" w14:textId="77777777" w:rsidR="00F41403" w:rsidRPr="00D0272C" w:rsidRDefault="00F41403" w:rsidP="00BD0B63">
            <w:pPr>
              <w:numPr>
                <w:ilvl w:val="0"/>
                <w:numId w:val="201"/>
              </w:numPr>
            </w:pPr>
            <w:r w:rsidRPr="00D0272C">
              <w:t xml:space="preserve">To create a Biobank site, you must </w:t>
            </w:r>
            <w:r>
              <w:t>select</w:t>
            </w:r>
            <w:r w:rsidRPr="00D0272C">
              <w:t xml:space="preserve"> the </w:t>
            </w:r>
            <w:r w:rsidRPr="00113BF5">
              <w:rPr>
                <w:b/>
              </w:rPr>
              <w:t>Processing Site</w:t>
            </w:r>
            <w:r w:rsidRPr="00D0272C">
              <w:t xml:space="preserve"> and </w:t>
            </w:r>
            <w:r w:rsidRPr="00113BF5">
              <w:rPr>
                <w:b/>
              </w:rPr>
              <w:t>Storage Site</w:t>
            </w:r>
            <w:r w:rsidRPr="00D0272C">
              <w:t xml:space="preserve"> </w:t>
            </w:r>
            <w:r>
              <w:t>checkboxes to ensure Collection S</w:t>
            </w:r>
            <w:r w:rsidRPr="00D0272C">
              <w:t>ites can ship biospecimen</w:t>
            </w:r>
            <w:r>
              <w:t>s</w:t>
            </w:r>
            <w:r w:rsidRPr="00D0272C">
              <w:t xml:space="preserve"> to the Biobank site.</w:t>
            </w:r>
          </w:p>
          <w:p w14:paraId="6440E915" w14:textId="77777777" w:rsidR="00F41403" w:rsidRDefault="00F41403" w:rsidP="00BD0B63">
            <w:pPr>
              <w:numPr>
                <w:ilvl w:val="0"/>
                <w:numId w:val="201"/>
              </w:numPr>
            </w:pPr>
            <w:r w:rsidRPr="00D0272C">
              <w:t xml:space="preserve">To create a Processing Site, you must </w:t>
            </w:r>
            <w:r>
              <w:t>select</w:t>
            </w:r>
            <w:r w:rsidRPr="00D0272C">
              <w:t xml:space="preserve"> the </w:t>
            </w:r>
            <w:r w:rsidRPr="00113BF5">
              <w:rPr>
                <w:b/>
              </w:rPr>
              <w:t>Processing Site</w:t>
            </w:r>
            <w:r w:rsidRPr="00D0272C">
              <w:t xml:space="preserve"> and </w:t>
            </w:r>
            <w:r w:rsidRPr="00113BF5">
              <w:rPr>
                <w:b/>
              </w:rPr>
              <w:t>Storage Site</w:t>
            </w:r>
            <w:r w:rsidRPr="00D0272C">
              <w:t xml:space="preserve"> </w:t>
            </w:r>
            <w:r>
              <w:t>checkbox if required,</w:t>
            </w:r>
            <w:r w:rsidRPr="00D0272C">
              <w:t xml:space="preserve"> </w:t>
            </w:r>
            <w:r>
              <w:t>to ensure C</w:t>
            </w:r>
            <w:r w:rsidRPr="00D0272C">
              <w:t>ollection</w:t>
            </w:r>
            <w:r>
              <w:t xml:space="preserve"> S</w:t>
            </w:r>
            <w:r w:rsidRPr="00D0272C">
              <w:t xml:space="preserve">ites </w:t>
            </w:r>
            <w:r>
              <w:t>can</w:t>
            </w:r>
            <w:r w:rsidRPr="00D0272C">
              <w:t xml:space="preserve"> ship biospecimen</w:t>
            </w:r>
            <w:r>
              <w:t>s</w:t>
            </w:r>
            <w:r w:rsidRPr="00D0272C">
              <w:t xml:space="preserve"> to the Processing site.</w:t>
            </w:r>
          </w:p>
          <w:p w14:paraId="293ABA59" w14:textId="77777777" w:rsidR="00F41403" w:rsidRPr="00D0272C" w:rsidRDefault="00F41403" w:rsidP="00BD0B63">
            <w:pPr>
              <w:numPr>
                <w:ilvl w:val="0"/>
                <w:numId w:val="201"/>
              </w:numPr>
            </w:pPr>
            <w:r>
              <w:t xml:space="preserve">The </w:t>
            </w:r>
            <w:r w:rsidRPr="001F4286">
              <w:rPr>
                <w:b/>
              </w:rPr>
              <w:t>Entity Category</w:t>
            </w:r>
            <w:r>
              <w:t xml:space="preserve"> determines where this entry is listed in the </w:t>
            </w:r>
            <w:r w:rsidRPr="00113BF5">
              <w:rPr>
                <w:b/>
              </w:rPr>
              <w:t xml:space="preserve">RPMS </w:t>
            </w:r>
            <w:r>
              <w:rPr>
                <w:b/>
              </w:rPr>
              <w:t xml:space="preserve">module </w:t>
            </w:r>
            <w:r>
              <w:t xml:space="preserve">for assigning to a Collection. For example, Collection, Processing and Storage sites are listed on the </w:t>
            </w:r>
            <w:r w:rsidRPr="00113BF5">
              <w:rPr>
                <w:b/>
              </w:rPr>
              <w:t xml:space="preserve">Sites </w:t>
            </w:r>
            <w:r>
              <w:t xml:space="preserve">tab in </w:t>
            </w:r>
            <w:r w:rsidRPr="00113BF5">
              <w:rPr>
                <w:b/>
              </w:rPr>
              <w:t>RPMS</w:t>
            </w:r>
            <w:r>
              <w:t xml:space="preserve">; users are listed on the </w:t>
            </w:r>
            <w:r w:rsidRPr="00113BF5">
              <w:rPr>
                <w:b/>
              </w:rPr>
              <w:t xml:space="preserve">Personnel </w:t>
            </w:r>
            <w:r>
              <w:t xml:space="preserve">tab in </w:t>
            </w:r>
            <w:r w:rsidRPr="00113BF5">
              <w:rPr>
                <w:b/>
              </w:rPr>
              <w:t>RPMS</w:t>
            </w:r>
            <w:r>
              <w:t xml:space="preserve">; couriers are listed on the </w:t>
            </w:r>
            <w:r w:rsidRPr="00113BF5">
              <w:rPr>
                <w:b/>
              </w:rPr>
              <w:t>Couriers</w:t>
            </w:r>
            <w:r>
              <w:t xml:space="preserve"> tab in </w:t>
            </w:r>
            <w:r w:rsidRPr="00113BF5">
              <w:rPr>
                <w:b/>
              </w:rPr>
              <w:t>RPMS.</w:t>
            </w:r>
            <w:r>
              <w:rPr>
                <w:b/>
              </w:rPr>
              <w:t xml:space="preserve"> </w:t>
            </w:r>
          </w:p>
        </w:tc>
      </w:tr>
      <w:tr w:rsidR="00F41403" w14:paraId="6FA2A8C7" w14:textId="77777777" w:rsidTr="00AA2E41">
        <w:trPr>
          <w:cantSplit/>
          <w:trHeight w:val="288"/>
        </w:trPr>
        <w:tc>
          <w:tcPr>
            <w:tcW w:w="2340" w:type="dxa"/>
            <w:vAlign w:val="center"/>
          </w:tcPr>
          <w:p w14:paraId="56250F2A" w14:textId="77777777" w:rsidR="00F41403" w:rsidRDefault="00F41403" w:rsidP="00AA2E41">
            <w:pPr>
              <w:rPr>
                <w:b/>
              </w:rPr>
            </w:pPr>
            <w:r>
              <w:rPr>
                <w:b/>
              </w:rPr>
              <w:t xml:space="preserve">Member of </w:t>
            </w:r>
          </w:p>
        </w:tc>
        <w:tc>
          <w:tcPr>
            <w:tcW w:w="7541" w:type="dxa"/>
            <w:vAlign w:val="center"/>
          </w:tcPr>
          <w:p w14:paraId="66C3AD26" w14:textId="77777777" w:rsidR="00F41403" w:rsidRDefault="00F41403" w:rsidP="00AA2E41">
            <w:r>
              <w:t>Skip this field. It is reserved for future use.</w:t>
            </w:r>
          </w:p>
          <w:p w14:paraId="7BD68469" w14:textId="77777777" w:rsidR="00F41403" w:rsidRDefault="00F41403" w:rsidP="00AA2E41"/>
        </w:tc>
      </w:tr>
      <w:tr w:rsidR="00F41403" w14:paraId="20242863" w14:textId="77777777" w:rsidTr="00AA2E41">
        <w:trPr>
          <w:cantSplit/>
          <w:trHeight w:val="288"/>
        </w:trPr>
        <w:tc>
          <w:tcPr>
            <w:tcW w:w="2340" w:type="dxa"/>
            <w:vAlign w:val="center"/>
          </w:tcPr>
          <w:p w14:paraId="4E31C537" w14:textId="77777777" w:rsidR="00F41403" w:rsidRDefault="00F41403" w:rsidP="00AA2E41">
            <w:pPr>
              <w:rPr>
                <w:b/>
              </w:rPr>
            </w:pPr>
            <w:r>
              <w:rPr>
                <w:b/>
              </w:rPr>
              <w:t>Change/Remove</w:t>
            </w:r>
          </w:p>
        </w:tc>
        <w:tc>
          <w:tcPr>
            <w:tcW w:w="7541" w:type="dxa"/>
            <w:vAlign w:val="center"/>
          </w:tcPr>
          <w:p w14:paraId="6667B09C" w14:textId="77777777" w:rsidR="00F41403" w:rsidRDefault="00F41403" w:rsidP="00AA2E41">
            <w:r>
              <w:t>Skip these buttons. They are reserved for future use.</w:t>
            </w:r>
          </w:p>
          <w:p w14:paraId="32EF4483" w14:textId="77777777" w:rsidR="00F41403" w:rsidRDefault="00F41403" w:rsidP="00AA2E41"/>
        </w:tc>
      </w:tr>
      <w:tr w:rsidR="00F41403" w14:paraId="506C7B78" w14:textId="77777777" w:rsidTr="00AA2E41">
        <w:trPr>
          <w:cantSplit/>
          <w:trHeight w:val="381"/>
        </w:trPr>
        <w:tc>
          <w:tcPr>
            <w:tcW w:w="2340" w:type="dxa"/>
            <w:vAlign w:val="center"/>
          </w:tcPr>
          <w:p w14:paraId="262E2CCB" w14:textId="77777777" w:rsidR="00F41403" w:rsidRDefault="00F41403" w:rsidP="00AA2E41">
            <w:pPr>
              <w:rPr>
                <w:b/>
              </w:rPr>
            </w:pPr>
            <w:r>
              <w:rPr>
                <w:b/>
              </w:rPr>
              <w:t>Individual tab</w:t>
            </w:r>
          </w:p>
        </w:tc>
        <w:tc>
          <w:tcPr>
            <w:tcW w:w="7541" w:type="dxa"/>
            <w:vAlign w:val="center"/>
          </w:tcPr>
          <w:p w14:paraId="54791E85" w14:textId="77777777" w:rsidR="00F41403" w:rsidRDefault="00F41403" w:rsidP="00BD0B63">
            <w:pPr>
              <w:numPr>
                <w:ilvl w:val="0"/>
                <w:numId w:val="202"/>
              </w:numPr>
              <w:ind w:left="432"/>
            </w:pPr>
            <w:r>
              <w:t xml:space="preserve">Click the </w:t>
            </w:r>
            <w:r>
              <w:rPr>
                <w:b/>
              </w:rPr>
              <w:t>Select a t</w:t>
            </w:r>
            <w:r w:rsidRPr="00386079">
              <w:rPr>
                <w:b/>
              </w:rPr>
              <w:t>itle</w:t>
            </w:r>
            <w:r>
              <w:t xml:space="preserve"> field, and then select a title, if applicable.</w:t>
            </w:r>
          </w:p>
          <w:p w14:paraId="4594A5B0" w14:textId="77777777" w:rsidR="00F41403" w:rsidRDefault="00F41403" w:rsidP="00BD0B63">
            <w:pPr>
              <w:numPr>
                <w:ilvl w:val="0"/>
                <w:numId w:val="202"/>
              </w:numPr>
              <w:ind w:left="432"/>
            </w:pPr>
            <w:r>
              <w:t xml:space="preserve">Type the </w:t>
            </w:r>
            <w:r>
              <w:rPr>
                <w:b/>
              </w:rPr>
              <w:t>F</w:t>
            </w:r>
            <w:r w:rsidRPr="00884B7E">
              <w:rPr>
                <w:b/>
              </w:rPr>
              <w:t xml:space="preserve">irst </w:t>
            </w:r>
            <w:r>
              <w:rPr>
                <w:b/>
              </w:rPr>
              <w:t>name</w:t>
            </w:r>
            <w:r w:rsidRPr="00F9591B">
              <w:rPr>
                <w:color w:val="FF0000"/>
              </w:rPr>
              <w:t>*</w:t>
            </w:r>
            <w:r>
              <w:rPr>
                <w:b/>
              </w:rPr>
              <w:t xml:space="preserve"> </w:t>
            </w:r>
            <w:r>
              <w:t xml:space="preserve">and </w:t>
            </w:r>
            <w:r w:rsidRPr="00884B7E">
              <w:rPr>
                <w:b/>
              </w:rPr>
              <w:t>Last name</w:t>
            </w:r>
            <w:r w:rsidRPr="00F9591B">
              <w:rPr>
                <w:color w:val="FF0000"/>
              </w:rPr>
              <w:t>*</w:t>
            </w:r>
            <w:r>
              <w:t>.</w:t>
            </w:r>
          </w:p>
          <w:p w14:paraId="72A534D0" w14:textId="77777777" w:rsidR="00F41403" w:rsidRPr="008176FD" w:rsidRDefault="00F41403" w:rsidP="00BD0B63">
            <w:pPr>
              <w:numPr>
                <w:ilvl w:val="0"/>
                <w:numId w:val="202"/>
              </w:numPr>
              <w:ind w:left="432"/>
            </w:pPr>
            <w:r>
              <w:t xml:space="preserve">Type the individual’s </w:t>
            </w:r>
            <w:r w:rsidRPr="00884B7E">
              <w:rPr>
                <w:b/>
              </w:rPr>
              <w:t>Position</w:t>
            </w:r>
            <w:r>
              <w:t>, if applicable.</w:t>
            </w:r>
          </w:p>
          <w:p w14:paraId="46E814A3" w14:textId="77777777" w:rsidR="00F41403" w:rsidRDefault="00F41403" w:rsidP="00AA2E41">
            <w:pPr>
              <w:ind w:left="72"/>
            </w:pPr>
            <w:r w:rsidRPr="00D0272C">
              <w:rPr>
                <w:b/>
              </w:rPr>
              <w:t>Note:</w:t>
            </w:r>
            <w:r>
              <w:t xml:space="preserve"> This tab only appears if the</w:t>
            </w:r>
            <w:r w:rsidRPr="008176FD">
              <w:rPr>
                <w:b/>
              </w:rPr>
              <w:t xml:space="preserve"> Individual</w:t>
            </w:r>
            <w:r>
              <w:t xml:space="preserve"> or </w:t>
            </w:r>
            <w:r w:rsidRPr="008176FD">
              <w:rPr>
                <w:b/>
              </w:rPr>
              <w:t>User</w:t>
            </w:r>
            <w:r>
              <w:t xml:space="preserve"> box is checked.</w:t>
            </w:r>
          </w:p>
        </w:tc>
      </w:tr>
      <w:tr w:rsidR="00F41403" w14:paraId="1012A936" w14:textId="77777777" w:rsidTr="00AA2E41">
        <w:trPr>
          <w:cantSplit/>
          <w:trHeight w:val="288"/>
        </w:trPr>
        <w:tc>
          <w:tcPr>
            <w:tcW w:w="2340" w:type="dxa"/>
            <w:vAlign w:val="center"/>
          </w:tcPr>
          <w:p w14:paraId="6CC984A8" w14:textId="77777777" w:rsidR="00F41403" w:rsidRDefault="00F41403" w:rsidP="00AA2E41">
            <w:pPr>
              <w:rPr>
                <w:b/>
              </w:rPr>
            </w:pPr>
            <w:r>
              <w:rPr>
                <w:b/>
              </w:rPr>
              <w:lastRenderedPageBreak/>
              <w:t>User tab</w:t>
            </w:r>
          </w:p>
        </w:tc>
        <w:tc>
          <w:tcPr>
            <w:tcW w:w="7541" w:type="dxa"/>
            <w:vAlign w:val="center"/>
          </w:tcPr>
          <w:p w14:paraId="09F3079D" w14:textId="77777777" w:rsidR="00F41403" w:rsidRDefault="00F41403" w:rsidP="00BD0B63">
            <w:pPr>
              <w:numPr>
                <w:ilvl w:val="0"/>
                <w:numId w:val="203"/>
              </w:numPr>
              <w:ind w:left="432"/>
            </w:pPr>
            <w:r>
              <w:t xml:space="preserve">To enable the account, click </w:t>
            </w:r>
            <w:r w:rsidRPr="00036083">
              <w:rPr>
                <w:b/>
              </w:rPr>
              <w:t>Account enabled</w:t>
            </w:r>
            <w:r>
              <w:t>.</w:t>
            </w:r>
          </w:p>
          <w:p w14:paraId="4B77B8C6" w14:textId="77777777" w:rsidR="00F41403" w:rsidRDefault="00F41403" w:rsidP="00BD0B63">
            <w:pPr>
              <w:numPr>
                <w:ilvl w:val="0"/>
                <w:numId w:val="203"/>
              </w:numPr>
              <w:ind w:left="432"/>
            </w:pPr>
            <w:r>
              <w:t xml:space="preserve">Select suitable </w:t>
            </w:r>
            <w:r w:rsidRPr="00973049">
              <w:rPr>
                <w:b/>
              </w:rPr>
              <w:t>Authentication Source</w:t>
            </w:r>
            <w:r w:rsidRPr="00F9591B">
              <w:rPr>
                <w:color w:val="FF0000"/>
              </w:rPr>
              <w:t>*</w:t>
            </w:r>
            <w:r>
              <w:t xml:space="preserve"> from the dropdown.</w:t>
            </w:r>
          </w:p>
          <w:p w14:paraId="4AF85A3F" w14:textId="77777777" w:rsidR="00F41403" w:rsidRDefault="00F41403" w:rsidP="00BD0B63">
            <w:pPr>
              <w:numPr>
                <w:ilvl w:val="0"/>
                <w:numId w:val="203"/>
              </w:numPr>
              <w:ind w:left="432"/>
            </w:pPr>
            <w:r>
              <w:t xml:space="preserve">The </w:t>
            </w:r>
            <w:r w:rsidRPr="00036083">
              <w:rPr>
                <w:b/>
              </w:rPr>
              <w:t>Login</w:t>
            </w:r>
            <w:r w:rsidRPr="00F9591B">
              <w:rPr>
                <w:color w:val="FF0000"/>
              </w:rPr>
              <w:t>*</w:t>
            </w:r>
            <w:r w:rsidRPr="005A7AC8">
              <w:t xml:space="preserve"> value </w:t>
            </w:r>
            <w:r w:rsidRPr="002302C2">
              <w:t>is auto-populated from the value specified in the ‘Login’ field at the top of the page</w:t>
            </w:r>
            <w:r>
              <w:t>.</w:t>
            </w:r>
          </w:p>
          <w:p w14:paraId="34AB0651" w14:textId="77777777" w:rsidR="00F41403" w:rsidRDefault="00F41403" w:rsidP="00BD0B63">
            <w:pPr>
              <w:numPr>
                <w:ilvl w:val="0"/>
                <w:numId w:val="203"/>
              </w:numPr>
              <w:ind w:left="432"/>
            </w:pPr>
            <w:r>
              <w:t xml:space="preserve">To create a temporary password for this user, click </w:t>
            </w:r>
            <w:r w:rsidRPr="00036083">
              <w:rPr>
                <w:b/>
              </w:rPr>
              <w:t>CHANGE</w:t>
            </w:r>
            <w:r>
              <w:rPr>
                <w:b/>
              </w:rPr>
              <w:t xml:space="preserve">. </w:t>
            </w:r>
            <w:r w:rsidRPr="00380129">
              <w:t>T</w:t>
            </w:r>
            <w:r>
              <w:t xml:space="preserve">ype a password in </w:t>
            </w:r>
            <w:r>
              <w:rPr>
                <w:b/>
              </w:rPr>
              <w:t>New P</w:t>
            </w:r>
            <w:r w:rsidRPr="00036083">
              <w:rPr>
                <w:b/>
              </w:rPr>
              <w:t>assword</w:t>
            </w:r>
            <w:r>
              <w:t xml:space="preserve"> and </w:t>
            </w:r>
            <w:r w:rsidRPr="00036083">
              <w:rPr>
                <w:b/>
              </w:rPr>
              <w:t>Confirm Password</w:t>
            </w:r>
            <w:r>
              <w:rPr>
                <w:b/>
              </w:rPr>
              <w:t xml:space="preserve">, </w:t>
            </w:r>
            <w:r w:rsidRPr="00380129">
              <w:t>and then click</w:t>
            </w:r>
            <w:r>
              <w:t xml:space="preserve"> </w:t>
            </w:r>
            <w:r w:rsidRPr="00380129">
              <w:rPr>
                <w:b/>
              </w:rPr>
              <w:t>OK</w:t>
            </w:r>
            <w:r>
              <w:t>.</w:t>
            </w:r>
            <w:r>
              <w:br/>
            </w:r>
            <w:r w:rsidRPr="002D1321">
              <w:rPr>
                <w:b/>
              </w:rPr>
              <w:t>Note:</w:t>
            </w:r>
            <w:r>
              <w:t xml:space="preserve"> User will be prompted to change the temporary password upon his first login.</w:t>
            </w:r>
          </w:p>
          <w:p w14:paraId="201E2CB1" w14:textId="77777777" w:rsidR="00F41403" w:rsidRPr="00C51220" w:rsidRDefault="00F41403" w:rsidP="00BD0B63">
            <w:pPr>
              <w:numPr>
                <w:ilvl w:val="0"/>
                <w:numId w:val="203"/>
              </w:numPr>
              <w:ind w:left="432"/>
            </w:pPr>
            <w:r>
              <w:t xml:space="preserve">To assign </w:t>
            </w:r>
            <w:r w:rsidRPr="00380129">
              <w:rPr>
                <w:b/>
              </w:rPr>
              <w:t>Authorized sites</w:t>
            </w:r>
            <w:r w:rsidRPr="00F9591B">
              <w:rPr>
                <w:color w:val="FF0000"/>
              </w:rPr>
              <w:t>*</w:t>
            </w:r>
            <w:r>
              <w:t xml:space="preserve"> for this entry, click </w:t>
            </w:r>
            <w:r w:rsidRPr="00380129">
              <w:rPr>
                <w:b/>
              </w:rPr>
              <w:t>ADD</w:t>
            </w:r>
            <w:r>
              <w:rPr>
                <w:b/>
              </w:rPr>
              <w:t xml:space="preserve">. </w:t>
            </w:r>
            <w:r w:rsidRPr="00380129">
              <w:t xml:space="preserve">Click </w:t>
            </w:r>
            <w:r>
              <w:t xml:space="preserve">the appropriate site for which this user is authorized and click </w:t>
            </w:r>
            <w:r w:rsidRPr="00380129">
              <w:rPr>
                <w:b/>
              </w:rPr>
              <w:t>ADD</w:t>
            </w:r>
            <w:r>
              <w:t xml:space="preserve">. Repeat to assign additional sites, as needed. When done, click </w:t>
            </w:r>
            <w:r w:rsidRPr="00380129">
              <w:rPr>
                <w:b/>
              </w:rPr>
              <w:t>CLOSE.</w:t>
            </w:r>
          </w:p>
          <w:p w14:paraId="40A53EEB" w14:textId="77777777" w:rsidR="00F41403" w:rsidRPr="00E804A1" w:rsidRDefault="00F41403" w:rsidP="00BD0B63">
            <w:pPr>
              <w:numPr>
                <w:ilvl w:val="0"/>
                <w:numId w:val="203"/>
              </w:numPr>
              <w:ind w:left="432"/>
            </w:pPr>
            <w:r w:rsidRPr="00380129">
              <w:t>To set a default site, click the site on the authorized list that you want to be the default, and click</w:t>
            </w:r>
            <w:r>
              <w:rPr>
                <w:b/>
              </w:rPr>
              <w:t xml:space="preserve"> MAKE DEFAULT.</w:t>
            </w:r>
          </w:p>
          <w:p w14:paraId="1E6B9530" w14:textId="77777777" w:rsidR="00F41403" w:rsidRDefault="00F41403" w:rsidP="00BD0B63">
            <w:pPr>
              <w:numPr>
                <w:ilvl w:val="0"/>
                <w:numId w:val="203"/>
              </w:numPr>
              <w:ind w:left="432"/>
            </w:pPr>
            <w:r>
              <w:t xml:space="preserve">To assign a </w:t>
            </w:r>
            <w:r w:rsidRPr="002D1321">
              <w:rPr>
                <w:b/>
              </w:rPr>
              <w:t>Role</w:t>
            </w:r>
            <w:r>
              <w:t xml:space="preserve"> for this entry, click </w:t>
            </w:r>
            <w:r w:rsidRPr="002D1321">
              <w:rPr>
                <w:b/>
              </w:rPr>
              <w:t xml:space="preserve">ADD. </w:t>
            </w:r>
            <w:r w:rsidRPr="00380129">
              <w:t xml:space="preserve">Click </w:t>
            </w:r>
            <w:r>
              <w:t xml:space="preserve">the appropriate role for which this user is authorized and click </w:t>
            </w:r>
            <w:r w:rsidRPr="002D1321">
              <w:rPr>
                <w:b/>
              </w:rPr>
              <w:t>ADD</w:t>
            </w:r>
            <w:r>
              <w:t xml:space="preserve">. In case you need to add more than one role, click the required role and click </w:t>
            </w:r>
            <w:r w:rsidRPr="00954FA6">
              <w:rPr>
                <w:b/>
              </w:rPr>
              <w:t>ADD</w:t>
            </w:r>
            <w:r>
              <w:t xml:space="preserve">. When done, click </w:t>
            </w:r>
            <w:r w:rsidRPr="00954FA6">
              <w:rPr>
                <w:b/>
              </w:rPr>
              <w:t>CLOSE</w:t>
            </w:r>
            <w:r>
              <w:t>.</w:t>
            </w:r>
          </w:p>
          <w:p w14:paraId="204727C8" w14:textId="77777777" w:rsidR="00F41403" w:rsidRPr="00954FA6" w:rsidRDefault="00F41403" w:rsidP="00AA2E41">
            <w:pPr>
              <w:ind w:left="432"/>
            </w:pPr>
            <w:r w:rsidRPr="00E85510">
              <w:rPr>
                <w:b/>
              </w:rPr>
              <w:t>Note</w:t>
            </w:r>
            <w:r>
              <w:t>: It is currently not recommended to use the Project Manager role for users.</w:t>
            </w:r>
          </w:p>
          <w:p w14:paraId="64CDF939" w14:textId="77777777" w:rsidR="00F41403" w:rsidRPr="00954FA6" w:rsidRDefault="00F41403" w:rsidP="00BD0B63">
            <w:pPr>
              <w:numPr>
                <w:ilvl w:val="0"/>
                <w:numId w:val="203"/>
              </w:numPr>
              <w:ind w:left="432"/>
            </w:pPr>
            <w:r>
              <w:t xml:space="preserve">If the user needs to be a PHI authorized user, then select the </w:t>
            </w:r>
            <w:r w:rsidRPr="00954FA6">
              <w:rPr>
                <w:b/>
              </w:rPr>
              <w:t>PHI authorized</w:t>
            </w:r>
            <w:r>
              <w:t xml:space="preserve"> checkbox.</w:t>
            </w:r>
          </w:p>
          <w:p w14:paraId="4CDEEA2E" w14:textId="77777777" w:rsidR="00F41403" w:rsidRDefault="00F41403" w:rsidP="00AA2E41">
            <w:r w:rsidRPr="00D0272C">
              <w:rPr>
                <w:b/>
              </w:rPr>
              <w:t>Note:</w:t>
            </w:r>
            <w:r>
              <w:t xml:space="preserve"> </w:t>
            </w:r>
          </w:p>
          <w:p w14:paraId="1ECAC4D3" w14:textId="77777777" w:rsidR="00F41403" w:rsidRDefault="00F41403" w:rsidP="00BD0B63">
            <w:pPr>
              <w:numPr>
                <w:ilvl w:val="0"/>
                <w:numId w:val="209"/>
              </w:numPr>
            </w:pPr>
            <w:r>
              <w:t xml:space="preserve">To remove a site or role from the list, click the item and click </w:t>
            </w:r>
            <w:r w:rsidRPr="007778F7">
              <w:rPr>
                <w:b/>
              </w:rPr>
              <w:t>REMOVE</w:t>
            </w:r>
            <w:r>
              <w:t>.</w:t>
            </w:r>
          </w:p>
          <w:p w14:paraId="63ED8B85" w14:textId="77777777" w:rsidR="00F41403" w:rsidRDefault="00F41403" w:rsidP="00BD0B63">
            <w:pPr>
              <w:numPr>
                <w:ilvl w:val="0"/>
                <w:numId w:val="209"/>
              </w:numPr>
            </w:pPr>
            <w:r>
              <w:t xml:space="preserve">The </w:t>
            </w:r>
            <w:r w:rsidRPr="00954FA6">
              <w:rPr>
                <w:b/>
              </w:rPr>
              <w:t>PHI authorized</w:t>
            </w:r>
            <w:r>
              <w:t xml:space="preserve"> checkbox by default is not selected indicating that the user being created will be a Non-PHI authorized user. </w:t>
            </w:r>
          </w:p>
          <w:p w14:paraId="2B0E685A" w14:textId="77777777" w:rsidR="00F41403" w:rsidRDefault="00F41403" w:rsidP="00AA2E41">
            <w:pPr>
              <w:ind w:left="720"/>
            </w:pPr>
            <w:r>
              <w:t>Adminisitrator has to select this checkbox explicitly to make the new user PHI authorized.</w:t>
            </w:r>
          </w:p>
          <w:p w14:paraId="62C601E9" w14:textId="77777777" w:rsidR="00F41403" w:rsidRDefault="00F41403" w:rsidP="00BD0B63">
            <w:pPr>
              <w:numPr>
                <w:ilvl w:val="0"/>
                <w:numId w:val="209"/>
              </w:numPr>
            </w:pPr>
            <w:r>
              <w:t xml:space="preserve">This tab only appears if the </w:t>
            </w:r>
            <w:r w:rsidRPr="008176FD">
              <w:rPr>
                <w:b/>
              </w:rPr>
              <w:t>User</w:t>
            </w:r>
            <w:r>
              <w:t xml:space="preserve"> checkbox is selected.</w:t>
            </w:r>
          </w:p>
          <w:p w14:paraId="614430D8" w14:textId="77777777" w:rsidR="00F41403" w:rsidRDefault="00F41403" w:rsidP="00BD0B63">
            <w:pPr>
              <w:numPr>
                <w:ilvl w:val="0"/>
                <w:numId w:val="201"/>
              </w:numPr>
            </w:pPr>
            <w:r>
              <w:t>Only the System Administrator can create a user entry.</w:t>
            </w:r>
          </w:p>
        </w:tc>
      </w:tr>
      <w:tr w:rsidR="00F41403" w14:paraId="1069A9D1" w14:textId="77777777" w:rsidTr="00AA2E41">
        <w:trPr>
          <w:cantSplit/>
          <w:trHeight w:val="288"/>
        </w:trPr>
        <w:tc>
          <w:tcPr>
            <w:tcW w:w="2340" w:type="dxa"/>
            <w:vAlign w:val="center"/>
          </w:tcPr>
          <w:p w14:paraId="36F22ED2" w14:textId="77777777" w:rsidR="00F41403" w:rsidRDefault="00F41403" w:rsidP="00AA2E41">
            <w:pPr>
              <w:rPr>
                <w:b/>
              </w:rPr>
            </w:pPr>
            <w:r>
              <w:rPr>
                <w:b/>
              </w:rPr>
              <w:t>Attached users tab</w:t>
            </w:r>
          </w:p>
        </w:tc>
        <w:tc>
          <w:tcPr>
            <w:tcW w:w="7541" w:type="dxa"/>
            <w:vAlign w:val="center"/>
          </w:tcPr>
          <w:p w14:paraId="03FAFC98" w14:textId="77777777" w:rsidR="00F41403" w:rsidRDefault="00F41403" w:rsidP="00BD0B63">
            <w:pPr>
              <w:numPr>
                <w:ilvl w:val="0"/>
                <w:numId w:val="205"/>
              </w:numPr>
              <w:ind w:left="432"/>
            </w:pPr>
            <w:r>
              <w:t xml:space="preserve">To assign </w:t>
            </w:r>
            <w:r w:rsidRPr="00BD25AA">
              <w:rPr>
                <w:b/>
              </w:rPr>
              <w:t>Attached users</w:t>
            </w:r>
            <w:r>
              <w:t xml:space="preserve"> for a site, click </w:t>
            </w:r>
            <w:r w:rsidRPr="00BD25AA">
              <w:rPr>
                <w:b/>
              </w:rPr>
              <w:t xml:space="preserve">ADD. </w:t>
            </w:r>
            <w:r w:rsidRPr="00380129">
              <w:t xml:space="preserve">Click </w:t>
            </w:r>
            <w:r>
              <w:t xml:space="preserve">the appropriate user for whom you want to authorize access to this site and click </w:t>
            </w:r>
            <w:r w:rsidRPr="00BD25AA">
              <w:rPr>
                <w:b/>
              </w:rPr>
              <w:t>ADD</w:t>
            </w:r>
            <w:r>
              <w:t xml:space="preserve">. Repeat to authorize additional users, as required. When done, click </w:t>
            </w:r>
            <w:r w:rsidRPr="00BD25AA">
              <w:rPr>
                <w:b/>
              </w:rPr>
              <w:t>CLOSE.</w:t>
            </w:r>
          </w:p>
          <w:p w14:paraId="4EB8FF93" w14:textId="77777777" w:rsidR="00F41403" w:rsidRDefault="00F41403" w:rsidP="00AA2E41">
            <w:pPr>
              <w:ind w:left="72"/>
            </w:pPr>
            <w:r w:rsidRPr="00D0272C">
              <w:rPr>
                <w:b/>
              </w:rPr>
              <w:t>Note:</w:t>
            </w:r>
            <w:r>
              <w:t xml:space="preserve"> </w:t>
            </w:r>
          </w:p>
          <w:p w14:paraId="2A3198A0" w14:textId="77777777" w:rsidR="00F41403" w:rsidRDefault="00F41403" w:rsidP="00BD0B63">
            <w:pPr>
              <w:numPr>
                <w:ilvl w:val="0"/>
                <w:numId w:val="209"/>
              </w:numPr>
            </w:pPr>
            <w:r>
              <w:t xml:space="preserve">To remove a user from the list, click the item and click </w:t>
            </w:r>
            <w:r w:rsidRPr="007778F7">
              <w:rPr>
                <w:b/>
              </w:rPr>
              <w:t>REMOVE</w:t>
            </w:r>
            <w:r>
              <w:t>.</w:t>
            </w:r>
          </w:p>
          <w:p w14:paraId="4BB8ED05" w14:textId="77777777" w:rsidR="00F41403" w:rsidRDefault="00F41403" w:rsidP="00BD0B63">
            <w:pPr>
              <w:numPr>
                <w:ilvl w:val="0"/>
                <w:numId w:val="209"/>
              </w:numPr>
            </w:pPr>
            <w:r>
              <w:t>This tab appears only if the</w:t>
            </w:r>
            <w:r w:rsidRPr="007778F7">
              <w:rPr>
                <w:b/>
              </w:rPr>
              <w:t xml:space="preserve"> Collection Site, Processing Site</w:t>
            </w:r>
            <w:r>
              <w:t xml:space="preserve"> or </w:t>
            </w:r>
            <w:r w:rsidRPr="007778F7">
              <w:rPr>
                <w:b/>
              </w:rPr>
              <w:t>Storage Site</w:t>
            </w:r>
            <w:r>
              <w:t xml:space="preserve"> checkbox is selected.</w:t>
            </w:r>
          </w:p>
        </w:tc>
      </w:tr>
      <w:tr w:rsidR="00F41403" w14:paraId="4BC5FFB4" w14:textId="77777777" w:rsidTr="00AA2E41">
        <w:trPr>
          <w:cantSplit/>
          <w:trHeight w:val="288"/>
        </w:trPr>
        <w:tc>
          <w:tcPr>
            <w:tcW w:w="2340" w:type="dxa"/>
            <w:vAlign w:val="center"/>
          </w:tcPr>
          <w:p w14:paraId="40A477F7" w14:textId="77777777" w:rsidR="00F41403" w:rsidRDefault="00F41403" w:rsidP="00AA2E41">
            <w:pPr>
              <w:rPr>
                <w:b/>
              </w:rPr>
            </w:pPr>
            <w:r>
              <w:rPr>
                <w:b/>
              </w:rPr>
              <w:lastRenderedPageBreak/>
              <w:t>Courier tab</w:t>
            </w:r>
          </w:p>
        </w:tc>
        <w:tc>
          <w:tcPr>
            <w:tcW w:w="7541" w:type="dxa"/>
            <w:vAlign w:val="center"/>
          </w:tcPr>
          <w:p w14:paraId="009B0BB0" w14:textId="77777777" w:rsidR="00F41403" w:rsidRPr="009F0D2C" w:rsidRDefault="00F41403" w:rsidP="00BD0B63">
            <w:pPr>
              <w:numPr>
                <w:ilvl w:val="0"/>
                <w:numId w:val="206"/>
              </w:numPr>
              <w:ind w:left="522" w:hanging="450"/>
              <w:rPr>
                <w:b/>
              </w:rPr>
            </w:pPr>
            <w:r>
              <w:t xml:space="preserve">To provide a tracking link for shipments, copy/paste or type the URL of the Courier tracking website in </w:t>
            </w:r>
            <w:r w:rsidRPr="009F0D2C">
              <w:rPr>
                <w:b/>
              </w:rPr>
              <w:t>Tracking URL</w:t>
            </w:r>
            <w:r>
              <w:rPr>
                <w:b/>
              </w:rPr>
              <w:t>.</w:t>
            </w:r>
          </w:p>
          <w:p w14:paraId="571C00F4" w14:textId="77777777" w:rsidR="00F41403" w:rsidRDefault="00F41403" w:rsidP="00BD0B63">
            <w:pPr>
              <w:numPr>
                <w:ilvl w:val="0"/>
                <w:numId w:val="206"/>
              </w:numPr>
              <w:ind w:left="522" w:hanging="450"/>
            </w:pPr>
            <w:r>
              <w:t xml:space="preserve">Specify the type of shipments that this Courier allows in </w:t>
            </w:r>
            <w:r w:rsidRPr="009F0D2C">
              <w:rPr>
                <w:b/>
              </w:rPr>
              <w:t>Allowed shipment types</w:t>
            </w:r>
            <w:r>
              <w:t>, if applicable.</w:t>
            </w:r>
          </w:p>
          <w:p w14:paraId="685D7C50" w14:textId="77777777" w:rsidR="00F41403" w:rsidRDefault="00F41403" w:rsidP="00BD0B63">
            <w:pPr>
              <w:numPr>
                <w:ilvl w:val="0"/>
                <w:numId w:val="206"/>
              </w:numPr>
              <w:ind w:left="522" w:hanging="450"/>
            </w:pPr>
            <w:r>
              <w:t xml:space="preserve">If the Courier allows Express shipments, click the </w:t>
            </w:r>
            <w:r w:rsidRPr="009F0D2C">
              <w:rPr>
                <w:b/>
              </w:rPr>
              <w:t xml:space="preserve">Express </w:t>
            </w:r>
            <w:r>
              <w:t>checkbox.</w:t>
            </w:r>
          </w:p>
          <w:p w14:paraId="6576EF0A" w14:textId="77777777" w:rsidR="00F41403" w:rsidRDefault="00F41403" w:rsidP="00BD0B63">
            <w:pPr>
              <w:numPr>
                <w:ilvl w:val="0"/>
                <w:numId w:val="206"/>
              </w:numPr>
              <w:ind w:left="522" w:hanging="450"/>
            </w:pPr>
            <w:r>
              <w:t xml:space="preserve">If the Courier allows international European Union shipments, click the </w:t>
            </w:r>
            <w:r w:rsidRPr="009F0D2C">
              <w:rPr>
                <w:b/>
              </w:rPr>
              <w:t>International E</w:t>
            </w:r>
            <w:r>
              <w:rPr>
                <w:b/>
              </w:rPr>
              <w:t>U</w:t>
            </w:r>
            <w:r w:rsidRPr="009F0D2C">
              <w:rPr>
                <w:b/>
              </w:rPr>
              <w:t xml:space="preserve"> </w:t>
            </w:r>
            <w:r>
              <w:t>checkbox.</w:t>
            </w:r>
          </w:p>
          <w:p w14:paraId="1EBD34A4" w14:textId="77777777" w:rsidR="00F41403" w:rsidRPr="008176FD" w:rsidRDefault="00F41403" w:rsidP="00BD0B63">
            <w:pPr>
              <w:numPr>
                <w:ilvl w:val="0"/>
                <w:numId w:val="206"/>
              </w:numPr>
              <w:ind w:left="522" w:hanging="450"/>
            </w:pPr>
            <w:r>
              <w:t xml:space="preserve">If the Courier allows worldwide shipments other than European Union, click the </w:t>
            </w:r>
            <w:r>
              <w:rPr>
                <w:b/>
              </w:rPr>
              <w:t>International worldwide</w:t>
            </w:r>
            <w:r w:rsidRPr="009F0D2C">
              <w:rPr>
                <w:b/>
              </w:rPr>
              <w:t xml:space="preserve"> </w:t>
            </w:r>
            <w:r>
              <w:t>checkbox.</w:t>
            </w:r>
          </w:p>
          <w:p w14:paraId="5B994188" w14:textId="77777777" w:rsidR="00F41403" w:rsidRDefault="00F41403" w:rsidP="00AA2E41">
            <w:pPr>
              <w:ind w:left="72"/>
            </w:pPr>
            <w:r w:rsidRPr="00D0272C">
              <w:rPr>
                <w:b/>
              </w:rPr>
              <w:t>Note:</w:t>
            </w:r>
            <w:r>
              <w:t xml:space="preserve"> </w:t>
            </w:r>
          </w:p>
          <w:p w14:paraId="2173E2F6" w14:textId="77777777" w:rsidR="00F41403" w:rsidRDefault="00F41403" w:rsidP="00BD0B63">
            <w:pPr>
              <w:numPr>
                <w:ilvl w:val="0"/>
                <w:numId w:val="201"/>
              </w:numPr>
            </w:pPr>
            <w:r>
              <w:t>This tab only appears if the</w:t>
            </w:r>
            <w:r w:rsidRPr="008176FD">
              <w:rPr>
                <w:b/>
              </w:rPr>
              <w:t xml:space="preserve"> </w:t>
            </w:r>
            <w:r>
              <w:rPr>
                <w:b/>
              </w:rPr>
              <w:t>Courier</w:t>
            </w:r>
            <w:r>
              <w:t xml:space="preserve"> checkbox is selected.</w:t>
            </w:r>
          </w:p>
          <w:p w14:paraId="75D6C810" w14:textId="77777777" w:rsidR="00F41403" w:rsidRDefault="00F41403" w:rsidP="00BD0B63">
            <w:pPr>
              <w:numPr>
                <w:ilvl w:val="0"/>
                <w:numId w:val="201"/>
              </w:numPr>
            </w:pPr>
            <w:r>
              <w:t>This tab determines the Courier information displayed in the Shipments module.</w:t>
            </w:r>
          </w:p>
        </w:tc>
      </w:tr>
      <w:tr w:rsidR="00F41403" w14:paraId="21264923" w14:textId="77777777" w:rsidTr="00AA2E41">
        <w:trPr>
          <w:cantSplit/>
          <w:trHeight w:val="288"/>
        </w:trPr>
        <w:tc>
          <w:tcPr>
            <w:tcW w:w="2340" w:type="dxa"/>
            <w:vAlign w:val="center"/>
          </w:tcPr>
          <w:p w14:paraId="05EF79D4" w14:textId="77777777" w:rsidR="00F41403" w:rsidRDefault="00F41403" w:rsidP="00AA2E41">
            <w:pPr>
              <w:rPr>
                <w:b/>
              </w:rPr>
            </w:pPr>
            <w:r>
              <w:rPr>
                <w:b/>
              </w:rPr>
              <w:t>Address tab</w:t>
            </w:r>
          </w:p>
        </w:tc>
        <w:tc>
          <w:tcPr>
            <w:tcW w:w="7541" w:type="dxa"/>
            <w:vAlign w:val="center"/>
          </w:tcPr>
          <w:p w14:paraId="4F2180E6" w14:textId="77777777" w:rsidR="00F41403" w:rsidRDefault="00F41403" w:rsidP="00BD0B63">
            <w:pPr>
              <w:numPr>
                <w:ilvl w:val="0"/>
                <w:numId w:val="204"/>
              </w:numPr>
              <w:ind w:left="432"/>
            </w:pPr>
            <w:r>
              <w:t>Type the mailing address in the address fields.</w:t>
            </w:r>
          </w:p>
          <w:p w14:paraId="535ACAF3" w14:textId="77777777" w:rsidR="00F41403" w:rsidRDefault="00F41403" w:rsidP="00BD0B63">
            <w:pPr>
              <w:numPr>
                <w:ilvl w:val="0"/>
                <w:numId w:val="204"/>
              </w:numPr>
              <w:ind w:left="432"/>
            </w:pPr>
            <w:r>
              <w:t xml:space="preserve">Click the </w:t>
            </w:r>
            <w:r w:rsidRPr="00884B7E">
              <w:rPr>
                <w:b/>
              </w:rPr>
              <w:t>Sele</w:t>
            </w:r>
            <w:r>
              <w:rPr>
                <w:b/>
              </w:rPr>
              <w:t>ct a c</w:t>
            </w:r>
            <w:r w:rsidRPr="00884B7E">
              <w:rPr>
                <w:b/>
              </w:rPr>
              <w:t>ountry</w:t>
            </w:r>
            <w:r>
              <w:t xml:space="preserve"> dropdown, and then select the </w:t>
            </w:r>
            <w:r w:rsidRPr="00A94EB4">
              <w:rPr>
                <w:b/>
              </w:rPr>
              <w:t>Country</w:t>
            </w:r>
            <w:r>
              <w:t xml:space="preserve"> for the address.</w:t>
            </w:r>
          </w:p>
          <w:p w14:paraId="5D28AC7C" w14:textId="77777777" w:rsidR="00F41403" w:rsidRPr="009F0D2C" w:rsidRDefault="00F41403" w:rsidP="00BD0B63">
            <w:pPr>
              <w:numPr>
                <w:ilvl w:val="0"/>
                <w:numId w:val="204"/>
              </w:numPr>
              <w:ind w:left="432"/>
            </w:pPr>
            <w:r>
              <w:t xml:space="preserve">Click </w:t>
            </w:r>
            <w:r w:rsidRPr="00D0272C">
              <w:rPr>
                <w:b/>
              </w:rPr>
              <w:t>SAVE</w:t>
            </w:r>
            <w:r>
              <w:rPr>
                <w:b/>
              </w:rPr>
              <w:t>.</w:t>
            </w:r>
          </w:p>
          <w:p w14:paraId="7C6DF393" w14:textId="77777777" w:rsidR="00F41403" w:rsidRDefault="00F41403" w:rsidP="00AA2E41">
            <w:pPr>
              <w:ind w:left="72"/>
            </w:pPr>
            <w:r>
              <w:rPr>
                <w:b/>
              </w:rPr>
              <w:t xml:space="preserve">Note: </w:t>
            </w:r>
            <w:r>
              <w:t>For Collection, P</w:t>
            </w:r>
            <w:r w:rsidRPr="005B6342">
              <w:t xml:space="preserve">rocessing and </w:t>
            </w:r>
            <w:r>
              <w:t>S</w:t>
            </w:r>
            <w:r w:rsidRPr="005B6342">
              <w:t xml:space="preserve">torage sites, </w:t>
            </w:r>
            <w:r>
              <w:t>t</w:t>
            </w:r>
            <w:r w:rsidRPr="005B6342">
              <w:t xml:space="preserve">his tab </w:t>
            </w:r>
            <w:r>
              <w:t>set</w:t>
            </w:r>
            <w:r w:rsidRPr="005B6342">
              <w:t xml:space="preserve">s the address information displayed </w:t>
            </w:r>
            <w:r>
              <w:t xml:space="preserve">on the </w:t>
            </w:r>
            <w:r w:rsidRPr="005B6342">
              <w:rPr>
                <w:b/>
              </w:rPr>
              <w:t>Create Shipment</w:t>
            </w:r>
            <w:r>
              <w:t xml:space="preserve"> page in the </w:t>
            </w:r>
            <w:r w:rsidRPr="00C04E26">
              <w:rPr>
                <w:b/>
              </w:rPr>
              <w:t xml:space="preserve">BMS </w:t>
            </w:r>
            <w:r w:rsidRPr="005B6342">
              <w:rPr>
                <w:b/>
              </w:rPr>
              <w:t>Shipmen</w:t>
            </w:r>
            <w:r w:rsidRPr="00C04E26">
              <w:rPr>
                <w:b/>
              </w:rPr>
              <w:t xml:space="preserve">ts </w:t>
            </w:r>
            <w:r>
              <w:t>module.</w:t>
            </w:r>
            <w:r>
              <w:rPr>
                <w:b/>
              </w:rPr>
              <w:t xml:space="preserve"> </w:t>
            </w:r>
          </w:p>
        </w:tc>
      </w:tr>
      <w:tr w:rsidR="00F41403" w14:paraId="55F9CE82" w14:textId="77777777" w:rsidTr="00AA2E41">
        <w:trPr>
          <w:cantSplit/>
          <w:trHeight w:val="288"/>
        </w:trPr>
        <w:tc>
          <w:tcPr>
            <w:tcW w:w="2340" w:type="dxa"/>
            <w:vAlign w:val="center"/>
          </w:tcPr>
          <w:p w14:paraId="54D08B92" w14:textId="77777777" w:rsidR="00F41403" w:rsidRDefault="00F41403" w:rsidP="00AA2E41">
            <w:pPr>
              <w:rPr>
                <w:b/>
              </w:rPr>
            </w:pPr>
            <w:r>
              <w:rPr>
                <w:b/>
              </w:rPr>
              <w:t>Communication tab</w:t>
            </w:r>
          </w:p>
        </w:tc>
        <w:tc>
          <w:tcPr>
            <w:tcW w:w="7541" w:type="dxa"/>
            <w:vAlign w:val="center"/>
          </w:tcPr>
          <w:p w14:paraId="5F87414B" w14:textId="77777777" w:rsidR="00F41403" w:rsidRDefault="00F41403" w:rsidP="00BD0B63">
            <w:pPr>
              <w:numPr>
                <w:ilvl w:val="0"/>
                <w:numId w:val="207"/>
              </w:numPr>
              <w:ind w:left="432"/>
            </w:pPr>
            <w:r>
              <w:t xml:space="preserve">For Collection, Processing and Storage Site entries, type the name of the </w:t>
            </w:r>
            <w:r>
              <w:rPr>
                <w:b/>
              </w:rPr>
              <w:t>Contact P</w:t>
            </w:r>
            <w:r w:rsidRPr="00884B7E">
              <w:rPr>
                <w:b/>
              </w:rPr>
              <w:t>erson</w:t>
            </w:r>
            <w:r w:rsidRPr="00F9591B">
              <w:rPr>
                <w:color w:val="FF0000"/>
              </w:rPr>
              <w:t>*</w:t>
            </w:r>
            <w:r>
              <w:t xml:space="preserve"> for this entry.</w:t>
            </w:r>
          </w:p>
          <w:p w14:paraId="62E0D19B" w14:textId="77777777" w:rsidR="00F41403" w:rsidRDefault="00F41403" w:rsidP="00BD0B63">
            <w:pPr>
              <w:numPr>
                <w:ilvl w:val="0"/>
                <w:numId w:val="207"/>
              </w:numPr>
              <w:ind w:left="432"/>
            </w:pPr>
            <w:r>
              <w:t xml:space="preserve">For all entries, type all available contact information in the </w:t>
            </w:r>
            <w:r>
              <w:rPr>
                <w:b/>
              </w:rPr>
              <w:t>P</w:t>
            </w:r>
            <w:r w:rsidRPr="004F4164">
              <w:rPr>
                <w:b/>
              </w:rPr>
              <w:t xml:space="preserve">hone, </w:t>
            </w:r>
            <w:r>
              <w:rPr>
                <w:b/>
              </w:rPr>
              <w:t>Email, F</w:t>
            </w:r>
            <w:r w:rsidRPr="004F4164">
              <w:rPr>
                <w:b/>
              </w:rPr>
              <w:t>ax</w:t>
            </w:r>
            <w:r>
              <w:rPr>
                <w:b/>
              </w:rPr>
              <w:t>, I</w:t>
            </w:r>
            <w:r w:rsidRPr="004F4164">
              <w:rPr>
                <w:b/>
              </w:rPr>
              <w:t>nstant messaging</w:t>
            </w:r>
            <w:r>
              <w:t xml:space="preserve"> and </w:t>
            </w:r>
            <w:r>
              <w:rPr>
                <w:b/>
              </w:rPr>
              <w:t>W</w:t>
            </w:r>
            <w:r w:rsidRPr="004F4164">
              <w:rPr>
                <w:b/>
              </w:rPr>
              <w:t>eb address</w:t>
            </w:r>
            <w:r>
              <w:t xml:space="preserve"> fields.</w:t>
            </w:r>
          </w:p>
          <w:p w14:paraId="65D60EB5" w14:textId="77777777" w:rsidR="00F41403" w:rsidRDefault="00F41403" w:rsidP="00BD0B63">
            <w:pPr>
              <w:numPr>
                <w:ilvl w:val="0"/>
                <w:numId w:val="207"/>
              </w:numPr>
              <w:ind w:left="432"/>
            </w:pPr>
            <w:r>
              <w:t xml:space="preserve">To select a </w:t>
            </w:r>
            <w:r w:rsidRPr="00934A68">
              <w:rPr>
                <w:b/>
              </w:rPr>
              <w:t>Language</w:t>
            </w:r>
            <w:r>
              <w:t xml:space="preserve">, click </w:t>
            </w:r>
            <w:r w:rsidRPr="004F4164">
              <w:rPr>
                <w:b/>
              </w:rPr>
              <w:t>AD</w:t>
            </w:r>
            <w:r>
              <w:rPr>
                <w:b/>
              </w:rPr>
              <w:t>D.</w:t>
            </w:r>
            <w:r>
              <w:t xml:space="preserve"> Then, in the </w:t>
            </w:r>
            <w:r w:rsidRPr="004F4164">
              <w:rPr>
                <w:b/>
              </w:rPr>
              <w:t>Select</w:t>
            </w:r>
            <w:r>
              <w:rPr>
                <w:b/>
              </w:rPr>
              <w:t xml:space="preserve"> a l</w:t>
            </w:r>
            <w:r w:rsidRPr="004F4164">
              <w:rPr>
                <w:b/>
              </w:rPr>
              <w:t xml:space="preserve">anguage </w:t>
            </w:r>
            <w:r>
              <w:t xml:space="preserve">window, select the appropriate language for this entry and click </w:t>
            </w:r>
            <w:r w:rsidRPr="004F4164">
              <w:rPr>
                <w:b/>
              </w:rPr>
              <w:t>ADD</w:t>
            </w:r>
            <w:r>
              <w:t xml:space="preserve">. When done, click </w:t>
            </w:r>
            <w:r w:rsidRPr="00934A68">
              <w:rPr>
                <w:b/>
              </w:rPr>
              <w:t>CLOSE</w:t>
            </w:r>
            <w:r>
              <w:t>.</w:t>
            </w:r>
          </w:p>
          <w:p w14:paraId="5FFF2911" w14:textId="77777777" w:rsidR="00F41403" w:rsidRDefault="00F41403" w:rsidP="00AA2E41">
            <w:pPr>
              <w:ind w:left="72"/>
              <w:rPr>
                <w:b/>
              </w:rPr>
            </w:pPr>
            <w:r>
              <w:rPr>
                <w:b/>
              </w:rPr>
              <w:t xml:space="preserve">Note: </w:t>
            </w:r>
          </w:p>
          <w:p w14:paraId="5AD75FEB" w14:textId="77777777" w:rsidR="00F41403" w:rsidRDefault="00F41403" w:rsidP="00BD0B63">
            <w:pPr>
              <w:numPr>
                <w:ilvl w:val="0"/>
                <w:numId w:val="209"/>
              </w:numPr>
            </w:pPr>
            <w:r>
              <w:t xml:space="preserve">To remove a language from the list, click on the language and then click </w:t>
            </w:r>
            <w:r w:rsidRPr="007778F7">
              <w:rPr>
                <w:b/>
              </w:rPr>
              <w:t>REMOVE</w:t>
            </w:r>
            <w:r>
              <w:t>.</w:t>
            </w:r>
          </w:p>
          <w:p w14:paraId="1387A60C" w14:textId="77777777" w:rsidR="00F41403" w:rsidRDefault="00F41403" w:rsidP="00BD0B63">
            <w:pPr>
              <w:numPr>
                <w:ilvl w:val="0"/>
                <w:numId w:val="209"/>
              </w:numPr>
            </w:pPr>
            <w:r w:rsidRPr="005B6342">
              <w:t xml:space="preserve">For </w:t>
            </w:r>
            <w:r>
              <w:t>Collection, Processing and S</w:t>
            </w:r>
            <w:r w:rsidRPr="005B6342">
              <w:t xml:space="preserve">torage sites, </w:t>
            </w:r>
            <w:r>
              <w:t>t</w:t>
            </w:r>
            <w:r w:rsidRPr="005B6342">
              <w:t xml:space="preserve">his tab </w:t>
            </w:r>
            <w:r>
              <w:t xml:space="preserve">sets </w:t>
            </w:r>
            <w:r w:rsidRPr="005B6342">
              <w:t xml:space="preserve">the </w:t>
            </w:r>
            <w:r>
              <w:t>contact</w:t>
            </w:r>
            <w:r w:rsidRPr="005B6342">
              <w:t xml:space="preserve"> information displayed </w:t>
            </w:r>
            <w:r>
              <w:t xml:space="preserve">on the </w:t>
            </w:r>
            <w:r w:rsidRPr="007778F7">
              <w:rPr>
                <w:b/>
              </w:rPr>
              <w:t>Create Shipment</w:t>
            </w:r>
            <w:r>
              <w:t xml:space="preserve"> page in the </w:t>
            </w:r>
            <w:r w:rsidRPr="007778F7">
              <w:rPr>
                <w:b/>
              </w:rPr>
              <w:t>BMS Shipments</w:t>
            </w:r>
            <w:r w:rsidRPr="005B6342">
              <w:t xml:space="preserve"> </w:t>
            </w:r>
            <w:r>
              <w:t>module.</w:t>
            </w:r>
          </w:p>
        </w:tc>
      </w:tr>
      <w:tr w:rsidR="00F41403" w14:paraId="5AFD23AE" w14:textId="77777777" w:rsidTr="00AA2E41">
        <w:trPr>
          <w:cantSplit/>
          <w:trHeight w:val="288"/>
        </w:trPr>
        <w:tc>
          <w:tcPr>
            <w:tcW w:w="2340" w:type="dxa"/>
            <w:vAlign w:val="center"/>
          </w:tcPr>
          <w:p w14:paraId="6B743B3F" w14:textId="77777777" w:rsidR="00F41403" w:rsidRDefault="00F41403" w:rsidP="00AA2E41">
            <w:pPr>
              <w:rPr>
                <w:b/>
              </w:rPr>
            </w:pPr>
            <w:r>
              <w:rPr>
                <w:b/>
              </w:rPr>
              <w:t>Geography tab</w:t>
            </w:r>
          </w:p>
        </w:tc>
        <w:tc>
          <w:tcPr>
            <w:tcW w:w="7541" w:type="dxa"/>
            <w:vAlign w:val="center"/>
          </w:tcPr>
          <w:p w14:paraId="6511E0E9" w14:textId="77777777" w:rsidR="00F41403" w:rsidRDefault="00F41403" w:rsidP="00BD0B63">
            <w:pPr>
              <w:numPr>
                <w:ilvl w:val="0"/>
                <w:numId w:val="208"/>
              </w:numPr>
              <w:ind w:left="432"/>
            </w:pPr>
            <w:r>
              <w:t xml:space="preserve">Click the </w:t>
            </w:r>
            <w:r>
              <w:rPr>
                <w:b/>
              </w:rPr>
              <w:t>Select a time zone</w:t>
            </w:r>
            <w:r>
              <w:t xml:space="preserve"> dropdown and select the appropriate </w:t>
            </w:r>
            <w:r w:rsidRPr="00732510">
              <w:rPr>
                <w:b/>
              </w:rPr>
              <w:t>T</w:t>
            </w:r>
            <w:r>
              <w:rPr>
                <w:b/>
              </w:rPr>
              <w:t>ime Z</w:t>
            </w:r>
            <w:r w:rsidRPr="00732510">
              <w:rPr>
                <w:b/>
              </w:rPr>
              <w:t>one</w:t>
            </w:r>
            <w:r>
              <w:t xml:space="preserve"> for this entry.</w:t>
            </w:r>
          </w:p>
          <w:p w14:paraId="79EE42C0" w14:textId="77777777" w:rsidR="00F41403" w:rsidRDefault="00F41403" w:rsidP="00BD0B63">
            <w:pPr>
              <w:numPr>
                <w:ilvl w:val="0"/>
                <w:numId w:val="208"/>
              </w:numPr>
              <w:ind w:left="432"/>
            </w:pPr>
            <w:r>
              <w:t xml:space="preserve">Click </w:t>
            </w:r>
            <w:r w:rsidRPr="00BF2756">
              <w:rPr>
                <w:b/>
              </w:rPr>
              <w:t>Daylight savings</w:t>
            </w:r>
            <w:r>
              <w:t xml:space="preserve"> checkbox if this entry’s location observes daylight savings time.</w:t>
            </w:r>
          </w:p>
          <w:p w14:paraId="4483C679" w14:textId="77777777" w:rsidR="00F41403" w:rsidRDefault="00F41403" w:rsidP="00BD0B63">
            <w:pPr>
              <w:numPr>
                <w:ilvl w:val="0"/>
                <w:numId w:val="208"/>
              </w:numPr>
              <w:ind w:left="432"/>
            </w:pPr>
            <w:r>
              <w:t xml:space="preserve">Type the latitude and longitude of this entry’s location in </w:t>
            </w:r>
            <w:r w:rsidRPr="00BF2756">
              <w:rPr>
                <w:b/>
              </w:rPr>
              <w:t>Global position</w:t>
            </w:r>
            <w:r>
              <w:t>, if applicable.</w:t>
            </w:r>
          </w:p>
          <w:p w14:paraId="0E61DA37" w14:textId="77777777" w:rsidR="00F41403" w:rsidRDefault="00F41403" w:rsidP="00BD0B63">
            <w:pPr>
              <w:numPr>
                <w:ilvl w:val="0"/>
                <w:numId w:val="208"/>
              </w:numPr>
              <w:ind w:left="432"/>
            </w:pPr>
            <w:r>
              <w:t xml:space="preserve">Click the </w:t>
            </w:r>
            <w:r w:rsidRPr="00732510">
              <w:rPr>
                <w:b/>
              </w:rPr>
              <w:t>Select a locale</w:t>
            </w:r>
            <w:r>
              <w:t xml:space="preserve"> dropdown and select the appropriate </w:t>
            </w:r>
            <w:r w:rsidRPr="00732510">
              <w:rPr>
                <w:b/>
              </w:rPr>
              <w:t>Country locale</w:t>
            </w:r>
            <w:r>
              <w:t xml:space="preserve"> for this entry.</w:t>
            </w:r>
          </w:p>
        </w:tc>
      </w:tr>
    </w:tbl>
    <w:p w14:paraId="3C4EB0CA" w14:textId="77777777" w:rsidR="00F41403" w:rsidRDefault="00F41403" w:rsidP="00F41403">
      <w:pPr>
        <w:ind w:left="720"/>
      </w:pPr>
      <w:r>
        <w:br/>
      </w:r>
    </w:p>
    <w:p w14:paraId="31E10269" w14:textId="77777777" w:rsidR="00F41403" w:rsidRDefault="00F41403" w:rsidP="00BD0B63">
      <w:pPr>
        <w:numPr>
          <w:ilvl w:val="0"/>
          <w:numId w:val="204"/>
        </w:numPr>
      </w:pPr>
      <w:r>
        <w:t xml:space="preserve">Click </w:t>
      </w:r>
      <w:r w:rsidRPr="005B6342">
        <w:rPr>
          <w:b/>
        </w:rPr>
        <w:t>SAVE</w:t>
      </w:r>
      <w:r>
        <w:t>.</w:t>
      </w:r>
    </w:p>
    <w:p w14:paraId="2026457F" w14:textId="77777777" w:rsidR="00F41403" w:rsidRDefault="00F41403" w:rsidP="00F41403">
      <w:pPr>
        <w:ind w:left="720"/>
      </w:pPr>
      <w:r>
        <w:t xml:space="preserve">The new entry is created and appears on the </w:t>
      </w:r>
      <w:r w:rsidRPr="00BF2756">
        <w:rPr>
          <w:b/>
        </w:rPr>
        <w:t>Search Entry</w:t>
      </w:r>
      <w:r>
        <w:t xml:space="preserve"> page.</w:t>
      </w:r>
      <w:r>
        <w:br/>
      </w:r>
    </w:p>
    <w:p w14:paraId="7744DA52" w14:textId="35E361B7" w:rsidR="00F41403" w:rsidRDefault="00F41403" w:rsidP="00F41403">
      <w:pPr>
        <w:ind w:left="720"/>
      </w:pPr>
      <w:r w:rsidRPr="00455D98">
        <w:rPr>
          <w:b/>
        </w:rPr>
        <w:t>Note:</w:t>
      </w:r>
      <w:r>
        <w:t xml:space="preserve"> You must activate the entry before you can use it in the application. For information about how to activate an entry, see </w:t>
      </w:r>
      <w:hyperlink w:anchor="ActivateEntry" w:history="1">
        <w:r w:rsidRPr="005B6342">
          <w:rPr>
            <w:rStyle w:val="Hyperlink"/>
            <w:b/>
          </w:rPr>
          <w:t>Activating an Entry</w:t>
        </w:r>
      </w:hyperlink>
      <w:r>
        <w:t>.</w:t>
      </w:r>
    </w:p>
    <w:p w14:paraId="27787D0B" w14:textId="77777777" w:rsidR="00F41403" w:rsidRDefault="00F41403" w:rsidP="00F41403">
      <w:pPr>
        <w:ind w:left="720"/>
      </w:pPr>
    </w:p>
    <w:p w14:paraId="5461CF35" w14:textId="77777777" w:rsidR="00F41403" w:rsidRPr="003861D2" w:rsidRDefault="00F41403" w:rsidP="00F41403">
      <w:pPr>
        <w:pStyle w:val="Heading3"/>
      </w:pPr>
      <w:r>
        <w:br w:type="page"/>
      </w:r>
      <w:bookmarkStart w:id="340" w:name="CopyingEntry"/>
      <w:bookmarkStart w:id="341" w:name="_Copying_an_Entry"/>
      <w:bookmarkStart w:id="342" w:name="_Toc452394273"/>
      <w:bookmarkStart w:id="343" w:name="_Toc507159167"/>
      <w:bookmarkEnd w:id="340"/>
      <w:bookmarkEnd w:id="341"/>
      <w:r>
        <w:lastRenderedPageBreak/>
        <w:t>Copying an Entry</w:t>
      </w:r>
      <w:bookmarkEnd w:id="342"/>
      <w:bookmarkEnd w:id="343"/>
    </w:p>
    <w:p w14:paraId="475717A5" w14:textId="77777777" w:rsidR="00F41403" w:rsidRDefault="00F41403" w:rsidP="00F41403"/>
    <w:p w14:paraId="7332E44A" w14:textId="77777777" w:rsidR="00F41403" w:rsidRDefault="00F41403" w:rsidP="00F41403">
      <w:r>
        <w:t xml:space="preserve">To copy an existing address book Entry and create a new Entry: </w:t>
      </w:r>
      <w:r>
        <w:br/>
      </w:r>
    </w:p>
    <w:p w14:paraId="026CD270" w14:textId="3A44A9AF" w:rsidR="00F41403" w:rsidRDefault="00F41403" w:rsidP="00BD0B63">
      <w:pPr>
        <w:numPr>
          <w:ilvl w:val="0"/>
          <w:numId w:val="210"/>
        </w:numPr>
      </w:pPr>
      <w:r>
        <w:t xml:space="preserve">Log on to the application using your </w:t>
      </w:r>
      <w:r w:rsidR="00761DF9">
        <w:t>login</w:t>
      </w:r>
      <w:r>
        <w:t xml:space="preserve"> credentials. </w:t>
      </w:r>
    </w:p>
    <w:p w14:paraId="23D1C75D" w14:textId="77777777" w:rsidR="00F41403" w:rsidRDefault="00F41403" w:rsidP="00F41403">
      <w:pPr>
        <w:ind w:left="720"/>
      </w:pPr>
      <w:r>
        <w:t xml:space="preserve">The CIRRASPEC home page appears. </w:t>
      </w:r>
    </w:p>
    <w:p w14:paraId="41DA08DD" w14:textId="77777777" w:rsidR="00F41403" w:rsidRDefault="00F41403" w:rsidP="00F41403">
      <w:pPr>
        <w:ind w:left="720"/>
      </w:pPr>
    </w:p>
    <w:p w14:paraId="6492DB1A" w14:textId="77777777" w:rsidR="00F41403" w:rsidRDefault="00F41403" w:rsidP="00BD0B63">
      <w:pPr>
        <w:numPr>
          <w:ilvl w:val="0"/>
          <w:numId w:val="210"/>
        </w:numPr>
      </w:pPr>
      <w:r>
        <w:t xml:space="preserve">Point to the arrow of the </w:t>
      </w:r>
      <w:r w:rsidRPr="00584C3D">
        <w:rPr>
          <w:b/>
        </w:rPr>
        <w:t>IAMS</w:t>
      </w:r>
      <w:r>
        <w:t xml:space="preserve"> tab, and then click </w:t>
      </w:r>
      <w:r>
        <w:rPr>
          <w:b/>
        </w:rPr>
        <w:t>Address Book</w:t>
      </w:r>
      <w:r>
        <w:t>.</w:t>
      </w:r>
    </w:p>
    <w:p w14:paraId="70EC65F6" w14:textId="77777777" w:rsidR="00F41403" w:rsidRDefault="00F41403" w:rsidP="00F41403">
      <w:pPr>
        <w:ind w:left="720" w:right="270"/>
      </w:pPr>
      <w:r>
        <w:t xml:space="preserve">The </w:t>
      </w:r>
      <w:r>
        <w:rPr>
          <w:b/>
        </w:rPr>
        <w:t>Entry Search</w:t>
      </w:r>
      <w:r>
        <w:t xml:space="preserve"> page appears. </w:t>
      </w:r>
      <w:r>
        <w:br/>
      </w:r>
    </w:p>
    <w:p w14:paraId="38106F53" w14:textId="77777777" w:rsidR="00F41403" w:rsidRDefault="00F41403" w:rsidP="00BD0B63">
      <w:pPr>
        <w:numPr>
          <w:ilvl w:val="0"/>
          <w:numId w:val="210"/>
        </w:numPr>
        <w:ind w:right="270"/>
      </w:pPr>
      <w:r>
        <w:t xml:space="preserve">Click </w:t>
      </w:r>
      <w:r>
        <w:rPr>
          <w:b/>
        </w:rPr>
        <w:t>SEARCH</w:t>
      </w:r>
      <w:r>
        <w:t xml:space="preserve">. </w:t>
      </w:r>
      <w:r>
        <w:br/>
        <w:t xml:space="preserve">The list of address book entries appears.  </w:t>
      </w:r>
      <w:r>
        <w:br/>
      </w:r>
    </w:p>
    <w:p w14:paraId="698B9ECA" w14:textId="77777777" w:rsidR="00F41403" w:rsidRDefault="00F41403" w:rsidP="00BD0B63">
      <w:pPr>
        <w:numPr>
          <w:ilvl w:val="0"/>
          <w:numId w:val="210"/>
        </w:numPr>
      </w:pPr>
      <w:r>
        <w:t>Select the row of the entry you want to copy.</w:t>
      </w:r>
    </w:p>
    <w:p w14:paraId="2C578AD8" w14:textId="77777777" w:rsidR="00F41403" w:rsidRDefault="00F41403" w:rsidP="00F41403">
      <w:pPr>
        <w:ind w:left="720"/>
      </w:pPr>
      <w:r>
        <w:t xml:space="preserve">The </w:t>
      </w:r>
      <w:r w:rsidRPr="00044620">
        <w:rPr>
          <w:b/>
        </w:rPr>
        <w:t>View Entry</w:t>
      </w:r>
      <w:r>
        <w:t xml:space="preserve"> page appears with details for the selected entry.</w:t>
      </w:r>
      <w:r>
        <w:br/>
      </w:r>
    </w:p>
    <w:p w14:paraId="357643AE" w14:textId="77777777" w:rsidR="00F41403" w:rsidRDefault="00F41403" w:rsidP="00BD0B63">
      <w:pPr>
        <w:numPr>
          <w:ilvl w:val="0"/>
          <w:numId w:val="210"/>
        </w:numPr>
      </w:pPr>
      <w:r>
        <w:t xml:space="preserve">Click </w:t>
      </w:r>
      <w:r w:rsidRPr="00396937">
        <w:rPr>
          <w:b/>
        </w:rPr>
        <w:t>COPY</w:t>
      </w:r>
      <w:r>
        <w:t>.</w:t>
      </w:r>
      <w:r>
        <w:br/>
        <w:t xml:space="preserve">The </w:t>
      </w:r>
      <w:r w:rsidRPr="00FB3683">
        <w:rPr>
          <w:b/>
        </w:rPr>
        <w:t xml:space="preserve">Create </w:t>
      </w:r>
      <w:r>
        <w:rPr>
          <w:b/>
        </w:rPr>
        <w:t>new e</w:t>
      </w:r>
      <w:r w:rsidRPr="00FB3683">
        <w:rPr>
          <w:b/>
        </w:rPr>
        <w:t>ntry</w:t>
      </w:r>
      <w:r>
        <w:t xml:space="preserve"> page appears. The fields that can be copied are populated, and the fields that cannot be copied are blank.</w:t>
      </w:r>
      <w:r>
        <w:br/>
      </w:r>
    </w:p>
    <w:p w14:paraId="150F416E" w14:textId="77777777" w:rsidR="00F41403" w:rsidRDefault="00F41403" w:rsidP="00F41403">
      <w:pPr>
        <w:ind w:left="720"/>
      </w:pPr>
      <w:r w:rsidRPr="00972968">
        <w:rPr>
          <w:noProof/>
        </w:rPr>
        <w:drawing>
          <wp:inline distT="0" distB="0" distL="0" distR="0" wp14:anchorId="4074B73C" wp14:editId="58A641B3">
            <wp:extent cx="6234430" cy="2875915"/>
            <wp:effectExtent l="19050" t="19050" r="13970" b="19685"/>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34430" cy="2875915"/>
                    </a:xfrm>
                    <a:prstGeom prst="rect">
                      <a:avLst/>
                    </a:prstGeom>
                    <a:noFill/>
                    <a:ln w="3175">
                      <a:solidFill>
                        <a:schemeClr val="tx1"/>
                      </a:solidFill>
                    </a:ln>
                  </pic:spPr>
                </pic:pic>
              </a:graphicData>
            </a:graphic>
          </wp:inline>
        </w:drawing>
      </w:r>
    </w:p>
    <w:p w14:paraId="054DDCED" w14:textId="77777777" w:rsidR="00F41403" w:rsidRDefault="00F41403" w:rsidP="00F41403">
      <w:pPr>
        <w:pStyle w:val="Figure"/>
        <w:tabs>
          <w:tab w:val="clear" w:pos="1710"/>
        </w:tabs>
        <w:ind w:left="2070" w:hanging="1350"/>
      </w:pPr>
      <w:r>
        <w:t>Create new entry page</w:t>
      </w:r>
    </w:p>
    <w:p w14:paraId="172119E9" w14:textId="77777777" w:rsidR="00F41403" w:rsidRDefault="00F41403" w:rsidP="00F41403"/>
    <w:p w14:paraId="6BEBC0C1" w14:textId="77777777" w:rsidR="00F41403" w:rsidRPr="007357FB" w:rsidRDefault="00F41403" w:rsidP="00BD0B63">
      <w:pPr>
        <w:numPr>
          <w:ilvl w:val="0"/>
          <w:numId w:val="210"/>
        </w:numPr>
      </w:pPr>
      <w:r w:rsidRPr="00F70BE1">
        <w:t xml:space="preserve">Enter </w:t>
      </w:r>
      <w:r>
        <w:t>appropriate</w:t>
      </w:r>
      <w:r w:rsidRPr="00F70BE1">
        <w:t xml:space="preserve"> information in each field. </w:t>
      </w:r>
      <w:r>
        <w:t>F</w:t>
      </w:r>
      <w:r w:rsidRPr="00F70BE1">
        <w:t>ollowing table lists each field and its description</w:t>
      </w:r>
      <w:r w:rsidRPr="007357FB">
        <w:t xml:space="preserve">. </w:t>
      </w:r>
    </w:p>
    <w:p w14:paraId="4E4EA665" w14:textId="77777777" w:rsidR="00F41403" w:rsidRDefault="00F41403" w:rsidP="00F41403">
      <w:pPr>
        <w:pStyle w:val="BodyText"/>
        <w:ind w:right="540" w:firstLine="720"/>
      </w:pPr>
      <w:r w:rsidRPr="007357FB">
        <w:rPr>
          <w:b/>
        </w:rPr>
        <w:t>Note:</w:t>
      </w:r>
      <w:r w:rsidRPr="007357FB">
        <w:t xml:space="preserve"> Fields that are marked with the re</w:t>
      </w:r>
      <w:r w:rsidRPr="00F9591B">
        <w:t>d asterisk (</w:t>
      </w:r>
      <w:r w:rsidRPr="00F9591B">
        <w:rPr>
          <w:color w:val="FF0000"/>
        </w:rPr>
        <w:t>*</w:t>
      </w:r>
      <w:r w:rsidRPr="00F9591B">
        <w:t>) are ma</w:t>
      </w:r>
      <w:r>
        <w:t>n</w:t>
      </w:r>
      <w:r w:rsidRPr="00F9591B">
        <w:t>datory</w:t>
      </w:r>
      <w:r>
        <w:t>.</w:t>
      </w:r>
    </w:p>
    <w:p w14:paraId="3A525B51" w14:textId="77777777" w:rsidR="00F41403" w:rsidRDefault="00F41403" w:rsidP="00F41403">
      <w:pPr>
        <w:pStyle w:val="BodyText"/>
        <w:ind w:right="540" w:firstLine="720"/>
      </w:pPr>
    </w:p>
    <w:p w14:paraId="0485F81D" w14:textId="5E51F6B5" w:rsidR="00F41403" w:rsidRPr="00E63C3C" w:rsidRDefault="00F41403" w:rsidP="00F41403">
      <w:pPr>
        <w:pStyle w:val="Caption"/>
        <w:ind w:left="720"/>
      </w:pPr>
      <w:r>
        <w:t xml:space="preserve">Table </w:t>
      </w:r>
      <w:fldSimple w:instr=" SEQ Figure \* ARABIC ">
        <w:r w:rsidR="006A4F84">
          <w:rPr>
            <w:noProof/>
          </w:rPr>
          <w:t>42</w:t>
        </w:r>
      </w:fldSimple>
      <w:r>
        <w:t>: Copying an Entry</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0"/>
        <w:gridCol w:w="7470"/>
      </w:tblGrid>
      <w:tr w:rsidR="00F41403" w:rsidRPr="007A152E" w14:paraId="7B3C5261" w14:textId="77777777" w:rsidTr="00AA2E41">
        <w:trPr>
          <w:cantSplit/>
          <w:trHeight w:val="288"/>
          <w:tblHeader/>
        </w:trPr>
        <w:tc>
          <w:tcPr>
            <w:tcW w:w="2340" w:type="dxa"/>
            <w:shd w:val="clear" w:color="auto" w:fill="BFBFBF"/>
            <w:vAlign w:val="center"/>
          </w:tcPr>
          <w:p w14:paraId="228C212A" w14:textId="77777777" w:rsidR="00F41403" w:rsidRPr="007A152E" w:rsidRDefault="00F41403" w:rsidP="00AA2E41">
            <w:pPr>
              <w:rPr>
                <w:b/>
              </w:rPr>
            </w:pPr>
            <w:r>
              <w:rPr>
                <w:b/>
              </w:rPr>
              <w:t>Field</w:t>
            </w:r>
          </w:p>
        </w:tc>
        <w:tc>
          <w:tcPr>
            <w:tcW w:w="7470" w:type="dxa"/>
            <w:shd w:val="clear" w:color="auto" w:fill="BFBFBF"/>
            <w:vAlign w:val="center"/>
          </w:tcPr>
          <w:p w14:paraId="74E11DAC" w14:textId="77777777" w:rsidR="00F41403" w:rsidRPr="007A152E" w:rsidRDefault="00F41403" w:rsidP="00AA2E41">
            <w:pPr>
              <w:rPr>
                <w:b/>
              </w:rPr>
            </w:pPr>
            <w:r w:rsidRPr="007A152E">
              <w:rPr>
                <w:b/>
              </w:rPr>
              <w:t>Description</w:t>
            </w:r>
          </w:p>
        </w:tc>
      </w:tr>
      <w:tr w:rsidR="00F41403" w14:paraId="2ED230C4" w14:textId="77777777" w:rsidTr="00AA2E41">
        <w:trPr>
          <w:cantSplit/>
          <w:trHeight w:val="288"/>
        </w:trPr>
        <w:tc>
          <w:tcPr>
            <w:tcW w:w="2340" w:type="dxa"/>
            <w:vAlign w:val="center"/>
          </w:tcPr>
          <w:p w14:paraId="54316007" w14:textId="77777777" w:rsidR="00F41403" w:rsidRDefault="00F41403" w:rsidP="00AA2E41">
            <w:pPr>
              <w:rPr>
                <w:color w:val="FF0000"/>
              </w:rPr>
            </w:pPr>
            <w:r>
              <w:rPr>
                <w:b/>
              </w:rPr>
              <w:t>Name</w:t>
            </w:r>
            <w:r w:rsidRPr="00F9591B">
              <w:rPr>
                <w:color w:val="FF0000"/>
              </w:rPr>
              <w:t>*</w:t>
            </w:r>
            <w:r w:rsidRPr="00153B1B">
              <w:t>/</w:t>
            </w:r>
          </w:p>
          <w:p w14:paraId="053DD213" w14:textId="77777777" w:rsidR="00F41403" w:rsidRDefault="00F41403" w:rsidP="00AA2E41">
            <w:pPr>
              <w:rPr>
                <w:b/>
              </w:rPr>
            </w:pPr>
            <w:r w:rsidRPr="00153B1B">
              <w:rPr>
                <w:b/>
              </w:rPr>
              <w:t>Login</w:t>
            </w:r>
            <w:r>
              <w:rPr>
                <w:color w:val="FF0000"/>
              </w:rPr>
              <w:t>*</w:t>
            </w:r>
            <w:r>
              <w:rPr>
                <w:color w:val="FF0000"/>
              </w:rPr>
              <w:br/>
            </w:r>
          </w:p>
        </w:tc>
        <w:tc>
          <w:tcPr>
            <w:tcW w:w="7470" w:type="dxa"/>
            <w:vAlign w:val="center"/>
          </w:tcPr>
          <w:p w14:paraId="2FB0DB1A" w14:textId="421946FE" w:rsidR="00F41403" w:rsidRDefault="00F41403" w:rsidP="00AA2E41">
            <w:r>
              <w:t xml:space="preserve">For a User, type the </w:t>
            </w:r>
            <w:r w:rsidR="00761DF9">
              <w:t>login username</w:t>
            </w:r>
            <w:r>
              <w:t xml:space="preserve">. </w:t>
            </w:r>
            <w:r>
              <w:br/>
              <w:t>For all other entities, type the name of the entity.</w:t>
            </w:r>
            <w:r>
              <w:br/>
            </w:r>
            <w:r w:rsidRPr="00C06B69">
              <w:rPr>
                <w:b/>
              </w:rPr>
              <w:t>Note:</w:t>
            </w:r>
            <w:r>
              <w:t xml:space="preserve"> This is the name that will be shown on the entry list on the </w:t>
            </w:r>
            <w:r w:rsidRPr="00C06B69">
              <w:rPr>
                <w:b/>
              </w:rPr>
              <w:t>Entry Search</w:t>
            </w:r>
            <w:r>
              <w:t xml:space="preserve"> page.</w:t>
            </w:r>
          </w:p>
        </w:tc>
      </w:tr>
      <w:tr w:rsidR="00F41403" w14:paraId="6484F42B" w14:textId="77777777" w:rsidTr="00AA2E41">
        <w:trPr>
          <w:cantSplit/>
          <w:trHeight w:val="288"/>
        </w:trPr>
        <w:tc>
          <w:tcPr>
            <w:tcW w:w="2340" w:type="dxa"/>
            <w:vAlign w:val="center"/>
          </w:tcPr>
          <w:p w14:paraId="50A58B25" w14:textId="77777777" w:rsidR="00F41403" w:rsidRDefault="00F41403" w:rsidP="00AA2E41">
            <w:pPr>
              <w:rPr>
                <w:b/>
              </w:rPr>
            </w:pPr>
            <w:r>
              <w:rPr>
                <w:b/>
              </w:rPr>
              <w:lastRenderedPageBreak/>
              <w:t xml:space="preserve">Formatted Name </w:t>
            </w:r>
            <w:r>
              <w:rPr>
                <w:b/>
              </w:rPr>
              <w:br/>
              <w:t>(Site Code)</w:t>
            </w:r>
            <w:r>
              <w:rPr>
                <w:b/>
                <w:color w:val="FF0000"/>
              </w:rPr>
              <w:t>*</w:t>
            </w:r>
          </w:p>
        </w:tc>
        <w:tc>
          <w:tcPr>
            <w:tcW w:w="7470" w:type="dxa"/>
            <w:vAlign w:val="center"/>
          </w:tcPr>
          <w:p w14:paraId="79D7F044" w14:textId="77777777" w:rsidR="00F41403" w:rsidRDefault="00F41403" w:rsidP="00AA2E41">
            <w:r>
              <w:t xml:space="preserve">If you want to change the formatted name or site code, type the new value. </w:t>
            </w:r>
          </w:p>
          <w:p w14:paraId="6C295B22" w14:textId="77777777" w:rsidR="00F41403" w:rsidRDefault="00F41403" w:rsidP="00BD0B63">
            <w:pPr>
              <w:numPr>
                <w:ilvl w:val="0"/>
                <w:numId w:val="232"/>
              </w:numPr>
            </w:pPr>
            <w:r>
              <w:t>For an Individual, User or Courier, type the name of the entity.</w:t>
            </w:r>
          </w:p>
          <w:p w14:paraId="099A2011" w14:textId="77777777" w:rsidR="00F41403" w:rsidRDefault="00F41403" w:rsidP="00BD0B63">
            <w:pPr>
              <w:numPr>
                <w:ilvl w:val="0"/>
                <w:numId w:val="232"/>
              </w:numPr>
            </w:pPr>
            <w:r>
              <w:t>For a Collection, Processing or Storage site, type the site code.</w:t>
            </w:r>
          </w:p>
          <w:p w14:paraId="78CCD143" w14:textId="77777777" w:rsidR="00F41403" w:rsidRDefault="00F41403" w:rsidP="00AA2E41">
            <w:r w:rsidRPr="00497D66">
              <w:rPr>
                <w:b/>
              </w:rPr>
              <w:t>Note:</w:t>
            </w:r>
            <w:r>
              <w:t xml:space="preserve"> This field is optional for </w:t>
            </w:r>
            <w:r w:rsidRPr="00153B1B">
              <w:t>an Individual, User or Courier</w:t>
            </w:r>
            <w:r>
              <w:t xml:space="preserve">, but is mandatory for a </w:t>
            </w:r>
            <w:r w:rsidRPr="00153B1B">
              <w:t xml:space="preserve">Collection, Processing or Storage </w:t>
            </w:r>
            <w:r>
              <w:t>s</w:t>
            </w:r>
            <w:r w:rsidRPr="00153B1B">
              <w:t>ite</w:t>
            </w:r>
            <w:r>
              <w:t>.</w:t>
            </w:r>
          </w:p>
        </w:tc>
      </w:tr>
      <w:tr w:rsidR="00F41403" w14:paraId="70CCDAD5" w14:textId="77777777" w:rsidTr="00AA2E41">
        <w:trPr>
          <w:cantSplit/>
          <w:trHeight w:val="288"/>
        </w:trPr>
        <w:tc>
          <w:tcPr>
            <w:tcW w:w="2340" w:type="dxa"/>
            <w:vAlign w:val="center"/>
          </w:tcPr>
          <w:p w14:paraId="5B980723" w14:textId="77777777" w:rsidR="00F41403" w:rsidRPr="00C06B69" w:rsidRDefault="00F41403" w:rsidP="00AA2E41">
            <w:pPr>
              <w:rPr>
                <w:b/>
              </w:rPr>
            </w:pPr>
            <w:r w:rsidRPr="00C06B69">
              <w:rPr>
                <w:b/>
              </w:rPr>
              <w:t>Entity’s categories</w:t>
            </w:r>
          </w:p>
        </w:tc>
        <w:tc>
          <w:tcPr>
            <w:tcW w:w="7470" w:type="dxa"/>
            <w:vAlign w:val="center"/>
          </w:tcPr>
          <w:p w14:paraId="7256AAAB" w14:textId="77777777" w:rsidR="00F41403" w:rsidRPr="00D0272C" w:rsidRDefault="00F41403" w:rsidP="00AA2E41">
            <w:r w:rsidRPr="00D0272C">
              <w:t>Click appropr</w:t>
            </w:r>
            <w:r>
              <w:t>iate checkbox</w:t>
            </w:r>
            <w:r w:rsidRPr="00D0272C">
              <w:t xml:space="preserve"> to indicate what type of entity you want to create.</w:t>
            </w:r>
          </w:p>
          <w:p w14:paraId="01DE63FA" w14:textId="77777777" w:rsidR="00F41403" w:rsidRPr="00327CB4" w:rsidRDefault="00F41403" w:rsidP="00AA2E41">
            <w:r w:rsidRPr="00D0272C">
              <w:rPr>
                <w:b/>
              </w:rPr>
              <w:t xml:space="preserve">Note: </w:t>
            </w:r>
          </w:p>
          <w:p w14:paraId="4BAE190E" w14:textId="77777777" w:rsidR="00F41403" w:rsidRPr="00327CB4" w:rsidRDefault="00F41403" w:rsidP="00BD0B63">
            <w:pPr>
              <w:numPr>
                <w:ilvl w:val="0"/>
                <w:numId w:val="201"/>
              </w:numPr>
            </w:pPr>
            <w:r>
              <w:t>To deselect a box that has already been checked so you can make a different selection, click on the checkbox again.</w:t>
            </w:r>
          </w:p>
          <w:p w14:paraId="71040082" w14:textId="77777777" w:rsidR="00F41403" w:rsidRPr="00D0272C" w:rsidRDefault="00F41403" w:rsidP="00BD0B63">
            <w:pPr>
              <w:numPr>
                <w:ilvl w:val="0"/>
                <w:numId w:val="201"/>
              </w:numPr>
            </w:pPr>
            <w:r w:rsidRPr="00D0272C">
              <w:t xml:space="preserve">To create a user entry, you must first </w:t>
            </w:r>
            <w:r>
              <w:t>select</w:t>
            </w:r>
            <w:r w:rsidRPr="00D0272C">
              <w:t xml:space="preserve"> </w:t>
            </w:r>
            <w:r w:rsidRPr="00113BF5">
              <w:rPr>
                <w:b/>
              </w:rPr>
              <w:t xml:space="preserve">Individual </w:t>
            </w:r>
            <w:r w:rsidRPr="0029417E">
              <w:t>check</w:t>
            </w:r>
            <w:r w:rsidRPr="00D0272C">
              <w:t xml:space="preserve">box, and then </w:t>
            </w:r>
            <w:r>
              <w:t>select</w:t>
            </w:r>
            <w:r w:rsidRPr="00D0272C">
              <w:t xml:space="preserve"> </w:t>
            </w:r>
            <w:r w:rsidRPr="00113BF5">
              <w:rPr>
                <w:b/>
              </w:rPr>
              <w:t>User</w:t>
            </w:r>
            <w:r w:rsidRPr="00D0272C">
              <w:t>.</w:t>
            </w:r>
            <w:r>
              <w:t xml:space="preserve"> Only the System Administrator can create a user entry.</w:t>
            </w:r>
          </w:p>
          <w:p w14:paraId="41946493" w14:textId="77777777" w:rsidR="00F41403" w:rsidRPr="00D0272C" w:rsidRDefault="00F41403" w:rsidP="00BD0B63">
            <w:pPr>
              <w:numPr>
                <w:ilvl w:val="0"/>
                <w:numId w:val="201"/>
              </w:numPr>
            </w:pPr>
            <w:r w:rsidRPr="00D0272C">
              <w:t xml:space="preserve">To create a Biobank site, you must check the </w:t>
            </w:r>
            <w:r w:rsidRPr="00113BF5">
              <w:rPr>
                <w:b/>
              </w:rPr>
              <w:t>Processing Site</w:t>
            </w:r>
            <w:r w:rsidRPr="00D0272C">
              <w:t xml:space="preserve"> and </w:t>
            </w:r>
            <w:r w:rsidRPr="00113BF5">
              <w:rPr>
                <w:b/>
              </w:rPr>
              <w:t>Storage Site</w:t>
            </w:r>
            <w:r w:rsidRPr="00D0272C">
              <w:t xml:space="preserve"> </w:t>
            </w:r>
            <w:r>
              <w:t>checkboxes to ensure Collection S</w:t>
            </w:r>
            <w:r w:rsidRPr="00D0272C">
              <w:t>ites can ship biospecimen</w:t>
            </w:r>
            <w:r>
              <w:t>s</w:t>
            </w:r>
            <w:r w:rsidRPr="00D0272C">
              <w:t xml:space="preserve"> to the Biobank site.</w:t>
            </w:r>
          </w:p>
          <w:p w14:paraId="74E34439" w14:textId="77777777" w:rsidR="00F41403" w:rsidRDefault="00F41403" w:rsidP="00BD0B63">
            <w:pPr>
              <w:numPr>
                <w:ilvl w:val="0"/>
                <w:numId w:val="201"/>
              </w:numPr>
            </w:pPr>
            <w:r w:rsidRPr="00D0272C">
              <w:t xml:space="preserve">To create a Processing Site, you must check the </w:t>
            </w:r>
            <w:r w:rsidRPr="00113BF5">
              <w:rPr>
                <w:b/>
              </w:rPr>
              <w:t>Processing Site</w:t>
            </w:r>
            <w:r w:rsidRPr="00D0272C">
              <w:t xml:space="preserve"> and </w:t>
            </w:r>
            <w:r>
              <w:t xml:space="preserve">the </w:t>
            </w:r>
            <w:r w:rsidRPr="00113BF5">
              <w:rPr>
                <w:b/>
              </w:rPr>
              <w:t>Storage Site</w:t>
            </w:r>
            <w:r>
              <w:t xml:space="preserve"> box if required,</w:t>
            </w:r>
            <w:r w:rsidRPr="00D0272C">
              <w:t xml:space="preserve"> </w:t>
            </w:r>
            <w:r>
              <w:t>to ensure C</w:t>
            </w:r>
            <w:r w:rsidRPr="00D0272C">
              <w:t>ollection</w:t>
            </w:r>
            <w:r>
              <w:t xml:space="preserve"> S</w:t>
            </w:r>
            <w:r w:rsidRPr="00D0272C">
              <w:t xml:space="preserve">ites </w:t>
            </w:r>
            <w:r>
              <w:t>can</w:t>
            </w:r>
            <w:r w:rsidRPr="00D0272C">
              <w:t xml:space="preserve"> ship biospecimen to the Processing site.</w:t>
            </w:r>
          </w:p>
          <w:p w14:paraId="4DBD4354" w14:textId="77777777" w:rsidR="00F41403" w:rsidRPr="00D0272C" w:rsidRDefault="00F41403" w:rsidP="00BD0B63">
            <w:pPr>
              <w:numPr>
                <w:ilvl w:val="0"/>
                <w:numId w:val="201"/>
              </w:numPr>
            </w:pPr>
            <w:r>
              <w:t xml:space="preserve">The </w:t>
            </w:r>
            <w:r w:rsidRPr="001F4286">
              <w:rPr>
                <w:b/>
              </w:rPr>
              <w:t>Entity Category</w:t>
            </w:r>
            <w:r>
              <w:t xml:space="preserve"> determines where this entry is listed in the </w:t>
            </w:r>
            <w:r w:rsidRPr="00113BF5">
              <w:rPr>
                <w:b/>
              </w:rPr>
              <w:t xml:space="preserve">RPMS </w:t>
            </w:r>
            <w:r>
              <w:rPr>
                <w:b/>
              </w:rPr>
              <w:t xml:space="preserve">module </w:t>
            </w:r>
            <w:r>
              <w:t xml:space="preserve">for assigning to a collection. For example, Collection, Processing and Storage sites are listed on the </w:t>
            </w:r>
            <w:r w:rsidRPr="00113BF5">
              <w:rPr>
                <w:b/>
              </w:rPr>
              <w:t xml:space="preserve">Sites </w:t>
            </w:r>
            <w:r>
              <w:t xml:space="preserve">tab in </w:t>
            </w:r>
            <w:r w:rsidRPr="00113BF5">
              <w:rPr>
                <w:b/>
              </w:rPr>
              <w:t>RPMS</w:t>
            </w:r>
            <w:r>
              <w:t xml:space="preserve">; users are listed on the </w:t>
            </w:r>
            <w:r w:rsidRPr="00113BF5">
              <w:rPr>
                <w:b/>
              </w:rPr>
              <w:t xml:space="preserve">Personnel </w:t>
            </w:r>
            <w:r>
              <w:t xml:space="preserve">tab in </w:t>
            </w:r>
            <w:r w:rsidRPr="00113BF5">
              <w:rPr>
                <w:b/>
              </w:rPr>
              <w:t>RPMS</w:t>
            </w:r>
            <w:r>
              <w:t xml:space="preserve">; Couriers are listed on the </w:t>
            </w:r>
            <w:r w:rsidRPr="00113BF5">
              <w:rPr>
                <w:b/>
              </w:rPr>
              <w:t>Couriers</w:t>
            </w:r>
            <w:r>
              <w:t xml:space="preserve"> tab in </w:t>
            </w:r>
            <w:r w:rsidRPr="00113BF5">
              <w:rPr>
                <w:b/>
              </w:rPr>
              <w:t>RPMS.</w:t>
            </w:r>
            <w:r>
              <w:rPr>
                <w:b/>
              </w:rPr>
              <w:t xml:space="preserve"> </w:t>
            </w:r>
          </w:p>
        </w:tc>
      </w:tr>
      <w:tr w:rsidR="00F41403" w14:paraId="54831C95" w14:textId="77777777" w:rsidTr="00AA2E41">
        <w:trPr>
          <w:cantSplit/>
          <w:trHeight w:val="288"/>
        </w:trPr>
        <w:tc>
          <w:tcPr>
            <w:tcW w:w="2340" w:type="dxa"/>
            <w:vAlign w:val="center"/>
          </w:tcPr>
          <w:p w14:paraId="7DF41E1A" w14:textId="77777777" w:rsidR="00F41403" w:rsidRDefault="00F41403" w:rsidP="00AA2E41">
            <w:pPr>
              <w:rPr>
                <w:b/>
              </w:rPr>
            </w:pPr>
            <w:r>
              <w:rPr>
                <w:b/>
              </w:rPr>
              <w:t xml:space="preserve">Member of </w:t>
            </w:r>
          </w:p>
          <w:p w14:paraId="1933CE0C" w14:textId="77777777" w:rsidR="00F41403" w:rsidRDefault="00F41403" w:rsidP="00AA2E41">
            <w:pPr>
              <w:rPr>
                <w:b/>
              </w:rPr>
            </w:pPr>
          </w:p>
        </w:tc>
        <w:tc>
          <w:tcPr>
            <w:tcW w:w="7470" w:type="dxa"/>
            <w:vAlign w:val="center"/>
          </w:tcPr>
          <w:p w14:paraId="73746CE9" w14:textId="77777777" w:rsidR="00F41403" w:rsidRDefault="00F41403" w:rsidP="00AA2E41">
            <w:r>
              <w:t>Skip this field. It is reserved for future use.</w:t>
            </w:r>
          </w:p>
        </w:tc>
      </w:tr>
      <w:tr w:rsidR="00F41403" w14:paraId="3CA76DD7" w14:textId="77777777" w:rsidTr="00AA2E41">
        <w:trPr>
          <w:cantSplit/>
          <w:trHeight w:val="288"/>
        </w:trPr>
        <w:tc>
          <w:tcPr>
            <w:tcW w:w="2340" w:type="dxa"/>
            <w:vAlign w:val="center"/>
          </w:tcPr>
          <w:p w14:paraId="44EC565F" w14:textId="77777777" w:rsidR="00F41403" w:rsidRDefault="00F41403" w:rsidP="00AA2E41">
            <w:pPr>
              <w:rPr>
                <w:b/>
              </w:rPr>
            </w:pPr>
            <w:r>
              <w:rPr>
                <w:b/>
              </w:rPr>
              <w:t>Change/Remove</w:t>
            </w:r>
          </w:p>
        </w:tc>
        <w:tc>
          <w:tcPr>
            <w:tcW w:w="7470" w:type="dxa"/>
            <w:vAlign w:val="center"/>
          </w:tcPr>
          <w:p w14:paraId="39BA56F9" w14:textId="77777777" w:rsidR="00F41403" w:rsidRDefault="00F41403" w:rsidP="00AA2E41">
            <w:r>
              <w:t>Skip these buttons. They are reserved for future use.</w:t>
            </w:r>
            <w:r>
              <w:br/>
            </w:r>
          </w:p>
        </w:tc>
      </w:tr>
      <w:tr w:rsidR="00F41403" w14:paraId="73B1D34C" w14:textId="77777777" w:rsidTr="00AA2E41">
        <w:trPr>
          <w:cantSplit/>
          <w:trHeight w:val="380"/>
        </w:trPr>
        <w:tc>
          <w:tcPr>
            <w:tcW w:w="2340" w:type="dxa"/>
            <w:vAlign w:val="center"/>
          </w:tcPr>
          <w:p w14:paraId="7E2DB3B5" w14:textId="77777777" w:rsidR="00F41403" w:rsidRDefault="00F41403" w:rsidP="00AA2E41">
            <w:pPr>
              <w:rPr>
                <w:b/>
              </w:rPr>
            </w:pPr>
            <w:r>
              <w:rPr>
                <w:b/>
              </w:rPr>
              <w:t>Individual tab</w:t>
            </w:r>
          </w:p>
        </w:tc>
        <w:tc>
          <w:tcPr>
            <w:tcW w:w="7470" w:type="dxa"/>
            <w:vAlign w:val="center"/>
          </w:tcPr>
          <w:p w14:paraId="3A542875" w14:textId="77777777" w:rsidR="00F41403" w:rsidRDefault="00F41403" w:rsidP="00BD0B63">
            <w:pPr>
              <w:numPr>
                <w:ilvl w:val="0"/>
                <w:numId w:val="211"/>
              </w:numPr>
              <w:ind w:left="432"/>
            </w:pPr>
            <w:r>
              <w:t xml:space="preserve">Click the </w:t>
            </w:r>
            <w:r>
              <w:rPr>
                <w:b/>
              </w:rPr>
              <w:t>Select a t</w:t>
            </w:r>
            <w:r w:rsidRPr="00386079">
              <w:rPr>
                <w:b/>
              </w:rPr>
              <w:t>itle</w:t>
            </w:r>
            <w:r>
              <w:t xml:space="preserve"> field, and then select a title, if applicable.</w:t>
            </w:r>
          </w:p>
          <w:p w14:paraId="49A0D42A" w14:textId="77777777" w:rsidR="00F41403" w:rsidRDefault="00F41403" w:rsidP="00BD0B63">
            <w:pPr>
              <w:numPr>
                <w:ilvl w:val="0"/>
                <w:numId w:val="211"/>
              </w:numPr>
              <w:ind w:left="432"/>
            </w:pPr>
            <w:r>
              <w:t xml:space="preserve">Type the </w:t>
            </w:r>
            <w:r>
              <w:rPr>
                <w:b/>
              </w:rPr>
              <w:t>F</w:t>
            </w:r>
            <w:r w:rsidRPr="00884B7E">
              <w:rPr>
                <w:b/>
              </w:rPr>
              <w:t xml:space="preserve">irst </w:t>
            </w:r>
            <w:r>
              <w:rPr>
                <w:b/>
              </w:rPr>
              <w:t>name</w:t>
            </w:r>
            <w:r w:rsidRPr="00F9591B">
              <w:rPr>
                <w:color w:val="FF0000"/>
              </w:rPr>
              <w:t>*</w:t>
            </w:r>
            <w:r>
              <w:rPr>
                <w:b/>
              </w:rPr>
              <w:t xml:space="preserve"> </w:t>
            </w:r>
            <w:r>
              <w:t xml:space="preserve">and </w:t>
            </w:r>
            <w:r w:rsidRPr="00884B7E">
              <w:rPr>
                <w:b/>
              </w:rPr>
              <w:t>Last name</w:t>
            </w:r>
            <w:r w:rsidRPr="00F9591B">
              <w:rPr>
                <w:color w:val="FF0000"/>
              </w:rPr>
              <w:t>*</w:t>
            </w:r>
            <w:r>
              <w:t>.</w:t>
            </w:r>
          </w:p>
          <w:p w14:paraId="39F829EC" w14:textId="77777777" w:rsidR="00F41403" w:rsidRPr="008176FD" w:rsidRDefault="00F41403" w:rsidP="00BD0B63">
            <w:pPr>
              <w:numPr>
                <w:ilvl w:val="0"/>
                <w:numId w:val="211"/>
              </w:numPr>
              <w:ind w:left="432"/>
            </w:pPr>
            <w:r>
              <w:t xml:space="preserve">Type the individual’s </w:t>
            </w:r>
            <w:r w:rsidRPr="00884B7E">
              <w:rPr>
                <w:b/>
              </w:rPr>
              <w:t>Position</w:t>
            </w:r>
            <w:r>
              <w:t>, if applicable.</w:t>
            </w:r>
          </w:p>
          <w:p w14:paraId="006D1456" w14:textId="77777777" w:rsidR="00F41403" w:rsidRDefault="00F41403" w:rsidP="00AA2E41">
            <w:pPr>
              <w:ind w:left="72"/>
            </w:pPr>
            <w:r w:rsidRPr="00D0272C">
              <w:rPr>
                <w:b/>
              </w:rPr>
              <w:t>Note:</w:t>
            </w:r>
            <w:r>
              <w:t xml:space="preserve"> This tab only appears if the</w:t>
            </w:r>
            <w:r w:rsidRPr="008176FD">
              <w:rPr>
                <w:b/>
              </w:rPr>
              <w:t xml:space="preserve"> Individual</w:t>
            </w:r>
            <w:r>
              <w:t xml:space="preserve"> or </w:t>
            </w:r>
            <w:r w:rsidRPr="008176FD">
              <w:rPr>
                <w:b/>
              </w:rPr>
              <w:t>User</w:t>
            </w:r>
            <w:r>
              <w:t xml:space="preserve"> checkbox is selected.</w:t>
            </w:r>
          </w:p>
        </w:tc>
      </w:tr>
      <w:tr w:rsidR="00F41403" w14:paraId="44026884" w14:textId="77777777" w:rsidTr="00AA2E41">
        <w:trPr>
          <w:cantSplit/>
          <w:trHeight w:val="288"/>
        </w:trPr>
        <w:tc>
          <w:tcPr>
            <w:tcW w:w="2340" w:type="dxa"/>
            <w:vAlign w:val="center"/>
          </w:tcPr>
          <w:p w14:paraId="08040353" w14:textId="77777777" w:rsidR="00F41403" w:rsidRDefault="00F41403" w:rsidP="00AA2E41">
            <w:pPr>
              <w:rPr>
                <w:b/>
              </w:rPr>
            </w:pPr>
            <w:r>
              <w:rPr>
                <w:b/>
              </w:rPr>
              <w:lastRenderedPageBreak/>
              <w:t>User tab</w:t>
            </w:r>
          </w:p>
        </w:tc>
        <w:tc>
          <w:tcPr>
            <w:tcW w:w="7470" w:type="dxa"/>
            <w:vAlign w:val="center"/>
          </w:tcPr>
          <w:p w14:paraId="1D0037C9" w14:textId="77777777" w:rsidR="00F41403" w:rsidRDefault="00F41403" w:rsidP="00BD0B63">
            <w:pPr>
              <w:numPr>
                <w:ilvl w:val="0"/>
                <w:numId w:val="233"/>
              </w:numPr>
            </w:pPr>
            <w:r>
              <w:t xml:space="preserve">To enable the account, click </w:t>
            </w:r>
            <w:r w:rsidRPr="00036083">
              <w:rPr>
                <w:b/>
              </w:rPr>
              <w:t>Account enabled</w:t>
            </w:r>
            <w:r>
              <w:t>.</w:t>
            </w:r>
          </w:p>
          <w:p w14:paraId="2C68C913" w14:textId="77777777" w:rsidR="00F41403" w:rsidRDefault="00F41403" w:rsidP="00BD0B63">
            <w:pPr>
              <w:numPr>
                <w:ilvl w:val="0"/>
                <w:numId w:val="233"/>
              </w:numPr>
            </w:pPr>
            <w:r>
              <w:t xml:space="preserve">Select suitable </w:t>
            </w:r>
            <w:r w:rsidRPr="00973049">
              <w:rPr>
                <w:b/>
              </w:rPr>
              <w:t>Authentication Source</w:t>
            </w:r>
            <w:r w:rsidRPr="00F9591B">
              <w:rPr>
                <w:color w:val="FF0000"/>
              </w:rPr>
              <w:t>*</w:t>
            </w:r>
            <w:r>
              <w:t xml:space="preserve"> from the dropdown.</w:t>
            </w:r>
          </w:p>
          <w:p w14:paraId="4AF6BA70" w14:textId="77777777" w:rsidR="00F41403" w:rsidRDefault="00F41403" w:rsidP="00BD0B63">
            <w:pPr>
              <w:numPr>
                <w:ilvl w:val="0"/>
                <w:numId w:val="233"/>
              </w:numPr>
            </w:pPr>
            <w:r>
              <w:t xml:space="preserve">The </w:t>
            </w:r>
            <w:r w:rsidRPr="00036083">
              <w:rPr>
                <w:b/>
              </w:rPr>
              <w:t>Login</w:t>
            </w:r>
            <w:r w:rsidRPr="00F9591B">
              <w:rPr>
                <w:color w:val="FF0000"/>
              </w:rPr>
              <w:t>*</w:t>
            </w:r>
            <w:r w:rsidRPr="005A7AC8">
              <w:t xml:space="preserve"> value </w:t>
            </w:r>
            <w:r w:rsidRPr="002302C2">
              <w:t>is auto-populated from the value specified in the ‘Login’ field at the top of the page</w:t>
            </w:r>
            <w:r>
              <w:t>.</w:t>
            </w:r>
          </w:p>
          <w:p w14:paraId="765B4109" w14:textId="77777777" w:rsidR="00F41403" w:rsidRPr="00D86AF9" w:rsidRDefault="00F41403" w:rsidP="00BD0B63">
            <w:pPr>
              <w:numPr>
                <w:ilvl w:val="0"/>
                <w:numId w:val="233"/>
              </w:numPr>
            </w:pPr>
            <w:r>
              <w:t xml:space="preserve">To create a temporary password for this user, click </w:t>
            </w:r>
            <w:r w:rsidRPr="00036083">
              <w:rPr>
                <w:b/>
              </w:rPr>
              <w:t>CHANGE</w:t>
            </w:r>
            <w:r>
              <w:rPr>
                <w:b/>
              </w:rPr>
              <w:t xml:space="preserve">. </w:t>
            </w:r>
            <w:r w:rsidRPr="00380129">
              <w:t>T</w:t>
            </w:r>
            <w:r>
              <w:t xml:space="preserve">ype a password in </w:t>
            </w:r>
            <w:r>
              <w:rPr>
                <w:b/>
              </w:rPr>
              <w:t>New P</w:t>
            </w:r>
            <w:r w:rsidRPr="00036083">
              <w:rPr>
                <w:b/>
              </w:rPr>
              <w:t>assword</w:t>
            </w:r>
            <w:r>
              <w:t xml:space="preserve"> and </w:t>
            </w:r>
            <w:r w:rsidRPr="00036083">
              <w:rPr>
                <w:b/>
              </w:rPr>
              <w:t>Confirm Password</w:t>
            </w:r>
            <w:r>
              <w:rPr>
                <w:b/>
              </w:rPr>
              <w:t xml:space="preserve">, </w:t>
            </w:r>
            <w:r w:rsidRPr="00380129">
              <w:t>and then click</w:t>
            </w:r>
            <w:r>
              <w:t xml:space="preserve"> </w:t>
            </w:r>
            <w:r w:rsidRPr="00380129">
              <w:rPr>
                <w:b/>
              </w:rPr>
              <w:t>OK</w:t>
            </w:r>
            <w:r>
              <w:t>.</w:t>
            </w:r>
            <w:r>
              <w:br/>
            </w:r>
            <w:r w:rsidRPr="002D1321">
              <w:rPr>
                <w:b/>
              </w:rPr>
              <w:t>Note:</w:t>
            </w:r>
            <w:r>
              <w:t xml:space="preserve"> User will be prompted to change the temporary password upon his first login.</w:t>
            </w:r>
          </w:p>
          <w:p w14:paraId="25DAFB1F" w14:textId="77777777" w:rsidR="00F41403" w:rsidRPr="00D86AF9" w:rsidRDefault="00F41403" w:rsidP="00BD0B63">
            <w:pPr>
              <w:numPr>
                <w:ilvl w:val="0"/>
                <w:numId w:val="233"/>
              </w:numPr>
            </w:pPr>
            <w:r>
              <w:t xml:space="preserve">To assign </w:t>
            </w:r>
            <w:r w:rsidRPr="00380129">
              <w:rPr>
                <w:b/>
              </w:rPr>
              <w:t>Authorized sites</w:t>
            </w:r>
            <w:r w:rsidRPr="00F9591B">
              <w:rPr>
                <w:color w:val="FF0000"/>
              </w:rPr>
              <w:t>*</w:t>
            </w:r>
            <w:r>
              <w:t xml:space="preserve"> for this entry, click </w:t>
            </w:r>
            <w:r w:rsidRPr="00380129">
              <w:rPr>
                <w:b/>
              </w:rPr>
              <w:t>ADD</w:t>
            </w:r>
            <w:r>
              <w:rPr>
                <w:b/>
              </w:rPr>
              <w:t xml:space="preserve">. </w:t>
            </w:r>
            <w:r w:rsidRPr="00380129">
              <w:t xml:space="preserve">Click </w:t>
            </w:r>
            <w:r>
              <w:t xml:space="preserve">the appropriate site for which this user is authorized and click </w:t>
            </w:r>
            <w:r w:rsidRPr="00380129">
              <w:rPr>
                <w:b/>
              </w:rPr>
              <w:t>ADD</w:t>
            </w:r>
            <w:r>
              <w:t xml:space="preserve">. Repeat to assign additional sites, as needed. When done, click </w:t>
            </w:r>
            <w:r w:rsidRPr="00380129">
              <w:rPr>
                <w:b/>
              </w:rPr>
              <w:t>CLOSE.</w:t>
            </w:r>
          </w:p>
          <w:p w14:paraId="5CE089AF" w14:textId="77777777" w:rsidR="00F41403" w:rsidRPr="00E804A1" w:rsidRDefault="00F41403" w:rsidP="00BD0B63">
            <w:pPr>
              <w:numPr>
                <w:ilvl w:val="0"/>
                <w:numId w:val="233"/>
              </w:numPr>
            </w:pPr>
            <w:r w:rsidRPr="00380129">
              <w:t>To set a default site, click the site on the authorized list that you want to be the default, and click</w:t>
            </w:r>
            <w:r>
              <w:rPr>
                <w:b/>
              </w:rPr>
              <w:t xml:space="preserve"> MAKE DEFAULT.</w:t>
            </w:r>
          </w:p>
          <w:p w14:paraId="2D0EEBF9" w14:textId="77777777" w:rsidR="00F41403" w:rsidRDefault="00F41403" w:rsidP="00BD0B63">
            <w:pPr>
              <w:numPr>
                <w:ilvl w:val="0"/>
                <w:numId w:val="233"/>
              </w:numPr>
            </w:pPr>
            <w:r>
              <w:t xml:space="preserve">To assign a </w:t>
            </w:r>
            <w:r w:rsidRPr="002D1321">
              <w:rPr>
                <w:b/>
              </w:rPr>
              <w:t>Role</w:t>
            </w:r>
            <w:r>
              <w:t xml:space="preserve"> for this entry, click </w:t>
            </w:r>
            <w:r w:rsidRPr="002D1321">
              <w:rPr>
                <w:b/>
              </w:rPr>
              <w:t xml:space="preserve">ADD. </w:t>
            </w:r>
            <w:r w:rsidRPr="00380129">
              <w:t xml:space="preserve">Click </w:t>
            </w:r>
            <w:r>
              <w:t xml:space="preserve">the appropriate role for which this user is authorized and click </w:t>
            </w:r>
            <w:r w:rsidRPr="002D1321">
              <w:rPr>
                <w:b/>
              </w:rPr>
              <w:t>ADD</w:t>
            </w:r>
            <w:r>
              <w:t xml:space="preserve">. In case you need to add more than one role, click the required role and click </w:t>
            </w:r>
            <w:r w:rsidRPr="00954FA6">
              <w:rPr>
                <w:b/>
              </w:rPr>
              <w:t>ADD</w:t>
            </w:r>
            <w:r>
              <w:t xml:space="preserve">. When done, click </w:t>
            </w:r>
            <w:r w:rsidRPr="00954FA6">
              <w:rPr>
                <w:b/>
              </w:rPr>
              <w:t>CLOSE</w:t>
            </w:r>
            <w:r>
              <w:t>.</w:t>
            </w:r>
          </w:p>
          <w:p w14:paraId="307F6A6D" w14:textId="77777777" w:rsidR="00F41403" w:rsidRPr="00954FA6" w:rsidRDefault="00F41403" w:rsidP="00AA2E41">
            <w:pPr>
              <w:ind w:left="432"/>
            </w:pPr>
            <w:r w:rsidRPr="00E85510">
              <w:rPr>
                <w:b/>
              </w:rPr>
              <w:t>Note</w:t>
            </w:r>
            <w:r>
              <w:t>: It is currently not recommended to use the Project Manager role for users.</w:t>
            </w:r>
          </w:p>
          <w:p w14:paraId="2322AF91" w14:textId="77777777" w:rsidR="00F41403" w:rsidRPr="00954FA6" w:rsidRDefault="00F41403" w:rsidP="00BD0B63">
            <w:pPr>
              <w:numPr>
                <w:ilvl w:val="0"/>
                <w:numId w:val="233"/>
              </w:numPr>
            </w:pPr>
            <w:r>
              <w:t xml:space="preserve">If the user needs to be a PHI authorized user, then select the </w:t>
            </w:r>
            <w:r w:rsidRPr="00954FA6">
              <w:rPr>
                <w:b/>
              </w:rPr>
              <w:t>PHI authorized</w:t>
            </w:r>
            <w:r>
              <w:t xml:space="preserve"> checkbox.</w:t>
            </w:r>
          </w:p>
          <w:p w14:paraId="04B60A99" w14:textId="77777777" w:rsidR="00F41403" w:rsidRDefault="00F41403" w:rsidP="00AA2E41">
            <w:r w:rsidRPr="00D0272C">
              <w:rPr>
                <w:b/>
              </w:rPr>
              <w:t>Note:</w:t>
            </w:r>
            <w:r>
              <w:t xml:space="preserve"> </w:t>
            </w:r>
          </w:p>
          <w:p w14:paraId="56C1368B" w14:textId="77777777" w:rsidR="00F41403" w:rsidRDefault="00F41403" w:rsidP="00BD0B63">
            <w:pPr>
              <w:numPr>
                <w:ilvl w:val="0"/>
                <w:numId w:val="233"/>
              </w:numPr>
            </w:pPr>
            <w:r>
              <w:t xml:space="preserve">To remove a site or role from the list, click the item and click </w:t>
            </w:r>
            <w:r w:rsidRPr="007778F7">
              <w:rPr>
                <w:b/>
              </w:rPr>
              <w:t>REMOVE</w:t>
            </w:r>
            <w:r>
              <w:t>.</w:t>
            </w:r>
          </w:p>
          <w:p w14:paraId="4D565DB8" w14:textId="77777777" w:rsidR="00F41403" w:rsidRDefault="00F41403" w:rsidP="00BD0B63">
            <w:pPr>
              <w:numPr>
                <w:ilvl w:val="0"/>
                <w:numId w:val="233"/>
              </w:numPr>
            </w:pPr>
            <w:r>
              <w:t xml:space="preserve">The </w:t>
            </w:r>
            <w:r w:rsidRPr="00954FA6">
              <w:rPr>
                <w:b/>
              </w:rPr>
              <w:t>PHI authorized</w:t>
            </w:r>
            <w:r>
              <w:t xml:space="preserve"> checkbox by default is not selected indicating that the user being created will be a Non-PHI authorized user. </w:t>
            </w:r>
          </w:p>
          <w:p w14:paraId="055632EA" w14:textId="77777777" w:rsidR="00F41403" w:rsidRDefault="00F41403" w:rsidP="00AA2E41">
            <w:pPr>
              <w:ind w:left="720"/>
            </w:pPr>
            <w:r>
              <w:t>Adminisitrator has to select this checkbox explicitly to make the new user PHI authorized.</w:t>
            </w:r>
          </w:p>
          <w:p w14:paraId="56EBF108" w14:textId="77777777" w:rsidR="00F41403" w:rsidRDefault="00F41403" w:rsidP="00BD0B63">
            <w:pPr>
              <w:numPr>
                <w:ilvl w:val="0"/>
                <w:numId w:val="233"/>
              </w:numPr>
            </w:pPr>
            <w:r>
              <w:t xml:space="preserve">This tab only appears if the </w:t>
            </w:r>
            <w:r w:rsidRPr="008176FD">
              <w:rPr>
                <w:b/>
              </w:rPr>
              <w:t>User</w:t>
            </w:r>
            <w:r>
              <w:t xml:space="preserve"> checkbox is selected.</w:t>
            </w:r>
          </w:p>
          <w:p w14:paraId="348A9853" w14:textId="77777777" w:rsidR="00F41403" w:rsidRDefault="00F41403" w:rsidP="00BD0B63">
            <w:pPr>
              <w:numPr>
                <w:ilvl w:val="0"/>
                <w:numId w:val="233"/>
              </w:numPr>
            </w:pPr>
            <w:r>
              <w:t>Only the System Administrator can create a user entry.</w:t>
            </w:r>
          </w:p>
        </w:tc>
      </w:tr>
      <w:tr w:rsidR="00F41403" w14:paraId="5316E589" w14:textId="77777777" w:rsidTr="00AA2E41">
        <w:trPr>
          <w:cantSplit/>
          <w:trHeight w:val="288"/>
        </w:trPr>
        <w:tc>
          <w:tcPr>
            <w:tcW w:w="2340" w:type="dxa"/>
            <w:vAlign w:val="center"/>
          </w:tcPr>
          <w:p w14:paraId="2B706AEB" w14:textId="77777777" w:rsidR="00F41403" w:rsidRDefault="00F41403" w:rsidP="00AA2E41">
            <w:pPr>
              <w:rPr>
                <w:b/>
              </w:rPr>
            </w:pPr>
            <w:r>
              <w:rPr>
                <w:b/>
              </w:rPr>
              <w:t>Attached users tab</w:t>
            </w:r>
          </w:p>
        </w:tc>
        <w:tc>
          <w:tcPr>
            <w:tcW w:w="7470" w:type="dxa"/>
            <w:vAlign w:val="center"/>
          </w:tcPr>
          <w:p w14:paraId="12C2807B" w14:textId="77777777" w:rsidR="00F41403" w:rsidRDefault="00F41403" w:rsidP="00BD0B63">
            <w:pPr>
              <w:numPr>
                <w:ilvl w:val="0"/>
                <w:numId w:val="212"/>
              </w:numPr>
              <w:ind w:left="432"/>
            </w:pPr>
            <w:r>
              <w:t xml:space="preserve">To assign </w:t>
            </w:r>
            <w:r w:rsidRPr="00BD25AA">
              <w:rPr>
                <w:b/>
              </w:rPr>
              <w:t>Attached users</w:t>
            </w:r>
            <w:r>
              <w:t xml:space="preserve"> for this site, click </w:t>
            </w:r>
            <w:r w:rsidRPr="00BD25AA">
              <w:rPr>
                <w:b/>
              </w:rPr>
              <w:t xml:space="preserve">ADD. </w:t>
            </w:r>
            <w:r w:rsidRPr="00380129">
              <w:t xml:space="preserve">Click </w:t>
            </w:r>
            <w:r>
              <w:t xml:space="preserve">the appropriate user you for whom want to authorize access to this site and click </w:t>
            </w:r>
            <w:r w:rsidRPr="00BD25AA">
              <w:rPr>
                <w:b/>
              </w:rPr>
              <w:t>ADD</w:t>
            </w:r>
            <w:r>
              <w:t xml:space="preserve">. Repeat to authorize additional users, as required. When done, click </w:t>
            </w:r>
            <w:r w:rsidRPr="00BD25AA">
              <w:rPr>
                <w:b/>
              </w:rPr>
              <w:t>CLOSE.</w:t>
            </w:r>
          </w:p>
          <w:p w14:paraId="4AC7B09F" w14:textId="77777777" w:rsidR="00F41403" w:rsidRDefault="00F41403" w:rsidP="00AA2E41">
            <w:pPr>
              <w:ind w:left="72"/>
            </w:pPr>
            <w:r w:rsidRPr="00D0272C">
              <w:rPr>
                <w:b/>
              </w:rPr>
              <w:t>Note:</w:t>
            </w:r>
            <w:r>
              <w:t xml:space="preserve"> </w:t>
            </w:r>
          </w:p>
          <w:p w14:paraId="69CF979B" w14:textId="77777777" w:rsidR="00F41403" w:rsidRDefault="00F41403" w:rsidP="00BD0B63">
            <w:pPr>
              <w:numPr>
                <w:ilvl w:val="0"/>
                <w:numId w:val="209"/>
              </w:numPr>
            </w:pPr>
            <w:r>
              <w:t xml:space="preserve">To remove a user from the list, click the item and click </w:t>
            </w:r>
            <w:r w:rsidRPr="007778F7">
              <w:rPr>
                <w:b/>
              </w:rPr>
              <w:t>REMOVE</w:t>
            </w:r>
            <w:r>
              <w:t>.</w:t>
            </w:r>
          </w:p>
          <w:p w14:paraId="5BF7F8F6" w14:textId="77777777" w:rsidR="00F41403" w:rsidRDefault="00F41403" w:rsidP="00BD0B63">
            <w:pPr>
              <w:numPr>
                <w:ilvl w:val="0"/>
                <w:numId w:val="209"/>
              </w:numPr>
            </w:pPr>
            <w:r>
              <w:t>This tab only appears if the</w:t>
            </w:r>
            <w:r w:rsidRPr="00327CB4">
              <w:rPr>
                <w:b/>
              </w:rPr>
              <w:t xml:space="preserve"> Collection Site, Processing Site</w:t>
            </w:r>
            <w:r>
              <w:t xml:space="preserve"> or </w:t>
            </w:r>
            <w:r w:rsidRPr="00327CB4">
              <w:rPr>
                <w:b/>
              </w:rPr>
              <w:t>Storage Site</w:t>
            </w:r>
            <w:r>
              <w:t xml:space="preserve"> checkbox is selected.</w:t>
            </w:r>
          </w:p>
        </w:tc>
      </w:tr>
      <w:tr w:rsidR="00F41403" w14:paraId="00780631" w14:textId="77777777" w:rsidTr="00AA2E41">
        <w:trPr>
          <w:cantSplit/>
          <w:trHeight w:val="288"/>
        </w:trPr>
        <w:tc>
          <w:tcPr>
            <w:tcW w:w="2340" w:type="dxa"/>
            <w:vAlign w:val="center"/>
          </w:tcPr>
          <w:p w14:paraId="30708F63" w14:textId="77777777" w:rsidR="00F41403" w:rsidRDefault="00F41403" w:rsidP="00AA2E41">
            <w:pPr>
              <w:rPr>
                <w:b/>
              </w:rPr>
            </w:pPr>
            <w:r>
              <w:rPr>
                <w:b/>
              </w:rPr>
              <w:lastRenderedPageBreak/>
              <w:t>Courier tab</w:t>
            </w:r>
          </w:p>
        </w:tc>
        <w:tc>
          <w:tcPr>
            <w:tcW w:w="7470" w:type="dxa"/>
            <w:vAlign w:val="center"/>
          </w:tcPr>
          <w:p w14:paraId="6939A1E7" w14:textId="77777777" w:rsidR="00F41403" w:rsidRPr="009F0D2C" w:rsidRDefault="00F41403" w:rsidP="00BD0B63">
            <w:pPr>
              <w:numPr>
                <w:ilvl w:val="0"/>
                <w:numId w:val="213"/>
              </w:numPr>
              <w:ind w:left="432"/>
              <w:rPr>
                <w:b/>
              </w:rPr>
            </w:pPr>
            <w:r>
              <w:t xml:space="preserve">To provide a tracking link for shipments, copy/paste or type the        URL of the Courier tracking website in </w:t>
            </w:r>
            <w:r w:rsidRPr="009F0D2C">
              <w:rPr>
                <w:b/>
              </w:rPr>
              <w:t>Tracking URL</w:t>
            </w:r>
            <w:r>
              <w:rPr>
                <w:b/>
              </w:rPr>
              <w:t>.</w:t>
            </w:r>
          </w:p>
          <w:p w14:paraId="63050C0F" w14:textId="77777777" w:rsidR="00F41403" w:rsidRDefault="00F41403" w:rsidP="00BD0B63">
            <w:pPr>
              <w:numPr>
                <w:ilvl w:val="0"/>
                <w:numId w:val="213"/>
              </w:numPr>
              <w:ind w:left="432"/>
            </w:pPr>
            <w:r>
              <w:t xml:space="preserve">Specify the type of shipments that this Courier allows in </w:t>
            </w:r>
            <w:r w:rsidRPr="00A94EB4">
              <w:rPr>
                <w:b/>
              </w:rPr>
              <w:t>Allowed shipment types</w:t>
            </w:r>
            <w:r>
              <w:t>, if applicable.</w:t>
            </w:r>
          </w:p>
          <w:p w14:paraId="53AC7FED" w14:textId="77777777" w:rsidR="00F41403" w:rsidRDefault="00F41403" w:rsidP="00BD0B63">
            <w:pPr>
              <w:numPr>
                <w:ilvl w:val="0"/>
                <w:numId w:val="213"/>
              </w:numPr>
              <w:ind w:left="432"/>
            </w:pPr>
            <w:r>
              <w:t xml:space="preserve">If the Courier allows Express shipments, click the </w:t>
            </w:r>
            <w:r w:rsidRPr="00A94EB4">
              <w:rPr>
                <w:b/>
              </w:rPr>
              <w:t>Express</w:t>
            </w:r>
            <w:r w:rsidRPr="002E6C4F">
              <w:t xml:space="preserve"> </w:t>
            </w:r>
            <w:r>
              <w:t>checkbox.</w:t>
            </w:r>
          </w:p>
          <w:p w14:paraId="1BB49731" w14:textId="77777777" w:rsidR="00F41403" w:rsidRDefault="00F41403" w:rsidP="00BD0B63">
            <w:pPr>
              <w:numPr>
                <w:ilvl w:val="0"/>
                <w:numId w:val="213"/>
              </w:numPr>
              <w:ind w:left="432"/>
            </w:pPr>
            <w:r>
              <w:t xml:space="preserve">If the Courier allows international European Union shipments, click the </w:t>
            </w:r>
            <w:r w:rsidRPr="00A94EB4">
              <w:rPr>
                <w:b/>
              </w:rPr>
              <w:t>International EU</w:t>
            </w:r>
            <w:r w:rsidRPr="002E6C4F">
              <w:t xml:space="preserve"> </w:t>
            </w:r>
            <w:r>
              <w:t>checkbox.</w:t>
            </w:r>
          </w:p>
          <w:p w14:paraId="7A190272" w14:textId="77777777" w:rsidR="00F41403" w:rsidRPr="008176FD" w:rsidRDefault="00F41403" w:rsidP="00BD0B63">
            <w:pPr>
              <w:numPr>
                <w:ilvl w:val="0"/>
                <w:numId w:val="213"/>
              </w:numPr>
              <w:ind w:left="432"/>
            </w:pPr>
            <w:r>
              <w:t xml:space="preserve">If the Courier allows worldwide shipments other than European Union, click the </w:t>
            </w:r>
            <w:r w:rsidRPr="00A94EB4">
              <w:rPr>
                <w:b/>
              </w:rPr>
              <w:t>International worldwide</w:t>
            </w:r>
            <w:r w:rsidRPr="002E6C4F">
              <w:t xml:space="preserve"> </w:t>
            </w:r>
            <w:r>
              <w:t>checkbox.</w:t>
            </w:r>
          </w:p>
          <w:p w14:paraId="2C7FD2D7" w14:textId="77777777" w:rsidR="00F41403" w:rsidRDefault="00F41403" w:rsidP="00AA2E41">
            <w:pPr>
              <w:ind w:left="72"/>
            </w:pPr>
            <w:r w:rsidRPr="00D0272C">
              <w:rPr>
                <w:b/>
              </w:rPr>
              <w:t>Note:</w:t>
            </w:r>
            <w:r>
              <w:t xml:space="preserve"> </w:t>
            </w:r>
          </w:p>
          <w:p w14:paraId="3EC84CA9" w14:textId="77777777" w:rsidR="00F41403" w:rsidRDefault="00F41403" w:rsidP="00BD0B63">
            <w:pPr>
              <w:numPr>
                <w:ilvl w:val="0"/>
                <w:numId w:val="201"/>
              </w:numPr>
            </w:pPr>
            <w:r>
              <w:t>This tab only appears if the</w:t>
            </w:r>
            <w:r w:rsidRPr="008176FD">
              <w:rPr>
                <w:b/>
              </w:rPr>
              <w:t xml:space="preserve"> </w:t>
            </w:r>
            <w:r>
              <w:rPr>
                <w:b/>
              </w:rPr>
              <w:t>Courier</w:t>
            </w:r>
            <w:r>
              <w:t xml:space="preserve"> checkbox is selected.</w:t>
            </w:r>
          </w:p>
          <w:p w14:paraId="2531BEF8" w14:textId="77777777" w:rsidR="00F41403" w:rsidRDefault="00F41403" w:rsidP="00BD0B63">
            <w:pPr>
              <w:numPr>
                <w:ilvl w:val="0"/>
                <w:numId w:val="201"/>
              </w:numPr>
            </w:pPr>
            <w:r>
              <w:t xml:space="preserve">This tab determines the Courier information displayed in the </w:t>
            </w:r>
            <w:r w:rsidRPr="00A94EB4">
              <w:rPr>
                <w:b/>
              </w:rPr>
              <w:t>Shipments</w:t>
            </w:r>
            <w:r>
              <w:t xml:space="preserve"> module.</w:t>
            </w:r>
          </w:p>
        </w:tc>
      </w:tr>
      <w:tr w:rsidR="00F41403" w14:paraId="55DA8B0A" w14:textId="77777777" w:rsidTr="00AA2E41">
        <w:trPr>
          <w:cantSplit/>
          <w:trHeight w:val="288"/>
        </w:trPr>
        <w:tc>
          <w:tcPr>
            <w:tcW w:w="2340" w:type="dxa"/>
            <w:vAlign w:val="center"/>
          </w:tcPr>
          <w:p w14:paraId="17922DF7" w14:textId="77777777" w:rsidR="00F41403" w:rsidRDefault="00F41403" w:rsidP="00AA2E41">
            <w:pPr>
              <w:rPr>
                <w:b/>
              </w:rPr>
            </w:pPr>
            <w:r>
              <w:rPr>
                <w:b/>
              </w:rPr>
              <w:t>Address tab</w:t>
            </w:r>
          </w:p>
        </w:tc>
        <w:tc>
          <w:tcPr>
            <w:tcW w:w="7470" w:type="dxa"/>
            <w:vAlign w:val="center"/>
          </w:tcPr>
          <w:p w14:paraId="5DFA1DFE" w14:textId="77777777" w:rsidR="00F41403" w:rsidRDefault="00F41403" w:rsidP="00BD0B63">
            <w:pPr>
              <w:numPr>
                <w:ilvl w:val="0"/>
                <w:numId w:val="214"/>
              </w:numPr>
              <w:ind w:left="432"/>
            </w:pPr>
            <w:r>
              <w:t>Type the mailing address in the address fields.</w:t>
            </w:r>
          </w:p>
          <w:p w14:paraId="5F5D86A1" w14:textId="77777777" w:rsidR="00F41403" w:rsidRDefault="00F41403" w:rsidP="00BD0B63">
            <w:pPr>
              <w:numPr>
                <w:ilvl w:val="0"/>
                <w:numId w:val="214"/>
              </w:numPr>
              <w:ind w:left="432"/>
            </w:pPr>
            <w:r>
              <w:t xml:space="preserve">Click on the </w:t>
            </w:r>
            <w:r w:rsidRPr="00884B7E">
              <w:rPr>
                <w:b/>
              </w:rPr>
              <w:t xml:space="preserve">Select </w:t>
            </w:r>
            <w:r>
              <w:rPr>
                <w:b/>
              </w:rPr>
              <w:t>a c</w:t>
            </w:r>
            <w:r w:rsidRPr="00884B7E">
              <w:rPr>
                <w:b/>
              </w:rPr>
              <w:t>ountry</w:t>
            </w:r>
            <w:r>
              <w:t xml:space="preserve"> dropdown, and then select the </w:t>
            </w:r>
            <w:r w:rsidRPr="00A94EB4">
              <w:rPr>
                <w:b/>
              </w:rPr>
              <w:t>Country</w:t>
            </w:r>
            <w:r>
              <w:t xml:space="preserve"> for the address.</w:t>
            </w:r>
          </w:p>
          <w:p w14:paraId="2202BF7B" w14:textId="77777777" w:rsidR="00F41403" w:rsidRPr="009F0D2C" w:rsidRDefault="00F41403" w:rsidP="00BD0B63">
            <w:pPr>
              <w:numPr>
                <w:ilvl w:val="0"/>
                <w:numId w:val="214"/>
              </w:numPr>
              <w:ind w:left="432"/>
            </w:pPr>
            <w:r>
              <w:t xml:space="preserve">Click </w:t>
            </w:r>
            <w:r w:rsidRPr="00D0272C">
              <w:rPr>
                <w:b/>
              </w:rPr>
              <w:t>SAVE</w:t>
            </w:r>
            <w:r>
              <w:rPr>
                <w:b/>
              </w:rPr>
              <w:t>.</w:t>
            </w:r>
          </w:p>
          <w:p w14:paraId="5E78A839" w14:textId="77777777" w:rsidR="00F41403" w:rsidRDefault="00F41403" w:rsidP="00AA2E41">
            <w:pPr>
              <w:ind w:left="72"/>
            </w:pPr>
            <w:r>
              <w:rPr>
                <w:b/>
              </w:rPr>
              <w:t xml:space="preserve">Note: </w:t>
            </w:r>
            <w:r w:rsidRPr="005B6342">
              <w:t xml:space="preserve">For </w:t>
            </w:r>
            <w:r>
              <w:t>C</w:t>
            </w:r>
            <w:r w:rsidRPr="005B6342">
              <w:t xml:space="preserve">ollection, </w:t>
            </w:r>
            <w:r>
              <w:t>P</w:t>
            </w:r>
            <w:r w:rsidRPr="005B6342">
              <w:t xml:space="preserve">rocessing and </w:t>
            </w:r>
            <w:r>
              <w:t>S</w:t>
            </w:r>
            <w:r w:rsidRPr="005B6342">
              <w:t xml:space="preserve">torage sites, </w:t>
            </w:r>
            <w:r>
              <w:t>t</w:t>
            </w:r>
            <w:r w:rsidRPr="005B6342">
              <w:t xml:space="preserve">his tab </w:t>
            </w:r>
            <w:r>
              <w:t>set</w:t>
            </w:r>
            <w:r w:rsidRPr="005B6342">
              <w:t xml:space="preserve">s the address information displayed </w:t>
            </w:r>
            <w:r>
              <w:t xml:space="preserve">on the </w:t>
            </w:r>
            <w:r w:rsidRPr="005B6342">
              <w:rPr>
                <w:b/>
              </w:rPr>
              <w:t>Create Shipment</w:t>
            </w:r>
            <w:r>
              <w:t xml:space="preserve"> page in the </w:t>
            </w:r>
            <w:r w:rsidRPr="00C04E26">
              <w:rPr>
                <w:b/>
              </w:rPr>
              <w:t xml:space="preserve">BMS </w:t>
            </w:r>
            <w:r w:rsidRPr="005B6342">
              <w:rPr>
                <w:b/>
              </w:rPr>
              <w:t>Shipmen</w:t>
            </w:r>
            <w:r w:rsidRPr="00C04E26">
              <w:rPr>
                <w:b/>
              </w:rPr>
              <w:t xml:space="preserve">ts </w:t>
            </w:r>
            <w:r>
              <w:t>module.</w:t>
            </w:r>
            <w:r>
              <w:rPr>
                <w:b/>
              </w:rPr>
              <w:t xml:space="preserve"> </w:t>
            </w:r>
          </w:p>
        </w:tc>
      </w:tr>
      <w:tr w:rsidR="00F41403" w14:paraId="2AF52098" w14:textId="77777777" w:rsidTr="00AA2E41">
        <w:trPr>
          <w:cantSplit/>
          <w:trHeight w:val="288"/>
        </w:trPr>
        <w:tc>
          <w:tcPr>
            <w:tcW w:w="2340" w:type="dxa"/>
            <w:vAlign w:val="center"/>
          </w:tcPr>
          <w:p w14:paraId="3C14F3E5" w14:textId="77777777" w:rsidR="00F41403" w:rsidRDefault="00F41403" w:rsidP="00AA2E41">
            <w:pPr>
              <w:rPr>
                <w:b/>
              </w:rPr>
            </w:pPr>
            <w:r>
              <w:rPr>
                <w:b/>
              </w:rPr>
              <w:t>Communication tab</w:t>
            </w:r>
          </w:p>
        </w:tc>
        <w:tc>
          <w:tcPr>
            <w:tcW w:w="7470" w:type="dxa"/>
            <w:vAlign w:val="center"/>
          </w:tcPr>
          <w:p w14:paraId="0ADD7C4D" w14:textId="77777777" w:rsidR="00F41403" w:rsidRDefault="00F41403" w:rsidP="00BD0B63">
            <w:pPr>
              <w:numPr>
                <w:ilvl w:val="0"/>
                <w:numId w:val="215"/>
              </w:numPr>
              <w:ind w:left="432"/>
            </w:pPr>
            <w:r>
              <w:t xml:space="preserve">For Collection, Processing and Storage Site entries, type the name of the </w:t>
            </w:r>
            <w:r>
              <w:rPr>
                <w:b/>
              </w:rPr>
              <w:t>Contact P</w:t>
            </w:r>
            <w:r w:rsidRPr="00884B7E">
              <w:rPr>
                <w:b/>
              </w:rPr>
              <w:t>erson</w:t>
            </w:r>
            <w:r w:rsidRPr="00F9591B">
              <w:rPr>
                <w:color w:val="FF0000"/>
              </w:rPr>
              <w:t>*</w:t>
            </w:r>
            <w:r>
              <w:t xml:space="preserve"> for this entry.</w:t>
            </w:r>
          </w:p>
          <w:p w14:paraId="6DF63CDC" w14:textId="77777777" w:rsidR="00F41403" w:rsidRDefault="00F41403" w:rsidP="00BD0B63">
            <w:pPr>
              <w:numPr>
                <w:ilvl w:val="0"/>
                <w:numId w:val="215"/>
              </w:numPr>
              <w:ind w:left="432"/>
            </w:pPr>
            <w:r>
              <w:t xml:space="preserve">For all entries, type all available contact information in the </w:t>
            </w:r>
            <w:r>
              <w:rPr>
                <w:b/>
              </w:rPr>
              <w:t>P</w:t>
            </w:r>
            <w:r w:rsidRPr="004F4164">
              <w:rPr>
                <w:b/>
              </w:rPr>
              <w:t xml:space="preserve">hone, </w:t>
            </w:r>
            <w:r>
              <w:rPr>
                <w:b/>
              </w:rPr>
              <w:t>Email, F</w:t>
            </w:r>
            <w:r w:rsidRPr="004F4164">
              <w:rPr>
                <w:b/>
              </w:rPr>
              <w:t>ax</w:t>
            </w:r>
            <w:r>
              <w:rPr>
                <w:b/>
              </w:rPr>
              <w:t>, I</w:t>
            </w:r>
            <w:r w:rsidRPr="004F4164">
              <w:rPr>
                <w:b/>
              </w:rPr>
              <w:t>nstant messaging</w:t>
            </w:r>
            <w:r>
              <w:t xml:space="preserve"> and </w:t>
            </w:r>
            <w:r>
              <w:rPr>
                <w:b/>
              </w:rPr>
              <w:t>W</w:t>
            </w:r>
            <w:r w:rsidRPr="004F4164">
              <w:rPr>
                <w:b/>
              </w:rPr>
              <w:t>eb address</w:t>
            </w:r>
            <w:r>
              <w:t xml:space="preserve"> fields.</w:t>
            </w:r>
          </w:p>
          <w:p w14:paraId="1A89A82E" w14:textId="77777777" w:rsidR="00F41403" w:rsidRDefault="00F41403" w:rsidP="00BD0B63">
            <w:pPr>
              <w:numPr>
                <w:ilvl w:val="0"/>
                <w:numId w:val="215"/>
              </w:numPr>
              <w:ind w:left="432"/>
            </w:pPr>
            <w:r>
              <w:t xml:space="preserve">To select a </w:t>
            </w:r>
            <w:r w:rsidRPr="00934A68">
              <w:rPr>
                <w:b/>
              </w:rPr>
              <w:t>Language</w:t>
            </w:r>
            <w:r>
              <w:rPr>
                <w:b/>
              </w:rPr>
              <w:t>,</w:t>
            </w:r>
            <w:r>
              <w:t xml:space="preserve"> click </w:t>
            </w:r>
            <w:r w:rsidRPr="004F4164">
              <w:rPr>
                <w:b/>
              </w:rPr>
              <w:t>AD</w:t>
            </w:r>
            <w:r>
              <w:rPr>
                <w:b/>
              </w:rPr>
              <w:t>D.</w:t>
            </w:r>
            <w:r>
              <w:t xml:space="preserve"> Then, in the </w:t>
            </w:r>
            <w:r>
              <w:rPr>
                <w:b/>
              </w:rPr>
              <w:t>Select a l</w:t>
            </w:r>
            <w:r w:rsidRPr="004F4164">
              <w:rPr>
                <w:b/>
              </w:rPr>
              <w:t xml:space="preserve">anguage </w:t>
            </w:r>
            <w:r>
              <w:t xml:space="preserve">window, select the appropriate language for this entry and click </w:t>
            </w:r>
            <w:r w:rsidRPr="004F4164">
              <w:rPr>
                <w:b/>
              </w:rPr>
              <w:t>ADD</w:t>
            </w:r>
            <w:r>
              <w:t>.</w:t>
            </w:r>
          </w:p>
          <w:p w14:paraId="2E05A1B0" w14:textId="77777777" w:rsidR="00F41403" w:rsidRDefault="00F41403" w:rsidP="00AA2E41">
            <w:pPr>
              <w:ind w:left="72"/>
              <w:rPr>
                <w:b/>
              </w:rPr>
            </w:pPr>
            <w:r>
              <w:rPr>
                <w:b/>
              </w:rPr>
              <w:t xml:space="preserve">Note: </w:t>
            </w:r>
          </w:p>
          <w:p w14:paraId="2918A086" w14:textId="77777777" w:rsidR="00F41403" w:rsidRDefault="00F41403" w:rsidP="00BD0B63">
            <w:pPr>
              <w:numPr>
                <w:ilvl w:val="0"/>
                <w:numId w:val="209"/>
              </w:numPr>
            </w:pPr>
            <w:r>
              <w:t xml:space="preserve">To remove a language from the list, click the item and click </w:t>
            </w:r>
            <w:r w:rsidRPr="007778F7">
              <w:rPr>
                <w:b/>
              </w:rPr>
              <w:t>REMOVE</w:t>
            </w:r>
            <w:r>
              <w:t>.</w:t>
            </w:r>
          </w:p>
          <w:p w14:paraId="30D30860" w14:textId="77777777" w:rsidR="00F41403" w:rsidRDefault="00F41403" w:rsidP="00BD0B63">
            <w:pPr>
              <w:numPr>
                <w:ilvl w:val="0"/>
                <w:numId w:val="209"/>
              </w:numPr>
            </w:pPr>
            <w:r w:rsidRPr="005B6342">
              <w:t xml:space="preserve">For collection, processing and storage sites, </w:t>
            </w:r>
            <w:r>
              <w:t>t</w:t>
            </w:r>
            <w:r w:rsidRPr="005B6342">
              <w:t xml:space="preserve">his tab </w:t>
            </w:r>
            <w:r>
              <w:t xml:space="preserve">sets </w:t>
            </w:r>
            <w:r w:rsidRPr="005B6342">
              <w:t xml:space="preserve">the </w:t>
            </w:r>
            <w:r>
              <w:t>contact</w:t>
            </w:r>
            <w:r w:rsidRPr="005B6342">
              <w:t xml:space="preserve"> information displayed </w:t>
            </w:r>
            <w:r>
              <w:t xml:space="preserve">on the </w:t>
            </w:r>
            <w:r w:rsidRPr="005B6342">
              <w:rPr>
                <w:b/>
              </w:rPr>
              <w:t>Create Shipment</w:t>
            </w:r>
            <w:r>
              <w:t xml:space="preserve"> page in the </w:t>
            </w:r>
            <w:r w:rsidRPr="00C04E26">
              <w:rPr>
                <w:b/>
              </w:rPr>
              <w:t xml:space="preserve">BMS </w:t>
            </w:r>
            <w:r w:rsidRPr="005B6342">
              <w:rPr>
                <w:b/>
              </w:rPr>
              <w:t>Shipment</w:t>
            </w:r>
            <w:r w:rsidRPr="00C04E26">
              <w:rPr>
                <w:b/>
              </w:rPr>
              <w:t>s</w:t>
            </w:r>
            <w:r w:rsidRPr="005B6342">
              <w:t xml:space="preserve"> </w:t>
            </w:r>
            <w:r>
              <w:t>module.</w:t>
            </w:r>
          </w:p>
        </w:tc>
      </w:tr>
      <w:tr w:rsidR="00F41403" w14:paraId="013605A1" w14:textId="77777777" w:rsidTr="00AA2E41">
        <w:trPr>
          <w:cantSplit/>
          <w:trHeight w:val="288"/>
        </w:trPr>
        <w:tc>
          <w:tcPr>
            <w:tcW w:w="2340" w:type="dxa"/>
            <w:vAlign w:val="center"/>
          </w:tcPr>
          <w:p w14:paraId="18F03945" w14:textId="77777777" w:rsidR="00F41403" w:rsidRDefault="00F41403" w:rsidP="00AA2E41">
            <w:pPr>
              <w:rPr>
                <w:b/>
              </w:rPr>
            </w:pPr>
            <w:r>
              <w:rPr>
                <w:b/>
              </w:rPr>
              <w:t>Geography tab</w:t>
            </w:r>
          </w:p>
        </w:tc>
        <w:tc>
          <w:tcPr>
            <w:tcW w:w="7470" w:type="dxa"/>
            <w:vAlign w:val="center"/>
          </w:tcPr>
          <w:p w14:paraId="52D1BB92" w14:textId="77777777" w:rsidR="00F41403" w:rsidRDefault="00F41403" w:rsidP="00BD0B63">
            <w:pPr>
              <w:numPr>
                <w:ilvl w:val="0"/>
                <w:numId w:val="234"/>
              </w:numPr>
              <w:ind w:left="432"/>
            </w:pPr>
            <w:r>
              <w:t xml:space="preserve">Click the </w:t>
            </w:r>
            <w:r w:rsidRPr="00A94EB4">
              <w:t>Select a time zone</w:t>
            </w:r>
            <w:r>
              <w:t xml:space="preserve"> dropdown and select the appropriate </w:t>
            </w:r>
            <w:r w:rsidRPr="00A94EB4">
              <w:t>Time Zone</w:t>
            </w:r>
            <w:r>
              <w:t xml:space="preserve"> for this entry.</w:t>
            </w:r>
          </w:p>
          <w:p w14:paraId="5315B005" w14:textId="77777777" w:rsidR="00F41403" w:rsidRDefault="00F41403" w:rsidP="00BD0B63">
            <w:pPr>
              <w:numPr>
                <w:ilvl w:val="0"/>
                <w:numId w:val="234"/>
              </w:numPr>
              <w:ind w:left="432"/>
            </w:pPr>
            <w:r>
              <w:t xml:space="preserve">Click </w:t>
            </w:r>
            <w:r w:rsidRPr="00BF2756">
              <w:rPr>
                <w:b/>
              </w:rPr>
              <w:t>Daylight savings</w:t>
            </w:r>
            <w:r>
              <w:t xml:space="preserve"> checkbox if this entry’s location observes daylight savings time.</w:t>
            </w:r>
          </w:p>
          <w:p w14:paraId="020EA3CF" w14:textId="77777777" w:rsidR="00F41403" w:rsidRDefault="00F41403" w:rsidP="00BD0B63">
            <w:pPr>
              <w:numPr>
                <w:ilvl w:val="0"/>
                <w:numId w:val="234"/>
              </w:numPr>
              <w:ind w:left="432"/>
            </w:pPr>
            <w:r>
              <w:t xml:space="preserve">Type the latitude and longitude of this entry’s location in </w:t>
            </w:r>
            <w:r w:rsidRPr="00BF2756">
              <w:rPr>
                <w:b/>
              </w:rPr>
              <w:t>Global position</w:t>
            </w:r>
            <w:r>
              <w:t>, if applicable.</w:t>
            </w:r>
          </w:p>
          <w:p w14:paraId="06AEF692" w14:textId="77777777" w:rsidR="00F41403" w:rsidRDefault="00F41403" w:rsidP="00BD0B63">
            <w:pPr>
              <w:numPr>
                <w:ilvl w:val="0"/>
                <w:numId w:val="234"/>
              </w:numPr>
              <w:ind w:left="432"/>
            </w:pPr>
            <w:r>
              <w:t xml:space="preserve">Click the </w:t>
            </w:r>
            <w:r w:rsidRPr="00732510">
              <w:rPr>
                <w:b/>
              </w:rPr>
              <w:t>Select a locale</w:t>
            </w:r>
            <w:r>
              <w:t xml:space="preserve"> dropdown and select the appropriate </w:t>
            </w:r>
            <w:r w:rsidRPr="00732510">
              <w:rPr>
                <w:b/>
              </w:rPr>
              <w:t>Country locale</w:t>
            </w:r>
            <w:r>
              <w:t xml:space="preserve"> for this entry.</w:t>
            </w:r>
          </w:p>
        </w:tc>
      </w:tr>
    </w:tbl>
    <w:p w14:paraId="108299A5" w14:textId="77777777" w:rsidR="00F41403" w:rsidRDefault="00F41403" w:rsidP="00F41403">
      <w:pPr>
        <w:ind w:left="720"/>
      </w:pPr>
      <w:r>
        <w:br/>
      </w:r>
    </w:p>
    <w:p w14:paraId="7D4D00F2" w14:textId="77777777" w:rsidR="00F41403" w:rsidRDefault="00F41403" w:rsidP="00BD0B63">
      <w:pPr>
        <w:numPr>
          <w:ilvl w:val="0"/>
          <w:numId w:val="214"/>
        </w:numPr>
      </w:pPr>
      <w:r>
        <w:t xml:space="preserve">Click </w:t>
      </w:r>
      <w:r w:rsidRPr="005B6342">
        <w:rPr>
          <w:b/>
        </w:rPr>
        <w:t>SAVE</w:t>
      </w:r>
      <w:r>
        <w:t>.</w:t>
      </w:r>
    </w:p>
    <w:p w14:paraId="0E2A3694" w14:textId="77777777" w:rsidR="00F41403" w:rsidRDefault="00F41403" w:rsidP="00F41403">
      <w:pPr>
        <w:ind w:left="720"/>
      </w:pPr>
      <w:r>
        <w:t xml:space="preserve">The new entry is created and appears on the </w:t>
      </w:r>
      <w:r w:rsidRPr="00BF2756">
        <w:rPr>
          <w:b/>
        </w:rPr>
        <w:t>Search Entry</w:t>
      </w:r>
      <w:r>
        <w:t xml:space="preserve"> page.</w:t>
      </w:r>
      <w:r>
        <w:br/>
      </w:r>
    </w:p>
    <w:p w14:paraId="047C7402" w14:textId="09726A67" w:rsidR="00F41403" w:rsidRDefault="00F41403" w:rsidP="00F41403">
      <w:pPr>
        <w:ind w:left="720"/>
      </w:pPr>
      <w:r w:rsidRPr="00455D98">
        <w:rPr>
          <w:b/>
        </w:rPr>
        <w:t>Note:</w:t>
      </w:r>
      <w:r>
        <w:t xml:space="preserve"> You must activate the entry before you can use it in the application. For information about how to activate an entry, see </w:t>
      </w:r>
      <w:hyperlink w:anchor="ActivateEntry" w:history="1">
        <w:r w:rsidRPr="005B6342">
          <w:rPr>
            <w:rStyle w:val="Hyperlink"/>
            <w:b/>
          </w:rPr>
          <w:t>Activating an Entry</w:t>
        </w:r>
      </w:hyperlink>
      <w:r>
        <w:t>.</w:t>
      </w:r>
    </w:p>
    <w:p w14:paraId="357B1298" w14:textId="77777777" w:rsidR="00F41403" w:rsidRDefault="00F41403" w:rsidP="00F41403">
      <w:pPr>
        <w:ind w:left="720"/>
      </w:pPr>
    </w:p>
    <w:p w14:paraId="4D852EF4" w14:textId="77777777" w:rsidR="00F41403" w:rsidRDefault="00F41403" w:rsidP="00F41403">
      <w:pPr>
        <w:pStyle w:val="Heading3"/>
      </w:pPr>
      <w:r>
        <w:br w:type="page"/>
      </w:r>
      <w:bookmarkStart w:id="344" w:name="ModifyEntry"/>
      <w:bookmarkStart w:id="345" w:name="_Toc170297441"/>
      <w:bookmarkStart w:id="346" w:name="_Toc452394274"/>
      <w:bookmarkStart w:id="347" w:name="_Toc507159168"/>
      <w:bookmarkEnd w:id="344"/>
      <w:r>
        <w:lastRenderedPageBreak/>
        <w:t>Modifying an Entr</w:t>
      </w:r>
      <w:bookmarkEnd w:id="345"/>
      <w:r>
        <w:t>y</w:t>
      </w:r>
      <w:bookmarkEnd w:id="346"/>
      <w:bookmarkEnd w:id="347"/>
    </w:p>
    <w:p w14:paraId="09672966" w14:textId="77777777" w:rsidR="00F41403" w:rsidRDefault="00F41403" w:rsidP="00F41403"/>
    <w:p w14:paraId="55ABF0F7" w14:textId="0568B36F" w:rsidR="00F41403" w:rsidRDefault="00F41403" w:rsidP="00F41403">
      <w:pPr>
        <w:ind w:right="270"/>
      </w:pPr>
      <w:r w:rsidRPr="00BA71EF">
        <w:rPr>
          <w:b/>
        </w:rPr>
        <w:t>Note:</w:t>
      </w:r>
      <w:r>
        <w:t xml:space="preserve"> You cannot modify an address book Entry if it is activated. You must first deactivate the Entry and, if it is assigned to a Collection, you must unpublish the Collection in order to deactivate the entry.</w:t>
      </w:r>
      <w:r w:rsidRPr="00637AA8">
        <w:t xml:space="preserve"> </w:t>
      </w:r>
      <w:r>
        <w:t xml:space="preserve">For information about how to deactivate an Entry, see </w:t>
      </w:r>
      <w:hyperlink w:anchor="DeactivateEntry" w:history="1">
        <w:r w:rsidRPr="000A1E26">
          <w:rPr>
            <w:rStyle w:val="Hyperlink"/>
            <w:b/>
          </w:rPr>
          <w:t>Deactivating an Entry</w:t>
        </w:r>
      </w:hyperlink>
      <w:r>
        <w:t>.</w:t>
      </w:r>
    </w:p>
    <w:p w14:paraId="40481570" w14:textId="77777777" w:rsidR="00F41403" w:rsidRDefault="00F41403" w:rsidP="00F41403">
      <w:pPr>
        <w:ind w:left="360" w:right="270"/>
      </w:pPr>
    </w:p>
    <w:p w14:paraId="286B3E22" w14:textId="77777777" w:rsidR="00F41403" w:rsidRDefault="00F41403" w:rsidP="00F41403">
      <w:pPr>
        <w:ind w:right="270"/>
      </w:pPr>
      <w:r>
        <w:t xml:space="preserve">To modify a deactivated address book entry: </w:t>
      </w:r>
      <w:r>
        <w:br/>
      </w:r>
    </w:p>
    <w:p w14:paraId="353B6D07" w14:textId="4CAEAD9A" w:rsidR="00F41403" w:rsidRDefault="00F41403" w:rsidP="00BD0B63">
      <w:pPr>
        <w:numPr>
          <w:ilvl w:val="0"/>
          <w:numId w:val="216"/>
        </w:numPr>
      </w:pPr>
      <w:r>
        <w:t xml:space="preserve">Log on to the application using your </w:t>
      </w:r>
      <w:r w:rsidR="00761DF9">
        <w:t>login</w:t>
      </w:r>
      <w:r>
        <w:t xml:space="preserve"> credentials. </w:t>
      </w:r>
    </w:p>
    <w:p w14:paraId="43D274BE" w14:textId="77777777" w:rsidR="00F41403" w:rsidRDefault="00F41403" w:rsidP="00F41403">
      <w:pPr>
        <w:ind w:left="720"/>
      </w:pPr>
      <w:r>
        <w:t xml:space="preserve">The CIRRASPEC home page appears. </w:t>
      </w:r>
    </w:p>
    <w:p w14:paraId="7BD576A2" w14:textId="77777777" w:rsidR="00F41403" w:rsidRDefault="00F41403" w:rsidP="00F41403">
      <w:pPr>
        <w:ind w:left="720"/>
      </w:pPr>
    </w:p>
    <w:p w14:paraId="47352E58" w14:textId="77777777" w:rsidR="00F41403" w:rsidRDefault="00F41403" w:rsidP="00BD0B63">
      <w:pPr>
        <w:numPr>
          <w:ilvl w:val="0"/>
          <w:numId w:val="216"/>
        </w:numPr>
      </w:pPr>
      <w:r>
        <w:t xml:space="preserve">Point to the arrow of the </w:t>
      </w:r>
      <w:r w:rsidRPr="00584C3D">
        <w:rPr>
          <w:b/>
        </w:rPr>
        <w:t>IAMS</w:t>
      </w:r>
      <w:r>
        <w:t xml:space="preserve"> tab, and then click </w:t>
      </w:r>
      <w:r>
        <w:rPr>
          <w:b/>
        </w:rPr>
        <w:t>Address Book</w:t>
      </w:r>
      <w:r>
        <w:t>.</w:t>
      </w:r>
    </w:p>
    <w:p w14:paraId="5E3FCBCB" w14:textId="77777777" w:rsidR="00F41403" w:rsidRDefault="00F41403" w:rsidP="00F41403">
      <w:pPr>
        <w:ind w:left="720" w:right="270"/>
      </w:pPr>
      <w:r>
        <w:t xml:space="preserve">The </w:t>
      </w:r>
      <w:r>
        <w:rPr>
          <w:b/>
        </w:rPr>
        <w:t>Entry Search</w:t>
      </w:r>
      <w:r>
        <w:t xml:space="preserve"> page appears. </w:t>
      </w:r>
      <w:r>
        <w:br/>
      </w:r>
    </w:p>
    <w:p w14:paraId="507A252E" w14:textId="77777777" w:rsidR="00F41403" w:rsidRDefault="00F41403" w:rsidP="00BD0B63">
      <w:pPr>
        <w:numPr>
          <w:ilvl w:val="0"/>
          <w:numId w:val="216"/>
        </w:numPr>
        <w:ind w:right="270"/>
      </w:pPr>
      <w:r>
        <w:t xml:space="preserve">Click </w:t>
      </w:r>
      <w:r>
        <w:rPr>
          <w:b/>
        </w:rPr>
        <w:t>SEARCH</w:t>
      </w:r>
      <w:r>
        <w:t xml:space="preserve">. </w:t>
      </w:r>
      <w:r>
        <w:br/>
        <w:t xml:space="preserve">The list of address book entries appears.  </w:t>
      </w:r>
      <w:r>
        <w:br/>
      </w:r>
    </w:p>
    <w:p w14:paraId="78F127E7" w14:textId="77777777" w:rsidR="00F41403" w:rsidRDefault="00F41403" w:rsidP="00BD0B63">
      <w:pPr>
        <w:numPr>
          <w:ilvl w:val="0"/>
          <w:numId w:val="216"/>
        </w:numPr>
      </w:pPr>
      <w:r>
        <w:t>Select the row of the entry you want to modify.</w:t>
      </w:r>
    </w:p>
    <w:p w14:paraId="5694D316" w14:textId="77777777" w:rsidR="00F41403" w:rsidRDefault="00F41403" w:rsidP="00F41403">
      <w:pPr>
        <w:ind w:left="720"/>
      </w:pPr>
      <w:r>
        <w:t xml:space="preserve">The </w:t>
      </w:r>
      <w:r w:rsidRPr="00044620">
        <w:rPr>
          <w:b/>
        </w:rPr>
        <w:t>View Entry</w:t>
      </w:r>
      <w:r>
        <w:t xml:space="preserve"> page appears with details for the selected entry.</w:t>
      </w:r>
      <w:r>
        <w:br/>
      </w:r>
    </w:p>
    <w:p w14:paraId="2672CABC" w14:textId="77777777" w:rsidR="00F41403" w:rsidRDefault="00F41403" w:rsidP="00BD0B63">
      <w:pPr>
        <w:numPr>
          <w:ilvl w:val="0"/>
          <w:numId w:val="216"/>
        </w:numPr>
      </w:pPr>
      <w:r>
        <w:t xml:space="preserve">Click </w:t>
      </w:r>
      <w:r>
        <w:rPr>
          <w:b/>
        </w:rPr>
        <w:t>MODIFY</w:t>
      </w:r>
      <w:r>
        <w:t>.</w:t>
      </w:r>
    </w:p>
    <w:p w14:paraId="1CD85CAD" w14:textId="77777777" w:rsidR="00F41403" w:rsidRDefault="00F41403" w:rsidP="00F41403">
      <w:pPr>
        <w:ind w:left="720"/>
      </w:pPr>
      <w:r>
        <w:t xml:space="preserve">The </w:t>
      </w:r>
      <w:r>
        <w:rPr>
          <w:b/>
        </w:rPr>
        <w:t>Modify E</w:t>
      </w:r>
      <w:r w:rsidRPr="00FB3683">
        <w:rPr>
          <w:b/>
        </w:rPr>
        <w:t>ntry</w:t>
      </w:r>
      <w:r>
        <w:t xml:space="preserve"> page appears with the information for the selected entry.</w:t>
      </w:r>
      <w:r>
        <w:br/>
      </w:r>
      <w:r>
        <w:br/>
      </w:r>
      <w:r>
        <w:br/>
      </w:r>
      <w:r w:rsidRPr="00972968">
        <w:rPr>
          <w:noProof/>
        </w:rPr>
        <w:drawing>
          <wp:inline distT="0" distB="0" distL="0" distR="0" wp14:anchorId="7D33661C" wp14:editId="37E14A91">
            <wp:extent cx="6217920" cy="2875915"/>
            <wp:effectExtent l="19050" t="19050" r="11430" b="19685"/>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17920" cy="2875915"/>
                    </a:xfrm>
                    <a:prstGeom prst="rect">
                      <a:avLst/>
                    </a:prstGeom>
                    <a:noFill/>
                    <a:ln w="3175">
                      <a:solidFill>
                        <a:schemeClr val="tx1"/>
                      </a:solidFill>
                    </a:ln>
                  </pic:spPr>
                </pic:pic>
              </a:graphicData>
            </a:graphic>
          </wp:inline>
        </w:drawing>
      </w:r>
    </w:p>
    <w:p w14:paraId="33680C2D" w14:textId="77777777" w:rsidR="00F41403" w:rsidRDefault="00F41403" w:rsidP="00F41403">
      <w:pPr>
        <w:pStyle w:val="Figure"/>
        <w:tabs>
          <w:tab w:val="clear" w:pos="1710"/>
        </w:tabs>
        <w:ind w:left="2070" w:hanging="1350"/>
      </w:pPr>
      <w:r>
        <w:t>Modify Entry page</w:t>
      </w:r>
    </w:p>
    <w:p w14:paraId="39A7DE15" w14:textId="77777777" w:rsidR="00F41403" w:rsidRDefault="00F41403" w:rsidP="00F41403"/>
    <w:p w14:paraId="77FFAD42" w14:textId="77777777" w:rsidR="00F41403" w:rsidRPr="007357FB" w:rsidRDefault="00F41403" w:rsidP="00BD0B63">
      <w:pPr>
        <w:numPr>
          <w:ilvl w:val="0"/>
          <w:numId w:val="216"/>
        </w:numPr>
      </w:pPr>
      <w:r w:rsidRPr="00F70BE1">
        <w:t xml:space="preserve">Enter </w:t>
      </w:r>
      <w:r>
        <w:t>appropriate</w:t>
      </w:r>
      <w:r w:rsidRPr="00F70BE1">
        <w:t xml:space="preserve"> information in each field. </w:t>
      </w:r>
      <w:r>
        <w:t>F</w:t>
      </w:r>
      <w:r w:rsidRPr="00F70BE1">
        <w:t>ollowing table lists each field and its description</w:t>
      </w:r>
      <w:r w:rsidRPr="007357FB">
        <w:t xml:space="preserve">. </w:t>
      </w:r>
    </w:p>
    <w:p w14:paraId="26A6B0D1" w14:textId="77777777" w:rsidR="00F41403" w:rsidRDefault="00F41403" w:rsidP="00F41403">
      <w:pPr>
        <w:pStyle w:val="BodyText"/>
        <w:ind w:right="540" w:firstLine="720"/>
      </w:pPr>
      <w:r w:rsidRPr="007357FB">
        <w:rPr>
          <w:b/>
        </w:rPr>
        <w:t>Note:</w:t>
      </w:r>
      <w:r w:rsidRPr="007357FB">
        <w:t xml:space="preserve"> Fields that are marked with the re</w:t>
      </w:r>
      <w:r w:rsidRPr="00F9591B">
        <w:t>d asterisk (</w:t>
      </w:r>
      <w:r w:rsidRPr="00F9591B">
        <w:rPr>
          <w:color w:val="FF0000"/>
        </w:rPr>
        <w:t>*</w:t>
      </w:r>
      <w:r w:rsidRPr="00F9591B">
        <w:t>) are ma</w:t>
      </w:r>
      <w:r>
        <w:t>n</w:t>
      </w:r>
      <w:r w:rsidRPr="00F9591B">
        <w:t>datory</w:t>
      </w:r>
      <w:r>
        <w:t>.</w:t>
      </w:r>
    </w:p>
    <w:p w14:paraId="63DA14DF" w14:textId="3F473F9A" w:rsidR="00F41403" w:rsidRDefault="00F41403" w:rsidP="00F41403">
      <w:pPr>
        <w:pStyle w:val="BodyText"/>
        <w:ind w:right="540" w:firstLine="720"/>
      </w:pPr>
    </w:p>
    <w:p w14:paraId="2B5FBD4E" w14:textId="3C7FE517" w:rsidR="00122C73" w:rsidRDefault="00122C73" w:rsidP="00F41403">
      <w:pPr>
        <w:pStyle w:val="BodyText"/>
        <w:ind w:right="540" w:firstLine="720"/>
      </w:pPr>
    </w:p>
    <w:p w14:paraId="11848A9C" w14:textId="17089D31" w:rsidR="00122C73" w:rsidRDefault="00122C73" w:rsidP="00F41403">
      <w:pPr>
        <w:pStyle w:val="BodyText"/>
        <w:ind w:right="540" w:firstLine="720"/>
      </w:pPr>
    </w:p>
    <w:p w14:paraId="4083297B" w14:textId="52ECB684" w:rsidR="00122C73" w:rsidRDefault="00122C73" w:rsidP="00F41403">
      <w:pPr>
        <w:pStyle w:val="BodyText"/>
        <w:ind w:right="540" w:firstLine="720"/>
      </w:pPr>
    </w:p>
    <w:p w14:paraId="5E22D931" w14:textId="77777777" w:rsidR="00122C73" w:rsidRDefault="00122C73" w:rsidP="00F41403">
      <w:pPr>
        <w:pStyle w:val="BodyText"/>
        <w:ind w:right="540" w:firstLine="720"/>
      </w:pPr>
    </w:p>
    <w:p w14:paraId="405F8BC6" w14:textId="77777777" w:rsidR="00F41403" w:rsidRDefault="00F41403" w:rsidP="00F41403">
      <w:pPr>
        <w:pStyle w:val="BodyText"/>
        <w:ind w:right="540" w:firstLine="720"/>
      </w:pPr>
    </w:p>
    <w:p w14:paraId="2C81FFD3" w14:textId="321E463E" w:rsidR="00F41403" w:rsidRPr="00E63C3C" w:rsidRDefault="00F41403" w:rsidP="00F41403">
      <w:pPr>
        <w:pStyle w:val="Caption"/>
        <w:ind w:left="720"/>
      </w:pPr>
      <w:r>
        <w:lastRenderedPageBreak/>
        <w:t xml:space="preserve">Table </w:t>
      </w:r>
      <w:fldSimple w:instr=" SEQ Figure \* ARABIC ">
        <w:r w:rsidR="006A4F84">
          <w:rPr>
            <w:noProof/>
          </w:rPr>
          <w:t>43</w:t>
        </w:r>
      </w:fldSimple>
      <w:r>
        <w:t>: Modifying an Entry</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40"/>
        <w:gridCol w:w="7470"/>
      </w:tblGrid>
      <w:tr w:rsidR="00F41403" w:rsidRPr="007A152E" w14:paraId="19238E11" w14:textId="77777777" w:rsidTr="00AA2E41">
        <w:trPr>
          <w:cantSplit/>
          <w:trHeight w:val="288"/>
          <w:tblHeader/>
        </w:trPr>
        <w:tc>
          <w:tcPr>
            <w:tcW w:w="2340" w:type="dxa"/>
            <w:shd w:val="clear" w:color="auto" w:fill="BFBFBF"/>
            <w:vAlign w:val="center"/>
          </w:tcPr>
          <w:p w14:paraId="124013C7" w14:textId="77777777" w:rsidR="00F41403" w:rsidRPr="007A152E" w:rsidRDefault="00F41403" w:rsidP="00AA2E41">
            <w:pPr>
              <w:rPr>
                <w:b/>
              </w:rPr>
            </w:pPr>
            <w:r>
              <w:rPr>
                <w:b/>
              </w:rPr>
              <w:t>Field</w:t>
            </w:r>
          </w:p>
        </w:tc>
        <w:tc>
          <w:tcPr>
            <w:tcW w:w="7470" w:type="dxa"/>
            <w:shd w:val="clear" w:color="auto" w:fill="BFBFBF"/>
            <w:vAlign w:val="center"/>
          </w:tcPr>
          <w:p w14:paraId="3F436FC4" w14:textId="77777777" w:rsidR="00F41403" w:rsidRPr="007A152E" w:rsidRDefault="00F41403" w:rsidP="00AA2E41">
            <w:pPr>
              <w:rPr>
                <w:b/>
              </w:rPr>
            </w:pPr>
            <w:r w:rsidRPr="007A152E">
              <w:rPr>
                <w:b/>
              </w:rPr>
              <w:t>Description</w:t>
            </w:r>
          </w:p>
        </w:tc>
      </w:tr>
      <w:tr w:rsidR="00F41403" w14:paraId="3588C7A4" w14:textId="77777777" w:rsidTr="00AA2E41">
        <w:trPr>
          <w:cantSplit/>
          <w:trHeight w:val="288"/>
        </w:trPr>
        <w:tc>
          <w:tcPr>
            <w:tcW w:w="2340" w:type="dxa"/>
            <w:vAlign w:val="center"/>
          </w:tcPr>
          <w:p w14:paraId="040DF02E" w14:textId="77777777" w:rsidR="00F41403" w:rsidRDefault="00F41403" w:rsidP="00AA2E41">
            <w:pPr>
              <w:rPr>
                <w:color w:val="FF0000"/>
              </w:rPr>
            </w:pPr>
            <w:r>
              <w:rPr>
                <w:b/>
              </w:rPr>
              <w:t>Name</w:t>
            </w:r>
            <w:r w:rsidRPr="00F9591B">
              <w:rPr>
                <w:color w:val="FF0000"/>
              </w:rPr>
              <w:t>*</w:t>
            </w:r>
            <w:r w:rsidRPr="00153B1B">
              <w:t>/</w:t>
            </w:r>
          </w:p>
          <w:p w14:paraId="25C3CB8F" w14:textId="77777777" w:rsidR="00F41403" w:rsidRDefault="00F41403" w:rsidP="00AA2E41">
            <w:pPr>
              <w:rPr>
                <w:b/>
              </w:rPr>
            </w:pPr>
            <w:r w:rsidRPr="00153B1B">
              <w:rPr>
                <w:b/>
              </w:rPr>
              <w:t>Login</w:t>
            </w:r>
            <w:r>
              <w:rPr>
                <w:color w:val="FF0000"/>
              </w:rPr>
              <w:t>*</w:t>
            </w:r>
          </w:p>
        </w:tc>
        <w:tc>
          <w:tcPr>
            <w:tcW w:w="7470" w:type="dxa"/>
            <w:vAlign w:val="center"/>
          </w:tcPr>
          <w:p w14:paraId="6365054A" w14:textId="77777777" w:rsidR="00F41403" w:rsidRDefault="00F41403" w:rsidP="00AA2E41">
            <w:r>
              <w:t>If you want to change the name, type the new name.</w:t>
            </w:r>
            <w:r>
              <w:br/>
            </w:r>
          </w:p>
        </w:tc>
      </w:tr>
      <w:tr w:rsidR="00F41403" w14:paraId="138B07D0" w14:textId="77777777" w:rsidTr="00AA2E41">
        <w:trPr>
          <w:cantSplit/>
          <w:trHeight w:val="288"/>
        </w:trPr>
        <w:tc>
          <w:tcPr>
            <w:tcW w:w="2340" w:type="dxa"/>
            <w:vAlign w:val="center"/>
          </w:tcPr>
          <w:p w14:paraId="5B5FBDA9" w14:textId="77777777" w:rsidR="00F41403" w:rsidRDefault="00F41403" w:rsidP="00AA2E41">
            <w:pPr>
              <w:rPr>
                <w:b/>
              </w:rPr>
            </w:pPr>
            <w:r>
              <w:rPr>
                <w:b/>
              </w:rPr>
              <w:t xml:space="preserve">Formatted Name </w:t>
            </w:r>
            <w:r>
              <w:rPr>
                <w:b/>
              </w:rPr>
              <w:br/>
              <w:t>(Site Code)</w:t>
            </w:r>
            <w:r>
              <w:rPr>
                <w:b/>
                <w:color w:val="FF0000"/>
              </w:rPr>
              <w:t>*</w:t>
            </w:r>
          </w:p>
        </w:tc>
        <w:tc>
          <w:tcPr>
            <w:tcW w:w="7470" w:type="dxa"/>
            <w:vAlign w:val="center"/>
          </w:tcPr>
          <w:p w14:paraId="02FBE97F" w14:textId="77777777" w:rsidR="00F41403" w:rsidRDefault="00F41403" w:rsidP="00AA2E41">
            <w:r>
              <w:t xml:space="preserve">If you want to change the formatted name or site code, type the new value. </w:t>
            </w:r>
          </w:p>
          <w:p w14:paraId="15394C3C" w14:textId="77777777" w:rsidR="00F41403" w:rsidRDefault="00F41403" w:rsidP="00BD0B63">
            <w:pPr>
              <w:numPr>
                <w:ilvl w:val="0"/>
                <w:numId w:val="232"/>
              </w:numPr>
            </w:pPr>
            <w:r>
              <w:t>For an Individual, User or Courier, type the name of the entity.</w:t>
            </w:r>
          </w:p>
          <w:p w14:paraId="522E5BE3" w14:textId="77777777" w:rsidR="00F41403" w:rsidRDefault="00F41403" w:rsidP="00BD0B63">
            <w:pPr>
              <w:numPr>
                <w:ilvl w:val="0"/>
                <w:numId w:val="232"/>
              </w:numPr>
            </w:pPr>
            <w:r>
              <w:t>For a Collection, Processing or Storage site, type the site code.</w:t>
            </w:r>
          </w:p>
          <w:p w14:paraId="5787E5E3" w14:textId="77777777" w:rsidR="00F41403" w:rsidRDefault="00F41403" w:rsidP="00AA2E41">
            <w:r w:rsidRPr="00497D66">
              <w:rPr>
                <w:b/>
              </w:rPr>
              <w:t>Note:</w:t>
            </w:r>
            <w:r>
              <w:t xml:space="preserve"> This field is optional for </w:t>
            </w:r>
            <w:r w:rsidRPr="00153B1B">
              <w:t>an Individual, User or Courier</w:t>
            </w:r>
            <w:r>
              <w:t xml:space="preserve">, but is required for a </w:t>
            </w:r>
            <w:r w:rsidRPr="00153B1B">
              <w:t xml:space="preserve">Collection, Processing or Storage </w:t>
            </w:r>
            <w:r>
              <w:t>s</w:t>
            </w:r>
            <w:r w:rsidRPr="00153B1B">
              <w:t>ite</w:t>
            </w:r>
            <w:r>
              <w:t>.</w:t>
            </w:r>
          </w:p>
        </w:tc>
      </w:tr>
      <w:tr w:rsidR="00F41403" w14:paraId="4AD27A5E" w14:textId="77777777" w:rsidTr="00AA2E41">
        <w:trPr>
          <w:cantSplit/>
          <w:trHeight w:val="288"/>
        </w:trPr>
        <w:tc>
          <w:tcPr>
            <w:tcW w:w="2340" w:type="dxa"/>
            <w:vAlign w:val="center"/>
          </w:tcPr>
          <w:p w14:paraId="57B781F0" w14:textId="77777777" w:rsidR="00F41403" w:rsidRPr="00C06B69" w:rsidRDefault="00F41403" w:rsidP="00AA2E41">
            <w:pPr>
              <w:rPr>
                <w:b/>
              </w:rPr>
            </w:pPr>
            <w:r w:rsidRPr="00C06B69">
              <w:rPr>
                <w:b/>
              </w:rPr>
              <w:t>Entity’s categories</w:t>
            </w:r>
          </w:p>
        </w:tc>
        <w:tc>
          <w:tcPr>
            <w:tcW w:w="7470" w:type="dxa"/>
            <w:vAlign w:val="center"/>
          </w:tcPr>
          <w:p w14:paraId="3600CA0D" w14:textId="77777777" w:rsidR="00F41403" w:rsidRPr="00D0272C" w:rsidRDefault="00F41403" w:rsidP="00AA2E41">
            <w:r>
              <w:t xml:space="preserve">If you want to change the </w:t>
            </w:r>
            <w:r>
              <w:rPr>
                <w:b/>
              </w:rPr>
              <w:t>E</w:t>
            </w:r>
            <w:r w:rsidRPr="00BA71EF">
              <w:rPr>
                <w:b/>
              </w:rPr>
              <w:t>ntity</w:t>
            </w:r>
            <w:r>
              <w:rPr>
                <w:b/>
              </w:rPr>
              <w:t>’s</w:t>
            </w:r>
            <w:r w:rsidRPr="00BA71EF">
              <w:rPr>
                <w:b/>
              </w:rPr>
              <w:t xml:space="preserve"> category</w:t>
            </w:r>
            <w:r>
              <w:t>, c</w:t>
            </w:r>
            <w:r w:rsidRPr="00D0272C">
              <w:t>lick the appropr</w:t>
            </w:r>
            <w:r>
              <w:t>iate checkbox to indicate what type</w:t>
            </w:r>
            <w:r w:rsidRPr="00D0272C">
              <w:t>.</w:t>
            </w:r>
          </w:p>
          <w:p w14:paraId="575423D9" w14:textId="77777777" w:rsidR="00F41403" w:rsidRPr="00327CB4" w:rsidRDefault="00F41403" w:rsidP="00AA2E41">
            <w:r w:rsidRPr="00D0272C">
              <w:rPr>
                <w:b/>
              </w:rPr>
              <w:t xml:space="preserve">Note: </w:t>
            </w:r>
          </w:p>
          <w:p w14:paraId="51F00E7A" w14:textId="77777777" w:rsidR="00F41403" w:rsidRPr="00327CB4" w:rsidRDefault="00F41403" w:rsidP="00BD0B63">
            <w:pPr>
              <w:numPr>
                <w:ilvl w:val="0"/>
                <w:numId w:val="201"/>
              </w:numPr>
            </w:pPr>
            <w:r>
              <w:t>To deselect a box that has already been checked so you can make a different selection, click on the checkbox again.</w:t>
            </w:r>
          </w:p>
          <w:p w14:paraId="01684593" w14:textId="77777777" w:rsidR="00F41403" w:rsidRPr="00D0272C" w:rsidRDefault="00F41403" w:rsidP="00BD0B63">
            <w:pPr>
              <w:numPr>
                <w:ilvl w:val="0"/>
                <w:numId w:val="201"/>
              </w:numPr>
            </w:pPr>
            <w:r w:rsidRPr="00D0272C">
              <w:t xml:space="preserve">To create a user entry, you must first </w:t>
            </w:r>
            <w:r>
              <w:t>select</w:t>
            </w:r>
            <w:r w:rsidRPr="00D0272C">
              <w:t xml:space="preserve"> </w:t>
            </w:r>
            <w:r w:rsidRPr="00113BF5">
              <w:rPr>
                <w:b/>
              </w:rPr>
              <w:t xml:space="preserve">Individual </w:t>
            </w:r>
            <w:r w:rsidRPr="00F93E79">
              <w:t>checkbox</w:t>
            </w:r>
            <w:r w:rsidRPr="00D0272C">
              <w:t xml:space="preserve">, and then </w:t>
            </w:r>
            <w:r>
              <w:t>select</w:t>
            </w:r>
            <w:r w:rsidRPr="00D0272C">
              <w:t xml:space="preserve"> </w:t>
            </w:r>
            <w:r w:rsidRPr="00113BF5">
              <w:rPr>
                <w:b/>
              </w:rPr>
              <w:t>User</w:t>
            </w:r>
            <w:r w:rsidRPr="00D0272C">
              <w:t>.</w:t>
            </w:r>
            <w:r>
              <w:t xml:space="preserve"> Only the System Administrator can create a user entry.</w:t>
            </w:r>
          </w:p>
          <w:p w14:paraId="1841D76B" w14:textId="77777777" w:rsidR="00F41403" w:rsidRPr="00D0272C" w:rsidRDefault="00F41403" w:rsidP="00BD0B63">
            <w:pPr>
              <w:numPr>
                <w:ilvl w:val="0"/>
                <w:numId w:val="201"/>
              </w:numPr>
            </w:pPr>
            <w:r w:rsidRPr="00D0272C">
              <w:t xml:space="preserve">To create a Biobank site, you must check the </w:t>
            </w:r>
            <w:r w:rsidRPr="00113BF5">
              <w:rPr>
                <w:b/>
              </w:rPr>
              <w:t>Processing Site</w:t>
            </w:r>
            <w:r w:rsidRPr="00D0272C">
              <w:t xml:space="preserve"> and </w:t>
            </w:r>
            <w:r w:rsidRPr="00113BF5">
              <w:rPr>
                <w:b/>
              </w:rPr>
              <w:t>Storage Site</w:t>
            </w:r>
            <w:r w:rsidRPr="00D0272C">
              <w:t xml:space="preserve"> </w:t>
            </w:r>
            <w:r>
              <w:t>checkboxes to ensure Collection S</w:t>
            </w:r>
            <w:r w:rsidRPr="00D0272C">
              <w:t>ites can ship biospecimen</w:t>
            </w:r>
            <w:r>
              <w:t>s</w:t>
            </w:r>
            <w:r w:rsidRPr="00D0272C">
              <w:t xml:space="preserve"> to the Biobank site.</w:t>
            </w:r>
          </w:p>
          <w:p w14:paraId="30F1F47F" w14:textId="77777777" w:rsidR="00F41403" w:rsidRDefault="00F41403" w:rsidP="00BD0B63">
            <w:pPr>
              <w:numPr>
                <w:ilvl w:val="0"/>
                <w:numId w:val="201"/>
              </w:numPr>
            </w:pPr>
            <w:r w:rsidRPr="00D0272C">
              <w:t xml:space="preserve">To create a Processing Site, you must check the </w:t>
            </w:r>
            <w:r w:rsidRPr="00113BF5">
              <w:rPr>
                <w:b/>
              </w:rPr>
              <w:t>Processing Site</w:t>
            </w:r>
            <w:r w:rsidRPr="00D0272C">
              <w:t xml:space="preserve"> and </w:t>
            </w:r>
            <w:r>
              <w:t xml:space="preserve">the </w:t>
            </w:r>
            <w:r w:rsidRPr="00113BF5">
              <w:rPr>
                <w:b/>
              </w:rPr>
              <w:t>Storage Site</w:t>
            </w:r>
            <w:r>
              <w:t xml:space="preserve"> box if required,</w:t>
            </w:r>
            <w:r w:rsidRPr="00D0272C">
              <w:t xml:space="preserve"> </w:t>
            </w:r>
            <w:r>
              <w:t>to ensure C</w:t>
            </w:r>
            <w:r w:rsidRPr="00D0272C">
              <w:t>ollection</w:t>
            </w:r>
            <w:r>
              <w:t xml:space="preserve"> S</w:t>
            </w:r>
            <w:r w:rsidRPr="00D0272C">
              <w:t xml:space="preserve">ites </w:t>
            </w:r>
            <w:r>
              <w:t>can</w:t>
            </w:r>
            <w:r w:rsidRPr="00D0272C">
              <w:t xml:space="preserve"> ship biospecimen to the Processing site.</w:t>
            </w:r>
          </w:p>
          <w:p w14:paraId="4D3D7C32" w14:textId="77777777" w:rsidR="00F41403" w:rsidRPr="00D0272C" w:rsidRDefault="00F41403" w:rsidP="00BD0B63">
            <w:pPr>
              <w:numPr>
                <w:ilvl w:val="0"/>
                <w:numId w:val="201"/>
              </w:numPr>
            </w:pPr>
            <w:r>
              <w:t xml:space="preserve">The </w:t>
            </w:r>
            <w:r w:rsidRPr="001F4286">
              <w:rPr>
                <w:b/>
              </w:rPr>
              <w:t>Entity Category</w:t>
            </w:r>
            <w:r>
              <w:t xml:space="preserve"> determines where this entry is listed in the </w:t>
            </w:r>
            <w:r w:rsidRPr="00113BF5">
              <w:rPr>
                <w:b/>
              </w:rPr>
              <w:t xml:space="preserve">RPMS </w:t>
            </w:r>
            <w:r>
              <w:rPr>
                <w:b/>
              </w:rPr>
              <w:t xml:space="preserve">module </w:t>
            </w:r>
            <w:r>
              <w:t xml:space="preserve">for assigning to a collection. For example, Collection, Processing and Storage sites are listed on the </w:t>
            </w:r>
            <w:r w:rsidRPr="00113BF5">
              <w:rPr>
                <w:b/>
              </w:rPr>
              <w:t xml:space="preserve">Sites </w:t>
            </w:r>
            <w:r>
              <w:t xml:space="preserve">tab in </w:t>
            </w:r>
            <w:r w:rsidRPr="00113BF5">
              <w:rPr>
                <w:b/>
              </w:rPr>
              <w:t>RPMS</w:t>
            </w:r>
            <w:r>
              <w:t xml:space="preserve">; users are listed on the </w:t>
            </w:r>
            <w:r w:rsidRPr="00113BF5">
              <w:rPr>
                <w:b/>
              </w:rPr>
              <w:t xml:space="preserve">Personnel </w:t>
            </w:r>
            <w:r>
              <w:t xml:space="preserve">tab in </w:t>
            </w:r>
            <w:r w:rsidRPr="00113BF5">
              <w:rPr>
                <w:b/>
              </w:rPr>
              <w:t>RPMS</w:t>
            </w:r>
            <w:r>
              <w:t xml:space="preserve">; Couriers are listed on the </w:t>
            </w:r>
            <w:r w:rsidRPr="00113BF5">
              <w:rPr>
                <w:b/>
              </w:rPr>
              <w:t>Couriers</w:t>
            </w:r>
            <w:r>
              <w:t xml:space="preserve"> tab in </w:t>
            </w:r>
            <w:r w:rsidRPr="00113BF5">
              <w:rPr>
                <w:b/>
              </w:rPr>
              <w:t>RPMS</w:t>
            </w:r>
            <w:r>
              <w:rPr>
                <w:b/>
              </w:rPr>
              <w:t>.</w:t>
            </w:r>
          </w:p>
        </w:tc>
      </w:tr>
      <w:tr w:rsidR="00F41403" w14:paraId="6DD9520E" w14:textId="77777777" w:rsidTr="00AA2E41">
        <w:trPr>
          <w:cantSplit/>
          <w:trHeight w:val="288"/>
        </w:trPr>
        <w:tc>
          <w:tcPr>
            <w:tcW w:w="2340" w:type="dxa"/>
            <w:vAlign w:val="center"/>
          </w:tcPr>
          <w:p w14:paraId="07AD5566" w14:textId="77777777" w:rsidR="00F41403" w:rsidRDefault="00F41403" w:rsidP="00AA2E41">
            <w:pPr>
              <w:rPr>
                <w:b/>
              </w:rPr>
            </w:pPr>
            <w:r>
              <w:rPr>
                <w:b/>
              </w:rPr>
              <w:t xml:space="preserve">Member of </w:t>
            </w:r>
          </w:p>
          <w:p w14:paraId="1FB1D717" w14:textId="77777777" w:rsidR="00F41403" w:rsidRDefault="00F41403" w:rsidP="00AA2E41">
            <w:pPr>
              <w:rPr>
                <w:b/>
              </w:rPr>
            </w:pPr>
          </w:p>
        </w:tc>
        <w:tc>
          <w:tcPr>
            <w:tcW w:w="7470" w:type="dxa"/>
            <w:vAlign w:val="center"/>
          </w:tcPr>
          <w:p w14:paraId="04954734" w14:textId="77777777" w:rsidR="00F41403" w:rsidRDefault="00F41403" w:rsidP="00AA2E41">
            <w:r>
              <w:t>Skip this field. It is reserved for future use.</w:t>
            </w:r>
          </w:p>
        </w:tc>
      </w:tr>
      <w:tr w:rsidR="00F41403" w14:paraId="1BD131B3" w14:textId="77777777" w:rsidTr="00AA2E41">
        <w:trPr>
          <w:cantSplit/>
          <w:trHeight w:val="288"/>
        </w:trPr>
        <w:tc>
          <w:tcPr>
            <w:tcW w:w="2340" w:type="dxa"/>
            <w:vAlign w:val="center"/>
          </w:tcPr>
          <w:p w14:paraId="452DDDD2" w14:textId="77777777" w:rsidR="00F41403" w:rsidRDefault="00F41403" w:rsidP="00AA2E41">
            <w:pPr>
              <w:rPr>
                <w:b/>
              </w:rPr>
            </w:pPr>
            <w:r>
              <w:rPr>
                <w:b/>
              </w:rPr>
              <w:t>Change/Remove</w:t>
            </w:r>
          </w:p>
        </w:tc>
        <w:tc>
          <w:tcPr>
            <w:tcW w:w="7470" w:type="dxa"/>
            <w:vAlign w:val="center"/>
          </w:tcPr>
          <w:p w14:paraId="0BA38926" w14:textId="77777777" w:rsidR="00F41403" w:rsidRDefault="00F41403" w:rsidP="00AA2E41">
            <w:r>
              <w:t>Skip these buttons. They are reserved for future use.</w:t>
            </w:r>
            <w:r>
              <w:br/>
            </w:r>
          </w:p>
        </w:tc>
      </w:tr>
      <w:tr w:rsidR="00F41403" w14:paraId="4608F891" w14:textId="77777777" w:rsidTr="00AA2E41">
        <w:trPr>
          <w:cantSplit/>
          <w:trHeight w:val="380"/>
        </w:trPr>
        <w:tc>
          <w:tcPr>
            <w:tcW w:w="2340" w:type="dxa"/>
            <w:vAlign w:val="center"/>
          </w:tcPr>
          <w:p w14:paraId="436C7106" w14:textId="77777777" w:rsidR="00F41403" w:rsidRDefault="00F41403" w:rsidP="00AA2E41">
            <w:pPr>
              <w:rPr>
                <w:b/>
              </w:rPr>
            </w:pPr>
            <w:r>
              <w:rPr>
                <w:b/>
              </w:rPr>
              <w:t>Individual tab</w:t>
            </w:r>
          </w:p>
        </w:tc>
        <w:tc>
          <w:tcPr>
            <w:tcW w:w="7470" w:type="dxa"/>
            <w:vAlign w:val="center"/>
          </w:tcPr>
          <w:p w14:paraId="3238DA95" w14:textId="77777777" w:rsidR="00F41403" w:rsidRDefault="00F41403" w:rsidP="00BD0B63">
            <w:pPr>
              <w:numPr>
                <w:ilvl w:val="0"/>
                <w:numId w:val="211"/>
              </w:numPr>
              <w:ind w:left="432"/>
            </w:pPr>
            <w:r>
              <w:t xml:space="preserve">Click the </w:t>
            </w:r>
            <w:r>
              <w:rPr>
                <w:b/>
              </w:rPr>
              <w:t>Select a t</w:t>
            </w:r>
            <w:r w:rsidRPr="00386079">
              <w:rPr>
                <w:b/>
              </w:rPr>
              <w:t>itle</w:t>
            </w:r>
            <w:r>
              <w:t xml:space="preserve"> field, and then select a title, if applicable.</w:t>
            </w:r>
          </w:p>
          <w:p w14:paraId="4A265314" w14:textId="77777777" w:rsidR="00F41403" w:rsidRDefault="00F41403" w:rsidP="00BD0B63">
            <w:pPr>
              <w:numPr>
                <w:ilvl w:val="0"/>
                <w:numId w:val="211"/>
              </w:numPr>
              <w:ind w:left="432"/>
            </w:pPr>
            <w:r>
              <w:t xml:space="preserve">If you want to change the name, type the </w:t>
            </w:r>
            <w:r>
              <w:rPr>
                <w:b/>
              </w:rPr>
              <w:t>F</w:t>
            </w:r>
            <w:r w:rsidRPr="00884B7E">
              <w:rPr>
                <w:b/>
              </w:rPr>
              <w:t xml:space="preserve">irst </w:t>
            </w:r>
            <w:r>
              <w:rPr>
                <w:b/>
              </w:rPr>
              <w:t>name</w:t>
            </w:r>
            <w:r w:rsidRPr="00F9591B">
              <w:rPr>
                <w:color w:val="FF0000"/>
              </w:rPr>
              <w:t>*</w:t>
            </w:r>
            <w:r>
              <w:rPr>
                <w:b/>
              </w:rPr>
              <w:t xml:space="preserve"> </w:t>
            </w:r>
            <w:r>
              <w:t xml:space="preserve">and </w:t>
            </w:r>
            <w:r w:rsidRPr="00884B7E">
              <w:rPr>
                <w:b/>
              </w:rPr>
              <w:t>Last name</w:t>
            </w:r>
            <w:r w:rsidRPr="00F9591B">
              <w:rPr>
                <w:color w:val="FF0000"/>
              </w:rPr>
              <w:t>*</w:t>
            </w:r>
            <w:r>
              <w:t>.</w:t>
            </w:r>
          </w:p>
          <w:p w14:paraId="3B4E1503" w14:textId="77777777" w:rsidR="00F41403" w:rsidRPr="008176FD" w:rsidRDefault="00F41403" w:rsidP="00BD0B63">
            <w:pPr>
              <w:numPr>
                <w:ilvl w:val="0"/>
                <w:numId w:val="211"/>
              </w:numPr>
              <w:ind w:left="432"/>
            </w:pPr>
            <w:r>
              <w:t xml:space="preserve">Type the individual’s </w:t>
            </w:r>
            <w:r w:rsidRPr="00884B7E">
              <w:rPr>
                <w:b/>
              </w:rPr>
              <w:t>Position</w:t>
            </w:r>
            <w:r>
              <w:t>, if applicable.</w:t>
            </w:r>
          </w:p>
          <w:p w14:paraId="3D88D966" w14:textId="77777777" w:rsidR="00F41403" w:rsidRDefault="00F41403" w:rsidP="00AA2E41">
            <w:pPr>
              <w:ind w:left="72"/>
            </w:pPr>
            <w:r w:rsidRPr="00D0272C">
              <w:rPr>
                <w:b/>
              </w:rPr>
              <w:t>Note:</w:t>
            </w:r>
            <w:r>
              <w:t xml:space="preserve"> This tab only appears if the</w:t>
            </w:r>
            <w:r w:rsidRPr="008176FD">
              <w:rPr>
                <w:b/>
              </w:rPr>
              <w:t xml:space="preserve"> Individual</w:t>
            </w:r>
            <w:r>
              <w:t xml:space="preserve"> or </w:t>
            </w:r>
            <w:r w:rsidRPr="008176FD">
              <w:rPr>
                <w:b/>
              </w:rPr>
              <w:t>User</w:t>
            </w:r>
            <w:r>
              <w:t xml:space="preserve"> checkbox is selected.</w:t>
            </w:r>
          </w:p>
        </w:tc>
      </w:tr>
      <w:tr w:rsidR="00F41403" w14:paraId="75749B2F" w14:textId="77777777" w:rsidTr="00AA2E41">
        <w:trPr>
          <w:cantSplit/>
          <w:trHeight w:val="288"/>
        </w:trPr>
        <w:tc>
          <w:tcPr>
            <w:tcW w:w="2340" w:type="dxa"/>
            <w:vAlign w:val="center"/>
          </w:tcPr>
          <w:p w14:paraId="6134BCB3" w14:textId="77777777" w:rsidR="00F41403" w:rsidRDefault="00F41403" w:rsidP="00AA2E41">
            <w:pPr>
              <w:rPr>
                <w:b/>
              </w:rPr>
            </w:pPr>
            <w:r>
              <w:rPr>
                <w:b/>
              </w:rPr>
              <w:lastRenderedPageBreak/>
              <w:t>User tab</w:t>
            </w:r>
          </w:p>
        </w:tc>
        <w:tc>
          <w:tcPr>
            <w:tcW w:w="7470" w:type="dxa"/>
            <w:vAlign w:val="center"/>
          </w:tcPr>
          <w:p w14:paraId="3F37F9B1" w14:textId="77777777" w:rsidR="00F41403" w:rsidRDefault="00F41403" w:rsidP="00BD0B63">
            <w:pPr>
              <w:numPr>
                <w:ilvl w:val="0"/>
                <w:numId w:val="235"/>
              </w:numPr>
            </w:pPr>
            <w:r>
              <w:t xml:space="preserve">To enable the account, click </w:t>
            </w:r>
            <w:r w:rsidRPr="00036083">
              <w:rPr>
                <w:b/>
              </w:rPr>
              <w:t>Account enabled</w:t>
            </w:r>
            <w:r>
              <w:t>.</w:t>
            </w:r>
          </w:p>
          <w:p w14:paraId="6172CCE5" w14:textId="77777777" w:rsidR="00F41403" w:rsidRDefault="00F41403" w:rsidP="00BD0B63">
            <w:pPr>
              <w:numPr>
                <w:ilvl w:val="0"/>
                <w:numId w:val="235"/>
              </w:numPr>
            </w:pPr>
            <w:r>
              <w:t xml:space="preserve">Select suitable </w:t>
            </w:r>
            <w:r w:rsidRPr="00973049">
              <w:rPr>
                <w:b/>
              </w:rPr>
              <w:t>Authentication Source</w:t>
            </w:r>
            <w:r w:rsidRPr="00F9591B">
              <w:rPr>
                <w:color w:val="FF0000"/>
              </w:rPr>
              <w:t>*</w:t>
            </w:r>
            <w:r>
              <w:t xml:space="preserve"> from the dropdown.</w:t>
            </w:r>
          </w:p>
          <w:p w14:paraId="0C2B65FB" w14:textId="77777777" w:rsidR="00F41403" w:rsidRDefault="00F41403" w:rsidP="00BD0B63">
            <w:pPr>
              <w:numPr>
                <w:ilvl w:val="0"/>
                <w:numId w:val="235"/>
              </w:numPr>
            </w:pPr>
            <w:r>
              <w:t xml:space="preserve">The </w:t>
            </w:r>
            <w:r w:rsidRPr="00036083">
              <w:rPr>
                <w:b/>
              </w:rPr>
              <w:t>Login</w:t>
            </w:r>
            <w:r w:rsidRPr="00F9591B">
              <w:rPr>
                <w:color w:val="FF0000"/>
              </w:rPr>
              <w:t>*</w:t>
            </w:r>
            <w:r w:rsidRPr="005A7AC8">
              <w:t xml:space="preserve"> value </w:t>
            </w:r>
            <w:r w:rsidRPr="002302C2">
              <w:t>is auto-populated from the value specified in the ‘Login’ field at the top of the page</w:t>
            </w:r>
            <w:r>
              <w:t>.</w:t>
            </w:r>
          </w:p>
          <w:p w14:paraId="77F3FA2A" w14:textId="77777777" w:rsidR="00F41403" w:rsidRDefault="00F41403" w:rsidP="00BD0B63">
            <w:pPr>
              <w:numPr>
                <w:ilvl w:val="0"/>
                <w:numId w:val="235"/>
              </w:numPr>
            </w:pPr>
            <w:r>
              <w:t xml:space="preserve">To create a temporary password for this user, click </w:t>
            </w:r>
            <w:r w:rsidRPr="00036083">
              <w:rPr>
                <w:b/>
              </w:rPr>
              <w:t>CHANGE</w:t>
            </w:r>
            <w:r>
              <w:rPr>
                <w:b/>
              </w:rPr>
              <w:t xml:space="preserve">. </w:t>
            </w:r>
            <w:r w:rsidRPr="00380129">
              <w:t>T</w:t>
            </w:r>
            <w:r>
              <w:t xml:space="preserve">ype a password in </w:t>
            </w:r>
            <w:r>
              <w:rPr>
                <w:b/>
              </w:rPr>
              <w:t>New P</w:t>
            </w:r>
            <w:r w:rsidRPr="00036083">
              <w:rPr>
                <w:b/>
              </w:rPr>
              <w:t>assword</w:t>
            </w:r>
            <w:r>
              <w:t xml:space="preserve"> and </w:t>
            </w:r>
            <w:r w:rsidRPr="00036083">
              <w:rPr>
                <w:b/>
              </w:rPr>
              <w:t>Confirm Password</w:t>
            </w:r>
            <w:r>
              <w:rPr>
                <w:b/>
              </w:rPr>
              <w:t xml:space="preserve">, </w:t>
            </w:r>
            <w:r w:rsidRPr="00380129">
              <w:t>and then click</w:t>
            </w:r>
            <w:r>
              <w:t xml:space="preserve"> </w:t>
            </w:r>
            <w:r w:rsidRPr="00380129">
              <w:rPr>
                <w:b/>
              </w:rPr>
              <w:t>OK</w:t>
            </w:r>
            <w:r>
              <w:t>.</w:t>
            </w:r>
            <w:r>
              <w:br/>
            </w:r>
            <w:r w:rsidRPr="002D1321">
              <w:rPr>
                <w:b/>
              </w:rPr>
              <w:t>Note:</w:t>
            </w:r>
            <w:r>
              <w:t xml:space="preserve"> User will be prompted to change the temporary password upon his first login.</w:t>
            </w:r>
          </w:p>
          <w:p w14:paraId="65D10EFF" w14:textId="77777777" w:rsidR="00F41403" w:rsidRDefault="00F41403" w:rsidP="00BD0B63">
            <w:pPr>
              <w:numPr>
                <w:ilvl w:val="0"/>
                <w:numId w:val="235"/>
              </w:numPr>
              <w:rPr>
                <w:b/>
              </w:rPr>
            </w:pPr>
            <w:r>
              <w:t xml:space="preserve">To assign new </w:t>
            </w:r>
            <w:r w:rsidRPr="00380129">
              <w:rPr>
                <w:b/>
              </w:rPr>
              <w:t>Authorized sites</w:t>
            </w:r>
            <w:r w:rsidRPr="00F9591B">
              <w:rPr>
                <w:color w:val="FF0000"/>
              </w:rPr>
              <w:t>*</w:t>
            </w:r>
            <w:r>
              <w:t xml:space="preserve"> for this entry, click </w:t>
            </w:r>
            <w:r w:rsidRPr="00380129">
              <w:rPr>
                <w:b/>
              </w:rPr>
              <w:t>ADD</w:t>
            </w:r>
            <w:r>
              <w:rPr>
                <w:b/>
              </w:rPr>
              <w:t xml:space="preserve">. </w:t>
            </w:r>
            <w:r w:rsidRPr="00380129">
              <w:t xml:space="preserve">Click </w:t>
            </w:r>
            <w:r>
              <w:t xml:space="preserve">the appropriate site for which this user is authorized and click </w:t>
            </w:r>
            <w:r w:rsidRPr="00380129">
              <w:rPr>
                <w:b/>
              </w:rPr>
              <w:t>ADD</w:t>
            </w:r>
            <w:r>
              <w:t xml:space="preserve">. Repeat to assign additional sites, as needed. When done, click </w:t>
            </w:r>
            <w:r w:rsidRPr="00380129">
              <w:rPr>
                <w:b/>
              </w:rPr>
              <w:t>CLOSE.</w:t>
            </w:r>
          </w:p>
          <w:p w14:paraId="203942A7" w14:textId="77777777" w:rsidR="00F41403" w:rsidRPr="00E804A1" w:rsidRDefault="00F41403" w:rsidP="00BD0B63">
            <w:pPr>
              <w:numPr>
                <w:ilvl w:val="0"/>
                <w:numId w:val="235"/>
              </w:numPr>
            </w:pPr>
            <w:r w:rsidRPr="00380129">
              <w:t>To set a default site, click the site on the authorized list that you want to be the default, and click</w:t>
            </w:r>
            <w:r>
              <w:rPr>
                <w:b/>
              </w:rPr>
              <w:t xml:space="preserve"> MAKE DEFAULT.</w:t>
            </w:r>
          </w:p>
          <w:p w14:paraId="4FBEB75D" w14:textId="77777777" w:rsidR="00F41403" w:rsidRDefault="00F41403" w:rsidP="00BD0B63">
            <w:pPr>
              <w:numPr>
                <w:ilvl w:val="0"/>
                <w:numId w:val="235"/>
              </w:numPr>
            </w:pPr>
            <w:r>
              <w:t xml:space="preserve">To assign a different </w:t>
            </w:r>
            <w:r w:rsidRPr="002D1321">
              <w:rPr>
                <w:b/>
              </w:rPr>
              <w:t>Role</w:t>
            </w:r>
            <w:r>
              <w:t xml:space="preserve"> for this entry, click </w:t>
            </w:r>
            <w:r w:rsidRPr="002D1321">
              <w:rPr>
                <w:b/>
              </w:rPr>
              <w:t xml:space="preserve">ADD. </w:t>
            </w:r>
            <w:r w:rsidRPr="00380129">
              <w:t xml:space="preserve">Click </w:t>
            </w:r>
            <w:r>
              <w:t xml:space="preserve">the appropriate role for which this user is authorized and click </w:t>
            </w:r>
            <w:r w:rsidRPr="002D1321">
              <w:rPr>
                <w:b/>
              </w:rPr>
              <w:t>ADD</w:t>
            </w:r>
            <w:r>
              <w:t xml:space="preserve">. In case you need to add more than one role, click the required role and click </w:t>
            </w:r>
            <w:r w:rsidRPr="00954FA6">
              <w:rPr>
                <w:b/>
              </w:rPr>
              <w:t>ADD</w:t>
            </w:r>
            <w:r>
              <w:t xml:space="preserve">. When done, click </w:t>
            </w:r>
            <w:r w:rsidRPr="00954FA6">
              <w:rPr>
                <w:b/>
              </w:rPr>
              <w:t>CLOSE</w:t>
            </w:r>
            <w:r>
              <w:t>.</w:t>
            </w:r>
          </w:p>
          <w:p w14:paraId="628D5B8D" w14:textId="77777777" w:rsidR="00F41403" w:rsidRPr="00954FA6" w:rsidRDefault="00F41403" w:rsidP="00AA2E41">
            <w:pPr>
              <w:ind w:left="432"/>
            </w:pPr>
            <w:r w:rsidRPr="00E85510">
              <w:rPr>
                <w:b/>
              </w:rPr>
              <w:t>Note</w:t>
            </w:r>
            <w:r>
              <w:t>: It is currently not recommended to use the Project Manager role for users.</w:t>
            </w:r>
          </w:p>
          <w:p w14:paraId="63FE1839" w14:textId="77777777" w:rsidR="00F41403" w:rsidRPr="00954FA6" w:rsidRDefault="00F41403" w:rsidP="00BD0B63">
            <w:pPr>
              <w:numPr>
                <w:ilvl w:val="0"/>
                <w:numId w:val="235"/>
              </w:numPr>
            </w:pPr>
            <w:r>
              <w:t xml:space="preserve">If the user needs to be a PHI authorized user, then select the </w:t>
            </w:r>
            <w:r w:rsidRPr="00954FA6">
              <w:rPr>
                <w:b/>
              </w:rPr>
              <w:t>PHI authorized</w:t>
            </w:r>
            <w:r>
              <w:t xml:space="preserve"> checkbox.</w:t>
            </w:r>
          </w:p>
          <w:p w14:paraId="25F4210B" w14:textId="77777777" w:rsidR="00F41403" w:rsidRDefault="00F41403" w:rsidP="00AA2E41">
            <w:r w:rsidRPr="00D0272C">
              <w:rPr>
                <w:b/>
              </w:rPr>
              <w:t>Note:</w:t>
            </w:r>
            <w:r>
              <w:t xml:space="preserve"> </w:t>
            </w:r>
          </w:p>
          <w:p w14:paraId="21A470C6" w14:textId="77777777" w:rsidR="00F41403" w:rsidRDefault="00F41403" w:rsidP="00BD0B63">
            <w:pPr>
              <w:numPr>
                <w:ilvl w:val="0"/>
                <w:numId w:val="235"/>
              </w:numPr>
            </w:pPr>
            <w:r>
              <w:t xml:space="preserve">To remove a site or role from the list, click the item and click </w:t>
            </w:r>
            <w:r w:rsidRPr="007778F7">
              <w:rPr>
                <w:b/>
              </w:rPr>
              <w:t>REMOVE</w:t>
            </w:r>
            <w:r>
              <w:t>.</w:t>
            </w:r>
          </w:p>
          <w:p w14:paraId="3C87243C" w14:textId="77777777" w:rsidR="00F41403" w:rsidRDefault="00F41403" w:rsidP="00BD0B63">
            <w:pPr>
              <w:numPr>
                <w:ilvl w:val="0"/>
                <w:numId w:val="235"/>
              </w:numPr>
            </w:pPr>
            <w:r>
              <w:t xml:space="preserve">The </w:t>
            </w:r>
            <w:r w:rsidRPr="00954FA6">
              <w:rPr>
                <w:b/>
              </w:rPr>
              <w:t>PHI authorized</w:t>
            </w:r>
            <w:r>
              <w:t xml:space="preserve"> checkbox by default is not selected indicating that the user being created will be a Non-PHI authorized user. </w:t>
            </w:r>
          </w:p>
          <w:p w14:paraId="2785F681" w14:textId="77777777" w:rsidR="00F41403" w:rsidRDefault="00F41403" w:rsidP="00AA2E41">
            <w:pPr>
              <w:ind w:left="720"/>
            </w:pPr>
            <w:r>
              <w:t>Adminisitrator has to select this checkbox explicitly to make the new user PHI authorized.</w:t>
            </w:r>
          </w:p>
          <w:p w14:paraId="594E6B22" w14:textId="77777777" w:rsidR="00F41403" w:rsidRDefault="00F41403" w:rsidP="00BD0B63">
            <w:pPr>
              <w:numPr>
                <w:ilvl w:val="0"/>
                <w:numId w:val="235"/>
              </w:numPr>
            </w:pPr>
            <w:r>
              <w:t xml:space="preserve">This tab only appears if the </w:t>
            </w:r>
            <w:r w:rsidRPr="008176FD">
              <w:rPr>
                <w:b/>
              </w:rPr>
              <w:t>User</w:t>
            </w:r>
            <w:r>
              <w:t xml:space="preserve"> checkbox is selected.</w:t>
            </w:r>
          </w:p>
          <w:p w14:paraId="3070E100" w14:textId="77777777" w:rsidR="00F41403" w:rsidRDefault="00F41403" w:rsidP="00BD0B63">
            <w:pPr>
              <w:numPr>
                <w:ilvl w:val="0"/>
                <w:numId w:val="235"/>
              </w:numPr>
            </w:pPr>
            <w:r>
              <w:t>Only the System Administrator can create a user entry.</w:t>
            </w:r>
          </w:p>
        </w:tc>
      </w:tr>
      <w:tr w:rsidR="00F41403" w14:paraId="732AFC33" w14:textId="77777777" w:rsidTr="00AA2E41">
        <w:trPr>
          <w:cantSplit/>
          <w:trHeight w:val="288"/>
        </w:trPr>
        <w:tc>
          <w:tcPr>
            <w:tcW w:w="2340" w:type="dxa"/>
            <w:vAlign w:val="center"/>
          </w:tcPr>
          <w:p w14:paraId="15724048" w14:textId="77777777" w:rsidR="00F41403" w:rsidRDefault="00F41403" w:rsidP="00AA2E41">
            <w:pPr>
              <w:rPr>
                <w:b/>
              </w:rPr>
            </w:pPr>
            <w:r>
              <w:rPr>
                <w:b/>
              </w:rPr>
              <w:t>Attached users tab</w:t>
            </w:r>
          </w:p>
        </w:tc>
        <w:tc>
          <w:tcPr>
            <w:tcW w:w="7470" w:type="dxa"/>
            <w:vAlign w:val="center"/>
          </w:tcPr>
          <w:p w14:paraId="5B18B457" w14:textId="77777777" w:rsidR="00F41403" w:rsidRDefault="00F41403" w:rsidP="00BD0B63">
            <w:pPr>
              <w:numPr>
                <w:ilvl w:val="0"/>
                <w:numId w:val="236"/>
              </w:numPr>
            </w:pPr>
            <w:r>
              <w:t xml:space="preserve">To assign </w:t>
            </w:r>
            <w:r w:rsidRPr="00602CAE">
              <w:t>Attached users</w:t>
            </w:r>
            <w:r>
              <w:t xml:space="preserve"> for this site, click </w:t>
            </w:r>
            <w:r w:rsidRPr="00602CAE">
              <w:t xml:space="preserve">ADD. </w:t>
            </w:r>
            <w:r w:rsidRPr="00380129">
              <w:t xml:space="preserve">Click </w:t>
            </w:r>
            <w:r>
              <w:t xml:space="preserve">the appropriate user you for whom want to authorize access to this site and click </w:t>
            </w:r>
            <w:r w:rsidRPr="00602CAE">
              <w:t>ADD</w:t>
            </w:r>
            <w:r>
              <w:t xml:space="preserve">. Repeat to authorize additional users, as required. When done, click </w:t>
            </w:r>
            <w:r w:rsidRPr="00602CAE">
              <w:t>CLOSE.</w:t>
            </w:r>
          </w:p>
          <w:p w14:paraId="5DCB518F" w14:textId="77777777" w:rsidR="00F41403" w:rsidRDefault="00F41403" w:rsidP="00AA2E41">
            <w:pPr>
              <w:ind w:left="72"/>
            </w:pPr>
            <w:r w:rsidRPr="00D0272C">
              <w:rPr>
                <w:b/>
              </w:rPr>
              <w:t>Note:</w:t>
            </w:r>
            <w:r>
              <w:t xml:space="preserve"> </w:t>
            </w:r>
          </w:p>
          <w:p w14:paraId="5C04C0A0" w14:textId="77777777" w:rsidR="00F41403" w:rsidRDefault="00F41403" w:rsidP="00BD0B63">
            <w:pPr>
              <w:numPr>
                <w:ilvl w:val="0"/>
                <w:numId w:val="209"/>
              </w:numPr>
            </w:pPr>
            <w:r>
              <w:t xml:space="preserve">To remove a user from the list, click the item and click </w:t>
            </w:r>
            <w:r w:rsidRPr="007778F7">
              <w:rPr>
                <w:b/>
              </w:rPr>
              <w:t>REMOVE</w:t>
            </w:r>
            <w:r>
              <w:t>.</w:t>
            </w:r>
          </w:p>
          <w:p w14:paraId="3D5EA69F" w14:textId="77777777" w:rsidR="00F41403" w:rsidRDefault="00F41403" w:rsidP="00BD0B63">
            <w:pPr>
              <w:numPr>
                <w:ilvl w:val="0"/>
                <w:numId w:val="209"/>
              </w:numPr>
            </w:pPr>
            <w:r>
              <w:t>This tab only appears if the</w:t>
            </w:r>
            <w:r w:rsidRPr="00327CB4">
              <w:rPr>
                <w:b/>
              </w:rPr>
              <w:t xml:space="preserve"> Collection Site, Processing Site</w:t>
            </w:r>
            <w:r>
              <w:t xml:space="preserve"> or </w:t>
            </w:r>
            <w:r w:rsidRPr="00327CB4">
              <w:rPr>
                <w:b/>
              </w:rPr>
              <w:t>Storage Site</w:t>
            </w:r>
            <w:r>
              <w:t xml:space="preserve"> checkbox is selected.</w:t>
            </w:r>
          </w:p>
        </w:tc>
      </w:tr>
      <w:tr w:rsidR="00F41403" w14:paraId="4D2E4EAA" w14:textId="77777777" w:rsidTr="00AA2E41">
        <w:trPr>
          <w:cantSplit/>
          <w:trHeight w:val="288"/>
        </w:trPr>
        <w:tc>
          <w:tcPr>
            <w:tcW w:w="2340" w:type="dxa"/>
            <w:vAlign w:val="center"/>
          </w:tcPr>
          <w:p w14:paraId="531A1395" w14:textId="77777777" w:rsidR="00F41403" w:rsidRDefault="00F41403" w:rsidP="00AA2E41">
            <w:pPr>
              <w:rPr>
                <w:b/>
              </w:rPr>
            </w:pPr>
            <w:r>
              <w:rPr>
                <w:b/>
              </w:rPr>
              <w:lastRenderedPageBreak/>
              <w:t>Courier tab</w:t>
            </w:r>
          </w:p>
        </w:tc>
        <w:tc>
          <w:tcPr>
            <w:tcW w:w="7470" w:type="dxa"/>
            <w:vAlign w:val="center"/>
          </w:tcPr>
          <w:p w14:paraId="2A6E1A11" w14:textId="77777777" w:rsidR="00F41403" w:rsidRPr="00602CAE" w:rsidRDefault="00F41403" w:rsidP="00BD0B63">
            <w:pPr>
              <w:numPr>
                <w:ilvl w:val="0"/>
                <w:numId w:val="237"/>
              </w:numPr>
              <w:ind w:left="432"/>
            </w:pPr>
            <w:r>
              <w:t xml:space="preserve">To provide a tracking link for shipments, copy/paste or type the        URL of the Courier tracking website in </w:t>
            </w:r>
            <w:r w:rsidRPr="00602CAE">
              <w:t>Tracking URL.</w:t>
            </w:r>
          </w:p>
          <w:p w14:paraId="5CEAB6F8" w14:textId="77777777" w:rsidR="00F41403" w:rsidRDefault="00F41403" w:rsidP="00BD0B63">
            <w:pPr>
              <w:numPr>
                <w:ilvl w:val="0"/>
                <w:numId w:val="237"/>
              </w:numPr>
              <w:ind w:left="432"/>
            </w:pPr>
            <w:r>
              <w:t xml:space="preserve">Specify the type of shipments that this Courier allows in </w:t>
            </w:r>
            <w:r w:rsidRPr="00A94EB4">
              <w:rPr>
                <w:b/>
              </w:rPr>
              <w:t>Allowed shipment types</w:t>
            </w:r>
            <w:r>
              <w:t>, if applicable.</w:t>
            </w:r>
          </w:p>
          <w:p w14:paraId="337A3C29" w14:textId="77777777" w:rsidR="00F41403" w:rsidRDefault="00F41403" w:rsidP="00BD0B63">
            <w:pPr>
              <w:numPr>
                <w:ilvl w:val="0"/>
                <w:numId w:val="237"/>
              </w:numPr>
              <w:ind w:left="432"/>
            </w:pPr>
            <w:r>
              <w:t xml:space="preserve">If the Courier allows Express shipments, click the </w:t>
            </w:r>
            <w:r w:rsidRPr="00A94EB4">
              <w:rPr>
                <w:b/>
              </w:rPr>
              <w:t>Express</w:t>
            </w:r>
            <w:r w:rsidRPr="002E6C4F">
              <w:t xml:space="preserve"> </w:t>
            </w:r>
            <w:r>
              <w:t>checkbox.</w:t>
            </w:r>
          </w:p>
          <w:p w14:paraId="7362B23B" w14:textId="77777777" w:rsidR="00F41403" w:rsidRDefault="00F41403" w:rsidP="00BD0B63">
            <w:pPr>
              <w:numPr>
                <w:ilvl w:val="0"/>
                <w:numId w:val="237"/>
              </w:numPr>
              <w:ind w:left="432"/>
            </w:pPr>
            <w:r>
              <w:t xml:space="preserve">If the Courier allows international European Union shipments, click the </w:t>
            </w:r>
            <w:r w:rsidRPr="00A94EB4">
              <w:rPr>
                <w:b/>
              </w:rPr>
              <w:t>International EU</w:t>
            </w:r>
            <w:r w:rsidRPr="002E6C4F">
              <w:t xml:space="preserve"> </w:t>
            </w:r>
            <w:r>
              <w:t>checkbox.</w:t>
            </w:r>
          </w:p>
          <w:p w14:paraId="2C5C6A43" w14:textId="77777777" w:rsidR="00F41403" w:rsidRPr="008176FD" w:rsidRDefault="00F41403" w:rsidP="00BD0B63">
            <w:pPr>
              <w:numPr>
                <w:ilvl w:val="0"/>
                <w:numId w:val="237"/>
              </w:numPr>
              <w:ind w:left="432"/>
            </w:pPr>
            <w:r>
              <w:t xml:space="preserve">If the Courier allows worldwide shipments other than European Union, click the </w:t>
            </w:r>
            <w:r w:rsidRPr="00A94EB4">
              <w:rPr>
                <w:b/>
              </w:rPr>
              <w:t>International worldwide</w:t>
            </w:r>
            <w:r w:rsidRPr="002E6C4F">
              <w:t xml:space="preserve"> </w:t>
            </w:r>
            <w:r>
              <w:t>checkbox.</w:t>
            </w:r>
          </w:p>
          <w:p w14:paraId="7065444F" w14:textId="77777777" w:rsidR="00F41403" w:rsidRDefault="00F41403" w:rsidP="00AA2E41">
            <w:pPr>
              <w:ind w:left="72"/>
            </w:pPr>
            <w:r w:rsidRPr="00D0272C">
              <w:rPr>
                <w:b/>
              </w:rPr>
              <w:t>Note:</w:t>
            </w:r>
            <w:r>
              <w:t xml:space="preserve"> </w:t>
            </w:r>
          </w:p>
          <w:p w14:paraId="77FA7ED6" w14:textId="77777777" w:rsidR="00F41403" w:rsidRDefault="00F41403" w:rsidP="00BD0B63">
            <w:pPr>
              <w:numPr>
                <w:ilvl w:val="0"/>
                <w:numId w:val="201"/>
              </w:numPr>
            </w:pPr>
            <w:r>
              <w:t>This tab only appears if the</w:t>
            </w:r>
            <w:r w:rsidRPr="008176FD">
              <w:rPr>
                <w:b/>
              </w:rPr>
              <w:t xml:space="preserve"> </w:t>
            </w:r>
            <w:r>
              <w:rPr>
                <w:b/>
              </w:rPr>
              <w:t>Courier</w:t>
            </w:r>
            <w:r>
              <w:t xml:space="preserve"> checkbox is selected.</w:t>
            </w:r>
          </w:p>
          <w:p w14:paraId="5FE0C68F" w14:textId="77777777" w:rsidR="00F41403" w:rsidRDefault="00F41403" w:rsidP="00BD0B63">
            <w:pPr>
              <w:numPr>
                <w:ilvl w:val="0"/>
                <w:numId w:val="201"/>
              </w:numPr>
            </w:pPr>
            <w:r>
              <w:t xml:space="preserve">This tab determines the Courier information displayed in the </w:t>
            </w:r>
            <w:r w:rsidRPr="00A94EB4">
              <w:rPr>
                <w:b/>
              </w:rPr>
              <w:t>Shipments</w:t>
            </w:r>
            <w:r>
              <w:t xml:space="preserve"> module.</w:t>
            </w:r>
          </w:p>
        </w:tc>
      </w:tr>
      <w:tr w:rsidR="00F41403" w14:paraId="49E59C40" w14:textId="77777777" w:rsidTr="00AA2E41">
        <w:trPr>
          <w:cantSplit/>
          <w:trHeight w:val="288"/>
        </w:trPr>
        <w:tc>
          <w:tcPr>
            <w:tcW w:w="2340" w:type="dxa"/>
            <w:vAlign w:val="center"/>
          </w:tcPr>
          <w:p w14:paraId="048CAD1F" w14:textId="77777777" w:rsidR="00F41403" w:rsidRDefault="00F41403" w:rsidP="00AA2E41">
            <w:pPr>
              <w:rPr>
                <w:b/>
              </w:rPr>
            </w:pPr>
            <w:r>
              <w:rPr>
                <w:b/>
              </w:rPr>
              <w:t>Address tab</w:t>
            </w:r>
          </w:p>
        </w:tc>
        <w:tc>
          <w:tcPr>
            <w:tcW w:w="7470" w:type="dxa"/>
            <w:vAlign w:val="center"/>
          </w:tcPr>
          <w:p w14:paraId="23DA3E2D" w14:textId="77777777" w:rsidR="00F41403" w:rsidRDefault="00F41403" w:rsidP="00BD0B63">
            <w:pPr>
              <w:numPr>
                <w:ilvl w:val="0"/>
                <w:numId w:val="238"/>
              </w:numPr>
              <w:ind w:left="432"/>
            </w:pPr>
            <w:r>
              <w:t>Type the mailing address in the address fields.</w:t>
            </w:r>
          </w:p>
          <w:p w14:paraId="06901BDE" w14:textId="77777777" w:rsidR="00F41403" w:rsidRDefault="00F41403" w:rsidP="00BD0B63">
            <w:pPr>
              <w:numPr>
                <w:ilvl w:val="0"/>
                <w:numId w:val="238"/>
              </w:numPr>
              <w:ind w:left="432"/>
            </w:pPr>
            <w:r>
              <w:t xml:space="preserve">Click on the </w:t>
            </w:r>
            <w:r w:rsidRPr="00884B7E">
              <w:rPr>
                <w:b/>
              </w:rPr>
              <w:t xml:space="preserve">Select </w:t>
            </w:r>
            <w:r>
              <w:rPr>
                <w:b/>
              </w:rPr>
              <w:t>a c</w:t>
            </w:r>
            <w:r w:rsidRPr="00884B7E">
              <w:rPr>
                <w:b/>
              </w:rPr>
              <w:t>ountry</w:t>
            </w:r>
            <w:r>
              <w:t xml:space="preserve"> dropdown, and then select the </w:t>
            </w:r>
            <w:r w:rsidRPr="00A94EB4">
              <w:rPr>
                <w:b/>
              </w:rPr>
              <w:t>Country</w:t>
            </w:r>
            <w:r>
              <w:t xml:space="preserve"> for the address.</w:t>
            </w:r>
          </w:p>
          <w:p w14:paraId="6189CD1E" w14:textId="77777777" w:rsidR="00F41403" w:rsidRPr="009F0D2C" w:rsidRDefault="00F41403" w:rsidP="00BD0B63">
            <w:pPr>
              <w:numPr>
                <w:ilvl w:val="0"/>
                <w:numId w:val="238"/>
              </w:numPr>
              <w:ind w:left="432"/>
            </w:pPr>
            <w:r>
              <w:t xml:space="preserve">Click </w:t>
            </w:r>
            <w:r w:rsidRPr="00D0272C">
              <w:rPr>
                <w:b/>
              </w:rPr>
              <w:t>SAVE</w:t>
            </w:r>
            <w:r>
              <w:rPr>
                <w:b/>
              </w:rPr>
              <w:t>.</w:t>
            </w:r>
          </w:p>
          <w:p w14:paraId="7E8EDDF3" w14:textId="77777777" w:rsidR="00F41403" w:rsidRDefault="00F41403" w:rsidP="00AA2E41">
            <w:pPr>
              <w:ind w:left="72"/>
            </w:pPr>
            <w:r>
              <w:rPr>
                <w:b/>
              </w:rPr>
              <w:t xml:space="preserve">Note: </w:t>
            </w:r>
            <w:r w:rsidRPr="005B6342">
              <w:t xml:space="preserve">For </w:t>
            </w:r>
            <w:r>
              <w:t>C</w:t>
            </w:r>
            <w:r w:rsidRPr="005B6342">
              <w:t xml:space="preserve">ollection, </w:t>
            </w:r>
            <w:r>
              <w:t>P</w:t>
            </w:r>
            <w:r w:rsidRPr="005B6342">
              <w:t xml:space="preserve">rocessing and </w:t>
            </w:r>
            <w:r>
              <w:t>S</w:t>
            </w:r>
            <w:r w:rsidRPr="005B6342">
              <w:t xml:space="preserve">torage sites, </w:t>
            </w:r>
            <w:r>
              <w:t>t</w:t>
            </w:r>
            <w:r w:rsidRPr="005B6342">
              <w:t xml:space="preserve">his tab </w:t>
            </w:r>
            <w:r>
              <w:t>set</w:t>
            </w:r>
            <w:r w:rsidRPr="005B6342">
              <w:t xml:space="preserve">s the address information displayed </w:t>
            </w:r>
            <w:r>
              <w:t xml:space="preserve">on the </w:t>
            </w:r>
            <w:r w:rsidRPr="005B6342">
              <w:rPr>
                <w:b/>
              </w:rPr>
              <w:t>Create Shipment</w:t>
            </w:r>
            <w:r>
              <w:t xml:space="preserve"> page in the </w:t>
            </w:r>
            <w:r w:rsidRPr="00C04E26">
              <w:rPr>
                <w:b/>
              </w:rPr>
              <w:t xml:space="preserve">BMS </w:t>
            </w:r>
            <w:r w:rsidRPr="005B6342">
              <w:rPr>
                <w:b/>
              </w:rPr>
              <w:t>Shipmen</w:t>
            </w:r>
            <w:r w:rsidRPr="00C04E26">
              <w:rPr>
                <w:b/>
              </w:rPr>
              <w:t xml:space="preserve">ts </w:t>
            </w:r>
            <w:r>
              <w:t>module.</w:t>
            </w:r>
            <w:r>
              <w:rPr>
                <w:b/>
              </w:rPr>
              <w:t xml:space="preserve"> </w:t>
            </w:r>
          </w:p>
        </w:tc>
      </w:tr>
      <w:tr w:rsidR="00F41403" w14:paraId="4C44D460" w14:textId="77777777" w:rsidTr="00AA2E41">
        <w:trPr>
          <w:cantSplit/>
          <w:trHeight w:val="288"/>
        </w:trPr>
        <w:tc>
          <w:tcPr>
            <w:tcW w:w="2340" w:type="dxa"/>
            <w:vAlign w:val="center"/>
          </w:tcPr>
          <w:p w14:paraId="08A82F86" w14:textId="77777777" w:rsidR="00F41403" w:rsidRDefault="00F41403" w:rsidP="00AA2E41">
            <w:pPr>
              <w:rPr>
                <w:b/>
              </w:rPr>
            </w:pPr>
            <w:r>
              <w:rPr>
                <w:b/>
              </w:rPr>
              <w:t>Communication tab</w:t>
            </w:r>
          </w:p>
        </w:tc>
        <w:tc>
          <w:tcPr>
            <w:tcW w:w="7470" w:type="dxa"/>
            <w:vAlign w:val="center"/>
          </w:tcPr>
          <w:p w14:paraId="3733ED37" w14:textId="77777777" w:rsidR="00F41403" w:rsidRDefault="00F41403" w:rsidP="00BD0B63">
            <w:pPr>
              <w:numPr>
                <w:ilvl w:val="0"/>
                <w:numId w:val="239"/>
              </w:numPr>
              <w:ind w:left="432"/>
            </w:pPr>
            <w:r>
              <w:t xml:space="preserve">For Collection, Processing and Storage Site entries, type the name of the </w:t>
            </w:r>
            <w:r w:rsidRPr="00602CAE">
              <w:t>Contact Person*</w:t>
            </w:r>
            <w:r>
              <w:t xml:space="preserve"> for this entry.</w:t>
            </w:r>
          </w:p>
          <w:p w14:paraId="5E202009" w14:textId="77777777" w:rsidR="00F41403" w:rsidRDefault="00F41403" w:rsidP="00BD0B63">
            <w:pPr>
              <w:numPr>
                <w:ilvl w:val="0"/>
                <w:numId w:val="239"/>
              </w:numPr>
              <w:ind w:left="432"/>
            </w:pPr>
            <w:r>
              <w:t xml:space="preserve">For all entries, type all available contact information in the </w:t>
            </w:r>
            <w:r>
              <w:rPr>
                <w:b/>
              </w:rPr>
              <w:t>P</w:t>
            </w:r>
            <w:r w:rsidRPr="004F4164">
              <w:rPr>
                <w:b/>
              </w:rPr>
              <w:t xml:space="preserve">hone, </w:t>
            </w:r>
            <w:r>
              <w:rPr>
                <w:b/>
              </w:rPr>
              <w:t>Email, F</w:t>
            </w:r>
            <w:r w:rsidRPr="004F4164">
              <w:rPr>
                <w:b/>
              </w:rPr>
              <w:t>ax</w:t>
            </w:r>
            <w:r>
              <w:rPr>
                <w:b/>
              </w:rPr>
              <w:t>, I</w:t>
            </w:r>
            <w:r w:rsidRPr="004F4164">
              <w:rPr>
                <w:b/>
              </w:rPr>
              <w:t>nstant messaging</w:t>
            </w:r>
            <w:r>
              <w:t xml:space="preserve"> and </w:t>
            </w:r>
            <w:r>
              <w:rPr>
                <w:b/>
              </w:rPr>
              <w:t>W</w:t>
            </w:r>
            <w:r w:rsidRPr="004F4164">
              <w:rPr>
                <w:b/>
              </w:rPr>
              <w:t>eb address</w:t>
            </w:r>
            <w:r>
              <w:t xml:space="preserve"> fields.</w:t>
            </w:r>
          </w:p>
          <w:p w14:paraId="1179D6EF" w14:textId="77777777" w:rsidR="00F41403" w:rsidRDefault="00F41403" w:rsidP="00BD0B63">
            <w:pPr>
              <w:numPr>
                <w:ilvl w:val="0"/>
                <w:numId w:val="239"/>
              </w:numPr>
              <w:ind w:left="432"/>
            </w:pPr>
            <w:r>
              <w:t xml:space="preserve">To select a </w:t>
            </w:r>
            <w:r w:rsidRPr="00934A68">
              <w:rPr>
                <w:b/>
              </w:rPr>
              <w:t>Language</w:t>
            </w:r>
            <w:r>
              <w:rPr>
                <w:b/>
              </w:rPr>
              <w:t>,</w:t>
            </w:r>
            <w:r>
              <w:t xml:space="preserve"> click </w:t>
            </w:r>
            <w:r w:rsidRPr="004F4164">
              <w:rPr>
                <w:b/>
              </w:rPr>
              <w:t>AD</w:t>
            </w:r>
            <w:r>
              <w:rPr>
                <w:b/>
              </w:rPr>
              <w:t>D.</w:t>
            </w:r>
            <w:r>
              <w:t xml:space="preserve"> Then, in the </w:t>
            </w:r>
            <w:r>
              <w:rPr>
                <w:b/>
              </w:rPr>
              <w:t>Select a l</w:t>
            </w:r>
            <w:r w:rsidRPr="004F4164">
              <w:rPr>
                <w:b/>
              </w:rPr>
              <w:t xml:space="preserve">anguage </w:t>
            </w:r>
            <w:r>
              <w:t xml:space="preserve">window, select the appropriate language for this entry and click </w:t>
            </w:r>
            <w:r w:rsidRPr="004F4164">
              <w:rPr>
                <w:b/>
              </w:rPr>
              <w:t>ADD</w:t>
            </w:r>
            <w:r>
              <w:t>.</w:t>
            </w:r>
          </w:p>
          <w:p w14:paraId="0A374440" w14:textId="77777777" w:rsidR="00F41403" w:rsidRDefault="00F41403" w:rsidP="00AA2E41">
            <w:pPr>
              <w:ind w:left="72"/>
              <w:rPr>
                <w:b/>
              </w:rPr>
            </w:pPr>
            <w:r>
              <w:rPr>
                <w:b/>
              </w:rPr>
              <w:t xml:space="preserve">Note: </w:t>
            </w:r>
          </w:p>
          <w:p w14:paraId="05421249" w14:textId="77777777" w:rsidR="00F41403" w:rsidRDefault="00F41403" w:rsidP="00BD0B63">
            <w:pPr>
              <w:numPr>
                <w:ilvl w:val="0"/>
                <w:numId w:val="209"/>
              </w:numPr>
            </w:pPr>
            <w:r>
              <w:t xml:space="preserve">To remove a language from the list, click the item and click </w:t>
            </w:r>
            <w:r w:rsidRPr="007778F7">
              <w:rPr>
                <w:b/>
              </w:rPr>
              <w:t>REMOVE</w:t>
            </w:r>
            <w:r>
              <w:t>.</w:t>
            </w:r>
          </w:p>
          <w:p w14:paraId="52C4357D" w14:textId="77777777" w:rsidR="00F41403" w:rsidRDefault="00F41403" w:rsidP="00BD0B63">
            <w:pPr>
              <w:numPr>
                <w:ilvl w:val="0"/>
                <w:numId w:val="209"/>
              </w:numPr>
            </w:pPr>
            <w:r w:rsidRPr="005B6342">
              <w:t xml:space="preserve">For collection, processing and storage sites, </w:t>
            </w:r>
            <w:r>
              <w:t>t</w:t>
            </w:r>
            <w:r w:rsidRPr="005B6342">
              <w:t xml:space="preserve">his tab </w:t>
            </w:r>
            <w:r>
              <w:t xml:space="preserve">sets </w:t>
            </w:r>
            <w:r w:rsidRPr="005B6342">
              <w:t xml:space="preserve">the </w:t>
            </w:r>
            <w:r>
              <w:t>contact</w:t>
            </w:r>
            <w:r w:rsidRPr="005B6342">
              <w:t xml:space="preserve"> information displayed </w:t>
            </w:r>
            <w:r>
              <w:t xml:space="preserve">on the </w:t>
            </w:r>
            <w:r w:rsidRPr="005B6342">
              <w:rPr>
                <w:b/>
              </w:rPr>
              <w:t>Create Shipment</w:t>
            </w:r>
            <w:r>
              <w:t xml:space="preserve"> page in the </w:t>
            </w:r>
            <w:r w:rsidRPr="00C04E26">
              <w:rPr>
                <w:b/>
              </w:rPr>
              <w:t xml:space="preserve">BMS </w:t>
            </w:r>
            <w:r w:rsidRPr="005B6342">
              <w:rPr>
                <w:b/>
              </w:rPr>
              <w:t>Shipment</w:t>
            </w:r>
            <w:r w:rsidRPr="00C04E26">
              <w:rPr>
                <w:b/>
              </w:rPr>
              <w:t>s</w:t>
            </w:r>
            <w:r w:rsidRPr="005B6342">
              <w:t xml:space="preserve"> </w:t>
            </w:r>
            <w:r>
              <w:t>module.</w:t>
            </w:r>
          </w:p>
        </w:tc>
      </w:tr>
      <w:tr w:rsidR="00F41403" w14:paraId="56D930A2" w14:textId="77777777" w:rsidTr="00AA2E41">
        <w:trPr>
          <w:cantSplit/>
          <w:trHeight w:val="288"/>
        </w:trPr>
        <w:tc>
          <w:tcPr>
            <w:tcW w:w="2340" w:type="dxa"/>
            <w:vAlign w:val="center"/>
          </w:tcPr>
          <w:p w14:paraId="07944A29" w14:textId="77777777" w:rsidR="00F41403" w:rsidRDefault="00F41403" w:rsidP="00AA2E41">
            <w:pPr>
              <w:rPr>
                <w:b/>
              </w:rPr>
            </w:pPr>
            <w:r>
              <w:rPr>
                <w:b/>
              </w:rPr>
              <w:t>Geography tab</w:t>
            </w:r>
          </w:p>
        </w:tc>
        <w:tc>
          <w:tcPr>
            <w:tcW w:w="7470" w:type="dxa"/>
            <w:vAlign w:val="center"/>
          </w:tcPr>
          <w:p w14:paraId="5EEDADDB" w14:textId="77777777" w:rsidR="00F41403" w:rsidRDefault="00F41403" w:rsidP="00BD0B63">
            <w:pPr>
              <w:numPr>
                <w:ilvl w:val="0"/>
                <w:numId w:val="240"/>
              </w:numPr>
              <w:ind w:left="432"/>
            </w:pPr>
            <w:r>
              <w:t xml:space="preserve">Click the </w:t>
            </w:r>
            <w:r w:rsidRPr="00A94EB4">
              <w:t>Select a time zone</w:t>
            </w:r>
            <w:r>
              <w:t xml:space="preserve"> dropdown and select the appropriate </w:t>
            </w:r>
            <w:r w:rsidRPr="00A94EB4">
              <w:t>Time Zone</w:t>
            </w:r>
            <w:r>
              <w:t xml:space="preserve"> for this entry.</w:t>
            </w:r>
          </w:p>
          <w:p w14:paraId="5F3395C8" w14:textId="77777777" w:rsidR="00F41403" w:rsidRDefault="00F41403" w:rsidP="00BD0B63">
            <w:pPr>
              <w:numPr>
                <w:ilvl w:val="0"/>
                <w:numId w:val="240"/>
              </w:numPr>
              <w:ind w:left="432"/>
            </w:pPr>
            <w:r>
              <w:t xml:space="preserve">Click </w:t>
            </w:r>
            <w:r w:rsidRPr="00BF2756">
              <w:rPr>
                <w:b/>
              </w:rPr>
              <w:t>Daylight savings</w:t>
            </w:r>
            <w:r>
              <w:t xml:space="preserve"> checkbox if this entry’s location observes daylight savings time.</w:t>
            </w:r>
          </w:p>
          <w:p w14:paraId="5905F0B9" w14:textId="77777777" w:rsidR="00F41403" w:rsidRDefault="00F41403" w:rsidP="00BD0B63">
            <w:pPr>
              <w:numPr>
                <w:ilvl w:val="0"/>
                <w:numId w:val="240"/>
              </w:numPr>
              <w:ind w:left="432"/>
            </w:pPr>
            <w:r>
              <w:t xml:space="preserve">Type the latitude and longitude of this entry’s location in </w:t>
            </w:r>
            <w:r w:rsidRPr="00BF2756">
              <w:rPr>
                <w:b/>
              </w:rPr>
              <w:t>Global position</w:t>
            </w:r>
            <w:r>
              <w:t>, if applicable.</w:t>
            </w:r>
          </w:p>
          <w:p w14:paraId="53F0C598" w14:textId="77777777" w:rsidR="00F41403" w:rsidRDefault="00F41403" w:rsidP="00BD0B63">
            <w:pPr>
              <w:numPr>
                <w:ilvl w:val="0"/>
                <w:numId w:val="240"/>
              </w:numPr>
              <w:ind w:left="432"/>
            </w:pPr>
            <w:r>
              <w:t xml:space="preserve">Click the </w:t>
            </w:r>
            <w:r w:rsidRPr="00732510">
              <w:rPr>
                <w:b/>
              </w:rPr>
              <w:t>Select a locale</w:t>
            </w:r>
            <w:r>
              <w:t xml:space="preserve"> dropdown and select the appropriate </w:t>
            </w:r>
            <w:r w:rsidRPr="00732510">
              <w:rPr>
                <w:b/>
              </w:rPr>
              <w:t>Country locale</w:t>
            </w:r>
            <w:r>
              <w:t xml:space="preserve"> for this entry.</w:t>
            </w:r>
          </w:p>
        </w:tc>
      </w:tr>
    </w:tbl>
    <w:p w14:paraId="652B9D94" w14:textId="77777777" w:rsidR="00F41403" w:rsidRDefault="00F41403" w:rsidP="00F41403">
      <w:pPr>
        <w:ind w:left="720"/>
      </w:pPr>
      <w:r>
        <w:br/>
      </w:r>
    </w:p>
    <w:p w14:paraId="554911BA" w14:textId="77777777" w:rsidR="00F41403" w:rsidRDefault="00F41403" w:rsidP="00BD0B63">
      <w:pPr>
        <w:numPr>
          <w:ilvl w:val="0"/>
          <w:numId w:val="238"/>
        </w:numPr>
      </w:pPr>
      <w:r>
        <w:t xml:space="preserve">Click </w:t>
      </w:r>
      <w:r w:rsidRPr="005B6342">
        <w:rPr>
          <w:b/>
        </w:rPr>
        <w:t>SAVE</w:t>
      </w:r>
      <w:r>
        <w:t>.</w:t>
      </w:r>
    </w:p>
    <w:p w14:paraId="6F39FA0A" w14:textId="77777777" w:rsidR="00F41403" w:rsidRDefault="00F41403" w:rsidP="00F41403">
      <w:pPr>
        <w:ind w:left="720"/>
      </w:pPr>
      <w:r>
        <w:t xml:space="preserve">The entry is modified and the new information appears on the </w:t>
      </w:r>
      <w:r>
        <w:rPr>
          <w:b/>
        </w:rPr>
        <w:t>View</w:t>
      </w:r>
      <w:r w:rsidRPr="00BF2756">
        <w:rPr>
          <w:b/>
        </w:rPr>
        <w:t xml:space="preserve"> Entry</w:t>
      </w:r>
      <w:r>
        <w:t xml:space="preserve"> page.</w:t>
      </w:r>
      <w:r>
        <w:br/>
      </w:r>
    </w:p>
    <w:p w14:paraId="1E3A39EF" w14:textId="77777777" w:rsidR="00F41403" w:rsidRDefault="00F41403" w:rsidP="00F41403">
      <w:pPr>
        <w:ind w:left="720"/>
      </w:pPr>
      <w:r w:rsidRPr="00455D98">
        <w:rPr>
          <w:b/>
        </w:rPr>
        <w:t>Note:</w:t>
      </w:r>
      <w:r>
        <w:t xml:space="preserve"> </w:t>
      </w:r>
    </w:p>
    <w:p w14:paraId="3ACD59AB" w14:textId="4E797CDC" w:rsidR="00F41403" w:rsidRDefault="00F41403" w:rsidP="00BD0B63">
      <w:pPr>
        <w:numPr>
          <w:ilvl w:val="0"/>
          <w:numId w:val="226"/>
        </w:numPr>
      </w:pPr>
      <w:r>
        <w:t xml:space="preserve">You must activate the entry before you can use the entry in the application. For information about how to activate an entry, see </w:t>
      </w:r>
      <w:hyperlink w:anchor="ActivateEntry" w:history="1">
        <w:r w:rsidRPr="005B6342">
          <w:rPr>
            <w:rStyle w:val="Hyperlink"/>
            <w:b/>
          </w:rPr>
          <w:t>Activating an Entry</w:t>
        </w:r>
      </w:hyperlink>
      <w:r>
        <w:t>.</w:t>
      </w:r>
      <w:r>
        <w:br/>
        <w:t xml:space="preserve"> </w:t>
      </w:r>
    </w:p>
    <w:p w14:paraId="72F5D8C6" w14:textId="77777777" w:rsidR="00F41403" w:rsidRDefault="00F41403" w:rsidP="00BD0B63">
      <w:pPr>
        <w:numPr>
          <w:ilvl w:val="0"/>
          <w:numId w:val="227"/>
        </w:numPr>
      </w:pPr>
      <w:r>
        <w:t xml:space="preserve">If you unpublished a Collection in order to deactivate and modify this Entry, you must publish the Collection in the </w:t>
      </w:r>
      <w:r w:rsidRPr="008B6501">
        <w:rPr>
          <w:b/>
        </w:rPr>
        <w:t>RPMS</w:t>
      </w:r>
      <w:r>
        <w:t xml:space="preserve"> module for the Collection to be used in the application. For more </w:t>
      </w:r>
      <w:r>
        <w:lastRenderedPageBreak/>
        <w:t xml:space="preserve">information about how to publish a Collection, refer to the </w:t>
      </w:r>
      <w:r>
        <w:rPr>
          <w:b/>
        </w:rPr>
        <w:t>CIRRASPEC</w:t>
      </w:r>
      <w:r w:rsidRPr="00B502D6">
        <w:rPr>
          <w:b/>
        </w:rPr>
        <w:t xml:space="preserve"> User’s Manual – Research Project Management System (RPM</w:t>
      </w:r>
      <w:r>
        <w:rPr>
          <w:b/>
        </w:rPr>
        <w:t xml:space="preserve">S) </w:t>
      </w:r>
      <w:r w:rsidRPr="00B502D6">
        <w:t>documentation.</w:t>
      </w:r>
    </w:p>
    <w:p w14:paraId="5C8A1419" w14:textId="77777777" w:rsidR="00F41403" w:rsidRDefault="00F41403" w:rsidP="00F41403">
      <w:pPr>
        <w:ind w:left="720"/>
      </w:pPr>
    </w:p>
    <w:p w14:paraId="3831D9C6" w14:textId="77777777" w:rsidR="00F41403" w:rsidRDefault="00F41403" w:rsidP="00F41403">
      <w:pPr>
        <w:ind w:left="720"/>
      </w:pPr>
    </w:p>
    <w:p w14:paraId="6B7C60D6" w14:textId="77777777" w:rsidR="00F41403" w:rsidRDefault="00F41403" w:rsidP="00F41403">
      <w:pPr>
        <w:pStyle w:val="Heading3"/>
      </w:pPr>
      <w:r>
        <w:br w:type="page"/>
      </w:r>
      <w:bookmarkStart w:id="348" w:name="DeleteEntry"/>
      <w:bookmarkStart w:id="349" w:name="_Toc170297442"/>
      <w:bookmarkStart w:id="350" w:name="_Toc452394275"/>
      <w:bookmarkStart w:id="351" w:name="_Toc507159169"/>
      <w:bookmarkEnd w:id="348"/>
      <w:r>
        <w:lastRenderedPageBreak/>
        <w:t>Deleting an Entry</w:t>
      </w:r>
      <w:bookmarkEnd w:id="349"/>
      <w:bookmarkEnd w:id="350"/>
      <w:bookmarkEnd w:id="351"/>
    </w:p>
    <w:p w14:paraId="1D9BDEC4" w14:textId="77777777" w:rsidR="00F41403" w:rsidRDefault="00F41403" w:rsidP="00F41403">
      <w:pPr>
        <w:ind w:right="270"/>
      </w:pPr>
      <w:r>
        <w:br/>
      </w:r>
      <w:r w:rsidRPr="00BA71EF">
        <w:rPr>
          <w:b/>
        </w:rPr>
        <w:t>Note:</w:t>
      </w:r>
      <w:r>
        <w:t xml:space="preserve"> </w:t>
      </w:r>
    </w:p>
    <w:p w14:paraId="7FBDC3C4" w14:textId="25B7D093" w:rsidR="00F41403" w:rsidRDefault="00F41403" w:rsidP="00BD0B63">
      <w:pPr>
        <w:numPr>
          <w:ilvl w:val="0"/>
          <w:numId w:val="218"/>
        </w:numPr>
        <w:ind w:right="270"/>
      </w:pPr>
      <w:r>
        <w:t>You cannot delete an address book Entry if it is activated. You must first deactivate the Entry and, if it is assigned to a Collection, you must unpublish the Collection in order to deactivate the Entry.</w:t>
      </w:r>
      <w:r w:rsidRPr="00637AA8">
        <w:t xml:space="preserve"> </w:t>
      </w:r>
      <w:r>
        <w:t xml:space="preserve">For information about how to deactivate an Entry, see </w:t>
      </w:r>
      <w:hyperlink w:anchor="DeactivateEntry" w:history="1">
        <w:r w:rsidRPr="00BA71EF">
          <w:rPr>
            <w:rStyle w:val="Hyperlink"/>
            <w:b/>
          </w:rPr>
          <w:t>Deactivating an Entry</w:t>
        </w:r>
      </w:hyperlink>
      <w:r>
        <w:t>.</w:t>
      </w:r>
      <w:r>
        <w:br/>
      </w:r>
    </w:p>
    <w:p w14:paraId="2E0C29BE" w14:textId="77777777" w:rsidR="00F41403" w:rsidRDefault="00F41403" w:rsidP="00BD0B63">
      <w:pPr>
        <w:numPr>
          <w:ilvl w:val="0"/>
          <w:numId w:val="218"/>
        </w:numPr>
        <w:ind w:right="270"/>
      </w:pPr>
      <w:r>
        <w:t xml:space="preserve">Only the System Administrator can delete a user entry. </w:t>
      </w:r>
      <w:r>
        <w:br/>
      </w:r>
      <w:r>
        <w:br/>
      </w:r>
    </w:p>
    <w:p w14:paraId="23AA3B76" w14:textId="77777777" w:rsidR="00F41403" w:rsidRDefault="00F41403" w:rsidP="00F41403">
      <w:pPr>
        <w:ind w:right="270"/>
      </w:pPr>
      <w:r>
        <w:t xml:space="preserve">To delete a deactivated address book entry: </w:t>
      </w:r>
      <w:r>
        <w:br/>
      </w:r>
    </w:p>
    <w:p w14:paraId="54B7E4C0" w14:textId="0B41D350" w:rsidR="00F41403" w:rsidRDefault="00F41403" w:rsidP="00BD0B63">
      <w:pPr>
        <w:numPr>
          <w:ilvl w:val="0"/>
          <w:numId w:val="217"/>
        </w:numPr>
      </w:pPr>
      <w:r>
        <w:t xml:space="preserve">Log on to the application using your </w:t>
      </w:r>
      <w:r w:rsidR="00761DF9">
        <w:t>login</w:t>
      </w:r>
      <w:r>
        <w:t xml:space="preserve"> credentials. </w:t>
      </w:r>
    </w:p>
    <w:p w14:paraId="2DCF6D26" w14:textId="77777777" w:rsidR="00F41403" w:rsidRDefault="00F41403" w:rsidP="00F41403">
      <w:pPr>
        <w:ind w:left="720"/>
      </w:pPr>
      <w:r>
        <w:t xml:space="preserve">The CIRRASPEC home page appears. </w:t>
      </w:r>
    </w:p>
    <w:p w14:paraId="099B04A7" w14:textId="77777777" w:rsidR="00F41403" w:rsidRDefault="00F41403" w:rsidP="00F41403">
      <w:pPr>
        <w:ind w:left="720"/>
      </w:pPr>
    </w:p>
    <w:p w14:paraId="1B0E36D7" w14:textId="77777777" w:rsidR="00F41403" w:rsidRDefault="00F41403" w:rsidP="00BD0B63">
      <w:pPr>
        <w:numPr>
          <w:ilvl w:val="0"/>
          <w:numId w:val="217"/>
        </w:numPr>
      </w:pPr>
      <w:r>
        <w:t xml:space="preserve">Point to the arrow of the </w:t>
      </w:r>
      <w:r w:rsidRPr="00584C3D">
        <w:rPr>
          <w:b/>
        </w:rPr>
        <w:t>IAMS</w:t>
      </w:r>
      <w:r>
        <w:t xml:space="preserve"> tab, and then click </w:t>
      </w:r>
      <w:r>
        <w:rPr>
          <w:b/>
        </w:rPr>
        <w:t>Address Book</w:t>
      </w:r>
      <w:r>
        <w:t>.</w:t>
      </w:r>
    </w:p>
    <w:p w14:paraId="0B5A841D" w14:textId="77777777" w:rsidR="00F41403" w:rsidRDefault="00F41403" w:rsidP="00F41403">
      <w:pPr>
        <w:ind w:left="720" w:right="270"/>
      </w:pPr>
      <w:r>
        <w:t xml:space="preserve">The </w:t>
      </w:r>
      <w:r>
        <w:rPr>
          <w:b/>
        </w:rPr>
        <w:t>Entry Search</w:t>
      </w:r>
      <w:r>
        <w:t xml:space="preserve"> page appears. </w:t>
      </w:r>
      <w:r>
        <w:br/>
      </w:r>
    </w:p>
    <w:p w14:paraId="2A8B143E" w14:textId="77777777" w:rsidR="00F41403" w:rsidRDefault="00F41403" w:rsidP="00BD0B63">
      <w:pPr>
        <w:numPr>
          <w:ilvl w:val="0"/>
          <w:numId w:val="217"/>
        </w:numPr>
        <w:ind w:right="270"/>
      </w:pPr>
      <w:r>
        <w:t xml:space="preserve">Click </w:t>
      </w:r>
      <w:r>
        <w:rPr>
          <w:b/>
        </w:rPr>
        <w:t>SEARCH</w:t>
      </w:r>
      <w:r>
        <w:t xml:space="preserve">. </w:t>
      </w:r>
      <w:r>
        <w:br/>
        <w:t xml:space="preserve">The list of address book entries appears.  </w:t>
      </w:r>
    </w:p>
    <w:p w14:paraId="349461D8" w14:textId="77777777" w:rsidR="00F41403" w:rsidRDefault="00F41403" w:rsidP="00F41403"/>
    <w:p w14:paraId="3B7A74B5" w14:textId="77777777" w:rsidR="00F41403" w:rsidRDefault="00F41403" w:rsidP="00BD0B63">
      <w:pPr>
        <w:numPr>
          <w:ilvl w:val="0"/>
          <w:numId w:val="217"/>
        </w:numPr>
      </w:pPr>
      <w:r>
        <w:t>Select the row of the entry you want to delete.</w:t>
      </w:r>
    </w:p>
    <w:p w14:paraId="63DC2A67" w14:textId="77777777" w:rsidR="00F41403" w:rsidRDefault="00F41403" w:rsidP="00F41403">
      <w:pPr>
        <w:ind w:left="720"/>
      </w:pPr>
      <w:r>
        <w:t xml:space="preserve">The </w:t>
      </w:r>
      <w:r w:rsidRPr="00044620">
        <w:rPr>
          <w:b/>
        </w:rPr>
        <w:t>View Entry</w:t>
      </w:r>
      <w:r>
        <w:t xml:space="preserve"> page appears with details for the selected entry.</w:t>
      </w:r>
      <w:r>
        <w:br/>
      </w:r>
    </w:p>
    <w:p w14:paraId="1053ABC7" w14:textId="77777777" w:rsidR="00F41403" w:rsidRDefault="00F41403" w:rsidP="00BD0B63">
      <w:pPr>
        <w:numPr>
          <w:ilvl w:val="0"/>
          <w:numId w:val="217"/>
        </w:numPr>
      </w:pPr>
      <w:r>
        <w:t xml:space="preserve">Click </w:t>
      </w:r>
      <w:r>
        <w:rPr>
          <w:b/>
        </w:rPr>
        <w:t>DELETE</w:t>
      </w:r>
      <w:r>
        <w:t>.</w:t>
      </w:r>
      <w:r>
        <w:br/>
        <w:t>A confirmation window appears.</w:t>
      </w:r>
      <w:r>
        <w:br/>
      </w:r>
    </w:p>
    <w:p w14:paraId="74F1BC85" w14:textId="77777777" w:rsidR="00F41403" w:rsidRDefault="00F41403" w:rsidP="00BD0B63">
      <w:pPr>
        <w:numPr>
          <w:ilvl w:val="0"/>
          <w:numId w:val="217"/>
        </w:numPr>
      </w:pPr>
      <w:r>
        <w:t xml:space="preserve">Click </w:t>
      </w:r>
      <w:r>
        <w:rPr>
          <w:b/>
        </w:rPr>
        <w:t>YES</w:t>
      </w:r>
      <w:r>
        <w:t>.</w:t>
      </w:r>
    </w:p>
    <w:p w14:paraId="78DA223D" w14:textId="77777777" w:rsidR="00F41403" w:rsidRDefault="00F41403" w:rsidP="00F41403">
      <w:pPr>
        <w:ind w:left="720"/>
      </w:pPr>
      <w:r>
        <w:t xml:space="preserve">The entry is deleted and no longer appears on the </w:t>
      </w:r>
      <w:r w:rsidRPr="0067468A">
        <w:rPr>
          <w:b/>
        </w:rPr>
        <w:t>Entry Search</w:t>
      </w:r>
      <w:r>
        <w:t xml:space="preserve"> page.</w:t>
      </w:r>
      <w:r w:rsidRPr="00D005F7">
        <w:rPr>
          <w:b/>
        </w:rPr>
        <w:t xml:space="preserve"> </w:t>
      </w:r>
      <w:r>
        <w:rPr>
          <w:b/>
        </w:rPr>
        <w:br/>
      </w:r>
      <w:r>
        <w:rPr>
          <w:b/>
        </w:rPr>
        <w:br/>
      </w:r>
      <w:r w:rsidRPr="00455D98">
        <w:rPr>
          <w:b/>
        </w:rPr>
        <w:t>Note:</w:t>
      </w:r>
      <w:r>
        <w:t xml:space="preserve"> </w:t>
      </w:r>
    </w:p>
    <w:p w14:paraId="63607BF7" w14:textId="77777777" w:rsidR="00F41403" w:rsidRDefault="00F41403" w:rsidP="00BD0B63">
      <w:pPr>
        <w:numPr>
          <w:ilvl w:val="0"/>
          <w:numId w:val="229"/>
        </w:numPr>
        <w:ind w:left="720"/>
      </w:pPr>
      <w:r>
        <w:t>If you unpublished any Collections in order to deactivate and delete this entry, you must unassign this entry and publish the Collections.</w:t>
      </w:r>
    </w:p>
    <w:p w14:paraId="07808BAD" w14:textId="77777777" w:rsidR="00F41403" w:rsidRPr="0041004F" w:rsidRDefault="00F41403" w:rsidP="00F41403">
      <w:pPr>
        <w:ind w:left="720"/>
      </w:pPr>
      <w:r w:rsidRPr="0041004F">
        <w:t xml:space="preserve">For more information about how to unassign a user or site and publish a Collection, refer to the </w:t>
      </w:r>
      <w:r>
        <w:rPr>
          <w:b/>
        </w:rPr>
        <w:t>CIRRASPEC</w:t>
      </w:r>
      <w:r w:rsidRPr="0041004F">
        <w:rPr>
          <w:b/>
        </w:rPr>
        <w:t xml:space="preserve"> User’s Manual – Research Project Management System (RPMS)</w:t>
      </w:r>
      <w:r w:rsidRPr="0041004F">
        <w:t xml:space="preserve"> documentation.</w:t>
      </w:r>
    </w:p>
    <w:p w14:paraId="697B1043" w14:textId="77777777" w:rsidR="00F41403" w:rsidRDefault="00F41403" w:rsidP="00F41403">
      <w:pPr>
        <w:pStyle w:val="Heading3"/>
        <w:rPr>
          <w:b w:val="0"/>
        </w:rPr>
      </w:pPr>
    </w:p>
    <w:p w14:paraId="312BBED2" w14:textId="77777777" w:rsidR="00F41403" w:rsidRDefault="00F41403" w:rsidP="00F41403">
      <w:pPr>
        <w:pStyle w:val="Heading3"/>
      </w:pPr>
      <w:r>
        <w:rPr>
          <w:b w:val="0"/>
        </w:rPr>
        <w:br w:type="page"/>
      </w:r>
      <w:bookmarkStart w:id="352" w:name="ActivateEntry"/>
      <w:bookmarkStart w:id="353" w:name="_Activating_an_Entry"/>
      <w:bookmarkStart w:id="354" w:name="_Toc452394276"/>
      <w:bookmarkStart w:id="355" w:name="_Toc507159170"/>
      <w:bookmarkStart w:id="356" w:name="_Toc170297443"/>
      <w:bookmarkEnd w:id="352"/>
      <w:bookmarkEnd w:id="353"/>
      <w:r>
        <w:lastRenderedPageBreak/>
        <w:t>Activating an Entry</w:t>
      </w:r>
      <w:bookmarkEnd w:id="354"/>
      <w:bookmarkEnd w:id="355"/>
      <w:r>
        <w:t xml:space="preserve"> </w:t>
      </w:r>
    </w:p>
    <w:p w14:paraId="76444804" w14:textId="77777777" w:rsidR="00F41403" w:rsidRDefault="00F41403" w:rsidP="00F41403"/>
    <w:p w14:paraId="348BB777" w14:textId="77777777" w:rsidR="00F41403" w:rsidRDefault="00F41403" w:rsidP="00F41403">
      <w:r>
        <w:t>To use an address book Entry in the application, you must first activate the Entry.</w:t>
      </w:r>
    </w:p>
    <w:p w14:paraId="6F0A2D5D" w14:textId="77777777" w:rsidR="00F41403" w:rsidRDefault="00F41403" w:rsidP="00F41403"/>
    <w:p w14:paraId="747B4085" w14:textId="77777777" w:rsidR="00F41403" w:rsidRDefault="00F41403" w:rsidP="00F41403">
      <w:r>
        <w:t>To activate an entry:</w:t>
      </w:r>
    </w:p>
    <w:p w14:paraId="37671259" w14:textId="77777777" w:rsidR="00F41403" w:rsidRDefault="00F41403" w:rsidP="00F41403"/>
    <w:p w14:paraId="0837A6B2" w14:textId="7CC2B75E" w:rsidR="00F41403" w:rsidRDefault="00F41403" w:rsidP="00BD0B63">
      <w:pPr>
        <w:numPr>
          <w:ilvl w:val="0"/>
          <w:numId w:val="222"/>
        </w:numPr>
      </w:pPr>
      <w:r>
        <w:t xml:space="preserve">Log on to the application using your </w:t>
      </w:r>
      <w:r w:rsidR="00761DF9">
        <w:t>login</w:t>
      </w:r>
      <w:r>
        <w:t xml:space="preserve"> credentials. </w:t>
      </w:r>
    </w:p>
    <w:p w14:paraId="5A029D48" w14:textId="77777777" w:rsidR="00F41403" w:rsidRDefault="00F41403" w:rsidP="00F41403">
      <w:pPr>
        <w:ind w:left="720"/>
      </w:pPr>
      <w:r>
        <w:t xml:space="preserve">The CIRRASPEC home page appears. </w:t>
      </w:r>
    </w:p>
    <w:p w14:paraId="3158A9D9" w14:textId="77777777" w:rsidR="00F41403" w:rsidRDefault="00F41403" w:rsidP="00F41403">
      <w:pPr>
        <w:ind w:left="720"/>
      </w:pPr>
    </w:p>
    <w:p w14:paraId="3178C9BE" w14:textId="77777777" w:rsidR="00F41403" w:rsidRDefault="00F41403" w:rsidP="00BD0B63">
      <w:pPr>
        <w:numPr>
          <w:ilvl w:val="0"/>
          <w:numId w:val="222"/>
        </w:numPr>
      </w:pPr>
      <w:r>
        <w:t xml:space="preserve">Point to the arrow of the </w:t>
      </w:r>
      <w:r w:rsidRPr="00584C3D">
        <w:rPr>
          <w:b/>
        </w:rPr>
        <w:t>IAMS</w:t>
      </w:r>
      <w:r>
        <w:t xml:space="preserve"> tab, and then click </w:t>
      </w:r>
      <w:r>
        <w:rPr>
          <w:b/>
        </w:rPr>
        <w:t>Address Book</w:t>
      </w:r>
      <w:r>
        <w:t>.</w:t>
      </w:r>
    </w:p>
    <w:p w14:paraId="01E044AF" w14:textId="77777777" w:rsidR="00F41403" w:rsidRDefault="00F41403" w:rsidP="00F41403">
      <w:pPr>
        <w:ind w:left="720" w:right="270"/>
      </w:pPr>
      <w:r>
        <w:t xml:space="preserve">The </w:t>
      </w:r>
      <w:r>
        <w:rPr>
          <w:b/>
        </w:rPr>
        <w:t>Entry Search</w:t>
      </w:r>
      <w:r>
        <w:t xml:space="preserve"> page appears. </w:t>
      </w:r>
      <w:r>
        <w:br/>
      </w:r>
    </w:p>
    <w:p w14:paraId="13B7AC11" w14:textId="77777777" w:rsidR="00F41403" w:rsidRDefault="00F41403" w:rsidP="00BD0B63">
      <w:pPr>
        <w:numPr>
          <w:ilvl w:val="0"/>
          <w:numId w:val="222"/>
        </w:numPr>
        <w:ind w:right="270"/>
      </w:pPr>
      <w:r>
        <w:t xml:space="preserve">Click </w:t>
      </w:r>
      <w:r>
        <w:rPr>
          <w:b/>
        </w:rPr>
        <w:t>SEARCH</w:t>
      </w:r>
      <w:r>
        <w:t xml:space="preserve">. </w:t>
      </w:r>
      <w:r>
        <w:br/>
        <w:t xml:space="preserve">The list of address book entries appears.  </w:t>
      </w:r>
    </w:p>
    <w:p w14:paraId="0850CE64" w14:textId="77777777" w:rsidR="00F41403" w:rsidRDefault="00F41403" w:rsidP="00F41403">
      <w:pPr>
        <w:ind w:left="720"/>
      </w:pPr>
    </w:p>
    <w:p w14:paraId="1F0A7E03" w14:textId="77777777" w:rsidR="00F41403" w:rsidRDefault="00F41403" w:rsidP="00BD0B63">
      <w:pPr>
        <w:numPr>
          <w:ilvl w:val="0"/>
          <w:numId w:val="222"/>
        </w:numPr>
      </w:pPr>
      <w:r>
        <w:t>Select the row of the entry you want to activate.</w:t>
      </w:r>
    </w:p>
    <w:p w14:paraId="70910EF4" w14:textId="77777777" w:rsidR="00F41403" w:rsidRDefault="00F41403" w:rsidP="00F41403">
      <w:pPr>
        <w:ind w:left="720"/>
      </w:pPr>
      <w:r>
        <w:t xml:space="preserve">The </w:t>
      </w:r>
      <w:r w:rsidRPr="00044620">
        <w:rPr>
          <w:b/>
        </w:rPr>
        <w:t>View Entry</w:t>
      </w:r>
      <w:r>
        <w:t xml:space="preserve"> page appears with details for the selected entry.</w:t>
      </w:r>
      <w:r>
        <w:br/>
      </w:r>
    </w:p>
    <w:p w14:paraId="07F7ACFE" w14:textId="77777777" w:rsidR="00F41403" w:rsidRDefault="00F41403" w:rsidP="00BD0B63">
      <w:pPr>
        <w:numPr>
          <w:ilvl w:val="0"/>
          <w:numId w:val="222"/>
        </w:numPr>
      </w:pPr>
      <w:r>
        <w:t xml:space="preserve">Click </w:t>
      </w:r>
      <w:r w:rsidRPr="0067468A">
        <w:rPr>
          <w:b/>
        </w:rPr>
        <w:t>ACTIVATE</w:t>
      </w:r>
      <w:r>
        <w:t>.</w:t>
      </w:r>
      <w:r>
        <w:br/>
        <w:t xml:space="preserve">The entry is activated for use in the application. </w:t>
      </w:r>
      <w:r>
        <w:br/>
      </w:r>
      <w:r>
        <w:br/>
      </w:r>
      <w:r w:rsidRPr="0067468A">
        <w:rPr>
          <w:b/>
        </w:rPr>
        <w:t>Note</w:t>
      </w:r>
      <w:r>
        <w:t>:</w:t>
      </w:r>
    </w:p>
    <w:p w14:paraId="43B4339C" w14:textId="77777777" w:rsidR="00F41403" w:rsidRDefault="00F41403" w:rsidP="00BD0B63">
      <w:pPr>
        <w:numPr>
          <w:ilvl w:val="0"/>
          <w:numId w:val="228"/>
        </w:numPr>
      </w:pPr>
      <w:r>
        <w:t xml:space="preserve">When activated, you cannot modify or delete this entry. </w:t>
      </w:r>
      <w:r>
        <w:br/>
      </w:r>
    </w:p>
    <w:p w14:paraId="732CCF5F" w14:textId="77777777" w:rsidR="00F41403" w:rsidRDefault="00F41403" w:rsidP="00BD0B63">
      <w:pPr>
        <w:numPr>
          <w:ilvl w:val="0"/>
          <w:numId w:val="228"/>
        </w:numPr>
      </w:pPr>
      <w:r>
        <w:t xml:space="preserve">If an activated user tries to access the application but the user is not yet assigned to a Collection in the </w:t>
      </w:r>
      <w:r w:rsidRPr="00986419">
        <w:rPr>
          <w:b/>
        </w:rPr>
        <w:t>RPMS Configuration</w:t>
      </w:r>
      <w:r>
        <w:t xml:space="preserve"> module, an “Access Denied” message appears.</w:t>
      </w:r>
    </w:p>
    <w:p w14:paraId="191C5857" w14:textId="77777777" w:rsidR="00F41403" w:rsidRDefault="00F41403" w:rsidP="00F41403">
      <w:pPr>
        <w:ind w:left="1480"/>
      </w:pPr>
      <w:r>
        <w:t xml:space="preserve">For more information about how to assign a user to a Collection, refer to the </w:t>
      </w:r>
      <w:r>
        <w:rPr>
          <w:b/>
        </w:rPr>
        <w:t>CIRRASPEC</w:t>
      </w:r>
      <w:r w:rsidRPr="00986419">
        <w:rPr>
          <w:b/>
        </w:rPr>
        <w:t xml:space="preserve"> User’s Manual – Research Project Management System (RPMS) </w:t>
      </w:r>
      <w:r w:rsidRPr="00B502D6">
        <w:t>documentation.</w:t>
      </w:r>
    </w:p>
    <w:p w14:paraId="6F75B993" w14:textId="77777777" w:rsidR="00F41403" w:rsidRDefault="00F41403" w:rsidP="00F41403">
      <w:pPr>
        <w:ind w:left="1480"/>
      </w:pPr>
    </w:p>
    <w:p w14:paraId="125D308B" w14:textId="77777777" w:rsidR="00F41403" w:rsidRDefault="00F41403" w:rsidP="00F41403">
      <w:pPr>
        <w:pStyle w:val="Heading3"/>
      </w:pPr>
      <w:r>
        <w:br w:type="page"/>
      </w:r>
      <w:bookmarkStart w:id="357" w:name="DeactivateEntry"/>
      <w:bookmarkStart w:id="358" w:name="_Toc452394277"/>
      <w:bookmarkStart w:id="359" w:name="_Toc507159171"/>
      <w:bookmarkEnd w:id="357"/>
      <w:r>
        <w:lastRenderedPageBreak/>
        <w:t>Deactivating an Entry</w:t>
      </w:r>
      <w:bookmarkEnd w:id="356"/>
      <w:bookmarkEnd w:id="358"/>
      <w:bookmarkEnd w:id="359"/>
    </w:p>
    <w:p w14:paraId="1C1C0CF4" w14:textId="77777777" w:rsidR="00F41403" w:rsidRDefault="00F41403" w:rsidP="00F41403"/>
    <w:p w14:paraId="7B29B8EA" w14:textId="77777777" w:rsidR="00F41403" w:rsidRDefault="00F41403" w:rsidP="00F41403">
      <w:r>
        <w:t xml:space="preserve">To modify or delete an address book Entry, you must first deactivate the Entry. </w:t>
      </w:r>
      <w:r>
        <w:br/>
      </w:r>
    </w:p>
    <w:p w14:paraId="0AA7E5C4" w14:textId="77777777" w:rsidR="00F41403" w:rsidRDefault="00F41403" w:rsidP="00F41403">
      <w:r>
        <w:t>To deactivate an entry:</w:t>
      </w:r>
    </w:p>
    <w:p w14:paraId="66265450" w14:textId="77777777" w:rsidR="00F41403" w:rsidRDefault="00F41403" w:rsidP="00F41403"/>
    <w:p w14:paraId="677D5F2C" w14:textId="24C079BA" w:rsidR="00F41403" w:rsidRDefault="00F41403" w:rsidP="00BD0B63">
      <w:pPr>
        <w:numPr>
          <w:ilvl w:val="0"/>
          <w:numId w:val="219"/>
        </w:numPr>
      </w:pPr>
      <w:r>
        <w:t xml:space="preserve">Log on to the application using your </w:t>
      </w:r>
      <w:r w:rsidR="00761DF9">
        <w:t>login</w:t>
      </w:r>
      <w:r>
        <w:t xml:space="preserve"> credentials. </w:t>
      </w:r>
    </w:p>
    <w:p w14:paraId="4FB8FA38" w14:textId="77777777" w:rsidR="00F41403" w:rsidRDefault="00F41403" w:rsidP="00F41403">
      <w:pPr>
        <w:ind w:left="720"/>
      </w:pPr>
      <w:r>
        <w:t xml:space="preserve">The CIRRASPEC home page appears. </w:t>
      </w:r>
    </w:p>
    <w:p w14:paraId="06640B04" w14:textId="77777777" w:rsidR="00F41403" w:rsidRDefault="00F41403" w:rsidP="00F41403">
      <w:pPr>
        <w:ind w:left="720"/>
      </w:pPr>
    </w:p>
    <w:p w14:paraId="470755AB" w14:textId="77777777" w:rsidR="00F41403" w:rsidRDefault="00F41403" w:rsidP="00BD0B63">
      <w:pPr>
        <w:numPr>
          <w:ilvl w:val="0"/>
          <w:numId w:val="219"/>
        </w:numPr>
      </w:pPr>
      <w:r>
        <w:t xml:space="preserve">Point to the arrow of the </w:t>
      </w:r>
      <w:r w:rsidRPr="00584C3D">
        <w:rPr>
          <w:b/>
        </w:rPr>
        <w:t>IAMS</w:t>
      </w:r>
      <w:r>
        <w:t xml:space="preserve"> tab, and then click </w:t>
      </w:r>
      <w:r>
        <w:rPr>
          <w:b/>
        </w:rPr>
        <w:t>Address Book</w:t>
      </w:r>
      <w:r>
        <w:t>.</w:t>
      </w:r>
    </w:p>
    <w:p w14:paraId="7F6E6A51" w14:textId="77777777" w:rsidR="00F41403" w:rsidRDefault="00F41403" w:rsidP="00F41403">
      <w:pPr>
        <w:ind w:left="720"/>
      </w:pPr>
      <w:r>
        <w:t xml:space="preserve">The </w:t>
      </w:r>
      <w:r>
        <w:rPr>
          <w:b/>
        </w:rPr>
        <w:t>Entry Search</w:t>
      </w:r>
      <w:r>
        <w:t xml:space="preserve"> page appears. </w:t>
      </w:r>
      <w:r>
        <w:br/>
      </w:r>
    </w:p>
    <w:p w14:paraId="49F1A687" w14:textId="77777777" w:rsidR="00F41403" w:rsidRDefault="00F41403" w:rsidP="00BD0B63">
      <w:pPr>
        <w:numPr>
          <w:ilvl w:val="0"/>
          <w:numId w:val="219"/>
        </w:numPr>
        <w:ind w:right="270"/>
      </w:pPr>
      <w:r>
        <w:t xml:space="preserve">Click </w:t>
      </w:r>
      <w:r w:rsidRPr="00EA709F">
        <w:rPr>
          <w:b/>
        </w:rPr>
        <w:t>Search</w:t>
      </w:r>
      <w:r>
        <w:t xml:space="preserve">. </w:t>
      </w:r>
      <w:r>
        <w:br/>
        <w:t xml:space="preserve">The list of address book entries appears.  </w:t>
      </w:r>
      <w:r>
        <w:br/>
      </w:r>
    </w:p>
    <w:p w14:paraId="568E61AF" w14:textId="77777777" w:rsidR="00F41403" w:rsidRDefault="00F41403" w:rsidP="00BD0B63">
      <w:pPr>
        <w:numPr>
          <w:ilvl w:val="0"/>
          <w:numId w:val="219"/>
        </w:numPr>
      </w:pPr>
      <w:r>
        <w:t>Select the row of the entry you want to deactivate.</w:t>
      </w:r>
    </w:p>
    <w:p w14:paraId="2F464BD8" w14:textId="77777777" w:rsidR="00F41403" w:rsidRDefault="00F41403" w:rsidP="00F41403">
      <w:pPr>
        <w:ind w:left="720"/>
      </w:pPr>
      <w:r>
        <w:t xml:space="preserve">The </w:t>
      </w:r>
      <w:r w:rsidRPr="00044620">
        <w:rPr>
          <w:b/>
        </w:rPr>
        <w:t>View Entry</w:t>
      </w:r>
      <w:r>
        <w:t xml:space="preserve"> page appears with details for the selected entry.</w:t>
      </w:r>
      <w:r>
        <w:br/>
      </w:r>
    </w:p>
    <w:p w14:paraId="36D86C12" w14:textId="77777777" w:rsidR="00F41403" w:rsidRDefault="00F41403" w:rsidP="00BD0B63">
      <w:pPr>
        <w:numPr>
          <w:ilvl w:val="0"/>
          <w:numId w:val="219"/>
        </w:numPr>
        <w:ind w:right="270"/>
      </w:pPr>
      <w:r>
        <w:t xml:space="preserve">Click </w:t>
      </w:r>
      <w:r w:rsidRPr="00110B66">
        <w:rPr>
          <w:b/>
        </w:rPr>
        <w:t>DEACTIVATE</w:t>
      </w:r>
      <w:r>
        <w:rPr>
          <w:b/>
        </w:rPr>
        <w:t>.</w:t>
      </w:r>
      <w:r>
        <w:t xml:space="preserve"> </w:t>
      </w:r>
    </w:p>
    <w:p w14:paraId="27B6B6C6" w14:textId="77777777" w:rsidR="00F41403" w:rsidRDefault="00F41403" w:rsidP="00F41403">
      <w:pPr>
        <w:ind w:left="720" w:right="270"/>
        <w:rPr>
          <w:b/>
        </w:rPr>
      </w:pPr>
      <w:r>
        <w:t>If the entry is not actively being used in the application, the entry is deactivated. You may modify, delete or activate the entry.</w:t>
      </w:r>
      <w:r>
        <w:br/>
      </w:r>
    </w:p>
    <w:p w14:paraId="278E814E" w14:textId="77777777" w:rsidR="00F41403" w:rsidRDefault="00F41403" w:rsidP="00F41403">
      <w:pPr>
        <w:ind w:left="720" w:right="270"/>
      </w:pPr>
      <w:r w:rsidRPr="00DC3F98">
        <w:rPr>
          <w:b/>
        </w:rPr>
        <w:t>Note:</w:t>
      </w:r>
      <w:r>
        <w:t xml:space="preserve"> Exceptions:</w:t>
      </w:r>
    </w:p>
    <w:p w14:paraId="210349BB" w14:textId="77777777" w:rsidR="00F41403" w:rsidRDefault="00F41403" w:rsidP="00BD0B63">
      <w:pPr>
        <w:numPr>
          <w:ilvl w:val="0"/>
          <w:numId w:val="225"/>
        </w:numPr>
        <w:ind w:right="270"/>
      </w:pPr>
      <w:r>
        <w:t xml:space="preserve">If you click </w:t>
      </w:r>
      <w:r w:rsidRPr="00C92DC0">
        <w:rPr>
          <w:b/>
        </w:rPr>
        <w:t>DEACTIVATE</w:t>
      </w:r>
      <w:r>
        <w:t xml:space="preserve"> and receive an error message, the Entry is activated and in use in the application. You must unpublish the Collection(s) to which the Entry is assigned, and unassign the Entry prior to deactivating the Entry. Proceed to the next step.</w:t>
      </w:r>
      <w:r>
        <w:br/>
      </w:r>
    </w:p>
    <w:p w14:paraId="16304DD9" w14:textId="77777777" w:rsidR="00F41403" w:rsidRDefault="00F41403" w:rsidP="00BD0B63">
      <w:pPr>
        <w:numPr>
          <w:ilvl w:val="0"/>
          <w:numId w:val="225"/>
        </w:numPr>
        <w:ind w:right="270"/>
      </w:pPr>
      <w:r>
        <w:t xml:space="preserve">If the </w:t>
      </w:r>
      <w:r w:rsidRPr="004753BC">
        <w:rPr>
          <w:b/>
        </w:rPr>
        <w:t>DEACTIVATE</w:t>
      </w:r>
      <w:r>
        <w:t xml:space="preserve"> button is not displayed and the</w:t>
      </w:r>
      <w:r w:rsidRPr="00DC3F98">
        <w:rPr>
          <w:b/>
        </w:rPr>
        <w:t xml:space="preserve"> ACTIVATE</w:t>
      </w:r>
      <w:r>
        <w:t xml:space="preserve"> button is displayed, the Entry is already deactivated.</w:t>
      </w:r>
      <w:r w:rsidRPr="004753BC">
        <w:t xml:space="preserve"> </w:t>
      </w:r>
      <w:r>
        <w:t>You may modify, delete or activate the Entry.</w:t>
      </w:r>
      <w:r>
        <w:br/>
      </w:r>
    </w:p>
    <w:p w14:paraId="5627392D" w14:textId="77777777" w:rsidR="00F41403" w:rsidRDefault="00F41403" w:rsidP="00BD0B63">
      <w:pPr>
        <w:numPr>
          <w:ilvl w:val="0"/>
          <w:numId w:val="225"/>
        </w:numPr>
        <w:ind w:right="270"/>
      </w:pPr>
      <w:r>
        <w:t xml:space="preserve">If both </w:t>
      </w:r>
      <w:r w:rsidRPr="004753BC">
        <w:rPr>
          <w:b/>
        </w:rPr>
        <w:t>DEACTIVATE</w:t>
      </w:r>
      <w:r>
        <w:t xml:space="preserve"> and </w:t>
      </w:r>
      <w:r w:rsidRPr="004753BC">
        <w:rPr>
          <w:b/>
        </w:rPr>
        <w:t>ACTIVATE</w:t>
      </w:r>
      <w:r>
        <w:t xml:space="preserve"> buttons are not displayed, the Entry is activated and in use in the application. You must unpublish the Collection(s) to which the Entry is assigned, and unassign the Entry prior to deactivating the Entry. Proceed to the next step.</w:t>
      </w:r>
      <w:r>
        <w:br/>
      </w:r>
    </w:p>
    <w:p w14:paraId="39C947CB" w14:textId="77777777" w:rsidR="00F41403" w:rsidRDefault="00F41403" w:rsidP="00BD0B63">
      <w:pPr>
        <w:numPr>
          <w:ilvl w:val="0"/>
          <w:numId w:val="219"/>
        </w:numPr>
        <w:ind w:right="270"/>
      </w:pPr>
      <w:r>
        <w:t xml:space="preserve">If the </w:t>
      </w:r>
      <w:r w:rsidRPr="00EA709F">
        <w:rPr>
          <w:b/>
        </w:rPr>
        <w:t>Entity</w:t>
      </w:r>
      <w:r>
        <w:rPr>
          <w:b/>
        </w:rPr>
        <w:t>’s</w:t>
      </w:r>
      <w:r w:rsidRPr="00EA709F">
        <w:rPr>
          <w:b/>
        </w:rPr>
        <w:t xml:space="preserve"> </w:t>
      </w:r>
      <w:r>
        <w:rPr>
          <w:b/>
        </w:rPr>
        <w:t>C</w:t>
      </w:r>
      <w:r w:rsidRPr="00EA709F">
        <w:rPr>
          <w:b/>
        </w:rPr>
        <w:t>ategory</w:t>
      </w:r>
      <w:r>
        <w:t xml:space="preserve"> on the </w:t>
      </w:r>
      <w:r w:rsidRPr="00DC3F98">
        <w:rPr>
          <w:b/>
        </w:rPr>
        <w:t>View Entry</w:t>
      </w:r>
      <w:r>
        <w:t xml:space="preserve"> page for the Entry you want to deactivate is </w:t>
      </w:r>
      <w:r>
        <w:rPr>
          <w:b/>
        </w:rPr>
        <w:t>U</w:t>
      </w:r>
      <w:r w:rsidRPr="00EA709F">
        <w:rPr>
          <w:b/>
        </w:rPr>
        <w:t>ser</w:t>
      </w:r>
      <w:r>
        <w:t>, verify if the Entry is assigned to a published Collection:</w:t>
      </w:r>
    </w:p>
    <w:p w14:paraId="79D4056B" w14:textId="77777777" w:rsidR="00F41403" w:rsidRDefault="00F41403" w:rsidP="00BD0B63">
      <w:pPr>
        <w:numPr>
          <w:ilvl w:val="0"/>
          <w:numId w:val="221"/>
        </w:numPr>
        <w:spacing w:after="120"/>
      </w:pPr>
      <w:r>
        <w:t xml:space="preserve">Point to the arrow of the </w:t>
      </w:r>
      <w:r>
        <w:rPr>
          <w:b/>
        </w:rPr>
        <w:t>RPMS</w:t>
      </w:r>
      <w:r>
        <w:t xml:space="preserve"> tab in the top navigation bar, and then click </w:t>
      </w:r>
      <w:r>
        <w:rPr>
          <w:b/>
        </w:rPr>
        <w:t>Configuration</w:t>
      </w:r>
      <w:r>
        <w:t>.</w:t>
      </w:r>
      <w:r>
        <w:br/>
        <w:t xml:space="preserve">The </w:t>
      </w:r>
      <w:r w:rsidRPr="00EA709F">
        <w:rPr>
          <w:b/>
        </w:rPr>
        <w:t>RPMS Search</w:t>
      </w:r>
      <w:r>
        <w:t xml:space="preserve"> page appears.</w:t>
      </w:r>
    </w:p>
    <w:p w14:paraId="55E0CF6F" w14:textId="77777777" w:rsidR="00F41403" w:rsidRDefault="00F41403" w:rsidP="00BD0B63">
      <w:pPr>
        <w:numPr>
          <w:ilvl w:val="0"/>
          <w:numId w:val="221"/>
        </w:numPr>
        <w:spacing w:after="120"/>
      </w:pPr>
      <w:r>
        <w:t xml:space="preserve">Click </w:t>
      </w:r>
      <w:r>
        <w:rPr>
          <w:b/>
        </w:rPr>
        <w:t>SEARCH</w:t>
      </w:r>
      <w:r>
        <w:t>.</w:t>
      </w:r>
      <w:r>
        <w:br/>
        <w:t>The list of Projects and Collections appears.</w:t>
      </w:r>
    </w:p>
    <w:p w14:paraId="2C82AF04" w14:textId="77777777" w:rsidR="00F41403" w:rsidRDefault="00F41403" w:rsidP="00BD0B63">
      <w:pPr>
        <w:numPr>
          <w:ilvl w:val="0"/>
          <w:numId w:val="221"/>
        </w:numPr>
        <w:spacing w:after="120"/>
      </w:pPr>
      <w:r>
        <w:t xml:space="preserve">Click on the row of the first item with </w:t>
      </w:r>
      <w:r w:rsidRPr="00181C95">
        <w:rPr>
          <w:b/>
        </w:rPr>
        <w:t>Collection</w:t>
      </w:r>
      <w:r>
        <w:t xml:space="preserve"> as the </w:t>
      </w:r>
      <w:r w:rsidRPr="00181C95">
        <w:rPr>
          <w:b/>
        </w:rPr>
        <w:t>Type</w:t>
      </w:r>
      <w:r>
        <w:t xml:space="preserve"> and </w:t>
      </w:r>
      <w:r w:rsidRPr="00181C95">
        <w:rPr>
          <w:b/>
        </w:rPr>
        <w:t>Published</w:t>
      </w:r>
      <w:r>
        <w:t xml:space="preserve"> as the </w:t>
      </w:r>
      <w:r w:rsidRPr="00181C95">
        <w:rPr>
          <w:b/>
        </w:rPr>
        <w:t>Publication Status</w:t>
      </w:r>
      <w:r>
        <w:t>.</w:t>
      </w:r>
      <w:r>
        <w:br/>
        <w:t xml:space="preserve">The </w:t>
      </w:r>
      <w:r w:rsidRPr="00181C95">
        <w:rPr>
          <w:b/>
        </w:rPr>
        <w:t>View Collection</w:t>
      </w:r>
      <w:r>
        <w:t xml:space="preserve"> page appears for the selected Collection.</w:t>
      </w:r>
    </w:p>
    <w:p w14:paraId="2C80F031" w14:textId="77777777" w:rsidR="00F41403" w:rsidRDefault="00F41403" w:rsidP="00BD0B63">
      <w:pPr>
        <w:numPr>
          <w:ilvl w:val="0"/>
          <w:numId w:val="221"/>
        </w:numPr>
        <w:spacing w:after="120"/>
      </w:pPr>
      <w:r>
        <w:t xml:space="preserve">Click </w:t>
      </w:r>
      <w:r w:rsidRPr="00EF1E70">
        <w:t>the</w:t>
      </w:r>
      <w:r w:rsidRPr="00EF1E70">
        <w:rPr>
          <w:b/>
        </w:rPr>
        <w:t xml:space="preserve"> Personnel </w:t>
      </w:r>
      <w:r w:rsidRPr="00EF1E70">
        <w:t>tab</w:t>
      </w:r>
      <w:r w:rsidRPr="00EF1E70">
        <w:rPr>
          <w:b/>
        </w:rPr>
        <w:t>.</w:t>
      </w:r>
    </w:p>
    <w:p w14:paraId="698B4311" w14:textId="77777777" w:rsidR="00F41403" w:rsidRDefault="00F41403" w:rsidP="00BD0B63">
      <w:pPr>
        <w:numPr>
          <w:ilvl w:val="0"/>
          <w:numId w:val="221"/>
        </w:numPr>
        <w:spacing w:after="120"/>
      </w:pPr>
      <w:r>
        <w:t xml:space="preserve">Expand the hierarchy tree list in the </w:t>
      </w:r>
      <w:r w:rsidRPr="00EF1E70">
        <w:rPr>
          <w:b/>
        </w:rPr>
        <w:t>Personnel</w:t>
      </w:r>
      <w:r>
        <w:t xml:space="preserve"> section, and verify if the user you want to deactivate is listed under </w:t>
      </w:r>
      <w:r>
        <w:rPr>
          <w:b/>
        </w:rPr>
        <w:t>Bio</w:t>
      </w:r>
      <w:r w:rsidRPr="00C92DC0">
        <w:rPr>
          <w:b/>
        </w:rPr>
        <w:t>_Repository_Technician</w:t>
      </w:r>
      <w:r>
        <w:t xml:space="preserve"> or </w:t>
      </w:r>
      <w:r w:rsidRPr="00C92DC0">
        <w:rPr>
          <w:b/>
        </w:rPr>
        <w:t>Cl</w:t>
      </w:r>
      <w:r>
        <w:rPr>
          <w:b/>
        </w:rPr>
        <w:t>i</w:t>
      </w:r>
      <w:r w:rsidRPr="00C92DC0">
        <w:rPr>
          <w:b/>
        </w:rPr>
        <w:t>nical_Reserach Nurse</w:t>
      </w:r>
      <w:r>
        <w:t>.</w:t>
      </w:r>
    </w:p>
    <w:p w14:paraId="1E98D704" w14:textId="77777777" w:rsidR="00F41403" w:rsidRDefault="00F41403" w:rsidP="00BD0B63">
      <w:pPr>
        <w:numPr>
          <w:ilvl w:val="0"/>
          <w:numId w:val="224"/>
        </w:numPr>
        <w:spacing w:after="120"/>
        <w:ind w:left="2160" w:right="270"/>
      </w:pPr>
      <w:r>
        <w:t xml:space="preserve">If the user you want to deactivate is not listed, click </w:t>
      </w:r>
      <w:r w:rsidRPr="00845C49">
        <w:rPr>
          <w:b/>
        </w:rPr>
        <w:t>CLOSE</w:t>
      </w:r>
      <w:r>
        <w:t xml:space="preserve"> to return to the </w:t>
      </w:r>
      <w:r w:rsidRPr="00845C49">
        <w:rPr>
          <w:b/>
        </w:rPr>
        <w:t>RPMS Search</w:t>
      </w:r>
      <w:r>
        <w:t xml:space="preserve"> page. Then repeat steps b. – e. for each Collection listed that has the </w:t>
      </w:r>
      <w:r w:rsidRPr="00845C49">
        <w:rPr>
          <w:b/>
        </w:rPr>
        <w:t>Published</w:t>
      </w:r>
      <w:r>
        <w:t xml:space="preserve"> status.</w:t>
      </w:r>
    </w:p>
    <w:p w14:paraId="687D873F" w14:textId="77777777" w:rsidR="00F41403" w:rsidRDefault="00F41403" w:rsidP="00BD0B63">
      <w:pPr>
        <w:numPr>
          <w:ilvl w:val="0"/>
          <w:numId w:val="224"/>
        </w:numPr>
        <w:spacing w:after="120"/>
        <w:ind w:left="2160"/>
      </w:pPr>
      <w:r>
        <w:lastRenderedPageBreak/>
        <w:t>If the user you want to deactivate is listed, proceed to step f.</w:t>
      </w:r>
    </w:p>
    <w:p w14:paraId="32BA7113" w14:textId="77777777" w:rsidR="00F41403" w:rsidRDefault="00F41403" w:rsidP="00BD0B63">
      <w:pPr>
        <w:numPr>
          <w:ilvl w:val="0"/>
          <w:numId w:val="221"/>
        </w:numPr>
        <w:spacing w:after="120"/>
      </w:pPr>
      <w:r>
        <w:t xml:space="preserve">Click </w:t>
      </w:r>
      <w:r w:rsidRPr="00673FC2">
        <w:rPr>
          <w:b/>
        </w:rPr>
        <w:t>UNPUBLISH</w:t>
      </w:r>
      <w:r>
        <w:t>.</w:t>
      </w:r>
      <w:r>
        <w:br/>
        <w:t xml:space="preserve">The Collection is unpublished. </w:t>
      </w:r>
    </w:p>
    <w:p w14:paraId="3590C30A" w14:textId="77777777" w:rsidR="00F41403" w:rsidRDefault="00F41403" w:rsidP="00BD0B63">
      <w:pPr>
        <w:numPr>
          <w:ilvl w:val="0"/>
          <w:numId w:val="221"/>
        </w:numPr>
        <w:spacing w:after="120"/>
        <w:ind w:right="270"/>
      </w:pPr>
      <w:r>
        <w:t xml:space="preserve">Click </w:t>
      </w:r>
      <w:r w:rsidRPr="00845C49">
        <w:rPr>
          <w:b/>
        </w:rPr>
        <w:t>CLOSE</w:t>
      </w:r>
      <w:r>
        <w:t xml:space="preserve"> to return to the </w:t>
      </w:r>
      <w:r w:rsidRPr="00845C49">
        <w:rPr>
          <w:b/>
        </w:rPr>
        <w:t>RPMS Search</w:t>
      </w:r>
      <w:r>
        <w:t xml:space="preserve"> page. Then repeat steps b. – g. for each Collection listed that has the </w:t>
      </w:r>
      <w:r w:rsidRPr="00845C49">
        <w:rPr>
          <w:b/>
        </w:rPr>
        <w:t>Published</w:t>
      </w:r>
      <w:r>
        <w:t xml:space="preserve"> status.</w:t>
      </w:r>
      <w:r>
        <w:br/>
      </w:r>
    </w:p>
    <w:p w14:paraId="0D972802" w14:textId="77777777" w:rsidR="00F41403" w:rsidRDefault="00F41403" w:rsidP="00BD0B63">
      <w:pPr>
        <w:numPr>
          <w:ilvl w:val="0"/>
          <w:numId w:val="219"/>
        </w:numPr>
        <w:ind w:right="270"/>
      </w:pPr>
      <w:r>
        <w:t xml:space="preserve">If the </w:t>
      </w:r>
      <w:r w:rsidRPr="00EA709F">
        <w:rPr>
          <w:b/>
        </w:rPr>
        <w:t>Entity</w:t>
      </w:r>
      <w:r>
        <w:rPr>
          <w:b/>
        </w:rPr>
        <w:t>’s</w:t>
      </w:r>
      <w:r w:rsidRPr="00EA709F">
        <w:rPr>
          <w:b/>
        </w:rPr>
        <w:t xml:space="preserve"> </w:t>
      </w:r>
      <w:r>
        <w:rPr>
          <w:b/>
        </w:rPr>
        <w:t>C</w:t>
      </w:r>
      <w:r w:rsidRPr="00EA709F">
        <w:rPr>
          <w:b/>
        </w:rPr>
        <w:t>ategory</w:t>
      </w:r>
      <w:r>
        <w:t xml:space="preserve"> on the </w:t>
      </w:r>
      <w:r w:rsidRPr="00DC3F98">
        <w:rPr>
          <w:b/>
        </w:rPr>
        <w:t>View Entry</w:t>
      </w:r>
      <w:r>
        <w:t xml:space="preserve"> page for the Entry you want to deactivate is </w:t>
      </w:r>
      <w:r w:rsidRPr="00EA709F">
        <w:rPr>
          <w:b/>
        </w:rPr>
        <w:t>Collection Site, Processing Site or Storage Site</w:t>
      </w:r>
      <w:r>
        <w:t>, verify if the Entry is assigned to a published Collection:</w:t>
      </w:r>
    </w:p>
    <w:p w14:paraId="7AE6923D" w14:textId="77777777" w:rsidR="00F41403" w:rsidRDefault="00F41403" w:rsidP="00BD0B63">
      <w:pPr>
        <w:numPr>
          <w:ilvl w:val="0"/>
          <w:numId w:val="223"/>
        </w:numPr>
      </w:pPr>
      <w:r>
        <w:t xml:space="preserve">Point to the arrow of the </w:t>
      </w:r>
      <w:r>
        <w:rPr>
          <w:b/>
        </w:rPr>
        <w:t>RPMS</w:t>
      </w:r>
      <w:r>
        <w:t xml:space="preserve"> tab in the top navigation bar, and then click </w:t>
      </w:r>
      <w:r>
        <w:rPr>
          <w:b/>
        </w:rPr>
        <w:t>Configuration</w:t>
      </w:r>
      <w:r>
        <w:t>.</w:t>
      </w:r>
      <w:r>
        <w:br/>
        <w:t xml:space="preserve">The </w:t>
      </w:r>
      <w:r w:rsidRPr="00EA709F">
        <w:rPr>
          <w:b/>
        </w:rPr>
        <w:t>RPMS Search</w:t>
      </w:r>
      <w:r>
        <w:t xml:space="preserve"> page appears.</w:t>
      </w:r>
    </w:p>
    <w:p w14:paraId="7A85333B" w14:textId="77777777" w:rsidR="00F41403" w:rsidRDefault="00F41403" w:rsidP="00BD0B63">
      <w:pPr>
        <w:numPr>
          <w:ilvl w:val="0"/>
          <w:numId w:val="223"/>
        </w:numPr>
      </w:pPr>
      <w:r>
        <w:t xml:space="preserve">Click </w:t>
      </w:r>
      <w:r>
        <w:rPr>
          <w:b/>
        </w:rPr>
        <w:t>SEARCH</w:t>
      </w:r>
      <w:r>
        <w:t>.</w:t>
      </w:r>
      <w:r>
        <w:br/>
        <w:t>The list of Projects and Collections appears.</w:t>
      </w:r>
    </w:p>
    <w:p w14:paraId="630B4F0D" w14:textId="77777777" w:rsidR="00F41403" w:rsidRDefault="00F41403" w:rsidP="00BD0B63">
      <w:pPr>
        <w:numPr>
          <w:ilvl w:val="0"/>
          <w:numId w:val="223"/>
        </w:numPr>
        <w:ind w:right="270"/>
      </w:pPr>
      <w:r>
        <w:t xml:space="preserve">Click on the row of the first item with </w:t>
      </w:r>
      <w:r w:rsidRPr="00181C95">
        <w:rPr>
          <w:b/>
        </w:rPr>
        <w:t>Collection</w:t>
      </w:r>
      <w:r>
        <w:t xml:space="preserve"> as the </w:t>
      </w:r>
      <w:r w:rsidRPr="00181C95">
        <w:rPr>
          <w:b/>
        </w:rPr>
        <w:t>Type</w:t>
      </w:r>
      <w:r>
        <w:t xml:space="preserve"> and </w:t>
      </w:r>
      <w:r w:rsidRPr="00181C95">
        <w:rPr>
          <w:b/>
        </w:rPr>
        <w:t>Published</w:t>
      </w:r>
      <w:r>
        <w:t xml:space="preserve"> as the </w:t>
      </w:r>
      <w:r w:rsidRPr="00181C95">
        <w:rPr>
          <w:b/>
        </w:rPr>
        <w:t>Publication Status</w:t>
      </w:r>
      <w:r>
        <w:t>.</w:t>
      </w:r>
      <w:r>
        <w:br/>
        <w:t xml:space="preserve">The </w:t>
      </w:r>
      <w:r w:rsidRPr="00181C95">
        <w:rPr>
          <w:b/>
        </w:rPr>
        <w:t>View Collection</w:t>
      </w:r>
      <w:r>
        <w:t xml:space="preserve"> page appears for the selected Collection.</w:t>
      </w:r>
    </w:p>
    <w:p w14:paraId="43E47FDD" w14:textId="77777777" w:rsidR="00F41403" w:rsidRDefault="00F41403" w:rsidP="00BD0B63">
      <w:pPr>
        <w:numPr>
          <w:ilvl w:val="0"/>
          <w:numId w:val="223"/>
        </w:numPr>
      </w:pPr>
      <w:r>
        <w:t xml:space="preserve">Click the </w:t>
      </w:r>
      <w:r w:rsidRPr="00EF1E70">
        <w:rPr>
          <w:b/>
        </w:rPr>
        <w:t>Sites</w:t>
      </w:r>
      <w:r>
        <w:t xml:space="preserve"> tab.</w:t>
      </w:r>
    </w:p>
    <w:p w14:paraId="300A0878" w14:textId="77777777" w:rsidR="00F41403" w:rsidRDefault="00F41403" w:rsidP="00BD0B63">
      <w:pPr>
        <w:numPr>
          <w:ilvl w:val="0"/>
          <w:numId w:val="223"/>
        </w:numPr>
        <w:spacing w:after="120"/>
      </w:pPr>
      <w:r>
        <w:t xml:space="preserve">Expand the hierarchy tree list in the </w:t>
      </w:r>
      <w:r w:rsidRPr="00C33554">
        <w:rPr>
          <w:b/>
        </w:rPr>
        <w:t xml:space="preserve">Sites </w:t>
      </w:r>
      <w:r>
        <w:t>section,</w:t>
      </w:r>
      <w:r w:rsidRPr="00C33554">
        <w:t xml:space="preserve"> </w:t>
      </w:r>
      <w:r>
        <w:t xml:space="preserve">and verify if the site Entry you want to deactivate is listed under </w:t>
      </w:r>
      <w:r>
        <w:rPr>
          <w:b/>
        </w:rPr>
        <w:t>Collection</w:t>
      </w:r>
      <w:r>
        <w:t xml:space="preserve"> or </w:t>
      </w:r>
      <w:r>
        <w:rPr>
          <w:b/>
        </w:rPr>
        <w:t>Processing</w:t>
      </w:r>
      <w:r>
        <w:t xml:space="preserve"> or </w:t>
      </w:r>
      <w:r>
        <w:rPr>
          <w:b/>
        </w:rPr>
        <w:t>Storage</w:t>
      </w:r>
      <w:r>
        <w:t>.</w:t>
      </w:r>
    </w:p>
    <w:p w14:paraId="0BF3AC81" w14:textId="77777777" w:rsidR="00F41403" w:rsidRDefault="00F41403" w:rsidP="00BD0B63">
      <w:pPr>
        <w:numPr>
          <w:ilvl w:val="0"/>
          <w:numId w:val="224"/>
        </w:numPr>
        <w:spacing w:after="120"/>
        <w:ind w:left="2160" w:right="270"/>
      </w:pPr>
      <w:r>
        <w:t xml:space="preserve">If the Entry you want to deactivate is not listed, click </w:t>
      </w:r>
      <w:r w:rsidRPr="00845C49">
        <w:rPr>
          <w:b/>
        </w:rPr>
        <w:t>CLOSE</w:t>
      </w:r>
      <w:r>
        <w:t xml:space="preserve"> to return to the </w:t>
      </w:r>
      <w:r w:rsidRPr="00845C49">
        <w:rPr>
          <w:b/>
        </w:rPr>
        <w:t>RPMS Search</w:t>
      </w:r>
      <w:r>
        <w:t xml:space="preserve"> page. Then repeat steps b. – e. for each Collection listed that has the </w:t>
      </w:r>
      <w:r w:rsidRPr="00845C49">
        <w:rPr>
          <w:b/>
        </w:rPr>
        <w:t>Published</w:t>
      </w:r>
      <w:r>
        <w:t xml:space="preserve"> status.</w:t>
      </w:r>
    </w:p>
    <w:p w14:paraId="1E2D7A3A" w14:textId="77777777" w:rsidR="00F41403" w:rsidRDefault="00F41403" w:rsidP="00BD0B63">
      <w:pPr>
        <w:numPr>
          <w:ilvl w:val="0"/>
          <w:numId w:val="224"/>
        </w:numPr>
        <w:spacing w:after="120"/>
        <w:ind w:left="2160"/>
      </w:pPr>
      <w:r>
        <w:t>If the Entry</w:t>
      </w:r>
      <w:r w:rsidRPr="00A06C75">
        <w:t xml:space="preserve"> </w:t>
      </w:r>
      <w:r>
        <w:t>you want to deactivate is listed, proceed to step f.</w:t>
      </w:r>
    </w:p>
    <w:p w14:paraId="51B6C0BC" w14:textId="77777777" w:rsidR="00F41403" w:rsidRDefault="00F41403" w:rsidP="00BD0B63">
      <w:pPr>
        <w:numPr>
          <w:ilvl w:val="0"/>
          <w:numId w:val="223"/>
        </w:numPr>
        <w:spacing w:after="120"/>
      </w:pPr>
      <w:r>
        <w:t xml:space="preserve">Click </w:t>
      </w:r>
      <w:r w:rsidRPr="00673FC2">
        <w:rPr>
          <w:b/>
        </w:rPr>
        <w:t>UNPUBLISH</w:t>
      </w:r>
      <w:r>
        <w:t>.</w:t>
      </w:r>
      <w:r>
        <w:br/>
        <w:t xml:space="preserve">The Collection is unpublished. </w:t>
      </w:r>
    </w:p>
    <w:p w14:paraId="6B0CD8F1" w14:textId="77777777" w:rsidR="00F41403" w:rsidRDefault="00F41403" w:rsidP="00BD0B63">
      <w:pPr>
        <w:numPr>
          <w:ilvl w:val="0"/>
          <w:numId w:val="223"/>
        </w:numPr>
        <w:ind w:right="360"/>
      </w:pPr>
      <w:r>
        <w:t xml:space="preserve">Click </w:t>
      </w:r>
      <w:r w:rsidRPr="00845C49">
        <w:rPr>
          <w:b/>
        </w:rPr>
        <w:t>CLOSE</w:t>
      </w:r>
      <w:r>
        <w:t xml:space="preserve"> to return to the </w:t>
      </w:r>
      <w:r w:rsidRPr="00845C49">
        <w:rPr>
          <w:b/>
        </w:rPr>
        <w:t>RPMS Search</w:t>
      </w:r>
      <w:r>
        <w:t xml:space="preserve"> page. Then repeat steps b. – g. for each Collection listed that has the </w:t>
      </w:r>
      <w:r w:rsidRPr="00845C49">
        <w:rPr>
          <w:b/>
        </w:rPr>
        <w:t>Published</w:t>
      </w:r>
      <w:r>
        <w:t xml:space="preserve"> status.</w:t>
      </w:r>
      <w:r>
        <w:br/>
      </w:r>
    </w:p>
    <w:p w14:paraId="66EB7DED" w14:textId="77777777" w:rsidR="00F41403" w:rsidRDefault="00F41403" w:rsidP="00BD0B63">
      <w:pPr>
        <w:numPr>
          <w:ilvl w:val="0"/>
          <w:numId w:val="219"/>
        </w:numPr>
        <w:ind w:right="270"/>
      </w:pPr>
      <w:r>
        <w:t xml:space="preserve">Once all Collections to which the address book Entry you want to deactivate is assigned are unpublished, click </w:t>
      </w:r>
      <w:r w:rsidRPr="00354711">
        <w:rPr>
          <w:b/>
        </w:rPr>
        <w:t>DE</w:t>
      </w:r>
      <w:r w:rsidRPr="0067468A">
        <w:rPr>
          <w:b/>
        </w:rPr>
        <w:t>ACTIVATE</w:t>
      </w:r>
      <w:r>
        <w:t>.</w:t>
      </w:r>
      <w:r>
        <w:br/>
        <w:t>The Entry is deactivated. You may modify or delete the Entry.</w:t>
      </w:r>
      <w:r>
        <w:br/>
      </w:r>
      <w:r>
        <w:br/>
      </w:r>
      <w:r w:rsidRPr="0067468A">
        <w:rPr>
          <w:b/>
        </w:rPr>
        <w:t>Note</w:t>
      </w:r>
      <w:r>
        <w:t xml:space="preserve">: </w:t>
      </w:r>
    </w:p>
    <w:p w14:paraId="734AC7FC" w14:textId="77777777" w:rsidR="00F41403" w:rsidRDefault="00F41403" w:rsidP="00BD0B63">
      <w:pPr>
        <w:numPr>
          <w:ilvl w:val="0"/>
          <w:numId w:val="220"/>
        </w:numPr>
      </w:pPr>
      <w:r>
        <w:t>You cannot use a deactivated site Entry in the application.</w:t>
      </w:r>
    </w:p>
    <w:p w14:paraId="16E6F50D" w14:textId="77777777" w:rsidR="00F41403" w:rsidRDefault="00F41403" w:rsidP="00BD0B63">
      <w:pPr>
        <w:numPr>
          <w:ilvl w:val="0"/>
          <w:numId w:val="220"/>
        </w:numPr>
      </w:pPr>
      <w:r>
        <w:t>If a deactivated user tries to access the application, an “Access Denied” message appears.</w:t>
      </w:r>
    </w:p>
    <w:p w14:paraId="3553B9C8" w14:textId="17C96A47" w:rsidR="00F41403" w:rsidRDefault="00F41403" w:rsidP="00BD0B63">
      <w:pPr>
        <w:numPr>
          <w:ilvl w:val="0"/>
          <w:numId w:val="220"/>
        </w:numPr>
      </w:pPr>
      <w:r>
        <w:t xml:space="preserve">To modify the Entry, see </w:t>
      </w:r>
      <w:hyperlink w:anchor="ModifyEntry" w:history="1">
        <w:r w:rsidRPr="00354711">
          <w:rPr>
            <w:rStyle w:val="Hyperlink"/>
            <w:b/>
          </w:rPr>
          <w:t>Modifying an Entry</w:t>
        </w:r>
      </w:hyperlink>
      <w:r>
        <w:t>.</w:t>
      </w:r>
    </w:p>
    <w:p w14:paraId="680B0120" w14:textId="24FED539" w:rsidR="00F41403" w:rsidRDefault="00F41403" w:rsidP="00BD0B63">
      <w:pPr>
        <w:numPr>
          <w:ilvl w:val="0"/>
          <w:numId w:val="220"/>
        </w:numPr>
      </w:pPr>
      <w:r>
        <w:t xml:space="preserve">To delete the Entry, see </w:t>
      </w:r>
      <w:hyperlink w:anchor="DeleteEntry" w:history="1">
        <w:r w:rsidRPr="00354711">
          <w:rPr>
            <w:rStyle w:val="Hyperlink"/>
            <w:b/>
          </w:rPr>
          <w:t>Deleting an Entry</w:t>
        </w:r>
      </w:hyperlink>
      <w:r>
        <w:t>.</w:t>
      </w:r>
    </w:p>
    <w:p w14:paraId="16C602EE" w14:textId="0AA6FE44" w:rsidR="006C6AD7" w:rsidRDefault="006C6AD7" w:rsidP="006C6AD7"/>
    <w:p w14:paraId="43751A98" w14:textId="1C19F51A" w:rsidR="006C6AD7" w:rsidRDefault="006C6AD7" w:rsidP="006C6AD7"/>
    <w:p w14:paraId="2ADCB3C6" w14:textId="369C6552" w:rsidR="006C6AD7" w:rsidRDefault="006C6AD7" w:rsidP="006C6AD7"/>
    <w:p w14:paraId="28E7D42E" w14:textId="420FA2AA" w:rsidR="006C6AD7" w:rsidRDefault="006C6AD7" w:rsidP="006C6AD7"/>
    <w:p w14:paraId="6CE02953" w14:textId="421C9F08" w:rsidR="006C6AD7" w:rsidRDefault="006C6AD7" w:rsidP="006C6AD7"/>
    <w:p w14:paraId="5F0DC747" w14:textId="51B03319" w:rsidR="006C6AD7" w:rsidRDefault="006C6AD7" w:rsidP="006C6AD7"/>
    <w:p w14:paraId="6FA51E0C" w14:textId="630F6F26" w:rsidR="006C6AD7" w:rsidRDefault="006C6AD7" w:rsidP="006C6AD7"/>
    <w:p w14:paraId="6227E3E3" w14:textId="565C12DF" w:rsidR="006C6AD7" w:rsidRDefault="006C6AD7" w:rsidP="006C6AD7"/>
    <w:p w14:paraId="254CDA77" w14:textId="6C5F89E9" w:rsidR="006C6AD7" w:rsidRDefault="006C6AD7" w:rsidP="006C6AD7"/>
    <w:p w14:paraId="283AB000" w14:textId="1CF09593" w:rsidR="006C6AD7" w:rsidRDefault="006C6AD7" w:rsidP="006C6AD7"/>
    <w:p w14:paraId="54A6EFA9" w14:textId="5F180033" w:rsidR="006C6AD7" w:rsidRDefault="006C6AD7" w:rsidP="006C6AD7"/>
    <w:p w14:paraId="0AACE042" w14:textId="77777777" w:rsidR="006C6AD7" w:rsidRPr="00370829" w:rsidRDefault="006C6AD7" w:rsidP="006C6AD7">
      <w:pPr>
        <w:pStyle w:val="Heading1"/>
        <w:rPr>
          <w:lang w:val="en-US"/>
        </w:rPr>
      </w:pPr>
      <w:bookmarkStart w:id="360" w:name="_Toc507159172"/>
      <w:r>
        <w:rPr>
          <w:lang w:val="en-US"/>
        </w:rPr>
        <w:lastRenderedPageBreak/>
        <w:t>Site Administration</w:t>
      </w:r>
      <w:bookmarkEnd w:id="360"/>
    </w:p>
    <w:p w14:paraId="25240551" w14:textId="77777777" w:rsidR="006C6AD7" w:rsidRPr="00655842" w:rsidRDefault="006C6AD7" w:rsidP="006C6AD7">
      <w:pPr>
        <w:rPr>
          <w:rFonts w:cs="Times New Roman"/>
          <w:lang w:val="x-none" w:eastAsia="x-none"/>
        </w:rPr>
      </w:pPr>
      <w:r w:rsidRPr="00655842">
        <w:rPr>
          <w:rFonts w:cs="Times New Roman"/>
          <w:lang w:val="x-none" w:eastAsia="x-none"/>
        </w:rPr>
        <w:t xml:space="preserve"> </w:t>
      </w:r>
    </w:p>
    <w:p w14:paraId="71ECB6E2" w14:textId="77777777" w:rsidR="006C6AD7" w:rsidRPr="00370829" w:rsidRDefault="006C6AD7" w:rsidP="006C6AD7">
      <w:pPr>
        <w:pStyle w:val="Heading3"/>
        <w:rPr>
          <w:lang w:val="en-US"/>
        </w:rPr>
      </w:pPr>
      <w:bookmarkStart w:id="361" w:name="_Toc507159173"/>
      <w:r>
        <w:rPr>
          <w:lang w:val="en-US"/>
        </w:rPr>
        <w:t>Clear Application Cache</w:t>
      </w:r>
      <w:bookmarkEnd w:id="361"/>
    </w:p>
    <w:p w14:paraId="213100BA" w14:textId="77777777" w:rsidR="006C6AD7" w:rsidRPr="00655842" w:rsidRDefault="006C6AD7" w:rsidP="006C6AD7">
      <w:pPr>
        <w:rPr>
          <w:rFonts w:cs="Times New Roman"/>
          <w:lang w:val="x-none" w:eastAsia="x-none"/>
        </w:rPr>
      </w:pPr>
    </w:p>
    <w:p w14:paraId="6FF5A686" w14:textId="77777777" w:rsidR="006C6AD7" w:rsidRPr="00655842" w:rsidRDefault="006C6AD7" w:rsidP="006C6AD7">
      <w:r w:rsidRPr="00655842">
        <w:t xml:space="preserve">To </w:t>
      </w:r>
      <w:r>
        <w:t>clear application cache:</w:t>
      </w:r>
      <w:r w:rsidRPr="00655842">
        <w:br/>
      </w:r>
    </w:p>
    <w:p w14:paraId="3E026368" w14:textId="77777777" w:rsidR="006C6AD7" w:rsidRDefault="006C6AD7" w:rsidP="006C6AD7">
      <w:pPr>
        <w:numPr>
          <w:ilvl w:val="0"/>
          <w:numId w:val="20"/>
        </w:numPr>
        <w:ind w:right="540"/>
      </w:pPr>
      <w:r>
        <w:t>Login into Cirraspec using your login credentials.</w:t>
      </w:r>
    </w:p>
    <w:p w14:paraId="7CAC6904" w14:textId="77777777" w:rsidR="006C6AD7" w:rsidRDefault="006C6AD7" w:rsidP="006C6AD7">
      <w:pPr>
        <w:ind w:left="720" w:right="540"/>
      </w:pPr>
      <w:r w:rsidRPr="00DA6787">
        <w:rPr>
          <w:b/>
        </w:rPr>
        <w:t>Home page</w:t>
      </w:r>
      <w:r>
        <w:t xml:space="preserve"> appears.</w:t>
      </w:r>
    </w:p>
    <w:p w14:paraId="7D45AF4B" w14:textId="77777777" w:rsidR="006C6AD7" w:rsidRDefault="006C6AD7" w:rsidP="006C6AD7">
      <w:pPr>
        <w:ind w:left="720" w:right="540"/>
      </w:pPr>
    </w:p>
    <w:p w14:paraId="7562BF5D" w14:textId="77777777" w:rsidR="006C6AD7" w:rsidRPr="00655842" w:rsidRDefault="006C6AD7" w:rsidP="006C6AD7">
      <w:pPr>
        <w:numPr>
          <w:ilvl w:val="0"/>
          <w:numId w:val="20"/>
        </w:numPr>
        <w:ind w:right="540"/>
      </w:pPr>
      <w:r w:rsidRPr="00655842">
        <w:t xml:space="preserve">Point to the arrow of the </w:t>
      </w:r>
      <w:r w:rsidRPr="00655842">
        <w:rPr>
          <w:b/>
        </w:rPr>
        <w:t>S</w:t>
      </w:r>
      <w:r>
        <w:rPr>
          <w:b/>
        </w:rPr>
        <w:t>ite Administration</w:t>
      </w:r>
      <w:r w:rsidRPr="00655842">
        <w:rPr>
          <w:b/>
        </w:rPr>
        <w:t xml:space="preserve"> </w:t>
      </w:r>
      <w:r w:rsidRPr="00655842">
        <w:t>tab, and then click</w:t>
      </w:r>
      <w:r w:rsidRPr="00655842">
        <w:rPr>
          <w:b/>
        </w:rPr>
        <w:t xml:space="preserve"> </w:t>
      </w:r>
      <w:r>
        <w:rPr>
          <w:b/>
        </w:rPr>
        <w:t>Clea</w:t>
      </w:r>
      <w:bookmarkStart w:id="362" w:name="_GoBack"/>
      <w:bookmarkEnd w:id="362"/>
      <w:r>
        <w:rPr>
          <w:b/>
        </w:rPr>
        <w:t>r Application Cache</w:t>
      </w:r>
    </w:p>
    <w:p w14:paraId="68543B02" w14:textId="77777777" w:rsidR="006C6AD7" w:rsidRDefault="006C6AD7" w:rsidP="006C6AD7">
      <w:pPr>
        <w:ind w:right="540" w:firstLine="720"/>
      </w:pPr>
      <w:r w:rsidRPr="00370829">
        <w:rPr>
          <w:b/>
        </w:rPr>
        <w:t>Clear Application Cache</w:t>
      </w:r>
      <w:r>
        <w:t xml:space="preserve"> page is displayed. </w:t>
      </w:r>
    </w:p>
    <w:p w14:paraId="0268AF0C" w14:textId="77777777" w:rsidR="006C6AD7" w:rsidRDefault="006C6AD7" w:rsidP="006C6AD7">
      <w:pPr>
        <w:ind w:right="540" w:firstLine="720"/>
      </w:pPr>
      <w:r>
        <w:t>Message as below is displayed on screen</w:t>
      </w:r>
    </w:p>
    <w:p w14:paraId="05100161" w14:textId="77777777" w:rsidR="006C6AD7" w:rsidRDefault="006C6AD7" w:rsidP="006C6AD7">
      <w:pPr>
        <w:ind w:right="540" w:firstLine="720"/>
      </w:pPr>
      <w:r>
        <w:rPr>
          <w:noProof/>
        </w:rPr>
        <w:drawing>
          <wp:inline distT="0" distB="0" distL="0" distR="0" wp14:anchorId="365AF533" wp14:editId="5A7D6FC8">
            <wp:extent cx="6143625" cy="1628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8547" r="1797" b="48467"/>
                    <a:stretch/>
                  </pic:blipFill>
                  <pic:spPr bwMode="auto">
                    <a:xfrm>
                      <a:off x="0" y="0"/>
                      <a:ext cx="6143625" cy="1628775"/>
                    </a:xfrm>
                    <a:prstGeom prst="rect">
                      <a:avLst/>
                    </a:prstGeom>
                    <a:ln>
                      <a:noFill/>
                    </a:ln>
                    <a:extLst>
                      <a:ext uri="{53640926-AAD7-44D8-BBD7-CCE9431645EC}">
                        <a14:shadowObscured xmlns:a14="http://schemas.microsoft.com/office/drawing/2010/main"/>
                      </a:ext>
                    </a:extLst>
                  </pic:spPr>
                </pic:pic>
              </a:graphicData>
            </a:graphic>
          </wp:inline>
        </w:drawing>
      </w:r>
    </w:p>
    <w:p w14:paraId="5211AB8C" w14:textId="77777777" w:rsidR="006C6AD7" w:rsidRPr="00370829" w:rsidRDefault="006C6AD7" w:rsidP="006C6AD7">
      <w:pPr>
        <w:pStyle w:val="Heading3"/>
        <w:rPr>
          <w:lang w:val="en-US"/>
        </w:rPr>
      </w:pPr>
      <w:bookmarkStart w:id="363" w:name="_Toc507159174"/>
      <w:r>
        <w:rPr>
          <w:lang w:val="en-US"/>
        </w:rPr>
        <w:t>Manage User Session</w:t>
      </w:r>
      <w:bookmarkEnd w:id="363"/>
    </w:p>
    <w:p w14:paraId="0AEF0B5F" w14:textId="77777777" w:rsidR="006C6AD7" w:rsidRPr="00655842" w:rsidRDefault="006C6AD7" w:rsidP="006C6AD7"/>
    <w:p w14:paraId="0F93E6D3" w14:textId="77777777" w:rsidR="006C6AD7" w:rsidRDefault="006C6AD7" w:rsidP="006C6AD7">
      <w:pPr>
        <w:numPr>
          <w:ilvl w:val="0"/>
          <w:numId w:val="22"/>
        </w:numPr>
        <w:ind w:right="540"/>
      </w:pPr>
      <w:r>
        <w:t>Login into Cirraspec using your login credentials.</w:t>
      </w:r>
    </w:p>
    <w:p w14:paraId="380ADFAE" w14:textId="77777777" w:rsidR="006C6AD7" w:rsidRDefault="006C6AD7" w:rsidP="006C6AD7">
      <w:pPr>
        <w:ind w:left="720" w:right="540"/>
      </w:pPr>
      <w:r w:rsidRPr="00DA6787">
        <w:rPr>
          <w:b/>
        </w:rPr>
        <w:t>Home page</w:t>
      </w:r>
      <w:r>
        <w:t xml:space="preserve"> appears.</w:t>
      </w:r>
    </w:p>
    <w:p w14:paraId="1433E470" w14:textId="77777777" w:rsidR="006C6AD7" w:rsidRDefault="006C6AD7" w:rsidP="006C6AD7">
      <w:pPr>
        <w:ind w:right="540"/>
      </w:pPr>
    </w:p>
    <w:p w14:paraId="25CF6871" w14:textId="77777777" w:rsidR="006C6AD7" w:rsidRPr="00655842" w:rsidRDefault="006C6AD7" w:rsidP="006C6AD7">
      <w:pPr>
        <w:numPr>
          <w:ilvl w:val="0"/>
          <w:numId w:val="22"/>
        </w:numPr>
        <w:ind w:right="540"/>
      </w:pPr>
      <w:r w:rsidRPr="00655842">
        <w:t xml:space="preserve">Point to the arrow of the </w:t>
      </w:r>
      <w:r w:rsidRPr="00655842">
        <w:rPr>
          <w:b/>
        </w:rPr>
        <w:t>S</w:t>
      </w:r>
      <w:r>
        <w:rPr>
          <w:b/>
        </w:rPr>
        <w:t>ite Administration</w:t>
      </w:r>
      <w:r w:rsidRPr="00655842">
        <w:rPr>
          <w:b/>
        </w:rPr>
        <w:t xml:space="preserve"> </w:t>
      </w:r>
      <w:r w:rsidRPr="00655842">
        <w:t>tab, and then click</w:t>
      </w:r>
      <w:r w:rsidRPr="00655842">
        <w:rPr>
          <w:b/>
        </w:rPr>
        <w:t xml:space="preserve"> </w:t>
      </w:r>
      <w:r>
        <w:rPr>
          <w:b/>
        </w:rPr>
        <w:t>Manage User Session.</w:t>
      </w:r>
    </w:p>
    <w:p w14:paraId="20E68308" w14:textId="77777777" w:rsidR="006C6AD7" w:rsidRDefault="006C6AD7" w:rsidP="006C6AD7">
      <w:pPr>
        <w:ind w:left="720" w:right="540"/>
      </w:pPr>
      <w:r w:rsidRPr="00DA6787">
        <w:rPr>
          <w:b/>
        </w:rPr>
        <w:t>Manage User Session</w:t>
      </w:r>
      <w:r>
        <w:t xml:space="preserve"> page displays a list of all users and their current account status.</w:t>
      </w:r>
    </w:p>
    <w:p w14:paraId="463D846D" w14:textId="77777777" w:rsidR="006C6AD7" w:rsidRDefault="006C6AD7" w:rsidP="006C6AD7">
      <w:pPr>
        <w:ind w:left="720" w:right="540"/>
      </w:pPr>
      <w:r>
        <w:t>On this page as seen below :</w:t>
      </w:r>
    </w:p>
    <w:p w14:paraId="410E1E1E" w14:textId="77777777" w:rsidR="006C6AD7" w:rsidRDefault="006C6AD7" w:rsidP="006C6AD7">
      <w:pPr>
        <w:ind w:left="720" w:right="540"/>
      </w:pPr>
      <w:r>
        <w:t xml:space="preserve">To enable an user account : Click </w:t>
      </w:r>
      <w:r w:rsidRPr="00DA6787">
        <w:rPr>
          <w:b/>
        </w:rPr>
        <w:t>Enable User</w:t>
      </w:r>
    </w:p>
    <w:p w14:paraId="55A63A8A" w14:textId="77777777" w:rsidR="006C6AD7" w:rsidRDefault="006C6AD7" w:rsidP="006C6AD7">
      <w:pPr>
        <w:ind w:left="720" w:right="540"/>
        <w:rPr>
          <w:b/>
        </w:rPr>
      </w:pPr>
      <w:r>
        <w:t xml:space="preserve">To disable an user account : Click </w:t>
      </w:r>
      <w:r w:rsidRPr="00DA6787">
        <w:rPr>
          <w:b/>
        </w:rPr>
        <w:t>Disable User</w:t>
      </w:r>
    </w:p>
    <w:p w14:paraId="6520B193" w14:textId="77777777" w:rsidR="006C6AD7" w:rsidRDefault="006C6AD7" w:rsidP="006C6AD7">
      <w:pPr>
        <w:ind w:left="720" w:right="540"/>
      </w:pPr>
      <w:r w:rsidRPr="00DA6787">
        <w:t>To force log out a user</w:t>
      </w:r>
      <w:r>
        <w:rPr>
          <w:b/>
        </w:rPr>
        <w:t xml:space="preserve"> </w:t>
      </w:r>
      <w:r w:rsidRPr="00DA6787">
        <w:t>logged in</w:t>
      </w:r>
      <w:r>
        <w:t xml:space="preserve"> </w:t>
      </w:r>
      <w:r>
        <w:rPr>
          <w:b/>
        </w:rPr>
        <w:t xml:space="preserve">: </w:t>
      </w:r>
      <w:r w:rsidRPr="00DA6787">
        <w:t>Click</w:t>
      </w:r>
      <w:r>
        <w:rPr>
          <w:b/>
        </w:rPr>
        <w:t xml:space="preserve"> Force log out user</w:t>
      </w:r>
    </w:p>
    <w:p w14:paraId="32492E64" w14:textId="77777777" w:rsidR="006C6AD7" w:rsidRPr="00655842" w:rsidRDefault="006C6AD7" w:rsidP="006C6AD7">
      <w:pPr>
        <w:ind w:left="720"/>
      </w:pPr>
      <w:r>
        <w:rPr>
          <w:noProof/>
        </w:rPr>
        <w:drawing>
          <wp:inline distT="0" distB="0" distL="0" distR="0" wp14:anchorId="193625B9" wp14:editId="4D51EA6C">
            <wp:extent cx="6143485" cy="26949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544" t="9552" r="3185" b="5983"/>
                    <a:stretch/>
                  </pic:blipFill>
                  <pic:spPr bwMode="auto">
                    <a:xfrm>
                      <a:off x="0" y="0"/>
                      <a:ext cx="6148516" cy="2697147"/>
                    </a:xfrm>
                    <a:prstGeom prst="rect">
                      <a:avLst/>
                    </a:prstGeom>
                    <a:ln>
                      <a:noFill/>
                    </a:ln>
                    <a:extLst>
                      <a:ext uri="{53640926-AAD7-44D8-BBD7-CCE9431645EC}">
                        <a14:shadowObscured xmlns:a14="http://schemas.microsoft.com/office/drawing/2010/main"/>
                      </a:ext>
                    </a:extLst>
                  </pic:spPr>
                </pic:pic>
              </a:graphicData>
            </a:graphic>
          </wp:inline>
        </w:drawing>
      </w:r>
    </w:p>
    <w:p w14:paraId="3C8591F0" w14:textId="77777777" w:rsidR="006C6AD7" w:rsidRDefault="006C6AD7" w:rsidP="006C6AD7">
      <w:pPr>
        <w:pStyle w:val="Heading3"/>
      </w:pPr>
    </w:p>
    <w:p w14:paraId="6B3C7555" w14:textId="77777777" w:rsidR="006C6AD7" w:rsidRDefault="006C6AD7" w:rsidP="006C6AD7">
      <w:pPr>
        <w:pStyle w:val="Heading1"/>
      </w:pPr>
      <w:bookmarkStart w:id="364" w:name="_Toc507159175"/>
      <w:bookmarkStart w:id="365" w:name="_Toc452394763"/>
      <w:r>
        <w:lastRenderedPageBreak/>
        <w:t>Project Management</w:t>
      </w:r>
      <w:bookmarkEnd w:id="364"/>
      <w:r>
        <w:t xml:space="preserve"> </w:t>
      </w:r>
    </w:p>
    <w:p w14:paraId="096E3338" w14:textId="77777777" w:rsidR="006C6AD7" w:rsidRPr="0029185A" w:rsidRDefault="006C6AD7" w:rsidP="006C6AD7">
      <w:pPr>
        <w:rPr>
          <w:lang w:val="x-none" w:eastAsia="x-none"/>
        </w:rPr>
      </w:pPr>
    </w:p>
    <w:p w14:paraId="63AFB033" w14:textId="77777777" w:rsidR="006C6AD7" w:rsidRDefault="006C6AD7" w:rsidP="006C6AD7">
      <w:pPr>
        <w:pStyle w:val="Heading2"/>
      </w:pPr>
      <w:bookmarkStart w:id="366" w:name="_Toc507159176"/>
      <w:r>
        <w:t>Overview</w:t>
      </w:r>
      <w:bookmarkEnd w:id="365"/>
      <w:bookmarkEnd w:id="366"/>
      <w:r>
        <w:t xml:space="preserve"> </w:t>
      </w:r>
    </w:p>
    <w:p w14:paraId="660791F5" w14:textId="77777777" w:rsidR="006C6AD7" w:rsidRPr="00E4098B" w:rsidRDefault="006C6AD7" w:rsidP="006C6AD7">
      <w:pPr>
        <w:rPr>
          <w:b/>
          <w:bCs/>
          <w:lang w:val="en-GB"/>
        </w:rPr>
      </w:pPr>
      <w:bookmarkStart w:id="367" w:name="_Toc452394764"/>
      <w:r w:rsidRPr="00E4098B">
        <w:rPr>
          <w:b/>
          <w:bCs/>
          <w:lang w:val="en-GB"/>
        </w:rPr>
        <w:t>Relational Diagram</w:t>
      </w:r>
      <w:bookmarkEnd w:id="367"/>
    </w:p>
    <w:p w14:paraId="4B774064" w14:textId="77777777" w:rsidR="006C6AD7" w:rsidRDefault="006C6AD7" w:rsidP="006C6AD7">
      <w:pPr>
        <w:ind w:left="360" w:right="540"/>
      </w:pPr>
      <w:r w:rsidRPr="00FE6CC3">
        <w:rPr>
          <w:noProof/>
        </w:rPr>
        <w:drawing>
          <wp:inline distT="0" distB="0" distL="0" distR="0" wp14:anchorId="5A9AFE42" wp14:editId="07191FB1">
            <wp:extent cx="5673725" cy="2800350"/>
            <wp:effectExtent l="0" t="0" r="3175" b="0"/>
            <wp:docPr id="56" name="Picture 56" descr="CIRRASPEC_projects_collections_sites_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RRASPEC_projects_collections_sites_event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73725" cy="2800350"/>
                    </a:xfrm>
                    <a:prstGeom prst="rect">
                      <a:avLst/>
                    </a:prstGeom>
                    <a:noFill/>
                    <a:ln>
                      <a:noFill/>
                    </a:ln>
                  </pic:spPr>
                </pic:pic>
              </a:graphicData>
            </a:graphic>
          </wp:inline>
        </w:drawing>
      </w:r>
    </w:p>
    <w:p w14:paraId="38EE14BF" w14:textId="77777777" w:rsidR="006C6AD7" w:rsidRDefault="006C6AD7" w:rsidP="006C6AD7">
      <w:pPr>
        <w:rPr>
          <w:lang w:eastAsia="x-none"/>
        </w:rPr>
      </w:pPr>
    </w:p>
    <w:p w14:paraId="209EA3C1" w14:textId="77777777" w:rsidR="006C6AD7" w:rsidRPr="0029185A" w:rsidRDefault="006C6AD7" w:rsidP="006C6AD7">
      <w:pPr>
        <w:numPr>
          <w:ilvl w:val="0"/>
          <w:numId w:val="24"/>
        </w:numPr>
        <w:rPr>
          <w:lang w:val="en-GB"/>
        </w:rPr>
      </w:pPr>
      <w:r w:rsidRPr="0029185A">
        <w:rPr>
          <w:lang w:val="en-GB"/>
        </w:rPr>
        <w:t>A Project may contain one or more Collections.</w:t>
      </w:r>
    </w:p>
    <w:p w14:paraId="00FCD7B8" w14:textId="77777777" w:rsidR="006C6AD7" w:rsidRPr="0029185A" w:rsidRDefault="006C6AD7" w:rsidP="006C6AD7">
      <w:pPr>
        <w:numPr>
          <w:ilvl w:val="0"/>
          <w:numId w:val="24"/>
        </w:numPr>
        <w:rPr>
          <w:lang w:val="en-GB"/>
        </w:rPr>
      </w:pPr>
      <w:r w:rsidRPr="0029185A">
        <w:rPr>
          <w:lang w:val="en-GB"/>
        </w:rPr>
        <w:t>Each Collection may contain one or more Collection Sites.</w:t>
      </w:r>
    </w:p>
    <w:p w14:paraId="7EEC4E95" w14:textId="77777777" w:rsidR="006C6AD7" w:rsidRPr="0029185A" w:rsidRDefault="006C6AD7" w:rsidP="006C6AD7">
      <w:pPr>
        <w:numPr>
          <w:ilvl w:val="0"/>
          <w:numId w:val="24"/>
        </w:numPr>
        <w:rPr>
          <w:lang w:val="en-GB"/>
        </w:rPr>
      </w:pPr>
      <w:r w:rsidRPr="0029185A">
        <w:rPr>
          <w:lang w:val="en-GB"/>
        </w:rPr>
        <w:t>Each Collection Site may contain one or more Collection Events.</w:t>
      </w:r>
    </w:p>
    <w:p w14:paraId="4A8FB8CB" w14:textId="77777777" w:rsidR="006C6AD7" w:rsidRPr="0029185A" w:rsidRDefault="006C6AD7" w:rsidP="006C6AD7">
      <w:pPr>
        <w:numPr>
          <w:ilvl w:val="0"/>
          <w:numId w:val="24"/>
        </w:numPr>
        <w:rPr>
          <w:lang w:val="en-GB"/>
        </w:rPr>
      </w:pPr>
      <w:r w:rsidRPr="0029185A">
        <w:rPr>
          <w:lang w:val="en-GB"/>
        </w:rPr>
        <w:t xml:space="preserve">Collection Sites, Personnel, Kit Templates, Form Templates, Process Workflow Templates and Couriers are assigned to a Collection. </w:t>
      </w:r>
    </w:p>
    <w:p w14:paraId="06B12322" w14:textId="77777777" w:rsidR="006C6AD7" w:rsidRPr="0029185A" w:rsidRDefault="006C6AD7" w:rsidP="006C6AD7">
      <w:pPr>
        <w:numPr>
          <w:ilvl w:val="0"/>
          <w:numId w:val="24"/>
        </w:numPr>
        <w:rPr>
          <w:lang w:val="en-GB"/>
        </w:rPr>
      </w:pPr>
      <w:r w:rsidRPr="0029185A">
        <w:rPr>
          <w:lang w:val="en-GB"/>
        </w:rPr>
        <w:t>Samples are associated with a Collection.</w:t>
      </w:r>
    </w:p>
    <w:p w14:paraId="549D8B98" w14:textId="77777777" w:rsidR="006C6AD7" w:rsidRDefault="006C6AD7" w:rsidP="006C6AD7">
      <w:pPr>
        <w:pStyle w:val="Heading2"/>
      </w:pPr>
      <w:bookmarkStart w:id="368" w:name="_Toc452394765"/>
      <w:bookmarkStart w:id="369" w:name="_Toc507159177"/>
      <w:r>
        <w:t>Definitions</w:t>
      </w:r>
      <w:bookmarkEnd w:id="368"/>
      <w:bookmarkEnd w:id="369"/>
    </w:p>
    <w:p w14:paraId="3B01218F" w14:textId="77777777" w:rsidR="006C6AD7" w:rsidRDefault="006C6AD7" w:rsidP="006C6AD7"/>
    <w:p w14:paraId="35712E89" w14:textId="77777777" w:rsidR="006C6AD7" w:rsidRPr="007845D2" w:rsidRDefault="006C6AD7" w:rsidP="006C6AD7">
      <w:r w:rsidRPr="007845D2">
        <w:rPr>
          <w:b/>
          <w:bCs/>
          <w:lang w:val="en-GB"/>
        </w:rPr>
        <w:t>Project</w:t>
      </w:r>
    </w:p>
    <w:p w14:paraId="52131177" w14:textId="77777777" w:rsidR="006C6AD7" w:rsidRPr="007845D2" w:rsidRDefault="006C6AD7" w:rsidP="006C6AD7">
      <w:pPr>
        <w:numPr>
          <w:ilvl w:val="0"/>
          <w:numId w:val="24"/>
        </w:numPr>
      </w:pPr>
      <w:r w:rsidRPr="007845D2">
        <w:rPr>
          <w:lang w:val="en-GB"/>
        </w:rPr>
        <w:t xml:space="preserve">A project is an entity grouping </w:t>
      </w:r>
      <w:r>
        <w:rPr>
          <w:lang w:val="en-GB"/>
        </w:rPr>
        <w:t xml:space="preserve">of </w:t>
      </w:r>
      <w:r w:rsidRPr="007845D2">
        <w:rPr>
          <w:lang w:val="en-GB"/>
        </w:rPr>
        <w:t xml:space="preserve">collections </w:t>
      </w:r>
      <w:r>
        <w:rPr>
          <w:lang w:val="en-GB"/>
        </w:rPr>
        <w:t>with</w:t>
      </w:r>
      <w:r w:rsidRPr="007845D2">
        <w:rPr>
          <w:lang w:val="en-GB"/>
        </w:rPr>
        <w:t xml:space="preserve"> </w:t>
      </w:r>
      <w:r>
        <w:rPr>
          <w:lang w:val="en-GB"/>
        </w:rPr>
        <w:t>a</w:t>
      </w:r>
      <w:r w:rsidRPr="007845D2">
        <w:rPr>
          <w:lang w:val="en-GB"/>
        </w:rPr>
        <w:t xml:space="preserve"> common collection goal characteristic as the research subject.</w:t>
      </w:r>
    </w:p>
    <w:p w14:paraId="4091D7F3" w14:textId="77777777" w:rsidR="006C6AD7" w:rsidRPr="007845D2" w:rsidRDefault="006C6AD7" w:rsidP="006C6AD7">
      <w:pPr>
        <w:numPr>
          <w:ilvl w:val="0"/>
          <w:numId w:val="24"/>
        </w:numPr>
      </w:pPr>
      <w:r w:rsidRPr="007845D2">
        <w:rPr>
          <w:lang w:val="en-GB"/>
        </w:rPr>
        <w:t xml:space="preserve">The </w:t>
      </w:r>
      <w:r>
        <w:rPr>
          <w:lang w:val="en-GB"/>
        </w:rPr>
        <w:t>p</w:t>
      </w:r>
      <w:r w:rsidRPr="007845D2">
        <w:rPr>
          <w:lang w:val="en-GB"/>
        </w:rPr>
        <w:t xml:space="preserve">roject </w:t>
      </w:r>
      <w:r>
        <w:rPr>
          <w:lang w:val="en-GB"/>
        </w:rPr>
        <w:t xml:space="preserve">level </w:t>
      </w:r>
      <w:r w:rsidRPr="007845D2">
        <w:rPr>
          <w:lang w:val="en-GB"/>
        </w:rPr>
        <w:t>allows consolidation in reports of information about the collections it contains.</w:t>
      </w:r>
    </w:p>
    <w:p w14:paraId="36165753" w14:textId="77777777" w:rsidR="006C6AD7" w:rsidRDefault="006C6AD7" w:rsidP="006C6AD7">
      <w:pPr>
        <w:rPr>
          <w:b/>
          <w:bCs/>
          <w:lang w:val="en-GB"/>
        </w:rPr>
      </w:pPr>
    </w:p>
    <w:p w14:paraId="1220E106" w14:textId="77777777" w:rsidR="006C6AD7" w:rsidRPr="007845D2" w:rsidRDefault="006C6AD7" w:rsidP="006C6AD7">
      <w:r w:rsidRPr="007845D2">
        <w:rPr>
          <w:b/>
          <w:bCs/>
          <w:lang w:val="en-GB"/>
        </w:rPr>
        <w:t xml:space="preserve">Collection </w:t>
      </w:r>
    </w:p>
    <w:p w14:paraId="12655CCD" w14:textId="77777777" w:rsidR="006C6AD7" w:rsidRPr="00922CD7" w:rsidRDefault="006C6AD7" w:rsidP="006C6AD7">
      <w:pPr>
        <w:numPr>
          <w:ilvl w:val="0"/>
          <w:numId w:val="25"/>
        </w:numPr>
        <w:ind w:left="1080"/>
      </w:pPr>
      <w:r w:rsidRPr="007845D2">
        <w:rPr>
          <w:lang w:val="fr-FR"/>
        </w:rPr>
        <w:t xml:space="preserve">A collection </w:t>
      </w:r>
      <w:r>
        <w:rPr>
          <w:lang w:val="fr-FR"/>
        </w:rPr>
        <w:t>is</w:t>
      </w:r>
      <w:r w:rsidRPr="007845D2">
        <w:rPr>
          <w:lang w:val="fr-FR"/>
        </w:rPr>
        <w:t xml:space="preserve"> linked directly to a </w:t>
      </w:r>
      <w:r>
        <w:rPr>
          <w:lang w:val="fr-FR"/>
        </w:rPr>
        <w:t>p</w:t>
      </w:r>
      <w:r w:rsidRPr="007845D2">
        <w:rPr>
          <w:lang w:val="fr-FR"/>
        </w:rPr>
        <w:t xml:space="preserve">roject. Several collections can be </w:t>
      </w:r>
      <w:r>
        <w:rPr>
          <w:lang w:val="fr-FR"/>
        </w:rPr>
        <w:t>linked to</w:t>
      </w:r>
      <w:r w:rsidRPr="007845D2">
        <w:rPr>
          <w:lang w:val="fr-FR"/>
        </w:rPr>
        <w:t xml:space="preserve"> the same </w:t>
      </w:r>
      <w:r>
        <w:rPr>
          <w:lang w:val="fr-FR"/>
        </w:rPr>
        <w:t>project</w:t>
      </w:r>
      <w:r w:rsidRPr="007845D2">
        <w:rPr>
          <w:lang w:val="fr-FR"/>
        </w:rPr>
        <w:t>.</w:t>
      </w:r>
    </w:p>
    <w:p w14:paraId="55A5F219" w14:textId="77777777" w:rsidR="006C6AD7" w:rsidRPr="007845D2" w:rsidRDefault="006C6AD7" w:rsidP="006C6AD7">
      <w:pPr>
        <w:numPr>
          <w:ilvl w:val="0"/>
          <w:numId w:val="25"/>
        </w:numPr>
        <w:ind w:left="1080"/>
      </w:pPr>
      <w:r>
        <w:rPr>
          <w:lang w:val="fr-FR"/>
        </w:rPr>
        <w:t>A collection is a set of bio</w:t>
      </w:r>
      <w:r w:rsidRPr="007845D2">
        <w:rPr>
          <w:lang w:val="fr-FR"/>
        </w:rPr>
        <w:t xml:space="preserve">specimens </w:t>
      </w:r>
      <w:r>
        <w:rPr>
          <w:lang w:val="fr-FR"/>
        </w:rPr>
        <w:t xml:space="preserve">collected </w:t>
      </w:r>
      <w:r w:rsidRPr="007845D2">
        <w:rPr>
          <w:lang w:val="fr-FR"/>
        </w:rPr>
        <w:t xml:space="preserve">from </w:t>
      </w:r>
      <w:r>
        <w:rPr>
          <w:lang w:val="fr-FR"/>
        </w:rPr>
        <w:t xml:space="preserve">subjects for </w:t>
      </w:r>
      <w:r w:rsidRPr="007845D2">
        <w:rPr>
          <w:lang w:val="fr-FR"/>
        </w:rPr>
        <w:t>creat</w:t>
      </w:r>
      <w:r>
        <w:rPr>
          <w:lang w:val="fr-FR"/>
        </w:rPr>
        <w:t>ing aliquot</w:t>
      </w:r>
      <w:r w:rsidRPr="007845D2">
        <w:rPr>
          <w:lang w:val="fr-FR"/>
        </w:rPr>
        <w:t>s, derivatives</w:t>
      </w:r>
      <w:r>
        <w:rPr>
          <w:lang w:val="fr-FR"/>
        </w:rPr>
        <w:t>, etc. for scientific research</w:t>
      </w:r>
      <w:r w:rsidRPr="007845D2">
        <w:rPr>
          <w:lang w:val="fr-FR"/>
        </w:rPr>
        <w:t>.</w:t>
      </w:r>
    </w:p>
    <w:p w14:paraId="5A4589D0" w14:textId="77777777" w:rsidR="006C6AD7" w:rsidRPr="007845D2" w:rsidRDefault="006C6AD7" w:rsidP="006C6AD7">
      <w:pPr>
        <w:numPr>
          <w:ilvl w:val="0"/>
          <w:numId w:val="25"/>
        </w:numPr>
        <w:ind w:left="1080"/>
      </w:pPr>
      <w:r>
        <w:rPr>
          <w:lang w:val="en-IE"/>
        </w:rPr>
        <w:t xml:space="preserve">Biospecimens may be </w:t>
      </w:r>
      <w:r w:rsidRPr="007845D2">
        <w:rPr>
          <w:lang w:val="en-IE"/>
        </w:rPr>
        <w:t xml:space="preserve">gathered </w:t>
      </w:r>
      <w:r>
        <w:rPr>
          <w:lang w:val="en-IE"/>
        </w:rPr>
        <w:t>from one or multiple</w:t>
      </w:r>
      <w:r w:rsidRPr="007845D2">
        <w:rPr>
          <w:lang w:val="en-IE"/>
        </w:rPr>
        <w:t xml:space="preserve"> </w:t>
      </w:r>
      <w:r>
        <w:rPr>
          <w:lang w:val="en-IE"/>
        </w:rPr>
        <w:t xml:space="preserve">collection </w:t>
      </w:r>
      <w:r w:rsidRPr="007845D2">
        <w:rPr>
          <w:lang w:val="en-IE"/>
        </w:rPr>
        <w:t>sites</w:t>
      </w:r>
      <w:r>
        <w:rPr>
          <w:lang w:val="en-IE"/>
        </w:rPr>
        <w:t xml:space="preserve"> through a series of collection events</w:t>
      </w:r>
      <w:r w:rsidRPr="007845D2">
        <w:rPr>
          <w:lang w:val="en-IE"/>
        </w:rPr>
        <w:t xml:space="preserve">. </w:t>
      </w:r>
    </w:p>
    <w:p w14:paraId="38C4DD82" w14:textId="77777777" w:rsidR="006C6AD7" w:rsidRDefault="006C6AD7" w:rsidP="006C6AD7">
      <w:pPr>
        <w:ind w:left="360"/>
        <w:rPr>
          <w:b/>
          <w:bCs/>
          <w:lang w:val="fr-FR"/>
        </w:rPr>
      </w:pPr>
      <w:r w:rsidRPr="007845D2">
        <w:rPr>
          <w:b/>
          <w:bCs/>
          <w:lang w:val="fr-FR"/>
        </w:rPr>
        <w:t>Virtual Collection</w:t>
      </w:r>
    </w:p>
    <w:p w14:paraId="7372A21C" w14:textId="77777777" w:rsidR="006C6AD7" w:rsidRPr="00922CD7" w:rsidRDefault="006C6AD7" w:rsidP="006C6AD7">
      <w:pPr>
        <w:numPr>
          <w:ilvl w:val="0"/>
          <w:numId w:val="23"/>
        </w:numPr>
      </w:pPr>
      <w:r w:rsidRPr="007845D2">
        <w:rPr>
          <w:lang w:val="fr-FR"/>
        </w:rPr>
        <w:t>A virtual collection is a collection made up of samples from other collections.</w:t>
      </w:r>
      <w:r w:rsidRPr="00922CD7">
        <w:rPr>
          <w:lang w:val="fr-FR"/>
        </w:rPr>
        <w:t xml:space="preserve"> </w:t>
      </w:r>
      <w:r>
        <w:rPr>
          <w:lang w:val="fr-FR"/>
        </w:rPr>
        <w:t>A virtual collection</w:t>
      </w:r>
      <w:r w:rsidRPr="007845D2">
        <w:rPr>
          <w:lang w:val="fr-FR"/>
        </w:rPr>
        <w:t xml:space="preserve"> can be made up of several other entire collections or individual samples taken from other collections.</w:t>
      </w:r>
    </w:p>
    <w:p w14:paraId="0FC1FCDE" w14:textId="77777777" w:rsidR="006C6AD7" w:rsidRPr="00922CD7" w:rsidRDefault="006C6AD7" w:rsidP="006C6AD7">
      <w:pPr>
        <w:numPr>
          <w:ilvl w:val="0"/>
          <w:numId w:val="23"/>
        </w:numPr>
      </w:pPr>
      <w:r w:rsidRPr="007845D2">
        <w:rPr>
          <w:lang w:val="fr-FR"/>
        </w:rPr>
        <w:t xml:space="preserve">Creating a virtual collection does not change the collections from which it is </w:t>
      </w:r>
      <w:r>
        <w:rPr>
          <w:lang w:val="fr-FR"/>
        </w:rPr>
        <w:t>deriv</w:t>
      </w:r>
      <w:r w:rsidRPr="007845D2">
        <w:rPr>
          <w:lang w:val="fr-FR"/>
        </w:rPr>
        <w:t xml:space="preserve">ed. </w:t>
      </w:r>
    </w:p>
    <w:p w14:paraId="200E8B52" w14:textId="77777777" w:rsidR="006C6AD7" w:rsidRPr="007845D2" w:rsidRDefault="006C6AD7" w:rsidP="006C6AD7">
      <w:pPr>
        <w:numPr>
          <w:ilvl w:val="0"/>
          <w:numId w:val="23"/>
        </w:numPr>
      </w:pPr>
      <w:r w:rsidRPr="007845D2">
        <w:rPr>
          <w:lang w:val="fr-FR"/>
        </w:rPr>
        <w:t xml:space="preserve">Samples can belong to several virtual collections. </w:t>
      </w:r>
    </w:p>
    <w:p w14:paraId="690384E1" w14:textId="77777777" w:rsidR="006C6AD7" w:rsidRDefault="006C6AD7" w:rsidP="006C6AD7"/>
    <w:p w14:paraId="470D9F81" w14:textId="77777777" w:rsidR="006C6AD7" w:rsidRDefault="006C6AD7" w:rsidP="006C6AD7">
      <w:pPr>
        <w:rPr>
          <w:lang w:val="x-none" w:eastAsia="x-none"/>
        </w:rPr>
      </w:pPr>
    </w:p>
    <w:p w14:paraId="70ACE3B0" w14:textId="77777777" w:rsidR="006C6AD7" w:rsidRDefault="006C6AD7" w:rsidP="006C6AD7">
      <w:pPr>
        <w:pStyle w:val="Heading3"/>
      </w:pPr>
      <w:bookmarkStart w:id="370" w:name="_Toc452394768"/>
      <w:bookmarkStart w:id="371" w:name="_Toc507159178"/>
      <w:bookmarkStart w:id="372" w:name="_Toc295139495"/>
      <w:r>
        <w:lastRenderedPageBreak/>
        <w:t>Viewing a List Projects and Collections</w:t>
      </w:r>
      <w:bookmarkEnd w:id="370"/>
      <w:bookmarkEnd w:id="371"/>
      <w:r>
        <w:t xml:space="preserve"> </w:t>
      </w:r>
    </w:p>
    <w:bookmarkEnd w:id="372"/>
    <w:p w14:paraId="33A7D03F" w14:textId="77777777" w:rsidR="006C6AD7" w:rsidRPr="001459E8" w:rsidRDefault="006C6AD7" w:rsidP="006C6AD7">
      <w:pPr>
        <w:pStyle w:val="Heading3"/>
      </w:pPr>
    </w:p>
    <w:p w14:paraId="47ECDDB9" w14:textId="77777777" w:rsidR="006C6AD7" w:rsidRDefault="006C6AD7" w:rsidP="006C6AD7">
      <w:r>
        <w:t>To view a list of projects and collections:</w:t>
      </w:r>
      <w:r>
        <w:br/>
      </w:r>
    </w:p>
    <w:p w14:paraId="6502DE11" w14:textId="77777777" w:rsidR="006C6AD7" w:rsidRDefault="006C6AD7" w:rsidP="006C6AD7">
      <w:pPr>
        <w:numPr>
          <w:ilvl w:val="0"/>
          <w:numId w:val="29"/>
        </w:numPr>
        <w:ind w:right="540"/>
      </w:pPr>
      <w:r>
        <w:t>Log on to the application as the System Administrator.</w:t>
      </w:r>
    </w:p>
    <w:p w14:paraId="3A0E268A" w14:textId="77777777" w:rsidR="006C6AD7" w:rsidRDefault="006C6AD7" w:rsidP="006C6AD7">
      <w:pPr>
        <w:ind w:left="720" w:right="540"/>
      </w:pPr>
    </w:p>
    <w:p w14:paraId="4BE95958" w14:textId="77777777" w:rsidR="006C6AD7" w:rsidRDefault="006C6AD7" w:rsidP="006C6AD7">
      <w:pPr>
        <w:numPr>
          <w:ilvl w:val="0"/>
          <w:numId w:val="29"/>
        </w:numPr>
        <w:ind w:right="540"/>
      </w:pPr>
      <w:r>
        <w:t xml:space="preserve">Point to the arrow of the </w:t>
      </w:r>
      <w:r>
        <w:rPr>
          <w:b/>
        </w:rPr>
        <w:t xml:space="preserve">RPMS </w:t>
      </w:r>
      <w:r>
        <w:t>tab, and then c</w:t>
      </w:r>
      <w:r w:rsidRPr="00585562">
        <w:t xml:space="preserve">lick </w:t>
      </w:r>
      <w:r>
        <w:rPr>
          <w:b/>
        </w:rPr>
        <w:t>Configuration</w:t>
      </w:r>
      <w:r w:rsidRPr="00585562">
        <w:t xml:space="preserve">. </w:t>
      </w:r>
      <w:r>
        <w:br/>
      </w:r>
      <w:r w:rsidRPr="00585562">
        <w:t xml:space="preserve">The </w:t>
      </w:r>
      <w:r>
        <w:rPr>
          <w:b/>
        </w:rPr>
        <w:t>RPMS S</w:t>
      </w:r>
      <w:r w:rsidRPr="00FB4A09">
        <w:rPr>
          <w:b/>
        </w:rPr>
        <w:t>earch</w:t>
      </w:r>
      <w:r w:rsidRPr="00585562">
        <w:t xml:space="preserve"> </w:t>
      </w:r>
      <w:r>
        <w:t>page appears.</w:t>
      </w:r>
      <w:r>
        <w:br/>
      </w:r>
    </w:p>
    <w:p w14:paraId="52155D4F" w14:textId="77777777" w:rsidR="006C6AD7" w:rsidRDefault="006C6AD7" w:rsidP="006C6AD7">
      <w:pPr>
        <w:numPr>
          <w:ilvl w:val="0"/>
          <w:numId w:val="29"/>
        </w:numPr>
        <w:ind w:right="540"/>
      </w:pPr>
      <w:r>
        <w:t xml:space="preserve">Click </w:t>
      </w:r>
      <w:r w:rsidRPr="00F40D78">
        <w:rPr>
          <w:b/>
        </w:rPr>
        <w:t>SEARCH</w:t>
      </w:r>
      <w:r>
        <w:t>.</w:t>
      </w:r>
      <w:r>
        <w:br/>
        <w:t>The RPMS s</w:t>
      </w:r>
      <w:r w:rsidRPr="00AE5860">
        <w:t xml:space="preserve">earch </w:t>
      </w:r>
      <w:r>
        <w:t>page displays a list of projects and collections.</w:t>
      </w:r>
    </w:p>
    <w:p w14:paraId="18A97F76" w14:textId="77777777" w:rsidR="006C6AD7" w:rsidRDefault="006C6AD7" w:rsidP="006C6AD7">
      <w:pPr>
        <w:rPr>
          <w:lang w:eastAsia="x-none"/>
        </w:rPr>
      </w:pPr>
    </w:p>
    <w:p w14:paraId="398B8A97" w14:textId="77777777" w:rsidR="006C6AD7" w:rsidRDefault="006C6AD7" w:rsidP="006C6AD7">
      <w:pPr>
        <w:ind w:left="720"/>
        <w:rPr>
          <w:lang w:eastAsia="x-none"/>
        </w:rPr>
      </w:pPr>
      <w:r>
        <w:rPr>
          <w:noProof/>
        </w:rPr>
        <w:drawing>
          <wp:inline distT="0" distB="0" distL="0" distR="0" wp14:anchorId="69E18A7C" wp14:editId="0C8AB84D">
            <wp:extent cx="6296891" cy="2945546"/>
            <wp:effectExtent l="19050" t="19050" r="889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08216" cy="2950844"/>
                    </a:xfrm>
                    <a:prstGeom prst="rect">
                      <a:avLst/>
                    </a:prstGeom>
                    <a:ln w="3175">
                      <a:solidFill>
                        <a:schemeClr val="tx1"/>
                      </a:solidFill>
                    </a:ln>
                  </pic:spPr>
                </pic:pic>
              </a:graphicData>
            </a:graphic>
          </wp:inline>
        </w:drawing>
      </w:r>
    </w:p>
    <w:p w14:paraId="39508997" w14:textId="77777777" w:rsidR="006C6AD7" w:rsidRDefault="006C6AD7" w:rsidP="006C6AD7">
      <w:pPr>
        <w:pStyle w:val="Figure"/>
        <w:tabs>
          <w:tab w:val="clear" w:pos="1980"/>
          <w:tab w:val="left" w:pos="1710"/>
          <w:tab w:val="num" w:pos="1800"/>
        </w:tabs>
        <w:ind w:left="1800" w:hanging="1080"/>
      </w:pPr>
      <w:r>
        <w:t>RPMS  Search page</w:t>
      </w:r>
    </w:p>
    <w:p w14:paraId="61BB2B50" w14:textId="77777777" w:rsidR="006C6AD7" w:rsidRDefault="006C6AD7" w:rsidP="006C6AD7">
      <w:pPr>
        <w:rPr>
          <w:lang w:eastAsia="x-none"/>
        </w:rPr>
      </w:pPr>
      <w:r>
        <w:rPr>
          <w:lang w:eastAsia="x-none"/>
        </w:rPr>
        <w:br/>
      </w:r>
    </w:p>
    <w:p w14:paraId="64798483" w14:textId="77777777" w:rsidR="006C6AD7" w:rsidRDefault="006C6AD7" w:rsidP="006C6AD7">
      <w:pPr>
        <w:ind w:left="720"/>
      </w:pPr>
      <w:r w:rsidRPr="008B5A78">
        <w:rPr>
          <w:b/>
        </w:rPr>
        <w:t>Note:</w:t>
      </w:r>
      <w:r>
        <w:t xml:space="preserve"> To re-sort the list, click </w:t>
      </w:r>
      <w:r>
        <w:rPr>
          <w:lang w:eastAsia="x-none"/>
        </w:rPr>
        <w:t xml:space="preserve">the </w:t>
      </w:r>
      <w:r w:rsidRPr="0033438F">
        <w:rPr>
          <w:lang w:eastAsia="x-none"/>
        </w:rPr>
        <w:t>header</w:t>
      </w:r>
      <w:r>
        <w:rPr>
          <w:lang w:eastAsia="x-none"/>
        </w:rPr>
        <w:t xml:space="preserve"> of the column by which you want to sort.</w:t>
      </w:r>
      <w:r>
        <w:t xml:space="preserve"> </w:t>
      </w:r>
    </w:p>
    <w:p w14:paraId="24DD7760" w14:textId="77777777" w:rsidR="006C6AD7" w:rsidRDefault="006C6AD7" w:rsidP="006C6AD7">
      <w:pPr>
        <w:rPr>
          <w:lang w:eastAsia="x-none"/>
        </w:rPr>
      </w:pPr>
      <w:r>
        <w:rPr>
          <w:lang w:eastAsia="x-none"/>
        </w:rPr>
        <w:br w:type="page"/>
      </w:r>
    </w:p>
    <w:p w14:paraId="5F3952EC" w14:textId="77777777" w:rsidR="006C6AD7" w:rsidRDefault="006C6AD7" w:rsidP="006C6AD7">
      <w:pPr>
        <w:ind w:right="540"/>
      </w:pPr>
      <w:r>
        <w:lastRenderedPageBreak/>
        <w:t>On the RPMS search page, you can initiate the following tasks:</w:t>
      </w:r>
      <w:r>
        <w:br/>
      </w:r>
    </w:p>
    <w:p w14:paraId="352F18A7" w14:textId="5F46C4B8" w:rsidR="006C6AD7" w:rsidRPr="00A4438C" w:rsidRDefault="006C6AD7" w:rsidP="006C6AD7">
      <w:pPr>
        <w:numPr>
          <w:ilvl w:val="0"/>
          <w:numId w:val="30"/>
        </w:numPr>
        <w:ind w:right="540"/>
      </w:pPr>
      <w:r w:rsidRPr="00F633DB">
        <w:rPr>
          <w:b/>
        </w:rPr>
        <w:t>Perform a search</w:t>
      </w:r>
      <w:r>
        <w:rPr>
          <w:b/>
        </w:rPr>
        <w:t xml:space="preserve"> for a project or a collection</w:t>
      </w:r>
      <w:r>
        <w:t xml:space="preserve">: </w:t>
      </w:r>
      <w:r w:rsidRPr="00FD36AA">
        <w:t xml:space="preserve">For more information about how to </w:t>
      </w:r>
      <w:r>
        <w:t>search for</w:t>
      </w:r>
      <w:r w:rsidRPr="00FD36AA">
        <w:t xml:space="preserve"> </w:t>
      </w:r>
      <w:r>
        <w:t>a specific</w:t>
      </w:r>
      <w:r w:rsidRPr="00FD36AA">
        <w:t xml:space="preserve"> </w:t>
      </w:r>
      <w:r>
        <w:t>project or a collection</w:t>
      </w:r>
      <w:r w:rsidRPr="00FD36AA">
        <w:t>, see</w:t>
      </w:r>
      <w:r>
        <w:t xml:space="preserve"> </w:t>
      </w:r>
      <w:hyperlink w:anchor="_Searching_for_a" w:history="1">
        <w:r w:rsidRPr="002B1C77">
          <w:rPr>
            <w:rStyle w:val="Hyperlink"/>
            <w:b/>
          </w:rPr>
          <w:t>Searching for a Project or a Collection</w:t>
        </w:r>
      </w:hyperlink>
      <w:r>
        <w:t>.</w:t>
      </w:r>
      <w:r>
        <w:br/>
      </w:r>
    </w:p>
    <w:p w14:paraId="6AD18E3D" w14:textId="38F5BEF4" w:rsidR="006C6AD7" w:rsidRDefault="006C6AD7" w:rsidP="006C6AD7">
      <w:pPr>
        <w:numPr>
          <w:ilvl w:val="0"/>
          <w:numId w:val="30"/>
        </w:numPr>
        <w:ind w:right="540"/>
      </w:pPr>
      <w:r w:rsidRPr="00F63ACA">
        <w:rPr>
          <w:b/>
          <w:lang w:eastAsia="x-none"/>
        </w:rPr>
        <w:t xml:space="preserve">View details of a </w:t>
      </w:r>
      <w:r>
        <w:rPr>
          <w:b/>
          <w:lang w:eastAsia="x-none"/>
        </w:rPr>
        <w:t>project</w:t>
      </w:r>
      <w:r w:rsidRPr="00F63ACA">
        <w:rPr>
          <w:b/>
          <w:lang w:eastAsia="x-none"/>
        </w:rPr>
        <w:t>:</w:t>
      </w:r>
      <w:r>
        <w:rPr>
          <w:lang w:eastAsia="x-none"/>
        </w:rPr>
        <w:t xml:space="preserve"> </w:t>
      </w:r>
      <w:r w:rsidRPr="00FD36AA">
        <w:t xml:space="preserve">For more information about how to view the details of a </w:t>
      </w:r>
      <w:r>
        <w:t>project and its related collections</w:t>
      </w:r>
      <w:r w:rsidRPr="00FD36AA">
        <w:t xml:space="preserve">, see </w:t>
      </w:r>
      <w:hyperlink w:anchor="ViewProject" w:history="1">
        <w:r w:rsidRPr="00102593">
          <w:rPr>
            <w:rStyle w:val="Hyperlink"/>
            <w:b/>
          </w:rPr>
          <w:t>Viewing the Project Hierarch</w:t>
        </w:r>
        <w:r>
          <w:rPr>
            <w:rStyle w:val="Hyperlink"/>
            <w:b/>
          </w:rPr>
          <w:t>y Details</w:t>
        </w:r>
      </w:hyperlink>
      <w:r>
        <w:t>.</w:t>
      </w:r>
      <w:r>
        <w:br/>
      </w:r>
    </w:p>
    <w:p w14:paraId="044AB69F" w14:textId="46AB7700" w:rsidR="006C6AD7" w:rsidRPr="00E704E6" w:rsidRDefault="006C6AD7" w:rsidP="006C6AD7">
      <w:pPr>
        <w:numPr>
          <w:ilvl w:val="0"/>
          <w:numId w:val="30"/>
        </w:numPr>
        <w:ind w:right="540"/>
      </w:pPr>
      <w:r w:rsidRPr="00CA5771">
        <w:rPr>
          <w:b/>
        </w:rPr>
        <w:t xml:space="preserve">Create a new </w:t>
      </w:r>
      <w:r>
        <w:rPr>
          <w:b/>
        </w:rPr>
        <w:t>project</w:t>
      </w:r>
      <w:r w:rsidRPr="00CA5771">
        <w:rPr>
          <w:b/>
        </w:rPr>
        <w:t>:</w:t>
      </w:r>
      <w:r>
        <w:t xml:space="preserve"> </w:t>
      </w:r>
      <w:r w:rsidRPr="00FD36AA">
        <w:t xml:space="preserve">For more information about how to </w:t>
      </w:r>
      <w:r>
        <w:t>create a new</w:t>
      </w:r>
      <w:r w:rsidRPr="00FD36AA">
        <w:t xml:space="preserve"> a </w:t>
      </w:r>
      <w:r>
        <w:t>project and its related collections</w:t>
      </w:r>
      <w:r w:rsidRPr="00FD36AA">
        <w:t>, see</w:t>
      </w:r>
      <w:r>
        <w:t xml:space="preserve"> </w:t>
      </w:r>
      <w:hyperlink w:anchor="CreateProject" w:history="1">
        <w:r w:rsidRPr="00102593">
          <w:rPr>
            <w:rStyle w:val="Hyperlink"/>
            <w:b/>
          </w:rPr>
          <w:t>Creating a Project Hierarchy</w:t>
        </w:r>
      </w:hyperlink>
      <w:r w:rsidRPr="000259E2">
        <w:rPr>
          <w:b/>
        </w:rPr>
        <w:t>.</w:t>
      </w:r>
    </w:p>
    <w:p w14:paraId="414C9A00" w14:textId="77777777" w:rsidR="006C6AD7" w:rsidRPr="001459E8" w:rsidRDefault="006C6AD7" w:rsidP="006C6AD7">
      <w:pPr>
        <w:pStyle w:val="Heading3"/>
      </w:pPr>
      <w:r>
        <w:rPr>
          <w:b w:val="0"/>
        </w:rPr>
        <w:br w:type="page"/>
      </w:r>
      <w:bookmarkStart w:id="373" w:name="_Searching_for_a"/>
      <w:bookmarkStart w:id="374" w:name="Search"/>
      <w:bookmarkStart w:id="375" w:name="_Toc295139496"/>
      <w:bookmarkStart w:id="376" w:name="_Toc452394769"/>
      <w:bookmarkStart w:id="377" w:name="_Toc507159179"/>
      <w:bookmarkEnd w:id="373"/>
      <w:bookmarkEnd w:id="374"/>
      <w:r>
        <w:lastRenderedPageBreak/>
        <w:t>Searching for</w:t>
      </w:r>
      <w:r w:rsidRPr="001459E8">
        <w:t xml:space="preserve"> a </w:t>
      </w:r>
      <w:bookmarkEnd w:id="375"/>
      <w:r>
        <w:t>Project or a Collection</w:t>
      </w:r>
      <w:bookmarkEnd w:id="376"/>
      <w:bookmarkEnd w:id="377"/>
    </w:p>
    <w:p w14:paraId="32BCBA3B" w14:textId="77777777" w:rsidR="006C6AD7" w:rsidRPr="001459E8" w:rsidRDefault="006C6AD7" w:rsidP="006C6AD7">
      <w:pPr>
        <w:pStyle w:val="Heading3"/>
      </w:pPr>
    </w:p>
    <w:p w14:paraId="0D41472C" w14:textId="77777777" w:rsidR="006C6AD7" w:rsidRPr="001459E8" w:rsidRDefault="006C6AD7" w:rsidP="006C6AD7">
      <w:bookmarkStart w:id="378" w:name="_Toc233517192"/>
      <w:r w:rsidRPr="001459E8">
        <w:t xml:space="preserve">To search for a </w:t>
      </w:r>
      <w:r>
        <w:t>specific project or a collection:</w:t>
      </w:r>
      <w:bookmarkEnd w:id="378"/>
    </w:p>
    <w:p w14:paraId="1C541F61" w14:textId="77777777" w:rsidR="006C6AD7" w:rsidRDefault="006C6AD7" w:rsidP="006C6AD7"/>
    <w:p w14:paraId="62448F26" w14:textId="77777777" w:rsidR="006C6AD7" w:rsidRDefault="006C6AD7" w:rsidP="006C6AD7">
      <w:pPr>
        <w:numPr>
          <w:ilvl w:val="0"/>
          <w:numId w:val="26"/>
        </w:numPr>
        <w:ind w:right="540"/>
      </w:pPr>
      <w:r>
        <w:t xml:space="preserve">Point to the arrow of the </w:t>
      </w:r>
      <w:r>
        <w:rPr>
          <w:b/>
        </w:rPr>
        <w:t xml:space="preserve">RPMS </w:t>
      </w:r>
      <w:r>
        <w:t>tab, and then c</w:t>
      </w:r>
      <w:r w:rsidRPr="00585562">
        <w:t xml:space="preserve">lick </w:t>
      </w:r>
      <w:r>
        <w:rPr>
          <w:b/>
        </w:rPr>
        <w:t>Configuration</w:t>
      </w:r>
      <w:r w:rsidRPr="00585562">
        <w:t xml:space="preserve">. </w:t>
      </w:r>
      <w:r>
        <w:br/>
      </w:r>
      <w:r w:rsidRPr="00585562">
        <w:t xml:space="preserve">The </w:t>
      </w:r>
      <w:r>
        <w:rPr>
          <w:b/>
        </w:rPr>
        <w:t>RPMS S</w:t>
      </w:r>
      <w:r w:rsidRPr="00FB4A09">
        <w:rPr>
          <w:b/>
        </w:rPr>
        <w:t>earch</w:t>
      </w:r>
      <w:r w:rsidRPr="00585562">
        <w:t xml:space="preserve"> </w:t>
      </w:r>
      <w:r>
        <w:t>page appears.</w:t>
      </w:r>
      <w:r>
        <w:br/>
      </w:r>
    </w:p>
    <w:p w14:paraId="7B348682" w14:textId="77777777" w:rsidR="006C6AD7" w:rsidRDefault="006C6AD7" w:rsidP="006C6AD7">
      <w:pPr>
        <w:numPr>
          <w:ilvl w:val="0"/>
          <w:numId w:val="26"/>
        </w:numPr>
        <w:ind w:right="540"/>
      </w:pPr>
      <w:r>
        <w:t xml:space="preserve">Click </w:t>
      </w:r>
      <w:r w:rsidRPr="00F40D78">
        <w:rPr>
          <w:b/>
        </w:rPr>
        <w:t>SEARCH</w:t>
      </w:r>
      <w:r>
        <w:t>.</w:t>
      </w:r>
      <w:r>
        <w:br/>
        <w:t>The RPMS s</w:t>
      </w:r>
      <w:r w:rsidRPr="00AE5860">
        <w:t xml:space="preserve">earch </w:t>
      </w:r>
      <w:r>
        <w:t xml:space="preserve">page displays the </w:t>
      </w:r>
      <w:r>
        <w:rPr>
          <w:b/>
        </w:rPr>
        <w:t>RPMS</w:t>
      </w:r>
      <w:r w:rsidRPr="00A11C56">
        <w:rPr>
          <w:b/>
        </w:rPr>
        <w:t xml:space="preserve"> Search</w:t>
      </w:r>
      <w:r>
        <w:t xml:space="preserve"> pane.</w:t>
      </w:r>
    </w:p>
    <w:p w14:paraId="29192409" w14:textId="77777777" w:rsidR="006C6AD7" w:rsidRDefault="006C6AD7" w:rsidP="006C6AD7">
      <w:r>
        <w:rPr>
          <w:noProof/>
        </w:rPr>
        <mc:AlternateContent>
          <mc:Choice Requires="wps">
            <w:drawing>
              <wp:anchor distT="0" distB="0" distL="114300" distR="114300" simplePos="0" relativeHeight="251716096" behindDoc="0" locked="0" layoutInCell="1" allowOverlap="1" wp14:anchorId="40CD221D" wp14:editId="18A27899">
                <wp:simplePos x="0" y="0"/>
                <wp:positionH relativeFrom="column">
                  <wp:posOffset>375285</wp:posOffset>
                </wp:positionH>
                <wp:positionV relativeFrom="paragraph">
                  <wp:posOffset>123190</wp:posOffset>
                </wp:positionV>
                <wp:extent cx="1837690" cy="438785"/>
                <wp:effectExtent l="3810" t="4445" r="0" b="4445"/>
                <wp:wrapNone/>
                <wp:docPr id="66" name="Text Box 88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690" cy="438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0457E5" w14:textId="77777777" w:rsidR="00765428" w:rsidRPr="002622E4" w:rsidRDefault="00765428" w:rsidP="006C6AD7">
                            <w:r>
                              <w:t>Arrow hides/displays the RPMS Search pane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CD221D" id="_x0000_s1035" type="#_x0000_t202" style="position:absolute;margin-left:29.55pt;margin-top:9.7pt;width:144.7pt;height:34.5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" stroked="f">
                <v:textbox>
                  <w:txbxContent>
                    <w:p w14:paraId="5D0457E5" w14:textId="77777777" w:rsidR="00765428" w:rsidRPr="002622E4" w:rsidRDefault="00765428" w:rsidP="006C6AD7">
                      <w:r>
                        <w:t>Arrow hides/displays the RPMS Search pane</w:t>
                      </w:r>
                    </w:p>
                  </w:txbxContent>
                </v:textbox>
              </v:shape>
            </w:pict>
          </mc:Fallback>
        </mc:AlternateContent>
      </w:r>
    </w:p>
    <w:p w14:paraId="44883C05" w14:textId="77777777" w:rsidR="006C6AD7" w:rsidRDefault="006C6AD7" w:rsidP="006C6AD7"/>
    <w:p w14:paraId="397361FC" w14:textId="77777777" w:rsidR="006C6AD7" w:rsidRPr="00A340E8" w:rsidRDefault="006C6AD7" w:rsidP="006C6AD7"/>
    <w:p w14:paraId="1A82D60B" w14:textId="77777777" w:rsidR="006C6AD7" w:rsidRDefault="006C6AD7" w:rsidP="006C6AD7">
      <w:r>
        <w:rPr>
          <w:noProof/>
        </w:rPr>
        <mc:AlternateContent>
          <mc:Choice Requires="wps">
            <w:drawing>
              <wp:anchor distT="0" distB="0" distL="114300" distR="114300" simplePos="0" relativeHeight="251717120" behindDoc="0" locked="0" layoutInCell="1" allowOverlap="1" wp14:anchorId="2BF932B1" wp14:editId="121A711E">
                <wp:simplePos x="0" y="0"/>
                <wp:positionH relativeFrom="column">
                  <wp:posOffset>1168400</wp:posOffset>
                </wp:positionH>
                <wp:positionV relativeFrom="line">
                  <wp:posOffset>34290</wp:posOffset>
                </wp:positionV>
                <wp:extent cx="215900" cy="619125"/>
                <wp:effectExtent l="6350" t="6985" r="53975" b="31115"/>
                <wp:wrapNone/>
                <wp:docPr id="65" name="Line 88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900" cy="61912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69758EF" id="Line 8858" o:spid="_x0000_s1026" style="position:absolute;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92pt,2.7pt" to="109pt,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">
                <v:stroke endarrow="block"/>
                <w10:wrap anchory="line"/>
              </v:line>
            </w:pict>
          </mc:Fallback>
        </mc:AlternateContent>
      </w:r>
    </w:p>
    <w:p w14:paraId="285A2124" w14:textId="77777777" w:rsidR="006C6AD7" w:rsidRPr="001B3A27" w:rsidRDefault="006C6AD7" w:rsidP="006C6AD7">
      <w:pPr>
        <w:ind w:left="720"/>
      </w:pPr>
      <w:r>
        <w:rPr>
          <w:noProof/>
        </w:rPr>
        <w:drawing>
          <wp:inline distT="0" distB="0" distL="0" distR="0" wp14:anchorId="1B7243F3" wp14:editId="09A56FA9">
            <wp:extent cx="6296891" cy="2945546"/>
            <wp:effectExtent l="19050" t="19050" r="889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08216" cy="2950844"/>
                    </a:xfrm>
                    <a:prstGeom prst="rect">
                      <a:avLst/>
                    </a:prstGeom>
                    <a:ln w="3175">
                      <a:solidFill>
                        <a:schemeClr val="tx1"/>
                      </a:solidFill>
                    </a:ln>
                  </pic:spPr>
                </pic:pic>
              </a:graphicData>
            </a:graphic>
          </wp:inline>
        </w:drawing>
      </w:r>
    </w:p>
    <w:p w14:paraId="24B61DF3" w14:textId="77777777" w:rsidR="006C6AD7" w:rsidRDefault="006C6AD7" w:rsidP="006C6AD7">
      <w:pPr>
        <w:pStyle w:val="Figure"/>
        <w:tabs>
          <w:tab w:val="clear" w:pos="1980"/>
          <w:tab w:val="left" w:pos="1710"/>
          <w:tab w:val="num" w:pos="1800"/>
        </w:tabs>
        <w:ind w:left="1800" w:hanging="1080"/>
      </w:pPr>
      <w:r>
        <w:t>RPMS Search page</w:t>
      </w:r>
      <w:r w:rsidRPr="00E63C3C">
        <w:t xml:space="preserve"> </w:t>
      </w:r>
      <w:r>
        <w:br/>
      </w:r>
    </w:p>
    <w:p w14:paraId="79A7ABC5" w14:textId="77777777" w:rsidR="006C6AD7" w:rsidRDefault="006C6AD7" w:rsidP="006C6AD7">
      <w:pPr>
        <w:ind w:left="720" w:right="540"/>
      </w:pPr>
    </w:p>
    <w:p w14:paraId="3075A31F" w14:textId="77777777" w:rsidR="006C6AD7" w:rsidRDefault="006C6AD7" w:rsidP="006C6AD7">
      <w:pPr>
        <w:numPr>
          <w:ilvl w:val="0"/>
          <w:numId w:val="26"/>
        </w:numPr>
        <w:ind w:right="540"/>
      </w:pPr>
      <w:r w:rsidRPr="00E63C3C">
        <w:t xml:space="preserve">Specify </w:t>
      </w:r>
      <w:r>
        <w:t xml:space="preserve">your </w:t>
      </w:r>
      <w:r w:rsidRPr="00E63C3C">
        <w:t xml:space="preserve">search criteria by completing </w:t>
      </w:r>
      <w:r>
        <w:t xml:space="preserve">one or more </w:t>
      </w:r>
      <w:r w:rsidRPr="00E63C3C">
        <w:t>fields</w:t>
      </w:r>
      <w:r>
        <w:t xml:space="preserve"> in the </w:t>
      </w:r>
      <w:r>
        <w:rPr>
          <w:b/>
        </w:rPr>
        <w:t xml:space="preserve">RPMS </w:t>
      </w:r>
      <w:r w:rsidRPr="00EC7BEA">
        <w:rPr>
          <w:b/>
        </w:rPr>
        <w:t>Search</w:t>
      </w:r>
      <w:r>
        <w:t xml:space="preserve"> pane. </w:t>
      </w:r>
    </w:p>
    <w:p w14:paraId="2BFFAE29" w14:textId="77777777" w:rsidR="006C6AD7" w:rsidRPr="0070334C" w:rsidRDefault="006C6AD7" w:rsidP="006C6AD7">
      <w:pPr>
        <w:ind w:left="720" w:right="540"/>
        <w:rPr>
          <w:b/>
        </w:rPr>
      </w:pPr>
      <w:r>
        <w:rPr>
          <w:b/>
        </w:rPr>
        <w:br/>
      </w:r>
      <w:r w:rsidRPr="0070334C">
        <w:rPr>
          <w:b/>
        </w:rPr>
        <w:t xml:space="preserve">Note: </w:t>
      </w:r>
    </w:p>
    <w:p w14:paraId="0AC922D4" w14:textId="77777777" w:rsidR="006C6AD7" w:rsidRDefault="006C6AD7" w:rsidP="006C6AD7">
      <w:pPr>
        <w:numPr>
          <w:ilvl w:val="0"/>
          <w:numId w:val="19"/>
        </w:numPr>
        <w:ind w:left="1440" w:right="540"/>
      </w:pPr>
      <w:r>
        <w:t xml:space="preserve">You can use one field or a combination of fields to search. </w:t>
      </w:r>
    </w:p>
    <w:p w14:paraId="6149E0E0" w14:textId="77777777" w:rsidR="006C6AD7" w:rsidRDefault="006C6AD7" w:rsidP="006C6AD7">
      <w:pPr>
        <w:numPr>
          <w:ilvl w:val="0"/>
          <w:numId w:val="19"/>
        </w:numPr>
        <w:ind w:left="1440" w:right="540"/>
      </w:pPr>
      <w:r>
        <w:t xml:space="preserve">You can type the full or partial value in a search field along with an asterisk (*) before or after the partial value. For example, if you type </w:t>
      </w:r>
      <w:r>
        <w:rPr>
          <w:b/>
        </w:rPr>
        <w:t>02</w:t>
      </w:r>
      <w:r w:rsidRPr="00914542">
        <w:rPr>
          <w:b/>
        </w:rPr>
        <w:t>*</w:t>
      </w:r>
      <w:r>
        <w:t xml:space="preserve">, you obtain records that begin with 02. If you type </w:t>
      </w:r>
      <w:r w:rsidRPr="00914542">
        <w:rPr>
          <w:b/>
        </w:rPr>
        <w:t>*02</w:t>
      </w:r>
      <w:r>
        <w:t>, you obtain records that end with 02</w:t>
      </w:r>
    </w:p>
    <w:p w14:paraId="6A44E49D" w14:textId="77777777" w:rsidR="006C6AD7" w:rsidRDefault="006C6AD7" w:rsidP="006C6AD7">
      <w:pPr>
        <w:ind w:left="720" w:right="540"/>
      </w:pPr>
    </w:p>
    <w:p w14:paraId="700342CF" w14:textId="77777777" w:rsidR="006C6AD7" w:rsidRDefault="006C6AD7" w:rsidP="006C6AD7">
      <w:pPr>
        <w:ind w:left="720" w:right="540"/>
      </w:pPr>
      <w:r>
        <w:t>Following table lists each search field and its description.</w:t>
      </w:r>
      <w:r>
        <w:br/>
      </w:r>
    </w:p>
    <w:p w14:paraId="4826EEFE" w14:textId="6215D137" w:rsidR="006C6AD7" w:rsidRDefault="006C6AD7" w:rsidP="006C6AD7">
      <w:pPr>
        <w:pStyle w:val="Caption"/>
        <w:ind w:firstLine="720"/>
      </w:pPr>
      <w:r>
        <w:t xml:space="preserve">Table </w:t>
      </w:r>
      <w:fldSimple w:instr=" SEQ Figure \* ARABIC ">
        <w:r w:rsidR="006A4F84">
          <w:rPr>
            <w:noProof/>
          </w:rPr>
          <w:t>44</w:t>
        </w:r>
      </w:fldSimple>
      <w:r>
        <w:t>: RPMS Search Fields</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0"/>
        <w:gridCol w:w="8010"/>
      </w:tblGrid>
      <w:tr w:rsidR="006C6AD7" w:rsidRPr="007A152E" w14:paraId="3A151435" w14:textId="77777777" w:rsidTr="00D960F4">
        <w:trPr>
          <w:cantSplit/>
          <w:trHeight w:val="288"/>
          <w:tblHeader/>
        </w:trPr>
        <w:tc>
          <w:tcPr>
            <w:tcW w:w="1800" w:type="dxa"/>
            <w:shd w:val="clear" w:color="auto" w:fill="BFBFBF"/>
            <w:vAlign w:val="center"/>
          </w:tcPr>
          <w:p w14:paraId="18AB606A" w14:textId="77777777" w:rsidR="006C6AD7" w:rsidRPr="007A152E" w:rsidRDefault="006C6AD7" w:rsidP="00D960F4">
            <w:pPr>
              <w:rPr>
                <w:b/>
              </w:rPr>
            </w:pPr>
            <w:r>
              <w:rPr>
                <w:b/>
              </w:rPr>
              <w:t>Field</w:t>
            </w:r>
          </w:p>
        </w:tc>
        <w:tc>
          <w:tcPr>
            <w:tcW w:w="8010" w:type="dxa"/>
            <w:shd w:val="clear" w:color="auto" w:fill="BFBFBF"/>
            <w:vAlign w:val="center"/>
          </w:tcPr>
          <w:p w14:paraId="019E89B2" w14:textId="77777777" w:rsidR="006C6AD7" w:rsidRPr="007A152E" w:rsidRDefault="006C6AD7" w:rsidP="00D960F4">
            <w:pPr>
              <w:rPr>
                <w:b/>
              </w:rPr>
            </w:pPr>
            <w:r w:rsidRPr="007A152E">
              <w:rPr>
                <w:b/>
              </w:rPr>
              <w:t>Description</w:t>
            </w:r>
          </w:p>
        </w:tc>
      </w:tr>
      <w:tr w:rsidR="006C6AD7" w14:paraId="62A013B0" w14:textId="77777777" w:rsidTr="00D960F4">
        <w:trPr>
          <w:cantSplit/>
          <w:trHeight w:val="288"/>
        </w:trPr>
        <w:tc>
          <w:tcPr>
            <w:tcW w:w="1800" w:type="dxa"/>
            <w:vAlign w:val="center"/>
          </w:tcPr>
          <w:p w14:paraId="55B504FA" w14:textId="77777777" w:rsidR="006C6AD7" w:rsidRPr="007A152E" w:rsidRDefault="006C6AD7" w:rsidP="00D960F4">
            <w:pPr>
              <w:rPr>
                <w:b/>
              </w:rPr>
            </w:pPr>
            <w:r>
              <w:rPr>
                <w:b/>
              </w:rPr>
              <w:t>Code</w:t>
            </w:r>
          </w:p>
        </w:tc>
        <w:tc>
          <w:tcPr>
            <w:tcW w:w="8010" w:type="dxa"/>
            <w:vAlign w:val="center"/>
          </w:tcPr>
          <w:p w14:paraId="1C8CDA51" w14:textId="77777777" w:rsidR="006C6AD7" w:rsidRDefault="006C6AD7" w:rsidP="00D960F4">
            <w:r>
              <w:t>Type the project or collection code to search for the project or collection associated with this code.</w:t>
            </w:r>
          </w:p>
        </w:tc>
      </w:tr>
      <w:tr w:rsidR="006C6AD7" w14:paraId="4F93FD4F" w14:textId="77777777" w:rsidTr="00D960F4">
        <w:trPr>
          <w:cantSplit/>
          <w:trHeight w:val="288"/>
        </w:trPr>
        <w:tc>
          <w:tcPr>
            <w:tcW w:w="1800" w:type="dxa"/>
            <w:vAlign w:val="center"/>
          </w:tcPr>
          <w:p w14:paraId="322044F8" w14:textId="77777777" w:rsidR="006C6AD7" w:rsidRPr="007A152E" w:rsidRDefault="006C6AD7" w:rsidP="00D960F4">
            <w:pPr>
              <w:rPr>
                <w:b/>
              </w:rPr>
            </w:pPr>
            <w:r>
              <w:rPr>
                <w:b/>
              </w:rPr>
              <w:t>Name</w:t>
            </w:r>
          </w:p>
        </w:tc>
        <w:tc>
          <w:tcPr>
            <w:tcW w:w="8010" w:type="dxa"/>
            <w:vAlign w:val="center"/>
          </w:tcPr>
          <w:p w14:paraId="1B02A581" w14:textId="77777777" w:rsidR="006C6AD7" w:rsidRDefault="006C6AD7" w:rsidP="00D960F4">
            <w:r>
              <w:t>Type the project or collection name to search for the project or collection associated with this name.</w:t>
            </w:r>
          </w:p>
        </w:tc>
      </w:tr>
      <w:tr w:rsidR="006C6AD7" w14:paraId="7F273605" w14:textId="77777777" w:rsidTr="00D960F4">
        <w:trPr>
          <w:cantSplit/>
          <w:trHeight w:val="288"/>
        </w:trPr>
        <w:tc>
          <w:tcPr>
            <w:tcW w:w="1800" w:type="dxa"/>
            <w:vAlign w:val="center"/>
          </w:tcPr>
          <w:p w14:paraId="7B69A96B" w14:textId="77777777" w:rsidR="006C6AD7" w:rsidRDefault="006C6AD7" w:rsidP="00D960F4">
            <w:pPr>
              <w:rPr>
                <w:b/>
              </w:rPr>
            </w:pPr>
            <w:r>
              <w:rPr>
                <w:b/>
              </w:rPr>
              <w:lastRenderedPageBreak/>
              <w:t>Types</w:t>
            </w:r>
          </w:p>
        </w:tc>
        <w:tc>
          <w:tcPr>
            <w:tcW w:w="8010" w:type="dxa"/>
            <w:vAlign w:val="center"/>
          </w:tcPr>
          <w:p w14:paraId="1F957964" w14:textId="77777777" w:rsidR="006C6AD7" w:rsidRDefault="006C6AD7" w:rsidP="00D960F4">
            <w:r>
              <w:t>Click the appropriate item type to search for this type.</w:t>
            </w:r>
          </w:p>
          <w:p w14:paraId="445EAD32" w14:textId="77777777" w:rsidR="006C6AD7" w:rsidRDefault="006C6AD7" w:rsidP="00D960F4">
            <w:r w:rsidRPr="00C755B5">
              <w:rPr>
                <w:b/>
              </w:rPr>
              <w:t xml:space="preserve">Note: </w:t>
            </w:r>
            <w:r>
              <w:t xml:space="preserve">To search for all types, click </w:t>
            </w:r>
            <w:r w:rsidRPr="00C755B5">
              <w:rPr>
                <w:b/>
              </w:rPr>
              <w:t>All</w:t>
            </w:r>
            <w:r>
              <w:t xml:space="preserve">.  </w:t>
            </w:r>
          </w:p>
        </w:tc>
      </w:tr>
      <w:tr w:rsidR="006C6AD7" w14:paraId="17097F21" w14:textId="77777777" w:rsidTr="00D960F4">
        <w:trPr>
          <w:cantSplit/>
          <w:trHeight w:val="288"/>
        </w:trPr>
        <w:tc>
          <w:tcPr>
            <w:tcW w:w="1800" w:type="dxa"/>
            <w:vAlign w:val="center"/>
          </w:tcPr>
          <w:p w14:paraId="1E505C5F" w14:textId="77777777" w:rsidR="006C6AD7" w:rsidRDefault="006C6AD7" w:rsidP="00D960F4">
            <w:pPr>
              <w:rPr>
                <w:b/>
              </w:rPr>
            </w:pPr>
            <w:r>
              <w:rPr>
                <w:b/>
              </w:rPr>
              <w:t>Publication Status</w:t>
            </w:r>
          </w:p>
        </w:tc>
        <w:tc>
          <w:tcPr>
            <w:tcW w:w="8010" w:type="dxa"/>
            <w:vAlign w:val="center"/>
          </w:tcPr>
          <w:p w14:paraId="0BF47A69" w14:textId="77777777" w:rsidR="006C6AD7" w:rsidRDefault="006C6AD7" w:rsidP="00D960F4">
            <w:r>
              <w:t>Click the appropriate status to search for items with this publication status.</w:t>
            </w:r>
          </w:p>
          <w:p w14:paraId="3D08D614" w14:textId="77777777" w:rsidR="006C6AD7" w:rsidRDefault="006C6AD7" w:rsidP="00D960F4">
            <w:r w:rsidRPr="00C755B5">
              <w:rPr>
                <w:b/>
              </w:rPr>
              <w:t xml:space="preserve">Note: </w:t>
            </w:r>
            <w:r>
              <w:t xml:space="preserve">To search for all statuses, click </w:t>
            </w:r>
            <w:r w:rsidRPr="00C755B5">
              <w:rPr>
                <w:b/>
              </w:rPr>
              <w:t>All</w:t>
            </w:r>
            <w:r>
              <w:t xml:space="preserve">.  </w:t>
            </w:r>
          </w:p>
        </w:tc>
      </w:tr>
      <w:tr w:rsidR="006C6AD7" w14:paraId="7AC752A9" w14:textId="77777777" w:rsidTr="00D960F4">
        <w:trPr>
          <w:cantSplit/>
          <w:trHeight w:val="288"/>
        </w:trPr>
        <w:tc>
          <w:tcPr>
            <w:tcW w:w="1800" w:type="dxa"/>
          </w:tcPr>
          <w:p w14:paraId="625EE1DD" w14:textId="77777777" w:rsidR="006C6AD7" w:rsidRDefault="006C6AD7" w:rsidP="00D960F4">
            <w:pPr>
              <w:rPr>
                <w:b/>
              </w:rPr>
            </w:pPr>
            <w:r>
              <w:rPr>
                <w:b/>
              </w:rPr>
              <w:t>Operational Status</w:t>
            </w:r>
          </w:p>
        </w:tc>
        <w:tc>
          <w:tcPr>
            <w:tcW w:w="8010" w:type="dxa"/>
            <w:vAlign w:val="center"/>
          </w:tcPr>
          <w:p w14:paraId="6D0BC30F" w14:textId="77777777" w:rsidR="006C6AD7" w:rsidRDefault="006C6AD7" w:rsidP="00D960F4">
            <w:r>
              <w:t>Click the appropriate status to search for items with this operational status.</w:t>
            </w:r>
          </w:p>
          <w:p w14:paraId="7747063D" w14:textId="77777777" w:rsidR="006C6AD7" w:rsidRDefault="006C6AD7" w:rsidP="00D960F4">
            <w:r w:rsidRPr="00C755B5">
              <w:rPr>
                <w:b/>
              </w:rPr>
              <w:t xml:space="preserve">Note: </w:t>
            </w:r>
            <w:r>
              <w:t xml:space="preserve">To search for all statuses, click </w:t>
            </w:r>
            <w:r w:rsidRPr="00C755B5">
              <w:rPr>
                <w:b/>
              </w:rPr>
              <w:t>All</w:t>
            </w:r>
            <w:r>
              <w:t xml:space="preserve">.  </w:t>
            </w:r>
          </w:p>
        </w:tc>
      </w:tr>
      <w:tr w:rsidR="006C6AD7" w14:paraId="4D680F31" w14:textId="77777777" w:rsidTr="00D960F4">
        <w:trPr>
          <w:cantSplit/>
          <w:trHeight w:val="288"/>
        </w:trPr>
        <w:tc>
          <w:tcPr>
            <w:tcW w:w="1800" w:type="dxa"/>
          </w:tcPr>
          <w:p w14:paraId="4BBB0B04" w14:textId="77777777" w:rsidR="006C6AD7" w:rsidRDefault="006C6AD7" w:rsidP="00D960F4">
            <w:pPr>
              <w:rPr>
                <w:b/>
              </w:rPr>
            </w:pPr>
            <w:r>
              <w:rPr>
                <w:b/>
              </w:rPr>
              <w:t>Sites</w:t>
            </w:r>
          </w:p>
        </w:tc>
        <w:tc>
          <w:tcPr>
            <w:tcW w:w="8010" w:type="dxa"/>
            <w:vAlign w:val="center"/>
          </w:tcPr>
          <w:p w14:paraId="61A26866" w14:textId="77777777" w:rsidR="006C6AD7" w:rsidRDefault="006C6AD7" w:rsidP="00D960F4">
            <w:r>
              <w:t>Click the appropriate site to search for all items associated with this site.</w:t>
            </w:r>
          </w:p>
          <w:p w14:paraId="2E8C09FE" w14:textId="77777777" w:rsidR="006C6AD7" w:rsidRDefault="006C6AD7" w:rsidP="00D960F4">
            <w:r w:rsidRPr="00C755B5">
              <w:rPr>
                <w:b/>
              </w:rPr>
              <w:t xml:space="preserve">Note: </w:t>
            </w:r>
            <w:r>
              <w:t xml:space="preserve">To search for all sites, click </w:t>
            </w:r>
            <w:r w:rsidRPr="00C755B5">
              <w:rPr>
                <w:b/>
              </w:rPr>
              <w:t>All</w:t>
            </w:r>
            <w:r>
              <w:t xml:space="preserve">.  </w:t>
            </w:r>
          </w:p>
        </w:tc>
      </w:tr>
      <w:tr w:rsidR="006C6AD7" w14:paraId="5FD10D2E" w14:textId="77777777" w:rsidTr="00D960F4">
        <w:trPr>
          <w:cantSplit/>
          <w:trHeight w:val="288"/>
        </w:trPr>
        <w:tc>
          <w:tcPr>
            <w:tcW w:w="1800" w:type="dxa"/>
          </w:tcPr>
          <w:p w14:paraId="2C1BB44D" w14:textId="77777777" w:rsidR="006C6AD7" w:rsidRDefault="006C6AD7" w:rsidP="00D960F4">
            <w:pPr>
              <w:rPr>
                <w:b/>
              </w:rPr>
            </w:pPr>
            <w:r>
              <w:rPr>
                <w:b/>
              </w:rPr>
              <w:t>User</w:t>
            </w:r>
          </w:p>
        </w:tc>
        <w:tc>
          <w:tcPr>
            <w:tcW w:w="8010" w:type="dxa"/>
            <w:vAlign w:val="center"/>
          </w:tcPr>
          <w:p w14:paraId="3DE0BE39" w14:textId="77777777" w:rsidR="006C6AD7" w:rsidRDefault="006C6AD7" w:rsidP="00D960F4">
            <w:r>
              <w:t>Click the appropriate user to search for projects and collections to which this user is assigned.</w:t>
            </w:r>
          </w:p>
          <w:p w14:paraId="71EE58C9" w14:textId="77777777" w:rsidR="006C6AD7" w:rsidRDefault="006C6AD7" w:rsidP="00D960F4">
            <w:r w:rsidRPr="00C755B5">
              <w:rPr>
                <w:b/>
              </w:rPr>
              <w:t xml:space="preserve">Note: </w:t>
            </w:r>
            <w:r>
              <w:t xml:space="preserve">To search for all users, click </w:t>
            </w:r>
            <w:r w:rsidRPr="00C755B5">
              <w:rPr>
                <w:b/>
              </w:rPr>
              <w:t>All</w:t>
            </w:r>
            <w:r>
              <w:t xml:space="preserve">.  </w:t>
            </w:r>
          </w:p>
        </w:tc>
      </w:tr>
    </w:tbl>
    <w:p w14:paraId="71F388C8" w14:textId="77777777" w:rsidR="006C6AD7" w:rsidRPr="00E63C3C" w:rsidRDefault="006C6AD7" w:rsidP="006C6AD7">
      <w:pPr>
        <w:ind w:left="720" w:right="540"/>
      </w:pPr>
    </w:p>
    <w:p w14:paraId="26D35027" w14:textId="77777777" w:rsidR="006C6AD7" w:rsidRDefault="006C6AD7" w:rsidP="006C6AD7">
      <w:pPr>
        <w:numPr>
          <w:ilvl w:val="0"/>
          <w:numId w:val="26"/>
        </w:numPr>
        <w:ind w:right="540"/>
      </w:pPr>
      <w:r w:rsidRPr="00AD7117">
        <w:t xml:space="preserve">Click </w:t>
      </w:r>
      <w:r w:rsidRPr="00AD7117">
        <w:rPr>
          <w:b/>
        </w:rPr>
        <w:t>SEARCH</w:t>
      </w:r>
      <w:r w:rsidRPr="00AD7117">
        <w:t>.</w:t>
      </w:r>
      <w:r w:rsidRPr="00AD7117">
        <w:br/>
        <w:t xml:space="preserve">The search results appear. </w:t>
      </w:r>
      <w:r w:rsidRPr="00AD7117">
        <w:br/>
      </w:r>
      <w:r w:rsidRPr="00AD7117">
        <w:br/>
      </w:r>
      <w:r w:rsidRPr="00AD7117">
        <w:rPr>
          <w:b/>
        </w:rPr>
        <w:t>Note</w:t>
      </w:r>
      <w:r w:rsidRPr="00AD7117">
        <w:t>: Click the header of the column with which you want to sort the results.</w:t>
      </w:r>
    </w:p>
    <w:p w14:paraId="13B6A670" w14:textId="77777777" w:rsidR="006C6AD7" w:rsidRDefault="006C6AD7" w:rsidP="006C6AD7">
      <w:pPr>
        <w:pStyle w:val="Heading3"/>
      </w:pPr>
    </w:p>
    <w:p w14:paraId="611BC7FD" w14:textId="77777777" w:rsidR="006C6AD7" w:rsidRDefault="006C6AD7" w:rsidP="006C6AD7">
      <w:pPr>
        <w:pStyle w:val="Heading3"/>
      </w:pPr>
      <w:r>
        <w:br w:type="page"/>
      </w:r>
      <w:bookmarkStart w:id="379" w:name="ViewProject"/>
      <w:bookmarkStart w:id="380" w:name="_Toc452394770"/>
      <w:bookmarkStart w:id="381" w:name="_Toc507159180"/>
      <w:bookmarkEnd w:id="379"/>
      <w:r>
        <w:lastRenderedPageBreak/>
        <w:t>Viewing the Project Hierarchy Details</w:t>
      </w:r>
      <w:bookmarkEnd w:id="380"/>
      <w:bookmarkEnd w:id="381"/>
    </w:p>
    <w:p w14:paraId="01D422AF" w14:textId="77777777" w:rsidR="006C6AD7" w:rsidRDefault="006C6AD7" w:rsidP="006C6AD7"/>
    <w:p w14:paraId="42434B05" w14:textId="77777777" w:rsidR="006C6AD7" w:rsidRDefault="006C6AD7" w:rsidP="006C6AD7">
      <w:r>
        <w:t>To view details for a project hierarchy</w:t>
      </w:r>
      <w:r w:rsidRPr="00585562">
        <w:t>:</w:t>
      </w:r>
    </w:p>
    <w:p w14:paraId="2AA1E88B" w14:textId="77777777" w:rsidR="006C6AD7" w:rsidRPr="00585562" w:rsidRDefault="006C6AD7" w:rsidP="006C6AD7"/>
    <w:p w14:paraId="2062F24B" w14:textId="77777777" w:rsidR="006C6AD7" w:rsidRDefault="006C6AD7" w:rsidP="006C6AD7">
      <w:pPr>
        <w:numPr>
          <w:ilvl w:val="0"/>
          <w:numId w:val="28"/>
        </w:numPr>
        <w:ind w:right="540"/>
      </w:pPr>
      <w:r>
        <w:t xml:space="preserve">Log on to the application as the System Administrator. </w:t>
      </w:r>
    </w:p>
    <w:p w14:paraId="0EF5D9E7" w14:textId="77777777" w:rsidR="006C6AD7" w:rsidRDefault="006C6AD7" w:rsidP="006C6AD7">
      <w:pPr>
        <w:ind w:left="720" w:right="540"/>
      </w:pPr>
      <w:r>
        <w:t xml:space="preserve">The CIRRASPEC home page appears. </w:t>
      </w:r>
    </w:p>
    <w:p w14:paraId="08B51E4E" w14:textId="77777777" w:rsidR="006C6AD7" w:rsidRDefault="006C6AD7" w:rsidP="006C6AD7">
      <w:pPr>
        <w:ind w:left="720" w:right="540"/>
      </w:pPr>
    </w:p>
    <w:p w14:paraId="27585055" w14:textId="77777777" w:rsidR="006C6AD7" w:rsidRPr="007051E5" w:rsidRDefault="006C6AD7" w:rsidP="006C6AD7">
      <w:pPr>
        <w:numPr>
          <w:ilvl w:val="0"/>
          <w:numId w:val="28"/>
        </w:numPr>
        <w:ind w:right="540"/>
      </w:pPr>
      <w:r>
        <w:t xml:space="preserve">Point to the arrow of the </w:t>
      </w:r>
      <w:r>
        <w:rPr>
          <w:b/>
        </w:rPr>
        <w:t xml:space="preserve">RPMS </w:t>
      </w:r>
      <w:r w:rsidRPr="007051E5">
        <w:t>tab, and then click</w:t>
      </w:r>
      <w:r>
        <w:rPr>
          <w:b/>
        </w:rPr>
        <w:t xml:space="preserve"> Configuration</w:t>
      </w:r>
      <w:r w:rsidRPr="007051E5">
        <w:t>.</w:t>
      </w:r>
    </w:p>
    <w:p w14:paraId="020E96FD" w14:textId="77777777" w:rsidR="006C6AD7" w:rsidRPr="007051E5" w:rsidRDefault="006C6AD7" w:rsidP="006C6AD7">
      <w:pPr>
        <w:ind w:left="720" w:right="540"/>
      </w:pPr>
      <w:r w:rsidRPr="007051E5">
        <w:t xml:space="preserve">The </w:t>
      </w:r>
      <w:r>
        <w:rPr>
          <w:b/>
        </w:rPr>
        <w:t>RPMS S</w:t>
      </w:r>
      <w:r w:rsidRPr="004238B2">
        <w:rPr>
          <w:b/>
        </w:rPr>
        <w:t>earch</w:t>
      </w:r>
      <w:r w:rsidRPr="007051E5">
        <w:t xml:space="preserve"> page appears. </w:t>
      </w:r>
    </w:p>
    <w:p w14:paraId="04C30DAE" w14:textId="77777777" w:rsidR="006C6AD7" w:rsidRPr="007051E5" w:rsidRDefault="006C6AD7" w:rsidP="006C6AD7">
      <w:pPr>
        <w:ind w:left="720" w:right="540"/>
      </w:pPr>
    </w:p>
    <w:p w14:paraId="49F06E4E" w14:textId="77777777" w:rsidR="006C6AD7" w:rsidRPr="007051E5" w:rsidRDefault="006C6AD7" w:rsidP="006C6AD7">
      <w:pPr>
        <w:numPr>
          <w:ilvl w:val="0"/>
          <w:numId w:val="28"/>
        </w:numPr>
        <w:ind w:right="540"/>
      </w:pPr>
      <w:r w:rsidRPr="007051E5">
        <w:t>Click</w:t>
      </w:r>
      <w:r>
        <w:rPr>
          <w:b/>
        </w:rPr>
        <w:t xml:space="preserve"> SEARCH</w:t>
      </w:r>
      <w:r w:rsidRPr="007051E5">
        <w:t>.</w:t>
      </w:r>
      <w:r>
        <w:rPr>
          <w:b/>
        </w:rPr>
        <w:t xml:space="preserve"> </w:t>
      </w:r>
    </w:p>
    <w:p w14:paraId="27C4899C" w14:textId="77777777" w:rsidR="006C6AD7" w:rsidRDefault="006C6AD7" w:rsidP="006C6AD7">
      <w:pPr>
        <w:ind w:left="720" w:right="540"/>
      </w:pPr>
      <w:r w:rsidRPr="007051E5">
        <w:t>The</w:t>
      </w:r>
      <w:r>
        <w:rPr>
          <w:b/>
        </w:rPr>
        <w:t xml:space="preserve"> </w:t>
      </w:r>
      <w:r>
        <w:t>RPMS</w:t>
      </w:r>
      <w:r w:rsidRPr="007051E5">
        <w:t xml:space="preserve"> search page</w:t>
      </w:r>
      <w:r>
        <w:t xml:space="preserve"> displays a list of projects and collections. </w:t>
      </w:r>
      <w:r>
        <w:br/>
      </w:r>
    </w:p>
    <w:p w14:paraId="39DFE3B7" w14:textId="77777777" w:rsidR="006C6AD7" w:rsidRDefault="006C6AD7" w:rsidP="006C6AD7">
      <w:pPr>
        <w:numPr>
          <w:ilvl w:val="0"/>
          <w:numId w:val="28"/>
        </w:numPr>
        <w:ind w:right="540"/>
      </w:pPr>
      <w:r>
        <w:t xml:space="preserve">Click the row of the item for which you want to view details. </w:t>
      </w:r>
    </w:p>
    <w:p w14:paraId="5D2FA63D" w14:textId="77777777" w:rsidR="006C6AD7" w:rsidRDefault="006C6AD7" w:rsidP="006C6AD7">
      <w:pPr>
        <w:ind w:left="720"/>
      </w:pPr>
      <w:r>
        <w:t xml:space="preserve">The </w:t>
      </w:r>
      <w:r w:rsidRPr="00F11F4E">
        <w:rPr>
          <w:b/>
        </w:rPr>
        <w:t>Project Hierarchy</w:t>
      </w:r>
      <w:r>
        <w:t xml:space="preserve"> page appears.</w:t>
      </w:r>
      <w:r>
        <w:br/>
      </w:r>
      <w:r>
        <w:br/>
      </w:r>
      <w:r w:rsidRPr="003B2059">
        <w:rPr>
          <w:b/>
        </w:rPr>
        <w:t>Note:</w:t>
      </w:r>
      <w:r>
        <w:t xml:space="preserve"> </w:t>
      </w:r>
    </w:p>
    <w:p w14:paraId="08096C4C" w14:textId="77777777" w:rsidR="006C6AD7" w:rsidRDefault="006C6AD7" w:rsidP="006C6AD7">
      <w:pPr>
        <w:numPr>
          <w:ilvl w:val="0"/>
          <w:numId w:val="32"/>
        </w:numPr>
      </w:pPr>
      <w:r>
        <w:t xml:space="preserve">To expand the </w:t>
      </w:r>
      <w:r>
        <w:rPr>
          <w:b/>
        </w:rPr>
        <w:t xml:space="preserve">Project Hiearchy </w:t>
      </w:r>
      <w:r w:rsidRPr="00F11F4E">
        <w:t xml:space="preserve">tree </w:t>
      </w:r>
      <w:r>
        <w:t xml:space="preserve">to display all levels, click the </w:t>
      </w:r>
      <w:r w:rsidRPr="00F11F4E">
        <w:rPr>
          <w:b/>
        </w:rPr>
        <w:t>Expand All</w:t>
      </w:r>
      <w:r>
        <w:t xml:space="preserve"> link. </w:t>
      </w:r>
      <w:r>
        <w:br/>
      </w:r>
    </w:p>
    <w:p w14:paraId="6C8C55EE" w14:textId="77777777" w:rsidR="006C6AD7" w:rsidRDefault="006C6AD7" w:rsidP="006C6AD7">
      <w:pPr>
        <w:numPr>
          <w:ilvl w:val="0"/>
          <w:numId w:val="32"/>
        </w:numPr>
      </w:pPr>
      <w:r>
        <w:t xml:space="preserve">To view project details, select the project name on the hierarchy tree. </w:t>
      </w:r>
      <w:r>
        <w:br/>
        <w:t>The project details appear on the right side of the screen.</w:t>
      </w:r>
      <w:r>
        <w:br/>
      </w:r>
    </w:p>
    <w:p w14:paraId="5EC97FC0" w14:textId="77777777" w:rsidR="006C6AD7" w:rsidRDefault="006C6AD7" w:rsidP="006C6AD7">
      <w:pPr>
        <w:numPr>
          <w:ilvl w:val="0"/>
          <w:numId w:val="32"/>
        </w:numPr>
      </w:pPr>
      <w:r>
        <w:t xml:space="preserve">To view collection details, select the collection name on the hierarchy tree. </w:t>
      </w:r>
      <w:r>
        <w:br/>
        <w:t>The collection details appear on the right side of the screen.</w:t>
      </w:r>
      <w:r>
        <w:br/>
      </w:r>
    </w:p>
    <w:p w14:paraId="7336BEFD" w14:textId="77777777" w:rsidR="006C6AD7" w:rsidRDefault="006C6AD7" w:rsidP="006C6AD7">
      <w:pPr>
        <w:numPr>
          <w:ilvl w:val="0"/>
          <w:numId w:val="32"/>
        </w:numPr>
      </w:pPr>
      <w:r>
        <w:t xml:space="preserve">To view collection event details, select the collection event name on the hierarchy tree. </w:t>
      </w:r>
      <w:r>
        <w:br/>
        <w:t>The collection event details appear on the right side of the screen.</w:t>
      </w:r>
    </w:p>
    <w:p w14:paraId="1649F2BD" w14:textId="77777777" w:rsidR="006C6AD7" w:rsidRDefault="006C6AD7" w:rsidP="006C6AD7">
      <w:pPr>
        <w:ind w:left="720" w:right="540"/>
      </w:pPr>
    </w:p>
    <w:p w14:paraId="2DF1F5D5" w14:textId="77777777" w:rsidR="006C6AD7" w:rsidRDefault="006C6AD7" w:rsidP="006C6AD7">
      <w:pPr>
        <w:ind w:left="720" w:right="540"/>
      </w:pPr>
      <w:r w:rsidRPr="00E206B2">
        <w:rPr>
          <w:noProof/>
        </w:rPr>
        <w:drawing>
          <wp:inline distT="0" distB="0" distL="0" distR="0" wp14:anchorId="2AB96A95" wp14:editId="263A94D9">
            <wp:extent cx="6410960" cy="2961640"/>
            <wp:effectExtent l="19050" t="19050" r="27940" b="1016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10960" cy="2961640"/>
                    </a:xfrm>
                    <a:prstGeom prst="rect">
                      <a:avLst/>
                    </a:prstGeom>
                    <a:noFill/>
                    <a:ln w="3175">
                      <a:solidFill>
                        <a:schemeClr val="tx1"/>
                      </a:solidFill>
                    </a:ln>
                  </pic:spPr>
                </pic:pic>
              </a:graphicData>
            </a:graphic>
          </wp:inline>
        </w:drawing>
      </w:r>
    </w:p>
    <w:p w14:paraId="3670B68F" w14:textId="77777777" w:rsidR="006C6AD7" w:rsidRDefault="006C6AD7" w:rsidP="006C6AD7">
      <w:pPr>
        <w:pStyle w:val="Figure"/>
        <w:tabs>
          <w:tab w:val="clear" w:pos="1980"/>
          <w:tab w:val="left" w:pos="1710"/>
          <w:tab w:val="num" w:pos="1800"/>
        </w:tabs>
        <w:ind w:left="1800" w:hanging="1080"/>
      </w:pPr>
      <w:r>
        <w:t>View Project Hierarchy page</w:t>
      </w:r>
    </w:p>
    <w:p w14:paraId="1D185F0C" w14:textId="77777777" w:rsidR="006C6AD7" w:rsidRDefault="006C6AD7" w:rsidP="006C6AD7">
      <w:r>
        <w:br w:type="page"/>
      </w:r>
    </w:p>
    <w:p w14:paraId="4B0313B2" w14:textId="77777777" w:rsidR="006C6AD7" w:rsidRDefault="006C6AD7" w:rsidP="006C6AD7">
      <w:r>
        <w:lastRenderedPageBreak/>
        <w:t xml:space="preserve">On the </w:t>
      </w:r>
      <w:r>
        <w:rPr>
          <w:b/>
        </w:rPr>
        <w:t>Project Hierarchy</w:t>
      </w:r>
      <w:r w:rsidRPr="00571180">
        <w:rPr>
          <w:b/>
        </w:rPr>
        <w:t xml:space="preserve"> </w:t>
      </w:r>
      <w:r>
        <w:t>page, you can perform the following tasks:</w:t>
      </w:r>
    </w:p>
    <w:p w14:paraId="50176051" w14:textId="77777777" w:rsidR="006C6AD7" w:rsidRDefault="006C6AD7" w:rsidP="006C6AD7"/>
    <w:p w14:paraId="2BD6D64C" w14:textId="7A0827BC" w:rsidR="006C6AD7" w:rsidRPr="004C1AB2" w:rsidRDefault="006C6AD7" w:rsidP="006C6AD7">
      <w:pPr>
        <w:numPr>
          <w:ilvl w:val="0"/>
          <w:numId w:val="27"/>
        </w:numPr>
        <w:ind w:left="720" w:hanging="270"/>
      </w:pPr>
      <w:r>
        <w:rPr>
          <w:b/>
        </w:rPr>
        <w:t>Add a collection:</w:t>
      </w:r>
      <w:r w:rsidRPr="004C1AB2">
        <w:t xml:space="preserve"> </w:t>
      </w:r>
      <w:r>
        <w:t xml:space="preserve">For more information, see </w:t>
      </w:r>
      <w:hyperlink w:anchor="_Adding_a_Collection" w:history="1">
        <w:r>
          <w:rPr>
            <w:rStyle w:val="Hyperlink"/>
            <w:b/>
          </w:rPr>
          <w:t>Adding a Collection to an Existing Project</w:t>
        </w:r>
      </w:hyperlink>
      <w:r>
        <w:rPr>
          <w:b/>
        </w:rPr>
        <w:t>.</w:t>
      </w:r>
      <w:r w:rsidRPr="004C1AB2">
        <w:rPr>
          <w:b/>
        </w:rPr>
        <w:br/>
      </w:r>
    </w:p>
    <w:p w14:paraId="6BE7F766" w14:textId="25E941B2" w:rsidR="006C6AD7" w:rsidRPr="004C1AB2" w:rsidRDefault="006C6AD7" w:rsidP="006C6AD7">
      <w:pPr>
        <w:numPr>
          <w:ilvl w:val="0"/>
          <w:numId w:val="27"/>
        </w:numPr>
        <w:ind w:left="720" w:hanging="270"/>
      </w:pPr>
      <w:r>
        <w:rPr>
          <w:b/>
        </w:rPr>
        <w:t>Add a collection event:</w:t>
      </w:r>
      <w:r w:rsidRPr="004C1AB2">
        <w:t xml:space="preserve"> </w:t>
      </w:r>
      <w:r>
        <w:t xml:space="preserve">For more information, see </w:t>
      </w:r>
      <w:hyperlink w:anchor="AddCollectionEvent" w:history="1">
        <w:r w:rsidRPr="001E3CD4">
          <w:rPr>
            <w:rStyle w:val="Hyperlink"/>
            <w:b/>
          </w:rPr>
          <w:t>Adding a Collection Even</w:t>
        </w:r>
        <w:r>
          <w:rPr>
            <w:rStyle w:val="Hyperlink"/>
            <w:b/>
          </w:rPr>
          <w:t>t to an Existing Collection</w:t>
        </w:r>
      </w:hyperlink>
      <w:r>
        <w:rPr>
          <w:b/>
        </w:rPr>
        <w:t>.</w:t>
      </w:r>
      <w:r w:rsidRPr="004C1AB2">
        <w:rPr>
          <w:b/>
        </w:rPr>
        <w:br/>
      </w:r>
    </w:p>
    <w:p w14:paraId="3D0B036F" w14:textId="008A20CF" w:rsidR="006C6AD7" w:rsidRDefault="006C6AD7" w:rsidP="006C6AD7">
      <w:pPr>
        <w:numPr>
          <w:ilvl w:val="0"/>
          <w:numId w:val="27"/>
        </w:numPr>
        <w:ind w:left="720" w:hanging="270"/>
      </w:pPr>
      <w:r w:rsidRPr="00AC5455">
        <w:rPr>
          <w:b/>
        </w:rPr>
        <w:t>Modify a project</w:t>
      </w:r>
      <w:r>
        <w:t>:</w:t>
      </w:r>
      <w:r w:rsidRPr="002367F5">
        <w:t xml:space="preserve"> </w:t>
      </w:r>
      <w:r>
        <w:t xml:space="preserve">For more information, see </w:t>
      </w:r>
      <w:hyperlink w:anchor="ModifyProject" w:history="1">
        <w:r w:rsidRPr="001E3CD4">
          <w:rPr>
            <w:rStyle w:val="Hyperlink"/>
            <w:b/>
          </w:rPr>
          <w:t xml:space="preserve">Modifying </w:t>
        </w:r>
        <w:r>
          <w:rPr>
            <w:rStyle w:val="Hyperlink"/>
            <w:b/>
          </w:rPr>
          <w:t xml:space="preserve">the </w:t>
        </w:r>
        <w:r w:rsidRPr="001E3CD4">
          <w:rPr>
            <w:rStyle w:val="Hyperlink"/>
            <w:b/>
          </w:rPr>
          <w:t>Projec</w:t>
        </w:r>
        <w:r>
          <w:rPr>
            <w:rStyle w:val="Hyperlink"/>
            <w:b/>
          </w:rPr>
          <w:t>t Details</w:t>
        </w:r>
      </w:hyperlink>
      <w:r>
        <w:rPr>
          <w:b/>
        </w:rPr>
        <w:t>.</w:t>
      </w:r>
    </w:p>
    <w:p w14:paraId="6A8F8B12" w14:textId="77777777" w:rsidR="006C6AD7" w:rsidRPr="00AC5455" w:rsidRDefault="006C6AD7" w:rsidP="006C6AD7"/>
    <w:p w14:paraId="1FD711E6" w14:textId="4E196231" w:rsidR="006C6AD7" w:rsidRPr="004C1AB2" w:rsidRDefault="006C6AD7" w:rsidP="006C6AD7">
      <w:pPr>
        <w:numPr>
          <w:ilvl w:val="0"/>
          <w:numId w:val="27"/>
        </w:numPr>
        <w:ind w:left="720" w:hanging="270"/>
      </w:pPr>
      <w:r>
        <w:rPr>
          <w:b/>
        </w:rPr>
        <w:t xml:space="preserve">Modify </w:t>
      </w:r>
      <w:r w:rsidRPr="00AC5455">
        <w:rPr>
          <w:b/>
        </w:rPr>
        <w:t>a collection</w:t>
      </w:r>
      <w:r>
        <w:t>:</w:t>
      </w:r>
      <w:r w:rsidRPr="002367F5">
        <w:t xml:space="preserve"> </w:t>
      </w:r>
      <w:r>
        <w:t xml:space="preserve">For more information, see </w:t>
      </w:r>
      <w:hyperlink w:anchor="ModifyCollection" w:history="1">
        <w:r>
          <w:rPr>
            <w:rStyle w:val="Hyperlink"/>
            <w:b/>
          </w:rPr>
          <w:t xml:space="preserve">Modifying the </w:t>
        </w:r>
        <w:r w:rsidRPr="001E3CD4">
          <w:rPr>
            <w:rStyle w:val="Hyperlink"/>
            <w:b/>
          </w:rPr>
          <w:t>Collectio</w:t>
        </w:r>
        <w:r>
          <w:rPr>
            <w:rStyle w:val="Hyperlink"/>
            <w:b/>
          </w:rPr>
          <w:t>n Details</w:t>
        </w:r>
      </w:hyperlink>
      <w:r>
        <w:rPr>
          <w:b/>
        </w:rPr>
        <w:t>.</w:t>
      </w:r>
      <w:r>
        <w:rPr>
          <w:b/>
        </w:rPr>
        <w:br/>
      </w:r>
    </w:p>
    <w:p w14:paraId="18D66EA9" w14:textId="3ED8C619" w:rsidR="006C6AD7" w:rsidRDefault="006C6AD7" w:rsidP="006C6AD7">
      <w:pPr>
        <w:numPr>
          <w:ilvl w:val="0"/>
          <w:numId w:val="27"/>
        </w:numPr>
        <w:ind w:left="720" w:hanging="270"/>
      </w:pPr>
      <w:r w:rsidRPr="004C1AB2">
        <w:rPr>
          <w:b/>
        </w:rPr>
        <w:t>Delete a collection</w:t>
      </w:r>
      <w:r>
        <w:t xml:space="preserve">: For more information, see </w:t>
      </w:r>
      <w:hyperlink w:anchor="DeleteCollection" w:history="1">
        <w:r w:rsidRPr="001E3CD4">
          <w:rPr>
            <w:rStyle w:val="Hyperlink"/>
            <w:b/>
          </w:rPr>
          <w:t>Deleting a Collection</w:t>
        </w:r>
      </w:hyperlink>
      <w:r>
        <w:rPr>
          <w:b/>
        </w:rPr>
        <w:t>.</w:t>
      </w:r>
      <w:r>
        <w:br/>
      </w:r>
    </w:p>
    <w:p w14:paraId="75601585" w14:textId="1D347949" w:rsidR="006C6AD7" w:rsidRDefault="006C6AD7" w:rsidP="006C6AD7">
      <w:pPr>
        <w:numPr>
          <w:ilvl w:val="0"/>
          <w:numId w:val="27"/>
        </w:numPr>
        <w:ind w:left="720" w:hanging="270"/>
      </w:pPr>
      <w:r>
        <w:rPr>
          <w:b/>
        </w:rPr>
        <w:t>Modify</w:t>
      </w:r>
      <w:r w:rsidRPr="00AC5455">
        <w:rPr>
          <w:b/>
        </w:rPr>
        <w:t xml:space="preserve"> a collection event</w:t>
      </w:r>
      <w:r>
        <w:t>:</w:t>
      </w:r>
      <w:r w:rsidRPr="002367F5">
        <w:t xml:space="preserve"> </w:t>
      </w:r>
      <w:r>
        <w:t xml:space="preserve">For more information, see </w:t>
      </w:r>
      <w:hyperlink w:anchor="ModifyCollectionEvent" w:history="1">
        <w:r w:rsidRPr="001E3CD4">
          <w:rPr>
            <w:rStyle w:val="Hyperlink"/>
            <w:b/>
          </w:rPr>
          <w:t>Modi</w:t>
        </w:r>
        <w:r>
          <w:rPr>
            <w:rStyle w:val="Hyperlink"/>
            <w:b/>
          </w:rPr>
          <w:t xml:space="preserve">fying the </w:t>
        </w:r>
        <w:r w:rsidRPr="001E3CD4">
          <w:rPr>
            <w:rStyle w:val="Hyperlink"/>
            <w:b/>
          </w:rPr>
          <w:t>Collection Even</w:t>
        </w:r>
        <w:r>
          <w:rPr>
            <w:rStyle w:val="Hyperlink"/>
            <w:b/>
          </w:rPr>
          <w:t>t Details</w:t>
        </w:r>
      </w:hyperlink>
      <w:r>
        <w:rPr>
          <w:b/>
        </w:rPr>
        <w:t>.</w:t>
      </w:r>
      <w:r>
        <w:br/>
      </w:r>
    </w:p>
    <w:p w14:paraId="02267E24" w14:textId="011DB4F3" w:rsidR="006C6AD7" w:rsidRPr="002367F5" w:rsidRDefault="006C6AD7" w:rsidP="006C6AD7">
      <w:pPr>
        <w:numPr>
          <w:ilvl w:val="0"/>
          <w:numId w:val="27"/>
        </w:numPr>
        <w:ind w:left="720" w:hanging="270"/>
      </w:pPr>
      <w:r w:rsidRPr="004E0486">
        <w:rPr>
          <w:b/>
        </w:rPr>
        <w:t xml:space="preserve">Delete a </w:t>
      </w:r>
      <w:r>
        <w:rPr>
          <w:b/>
        </w:rPr>
        <w:t>collection event</w:t>
      </w:r>
      <w:r w:rsidRPr="004E0486">
        <w:rPr>
          <w:b/>
        </w:rPr>
        <w:t>:</w:t>
      </w:r>
      <w:r>
        <w:t xml:space="preserve"> For more information, see </w:t>
      </w:r>
      <w:hyperlink w:anchor="DeleteCollectionEvent" w:history="1">
        <w:r w:rsidRPr="001E3CD4">
          <w:rPr>
            <w:rStyle w:val="Hyperlink"/>
            <w:b/>
          </w:rPr>
          <w:t>Deleting a Collection Event</w:t>
        </w:r>
      </w:hyperlink>
      <w:r>
        <w:rPr>
          <w:b/>
        </w:rPr>
        <w:t>.</w:t>
      </w:r>
    </w:p>
    <w:p w14:paraId="19C1D112" w14:textId="77777777" w:rsidR="006C6AD7" w:rsidRDefault="006C6AD7" w:rsidP="006C6AD7">
      <w:pPr>
        <w:ind w:left="720"/>
      </w:pPr>
    </w:p>
    <w:p w14:paraId="3B7E568A" w14:textId="77777777" w:rsidR="006C6AD7" w:rsidRDefault="006C6AD7" w:rsidP="006C6AD7">
      <w:pPr>
        <w:pStyle w:val="Heading3"/>
      </w:pPr>
      <w:r>
        <w:br w:type="page"/>
      </w:r>
      <w:bookmarkStart w:id="382" w:name="CreateProject"/>
      <w:bookmarkStart w:id="383" w:name="_Toc452394771"/>
      <w:bookmarkStart w:id="384" w:name="_Toc507159181"/>
      <w:bookmarkEnd w:id="382"/>
      <w:r>
        <w:lastRenderedPageBreak/>
        <w:t>Creating a Project Hierarchy</w:t>
      </w:r>
      <w:bookmarkEnd w:id="383"/>
      <w:bookmarkEnd w:id="384"/>
    </w:p>
    <w:p w14:paraId="78CAC30C" w14:textId="77777777" w:rsidR="006C6AD7" w:rsidRDefault="006C6AD7" w:rsidP="006C6AD7"/>
    <w:p w14:paraId="15A9982D" w14:textId="77777777" w:rsidR="006C6AD7" w:rsidRDefault="006C6AD7" w:rsidP="006C6AD7">
      <w:pPr>
        <w:pStyle w:val="BodyText"/>
      </w:pPr>
      <w:r>
        <w:t xml:space="preserve">The </w:t>
      </w:r>
      <w:r w:rsidRPr="00E25412">
        <w:rPr>
          <w:b/>
        </w:rPr>
        <w:t xml:space="preserve">Create </w:t>
      </w:r>
      <w:r>
        <w:rPr>
          <w:b/>
        </w:rPr>
        <w:t xml:space="preserve">Project </w:t>
      </w:r>
      <w:r>
        <w:t>link</w:t>
      </w:r>
      <w:r w:rsidRPr="00585562">
        <w:t xml:space="preserve"> on the </w:t>
      </w:r>
      <w:r w:rsidRPr="00C857C9">
        <w:rPr>
          <w:b/>
        </w:rPr>
        <w:t xml:space="preserve">RPMS </w:t>
      </w:r>
      <w:r>
        <w:rPr>
          <w:b/>
        </w:rPr>
        <w:t>S</w:t>
      </w:r>
      <w:r w:rsidRPr="00C857C9">
        <w:rPr>
          <w:b/>
        </w:rPr>
        <w:t>earch</w:t>
      </w:r>
      <w:r>
        <w:t xml:space="preserve"> page</w:t>
      </w:r>
      <w:r w:rsidRPr="00585562">
        <w:t xml:space="preserve"> allows </w:t>
      </w:r>
      <w:r>
        <w:t xml:space="preserve">you </w:t>
      </w:r>
      <w:r w:rsidRPr="00585562">
        <w:t xml:space="preserve">to </w:t>
      </w:r>
      <w:r>
        <w:t>create a new project hierarchy</w:t>
      </w:r>
      <w:r w:rsidRPr="00585562">
        <w:t xml:space="preserve">. </w:t>
      </w:r>
    </w:p>
    <w:p w14:paraId="263FB0B8" w14:textId="77777777" w:rsidR="006C6AD7" w:rsidRDefault="006C6AD7" w:rsidP="006C6AD7">
      <w:pPr>
        <w:pStyle w:val="BodyText"/>
      </w:pPr>
    </w:p>
    <w:p w14:paraId="746B496C" w14:textId="77777777" w:rsidR="006C6AD7" w:rsidRDefault="006C6AD7" w:rsidP="006C6AD7">
      <w:pPr>
        <w:pStyle w:val="BodyText"/>
      </w:pPr>
      <w:r>
        <w:t>To create a project hierarchy:</w:t>
      </w:r>
    </w:p>
    <w:p w14:paraId="52ECB87B" w14:textId="77777777" w:rsidR="006C6AD7" w:rsidRDefault="006C6AD7" w:rsidP="006C6AD7">
      <w:pPr>
        <w:pStyle w:val="BodyText"/>
      </w:pPr>
    </w:p>
    <w:p w14:paraId="5E6E3773" w14:textId="77777777" w:rsidR="006C6AD7" w:rsidRDefault="006C6AD7" w:rsidP="006C6AD7">
      <w:pPr>
        <w:numPr>
          <w:ilvl w:val="0"/>
          <w:numId w:val="31"/>
        </w:numPr>
        <w:ind w:right="540"/>
      </w:pPr>
      <w:r>
        <w:t xml:space="preserve">Log on to the application as the System Administrator. </w:t>
      </w:r>
    </w:p>
    <w:p w14:paraId="45521EC7" w14:textId="77777777" w:rsidR="006C6AD7" w:rsidRDefault="006C6AD7" w:rsidP="006C6AD7">
      <w:pPr>
        <w:ind w:left="720" w:right="540"/>
      </w:pPr>
      <w:r>
        <w:t xml:space="preserve">The CIRRASPEC home page appears. </w:t>
      </w:r>
    </w:p>
    <w:p w14:paraId="7A7396A0" w14:textId="77777777" w:rsidR="006C6AD7" w:rsidRDefault="006C6AD7" w:rsidP="006C6AD7">
      <w:pPr>
        <w:ind w:left="720" w:right="540"/>
      </w:pPr>
    </w:p>
    <w:p w14:paraId="3F666C44" w14:textId="77777777" w:rsidR="006C6AD7" w:rsidRPr="007051E5" w:rsidRDefault="006C6AD7" w:rsidP="006C6AD7">
      <w:pPr>
        <w:numPr>
          <w:ilvl w:val="0"/>
          <w:numId w:val="31"/>
        </w:numPr>
        <w:ind w:right="540"/>
      </w:pPr>
      <w:r>
        <w:t xml:space="preserve">Point to the arrow of the </w:t>
      </w:r>
      <w:r>
        <w:rPr>
          <w:b/>
        </w:rPr>
        <w:t xml:space="preserve">RPMS </w:t>
      </w:r>
      <w:r w:rsidRPr="007051E5">
        <w:t>tab, and then click</w:t>
      </w:r>
      <w:r>
        <w:rPr>
          <w:b/>
        </w:rPr>
        <w:t xml:space="preserve"> Configuration</w:t>
      </w:r>
      <w:r w:rsidRPr="007051E5">
        <w:t>.</w:t>
      </w:r>
    </w:p>
    <w:p w14:paraId="57543528" w14:textId="77777777" w:rsidR="006C6AD7" w:rsidRDefault="006C6AD7" w:rsidP="006C6AD7">
      <w:pPr>
        <w:ind w:left="720" w:right="540"/>
      </w:pPr>
      <w:r w:rsidRPr="007051E5">
        <w:t xml:space="preserve">The </w:t>
      </w:r>
      <w:r w:rsidRPr="006E3C7F">
        <w:rPr>
          <w:b/>
        </w:rPr>
        <w:t xml:space="preserve">RPMS </w:t>
      </w:r>
      <w:r>
        <w:rPr>
          <w:b/>
        </w:rPr>
        <w:t>S</w:t>
      </w:r>
      <w:r w:rsidRPr="004238B2">
        <w:rPr>
          <w:b/>
        </w:rPr>
        <w:t>earch</w:t>
      </w:r>
      <w:r w:rsidRPr="007051E5">
        <w:t xml:space="preserve"> page appears. </w:t>
      </w:r>
    </w:p>
    <w:p w14:paraId="5488322C" w14:textId="77777777" w:rsidR="006C6AD7" w:rsidRDefault="006C6AD7" w:rsidP="006C6AD7">
      <w:pPr>
        <w:ind w:left="720" w:right="540"/>
      </w:pPr>
    </w:p>
    <w:p w14:paraId="07F99861" w14:textId="77777777" w:rsidR="006C6AD7" w:rsidRDefault="006C6AD7" w:rsidP="006C6AD7">
      <w:pPr>
        <w:numPr>
          <w:ilvl w:val="0"/>
          <w:numId w:val="31"/>
        </w:numPr>
        <w:ind w:right="540"/>
      </w:pPr>
      <w:r>
        <w:t xml:space="preserve">Click </w:t>
      </w:r>
      <w:r w:rsidRPr="007A7705">
        <w:t xml:space="preserve">the </w:t>
      </w:r>
      <w:r w:rsidRPr="007A7705">
        <w:rPr>
          <w:b/>
        </w:rPr>
        <w:t xml:space="preserve">Create </w:t>
      </w:r>
      <w:r>
        <w:rPr>
          <w:b/>
        </w:rPr>
        <w:t>Project</w:t>
      </w:r>
      <w:r w:rsidRPr="007A7705">
        <w:t xml:space="preserve"> link. </w:t>
      </w:r>
    </w:p>
    <w:p w14:paraId="0D578547" w14:textId="77777777" w:rsidR="006C6AD7" w:rsidRPr="00A949C6" w:rsidRDefault="006C6AD7" w:rsidP="006C6AD7">
      <w:pPr>
        <w:ind w:left="720" w:right="540"/>
      </w:pPr>
      <w:r>
        <w:t xml:space="preserve">The </w:t>
      </w:r>
      <w:r w:rsidRPr="007A7705">
        <w:rPr>
          <w:b/>
        </w:rPr>
        <w:t xml:space="preserve">Create </w:t>
      </w:r>
      <w:r>
        <w:rPr>
          <w:b/>
        </w:rPr>
        <w:t>Project</w:t>
      </w:r>
      <w:r>
        <w:t xml:space="preserve"> page appears.</w:t>
      </w:r>
    </w:p>
    <w:p w14:paraId="71A0A592" w14:textId="77777777" w:rsidR="006C6AD7" w:rsidRPr="00A949C6" w:rsidRDefault="006C6AD7" w:rsidP="006C6AD7">
      <w:pPr>
        <w:pStyle w:val="Nomal"/>
        <w:ind w:left="720"/>
      </w:pPr>
      <w:r w:rsidRPr="00E206B2">
        <w:rPr>
          <w:noProof/>
        </w:rPr>
        <w:drawing>
          <wp:inline distT="0" distB="0" distL="0" distR="0" wp14:anchorId="306CFD95" wp14:editId="6049122C">
            <wp:extent cx="6224270" cy="2867660"/>
            <wp:effectExtent l="19050" t="19050" r="24130" b="2794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24270" cy="2867660"/>
                    </a:xfrm>
                    <a:prstGeom prst="rect">
                      <a:avLst/>
                    </a:prstGeom>
                    <a:noFill/>
                    <a:ln w="3175">
                      <a:solidFill>
                        <a:schemeClr val="tx1"/>
                      </a:solidFill>
                    </a:ln>
                  </pic:spPr>
                </pic:pic>
              </a:graphicData>
            </a:graphic>
          </wp:inline>
        </w:drawing>
      </w:r>
    </w:p>
    <w:p w14:paraId="3AFCB565" w14:textId="77777777" w:rsidR="006C6AD7" w:rsidRDefault="006C6AD7" w:rsidP="006C6AD7">
      <w:pPr>
        <w:pStyle w:val="Figure"/>
        <w:tabs>
          <w:tab w:val="clear" w:pos="1980"/>
          <w:tab w:val="left" w:pos="1710"/>
          <w:tab w:val="num" w:pos="1800"/>
        </w:tabs>
        <w:ind w:left="1800" w:hanging="1080"/>
      </w:pPr>
      <w:r>
        <w:t>Create Project page</w:t>
      </w:r>
      <w:r>
        <w:br/>
      </w:r>
    </w:p>
    <w:p w14:paraId="0BC7B824" w14:textId="77777777" w:rsidR="006C6AD7" w:rsidRDefault="006C6AD7" w:rsidP="006C6AD7">
      <w:pPr>
        <w:numPr>
          <w:ilvl w:val="0"/>
          <w:numId w:val="31"/>
        </w:numPr>
        <w:ind w:right="540"/>
      </w:pPr>
      <w:r>
        <w:t xml:space="preserve">Enter appropriate information in each field. Following table lists each field and its description. </w:t>
      </w:r>
    </w:p>
    <w:p w14:paraId="07EFE565" w14:textId="77777777" w:rsidR="006C6AD7" w:rsidRDefault="006C6AD7" w:rsidP="006C6AD7">
      <w:pPr>
        <w:ind w:left="360" w:right="540" w:firstLine="360"/>
      </w:pPr>
      <w:r w:rsidRPr="00EA12A5">
        <w:rPr>
          <w:b/>
        </w:rPr>
        <w:t>Note:</w:t>
      </w:r>
      <w:r>
        <w:t xml:space="preserve"> Fields that are marked with the red asterisk (</w:t>
      </w:r>
      <w:r w:rsidRPr="00EA12A5">
        <w:rPr>
          <w:color w:val="FF0000"/>
        </w:rPr>
        <w:t>*</w:t>
      </w:r>
      <w:r>
        <w:t>) are mandatory.</w:t>
      </w:r>
    </w:p>
    <w:p w14:paraId="193FFC88" w14:textId="77777777" w:rsidR="006C6AD7" w:rsidRDefault="006C6AD7" w:rsidP="006C6AD7">
      <w:pPr>
        <w:ind w:left="720" w:right="540"/>
      </w:pPr>
    </w:p>
    <w:p w14:paraId="46C7A0A8" w14:textId="2381489A" w:rsidR="006C6AD7" w:rsidRDefault="006C6AD7" w:rsidP="006C6AD7">
      <w:pPr>
        <w:pStyle w:val="Caption"/>
        <w:ind w:firstLine="720"/>
      </w:pPr>
      <w:r>
        <w:t xml:space="preserve">Table </w:t>
      </w:r>
      <w:fldSimple w:instr=" SEQ Figure \* ARABIC ">
        <w:r w:rsidR="006A4F84">
          <w:rPr>
            <w:noProof/>
          </w:rPr>
          <w:t>45</w:t>
        </w:r>
      </w:fldSimple>
      <w:r>
        <w:t>: Creating a project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0"/>
        <w:gridCol w:w="7020"/>
      </w:tblGrid>
      <w:tr w:rsidR="006C6AD7" w:rsidRPr="002C6247" w14:paraId="5624FF8E" w14:textId="77777777" w:rsidTr="00D960F4">
        <w:tc>
          <w:tcPr>
            <w:tcW w:w="2610" w:type="dxa"/>
            <w:shd w:val="clear" w:color="auto" w:fill="BFBFBF"/>
          </w:tcPr>
          <w:p w14:paraId="736B3029" w14:textId="77777777" w:rsidR="006C6AD7" w:rsidRPr="00F578E5" w:rsidRDefault="006C6AD7" w:rsidP="00D960F4">
            <w:pPr>
              <w:ind w:right="540"/>
              <w:rPr>
                <w:b/>
              </w:rPr>
            </w:pPr>
            <w:r>
              <w:rPr>
                <w:b/>
              </w:rPr>
              <w:t>Field</w:t>
            </w:r>
          </w:p>
        </w:tc>
        <w:tc>
          <w:tcPr>
            <w:tcW w:w="7020" w:type="dxa"/>
            <w:shd w:val="clear" w:color="auto" w:fill="BFBFBF"/>
          </w:tcPr>
          <w:p w14:paraId="72237AA5" w14:textId="77777777" w:rsidR="006C6AD7" w:rsidRPr="00F578E5" w:rsidRDefault="006C6AD7" w:rsidP="00D960F4">
            <w:pPr>
              <w:ind w:right="540"/>
              <w:rPr>
                <w:b/>
              </w:rPr>
            </w:pPr>
            <w:r>
              <w:rPr>
                <w:b/>
              </w:rPr>
              <w:t>Description</w:t>
            </w:r>
          </w:p>
        </w:tc>
      </w:tr>
      <w:tr w:rsidR="006C6AD7" w14:paraId="79142825" w14:textId="77777777" w:rsidTr="00D960F4">
        <w:trPr>
          <w:trHeight w:val="70"/>
        </w:trPr>
        <w:tc>
          <w:tcPr>
            <w:tcW w:w="2610" w:type="dxa"/>
          </w:tcPr>
          <w:p w14:paraId="646CCEEA" w14:textId="77777777" w:rsidR="006C6AD7" w:rsidRDefault="006C6AD7" w:rsidP="00D960F4">
            <w:pPr>
              <w:ind w:right="540"/>
            </w:pPr>
            <w:r>
              <w:rPr>
                <w:b/>
              </w:rPr>
              <w:t>Project</w:t>
            </w:r>
            <w:r w:rsidRPr="00F578E5">
              <w:rPr>
                <w:b/>
              </w:rPr>
              <w:t xml:space="preserve"> Code</w:t>
            </w:r>
            <w:r w:rsidRPr="00F578E5">
              <w:rPr>
                <w:color w:val="FF0000"/>
              </w:rPr>
              <w:t>*</w:t>
            </w:r>
          </w:p>
        </w:tc>
        <w:tc>
          <w:tcPr>
            <w:tcW w:w="7020" w:type="dxa"/>
          </w:tcPr>
          <w:p w14:paraId="3D4AC92A" w14:textId="77777777" w:rsidR="006C6AD7" w:rsidRDefault="006C6AD7" w:rsidP="00D960F4">
            <w:pPr>
              <w:ind w:right="540"/>
            </w:pPr>
            <w:r>
              <w:t xml:space="preserve">Type a code for this project. </w:t>
            </w:r>
          </w:p>
        </w:tc>
      </w:tr>
      <w:tr w:rsidR="006C6AD7" w14:paraId="7D5070D0" w14:textId="77777777" w:rsidTr="00D960F4">
        <w:tc>
          <w:tcPr>
            <w:tcW w:w="2610" w:type="dxa"/>
          </w:tcPr>
          <w:p w14:paraId="1555161F" w14:textId="77777777" w:rsidR="006C6AD7" w:rsidRDefault="006C6AD7" w:rsidP="00D960F4">
            <w:pPr>
              <w:ind w:right="540"/>
            </w:pPr>
            <w:r>
              <w:rPr>
                <w:b/>
              </w:rPr>
              <w:t>Project</w:t>
            </w:r>
            <w:r w:rsidRPr="00F578E5">
              <w:rPr>
                <w:b/>
              </w:rPr>
              <w:t xml:space="preserve"> Name</w:t>
            </w:r>
            <w:r w:rsidRPr="00F578E5">
              <w:rPr>
                <w:color w:val="FF0000"/>
              </w:rPr>
              <w:t>*</w:t>
            </w:r>
          </w:p>
        </w:tc>
        <w:tc>
          <w:tcPr>
            <w:tcW w:w="7020" w:type="dxa"/>
          </w:tcPr>
          <w:p w14:paraId="7C3E4E58" w14:textId="77777777" w:rsidR="006C6AD7" w:rsidRDefault="006C6AD7" w:rsidP="00D960F4">
            <w:pPr>
              <w:ind w:right="540"/>
            </w:pPr>
            <w:r>
              <w:t>T</w:t>
            </w:r>
            <w:r w:rsidRPr="00DA2B4B">
              <w:t xml:space="preserve">ype a name for </w:t>
            </w:r>
            <w:r>
              <w:t>this</w:t>
            </w:r>
            <w:r w:rsidRPr="00DA2B4B">
              <w:t xml:space="preserve"> </w:t>
            </w:r>
            <w:r>
              <w:t>project.</w:t>
            </w:r>
            <w:r w:rsidRPr="00F578E5">
              <w:rPr>
                <w:b/>
              </w:rPr>
              <w:t xml:space="preserve"> </w:t>
            </w:r>
            <w:r>
              <w:rPr>
                <w:b/>
              </w:rPr>
              <w:br/>
            </w:r>
            <w:r w:rsidRPr="00F578E5">
              <w:rPr>
                <w:b/>
              </w:rPr>
              <w:t>Note:</w:t>
            </w:r>
            <w:r>
              <w:t xml:space="preserve"> Combination of the code and the name must be unique.</w:t>
            </w:r>
          </w:p>
        </w:tc>
      </w:tr>
      <w:tr w:rsidR="006C6AD7" w14:paraId="0870A454" w14:textId="77777777" w:rsidTr="00D960F4">
        <w:tc>
          <w:tcPr>
            <w:tcW w:w="2610" w:type="dxa"/>
          </w:tcPr>
          <w:p w14:paraId="1204DCAB" w14:textId="77777777" w:rsidR="006C6AD7" w:rsidRPr="00F578E5" w:rsidRDefault="006C6AD7" w:rsidP="00D960F4">
            <w:pPr>
              <w:ind w:right="540"/>
              <w:rPr>
                <w:b/>
              </w:rPr>
            </w:pPr>
            <w:r>
              <w:rPr>
                <w:b/>
              </w:rPr>
              <w:t>External ID</w:t>
            </w:r>
          </w:p>
        </w:tc>
        <w:tc>
          <w:tcPr>
            <w:tcW w:w="7020" w:type="dxa"/>
          </w:tcPr>
          <w:p w14:paraId="5F923E65" w14:textId="77777777" w:rsidR="006C6AD7" w:rsidRDefault="006C6AD7" w:rsidP="00D960F4">
            <w:pPr>
              <w:ind w:right="540"/>
            </w:pPr>
            <w:r>
              <w:t>Type an external identifier, if applicable.</w:t>
            </w:r>
          </w:p>
        </w:tc>
      </w:tr>
    </w:tbl>
    <w:p w14:paraId="645CD2C0" w14:textId="77777777" w:rsidR="006C6AD7" w:rsidRDefault="006C6AD7" w:rsidP="006C6AD7">
      <w:pPr>
        <w:ind w:left="720" w:right="540"/>
      </w:pPr>
    </w:p>
    <w:p w14:paraId="580DFE58" w14:textId="77777777" w:rsidR="006C6AD7" w:rsidRDefault="006C6AD7" w:rsidP="006C6AD7">
      <w:pPr>
        <w:ind w:left="1080" w:right="540"/>
      </w:pPr>
    </w:p>
    <w:p w14:paraId="2BE353B5" w14:textId="77777777" w:rsidR="006C6AD7" w:rsidRDefault="006C6AD7" w:rsidP="006C6AD7">
      <w:pPr>
        <w:pStyle w:val="ListParagraph"/>
        <w:numPr>
          <w:ilvl w:val="0"/>
          <w:numId w:val="31"/>
        </w:numPr>
      </w:pPr>
      <w:r>
        <w:t xml:space="preserve">Click </w:t>
      </w:r>
      <w:r>
        <w:rPr>
          <w:b/>
        </w:rPr>
        <w:t>CREATE</w:t>
      </w:r>
      <w:r>
        <w:t>.</w:t>
      </w:r>
      <w:r>
        <w:br/>
        <w:t xml:space="preserve">The project is created with the status as </w:t>
      </w:r>
      <w:r w:rsidRPr="00B92ADE">
        <w:rPr>
          <w:b/>
        </w:rPr>
        <w:t>Draft</w:t>
      </w:r>
      <w:r>
        <w:t xml:space="preserve">. The </w:t>
      </w:r>
      <w:r w:rsidRPr="00E4256B">
        <w:rPr>
          <w:b/>
        </w:rPr>
        <w:t>Project Hierarchy</w:t>
      </w:r>
      <w:r>
        <w:t xml:space="preserve"> page appears with the hierarchy tree on the left and the project information fields on the right.</w:t>
      </w:r>
      <w:r>
        <w:br/>
      </w:r>
      <w:r>
        <w:lastRenderedPageBreak/>
        <w:br/>
      </w:r>
      <w:r w:rsidRPr="00B20D34">
        <w:rPr>
          <w:noProof/>
        </w:rPr>
        <w:drawing>
          <wp:inline distT="0" distB="0" distL="0" distR="0" wp14:anchorId="6E4B020A" wp14:editId="4E9A3497">
            <wp:extent cx="6338570" cy="2930525"/>
            <wp:effectExtent l="19050" t="19050" r="24130" b="2222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38570" cy="2930525"/>
                    </a:xfrm>
                    <a:prstGeom prst="rect">
                      <a:avLst/>
                    </a:prstGeom>
                    <a:noFill/>
                    <a:ln w="3175">
                      <a:solidFill>
                        <a:schemeClr val="tx1"/>
                      </a:solidFill>
                    </a:ln>
                  </pic:spPr>
                </pic:pic>
              </a:graphicData>
            </a:graphic>
          </wp:inline>
        </w:drawing>
      </w:r>
    </w:p>
    <w:p w14:paraId="4B0F0325" w14:textId="77777777" w:rsidR="006C6AD7" w:rsidRDefault="006C6AD7" w:rsidP="006C6AD7">
      <w:pPr>
        <w:pStyle w:val="Figure"/>
        <w:tabs>
          <w:tab w:val="clear" w:pos="1980"/>
          <w:tab w:val="left" w:pos="1710"/>
          <w:tab w:val="num" w:pos="1800"/>
        </w:tabs>
        <w:ind w:left="1800" w:hanging="1080"/>
      </w:pPr>
      <w:r>
        <w:t>Project Hierarchy page</w:t>
      </w:r>
      <w:r>
        <w:br/>
      </w:r>
    </w:p>
    <w:p w14:paraId="19F88BB8" w14:textId="77777777" w:rsidR="006C6AD7" w:rsidRDefault="006C6AD7" w:rsidP="006C6AD7">
      <w:pPr>
        <w:numPr>
          <w:ilvl w:val="0"/>
          <w:numId w:val="31"/>
        </w:numPr>
        <w:ind w:right="540"/>
      </w:pPr>
      <w:r>
        <w:t xml:space="preserve">Enter appropriate information in each field. Following table lists each field and its description. </w:t>
      </w:r>
    </w:p>
    <w:p w14:paraId="6F14CD2F" w14:textId="77777777" w:rsidR="006C6AD7" w:rsidRDefault="006C6AD7" w:rsidP="006C6AD7">
      <w:pPr>
        <w:ind w:left="360" w:right="540" w:firstLine="360"/>
      </w:pPr>
      <w:r w:rsidRPr="00EA12A5">
        <w:rPr>
          <w:b/>
        </w:rPr>
        <w:t>Note:</w:t>
      </w:r>
      <w:r>
        <w:t xml:space="preserve"> </w:t>
      </w:r>
    </w:p>
    <w:p w14:paraId="0C107EE3" w14:textId="77777777" w:rsidR="006C6AD7" w:rsidRDefault="006C6AD7" w:rsidP="006C6AD7">
      <w:pPr>
        <w:numPr>
          <w:ilvl w:val="0"/>
          <w:numId w:val="33"/>
        </w:numPr>
        <w:ind w:right="540"/>
      </w:pPr>
      <w:r>
        <w:t>Fields that are marked with the red asterisk (</w:t>
      </w:r>
      <w:r w:rsidRPr="00EA12A5">
        <w:rPr>
          <w:color w:val="FF0000"/>
        </w:rPr>
        <w:t>*</w:t>
      </w:r>
      <w:r>
        <w:t>) are mandatory.</w:t>
      </w:r>
    </w:p>
    <w:p w14:paraId="6FE072D9" w14:textId="77777777" w:rsidR="006C6AD7" w:rsidRDefault="006C6AD7" w:rsidP="006C6AD7">
      <w:pPr>
        <w:numPr>
          <w:ilvl w:val="0"/>
          <w:numId w:val="33"/>
        </w:numPr>
        <w:ind w:right="540"/>
      </w:pPr>
      <w:r>
        <w:t xml:space="preserve">The </w:t>
      </w:r>
      <w:r w:rsidRPr="00C857C9">
        <w:rPr>
          <w:b/>
        </w:rPr>
        <w:t>Project Description</w:t>
      </w:r>
      <w:r>
        <w:t xml:space="preserve"> and </w:t>
      </w:r>
      <w:r w:rsidRPr="00C857C9">
        <w:rPr>
          <w:b/>
        </w:rPr>
        <w:t>Project Characteristics</w:t>
      </w:r>
      <w:r>
        <w:t xml:space="preserve"> fields can be expanded by placing the cursor on the bottom right corner of the box and resizing the box.</w:t>
      </w:r>
    </w:p>
    <w:p w14:paraId="10A2EB5E" w14:textId="77777777" w:rsidR="006C6AD7" w:rsidRDefault="006C6AD7" w:rsidP="006C6AD7">
      <w:pPr>
        <w:ind w:left="720" w:right="540"/>
      </w:pPr>
    </w:p>
    <w:p w14:paraId="552C246D" w14:textId="394536FA" w:rsidR="006C6AD7" w:rsidRDefault="006C6AD7" w:rsidP="006C6AD7">
      <w:pPr>
        <w:pStyle w:val="Caption"/>
        <w:ind w:firstLine="720"/>
      </w:pPr>
      <w:r>
        <w:t xml:space="preserve">Table </w:t>
      </w:r>
      <w:fldSimple w:instr=" SEQ Figure \* ARABIC ">
        <w:r w:rsidR="006A4F84">
          <w:rPr>
            <w:noProof/>
          </w:rPr>
          <w:t>46</w:t>
        </w:r>
      </w:fldSimple>
      <w:r>
        <w:t>: Creating a project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0"/>
        <w:gridCol w:w="6480"/>
      </w:tblGrid>
      <w:tr w:rsidR="006C6AD7" w:rsidRPr="002C6247" w14:paraId="42F57B5F" w14:textId="77777777" w:rsidTr="00D960F4">
        <w:tc>
          <w:tcPr>
            <w:tcW w:w="2880" w:type="dxa"/>
            <w:shd w:val="clear" w:color="auto" w:fill="BFBFBF"/>
          </w:tcPr>
          <w:p w14:paraId="197E5B0B" w14:textId="77777777" w:rsidR="006C6AD7" w:rsidRPr="00F578E5" w:rsidRDefault="006C6AD7" w:rsidP="00D960F4">
            <w:pPr>
              <w:ind w:right="540"/>
              <w:rPr>
                <w:b/>
              </w:rPr>
            </w:pPr>
            <w:r>
              <w:rPr>
                <w:b/>
              </w:rPr>
              <w:t>Field</w:t>
            </w:r>
          </w:p>
        </w:tc>
        <w:tc>
          <w:tcPr>
            <w:tcW w:w="6480" w:type="dxa"/>
            <w:shd w:val="clear" w:color="auto" w:fill="BFBFBF"/>
          </w:tcPr>
          <w:p w14:paraId="1F7768A0" w14:textId="77777777" w:rsidR="006C6AD7" w:rsidRPr="00F578E5" w:rsidRDefault="006C6AD7" w:rsidP="00D960F4">
            <w:pPr>
              <w:ind w:right="540"/>
              <w:rPr>
                <w:b/>
              </w:rPr>
            </w:pPr>
            <w:r>
              <w:rPr>
                <w:b/>
              </w:rPr>
              <w:t>Description</w:t>
            </w:r>
          </w:p>
        </w:tc>
      </w:tr>
      <w:tr w:rsidR="006C6AD7" w14:paraId="0CBAF739" w14:textId="77777777" w:rsidTr="00D960F4">
        <w:trPr>
          <w:trHeight w:val="70"/>
        </w:trPr>
        <w:tc>
          <w:tcPr>
            <w:tcW w:w="2880" w:type="dxa"/>
          </w:tcPr>
          <w:p w14:paraId="5E8ABCA8" w14:textId="77777777" w:rsidR="006C6AD7" w:rsidRPr="00915AEF" w:rsidRDefault="006C6AD7" w:rsidP="00D960F4">
            <w:pPr>
              <w:ind w:right="540"/>
              <w:rPr>
                <w:b/>
              </w:rPr>
            </w:pPr>
            <w:r w:rsidRPr="00915AEF">
              <w:rPr>
                <w:b/>
              </w:rPr>
              <w:t>Intended Start Date</w:t>
            </w:r>
          </w:p>
        </w:tc>
        <w:tc>
          <w:tcPr>
            <w:tcW w:w="6480" w:type="dxa"/>
          </w:tcPr>
          <w:p w14:paraId="0B746E5F" w14:textId="77777777" w:rsidR="006C6AD7" w:rsidRDefault="006C6AD7" w:rsidP="00D960F4">
            <w:pPr>
              <w:ind w:right="540"/>
            </w:pPr>
            <w:r>
              <w:t xml:space="preserve">Click the date icon and then in the pop-up, select the appropriate start date for this project.  </w:t>
            </w:r>
          </w:p>
        </w:tc>
      </w:tr>
      <w:tr w:rsidR="006C6AD7" w14:paraId="7B987040" w14:textId="77777777" w:rsidTr="00D960F4">
        <w:trPr>
          <w:trHeight w:val="70"/>
        </w:trPr>
        <w:tc>
          <w:tcPr>
            <w:tcW w:w="2880" w:type="dxa"/>
          </w:tcPr>
          <w:p w14:paraId="7BAB0ED5" w14:textId="77777777" w:rsidR="006C6AD7" w:rsidRPr="00915AEF" w:rsidRDefault="006C6AD7" w:rsidP="00D960F4">
            <w:pPr>
              <w:ind w:right="540"/>
              <w:rPr>
                <w:b/>
              </w:rPr>
            </w:pPr>
            <w:r w:rsidRPr="00915AEF">
              <w:rPr>
                <w:b/>
              </w:rPr>
              <w:t>Intended End date</w:t>
            </w:r>
          </w:p>
        </w:tc>
        <w:tc>
          <w:tcPr>
            <w:tcW w:w="6480" w:type="dxa"/>
          </w:tcPr>
          <w:p w14:paraId="6C650C5E" w14:textId="77777777" w:rsidR="006C6AD7" w:rsidRDefault="006C6AD7" w:rsidP="00D960F4">
            <w:pPr>
              <w:ind w:right="540"/>
            </w:pPr>
            <w:r>
              <w:t xml:space="preserve">Click the date icon and then in the pop-up, select the appropriate end date for this project.  </w:t>
            </w:r>
          </w:p>
        </w:tc>
      </w:tr>
      <w:tr w:rsidR="006C6AD7" w14:paraId="639C4B71" w14:textId="77777777" w:rsidTr="00D960F4">
        <w:trPr>
          <w:trHeight w:val="70"/>
        </w:trPr>
        <w:tc>
          <w:tcPr>
            <w:tcW w:w="2880" w:type="dxa"/>
          </w:tcPr>
          <w:p w14:paraId="22173C11" w14:textId="77777777" w:rsidR="006C6AD7" w:rsidRPr="00915AEF" w:rsidRDefault="006C6AD7" w:rsidP="00D960F4">
            <w:pPr>
              <w:ind w:right="540"/>
              <w:rPr>
                <w:b/>
              </w:rPr>
            </w:pPr>
            <w:r w:rsidRPr="00915AEF">
              <w:rPr>
                <w:b/>
              </w:rPr>
              <w:t>Actual Start Date</w:t>
            </w:r>
          </w:p>
        </w:tc>
        <w:tc>
          <w:tcPr>
            <w:tcW w:w="6480" w:type="dxa"/>
          </w:tcPr>
          <w:p w14:paraId="7068128B" w14:textId="77777777" w:rsidR="006C6AD7" w:rsidRDefault="006C6AD7" w:rsidP="00D960F4">
            <w:pPr>
              <w:ind w:right="540"/>
            </w:pPr>
            <w:r>
              <w:t>Skip this field.</w:t>
            </w:r>
          </w:p>
        </w:tc>
      </w:tr>
      <w:tr w:rsidR="006C6AD7" w14:paraId="70B03CEA" w14:textId="77777777" w:rsidTr="00D960F4">
        <w:trPr>
          <w:trHeight w:val="70"/>
        </w:trPr>
        <w:tc>
          <w:tcPr>
            <w:tcW w:w="2880" w:type="dxa"/>
          </w:tcPr>
          <w:p w14:paraId="7E070C15" w14:textId="77777777" w:rsidR="006C6AD7" w:rsidRPr="00915AEF" w:rsidRDefault="006C6AD7" w:rsidP="00D960F4">
            <w:pPr>
              <w:ind w:right="540"/>
              <w:rPr>
                <w:b/>
              </w:rPr>
            </w:pPr>
            <w:r w:rsidRPr="00915AEF">
              <w:rPr>
                <w:b/>
              </w:rPr>
              <w:t>Actual End date</w:t>
            </w:r>
          </w:p>
        </w:tc>
        <w:tc>
          <w:tcPr>
            <w:tcW w:w="6480" w:type="dxa"/>
          </w:tcPr>
          <w:p w14:paraId="6F678041" w14:textId="77777777" w:rsidR="006C6AD7" w:rsidRDefault="006C6AD7" w:rsidP="00D960F4">
            <w:pPr>
              <w:ind w:right="540"/>
            </w:pPr>
            <w:r>
              <w:t>Skip this field.</w:t>
            </w:r>
          </w:p>
        </w:tc>
      </w:tr>
      <w:tr w:rsidR="006C6AD7" w14:paraId="21D0A4D2" w14:textId="77777777" w:rsidTr="00D960F4">
        <w:trPr>
          <w:trHeight w:val="70"/>
        </w:trPr>
        <w:tc>
          <w:tcPr>
            <w:tcW w:w="2880" w:type="dxa"/>
          </w:tcPr>
          <w:p w14:paraId="341DCE3A" w14:textId="77777777" w:rsidR="006C6AD7" w:rsidRPr="00915AEF" w:rsidRDefault="006C6AD7" w:rsidP="00D960F4">
            <w:pPr>
              <w:ind w:right="540"/>
              <w:rPr>
                <w:b/>
                <w:color w:val="FF0000"/>
              </w:rPr>
            </w:pPr>
            <w:r>
              <w:rPr>
                <w:b/>
              </w:rPr>
              <w:t xml:space="preserve">Project </w:t>
            </w:r>
            <w:r w:rsidRPr="00915AEF">
              <w:rPr>
                <w:b/>
              </w:rPr>
              <w:t>Sta</w:t>
            </w:r>
            <w:r>
              <w:rPr>
                <w:b/>
              </w:rPr>
              <w:t>t</w:t>
            </w:r>
            <w:r w:rsidRPr="00915AEF">
              <w:rPr>
                <w:b/>
              </w:rPr>
              <w:t>us</w:t>
            </w:r>
            <w:r>
              <w:rPr>
                <w:b/>
              </w:rPr>
              <w:t xml:space="preserve"> </w:t>
            </w:r>
            <w:r>
              <w:rPr>
                <w:b/>
                <w:color w:val="FF0000"/>
              </w:rPr>
              <w:t>*</w:t>
            </w:r>
          </w:p>
        </w:tc>
        <w:tc>
          <w:tcPr>
            <w:tcW w:w="6480" w:type="dxa"/>
          </w:tcPr>
          <w:p w14:paraId="767D4C3A" w14:textId="77777777" w:rsidR="006C6AD7" w:rsidRDefault="006C6AD7" w:rsidP="00D960F4">
            <w:pPr>
              <w:ind w:right="540"/>
            </w:pPr>
            <w:r>
              <w:t>Click the appropriate status for this project:</w:t>
            </w:r>
          </w:p>
          <w:p w14:paraId="3FE24003" w14:textId="77777777" w:rsidR="006C6AD7" w:rsidRPr="002D1F6D" w:rsidRDefault="006C6AD7" w:rsidP="00D960F4">
            <w:pPr>
              <w:numPr>
                <w:ilvl w:val="0"/>
                <w:numId w:val="65"/>
              </w:numPr>
              <w:ind w:left="342" w:right="540" w:hanging="270"/>
            </w:pPr>
            <w:r w:rsidRPr="001806B3">
              <w:rPr>
                <w:b/>
              </w:rPr>
              <w:t>Planned</w:t>
            </w:r>
            <w:r>
              <w:t xml:space="preserve">: </w:t>
            </w:r>
            <w:r>
              <w:rPr>
                <w:lang w:val="en-GB"/>
              </w:rPr>
              <w:t>N</w:t>
            </w:r>
            <w:r w:rsidRPr="003B4FAB">
              <w:rPr>
                <w:lang w:val="en-GB"/>
              </w:rPr>
              <w:t xml:space="preserve">o kit has been created yet in the system and </w:t>
            </w:r>
            <w:r>
              <w:rPr>
                <w:lang w:val="en-GB"/>
              </w:rPr>
              <w:t xml:space="preserve">all </w:t>
            </w:r>
            <w:r w:rsidRPr="003B4FAB">
              <w:rPr>
                <w:lang w:val="en-GB"/>
              </w:rPr>
              <w:t>collections have not started yet</w:t>
            </w:r>
            <w:r>
              <w:rPr>
                <w:lang w:val="en-GB"/>
              </w:rPr>
              <w:t>.</w:t>
            </w:r>
          </w:p>
          <w:p w14:paraId="65BE7F24" w14:textId="77777777" w:rsidR="006C6AD7" w:rsidRPr="002D1F6D" w:rsidRDefault="006C6AD7" w:rsidP="00D960F4">
            <w:pPr>
              <w:numPr>
                <w:ilvl w:val="0"/>
                <w:numId w:val="65"/>
              </w:numPr>
              <w:ind w:left="342" w:right="540" w:hanging="270"/>
            </w:pPr>
            <w:r w:rsidRPr="002D1F6D">
              <w:rPr>
                <w:b/>
                <w:lang w:val="en-GB"/>
              </w:rPr>
              <w:t>Ongoing</w:t>
            </w:r>
            <w:r w:rsidRPr="002D1F6D">
              <w:rPr>
                <w:lang w:val="en-GB"/>
              </w:rPr>
              <w:t xml:space="preserve">: </w:t>
            </w:r>
            <w:r>
              <w:rPr>
                <w:lang w:val="en-GB"/>
              </w:rPr>
              <w:t>T</w:t>
            </w:r>
            <w:r w:rsidRPr="002D1F6D">
              <w:rPr>
                <w:lang w:val="en-GB"/>
              </w:rPr>
              <w:t xml:space="preserve">he first collection </w:t>
            </w:r>
            <w:r>
              <w:rPr>
                <w:lang w:val="en-GB"/>
              </w:rPr>
              <w:t xml:space="preserve">associated with this project </w:t>
            </w:r>
            <w:r w:rsidRPr="002D1F6D">
              <w:rPr>
                <w:lang w:val="en-GB"/>
              </w:rPr>
              <w:t>has started. Preconditions for the availability of this status are:</w:t>
            </w:r>
          </w:p>
          <w:p w14:paraId="58206FED" w14:textId="77777777" w:rsidR="006C6AD7" w:rsidRPr="008333CD" w:rsidRDefault="006C6AD7" w:rsidP="00D960F4">
            <w:pPr>
              <w:pStyle w:val="ListParagraph"/>
              <w:numPr>
                <w:ilvl w:val="0"/>
                <w:numId w:val="66"/>
              </w:numPr>
              <w:spacing w:line="276" w:lineRule="auto"/>
              <w:contextualSpacing/>
              <w:rPr>
                <w:lang w:val="en-GB"/>
              </w:rPr>
            </w:pPr>
            <w:r w:rsidRPr="008333CD">
              <w:rPr>
                <w:lang w:val="en-GB"/>
              </w:rPr>
              <w:t xml:space="preserve">All mandatory fields in the </w:t>
            </w:r>
            <w:r>
              <w:rPr>
                <w:lang w:val="en-GB"/>
              </w:rPr>
              <w:t>collection</w:t>
            </w:r>
            <w:r w:rsidRPr="008333CD">
              <w:rPr>
                <w:lang w:val="en-GB"/>
              </w:rPr>
              <w:t xml:space="preserve"> form have been filled.</w:t>
            </w:r>
          </w:p>
          <w:p w14:paraId="6F72CDDB" w14:textId="77777777" w:rsidR="006C6AD7" w:rsidRPr="008333CD" w:rsidRDefault="006C6AD7" w:rsidP="00D960F4">
            <w:pPr>
              <w:pStyle w:val="ListParagraph"/>
              <w:numPr>
                <w:ilvl w:val="0"/>
                <w:numId w:val="66"/>
              </w:numPr>
              <w:spacing w:line="276" w:lineRule="auto"/>
              <w:contextualSpacing/>
              <w:rPr>
                <w:lang w:val="en-GB"/>
              </w:rPr>
            </w:pPr>
            <w:r w:rsidRPr="008333CD">
              <w:rPr>
                <w:lang w:val="en-GB"/>
              </w:rPr>
              <w:t xml:space="preserve">At least one collection has been assigned to the </w:t>
            </w:r>
            <w:r>
              <w:rPr>
                <w:lang w:val="en-GB"/>
              </w:rPr>
              <w:t>project</w:t>
            </w:r>
            <w:r w:rsidRPr="008333CD">
              <w:rPr>
                <w:lang w:val="en-GB"/>
              </w:rPr>
              <w:t xml:space="preserve">. </w:t>
            </w:r>
          </w:p>
          <w:p w14:paraId="225046F1" w14:textId="77777777" w:rsidR="006C6AD7" w:rsidRPr="008333CD" w:rsidRDefault="006C6AD7" w:rsidP="00D960F4">
            <w:pPr>
              <w:pStyle w:val="ListParagraph"/>
              <w:numPr>
                <w:ilvl w:val="0"/>
                <w:numId w:val="66"/>
              </w:numPr>
              <w:spacing w:line="276" w:lineRule="auto"/>
              <w:contextualSpacing/>
              <w:rPr>
                <w:lang w:val="en-GB"/>
              </w:rPr>
            </w:pPr>
            <w:r w:rsidRPr="008333CD">
              <w:rPr>
                <w:lang w:val="en-GB"/>
              </w:rPr>
              <w:t>All mandatory fields of an assigned collection have been filled.</w:t>
            </w:r>
          </w:p>
          <w:p w14:paraId="7CBE531B" w14:textId="77777777" w:rsidR="006C6AD7" w:rsidRPr="008333CD" w:rsidRDefault="006C6AD7" w:rsidP="00D960F4">
            <w:pPr>
              <w:pStyle w:val="ListParagraph"/>
              <w:numPr>
                <w:ilvl w:val="0"/>
                <w:numId w:val="66"/>
              </w:numPr>
              <w:spacing w:line="276" w:lineRule="auto"/>
              <w:contextualSpacing/>
              <w:rPr>
                <w:lang w:val="en-GB"/>
              </w:rPr>
            </w:pPr>
            <w:r w:rsidRPr="008333CD">
              <w:rPr>
                <w:lang w:val="en-GB"/>
              </w:rPr>
              <w:t>At least one assigned collection has got the approval of all required committees</w:t>
            </w:r>
            <w:r>
              <w:rPr>
                <w:lang w:val="en-GB"/>
              </w:rPr>
              <w:t>.</w:t>
            </w:r>
          </w:p>
          <w:p w14:paraId="2C871E8F" w14:textId="77777777" w:rsidR="006C6AD7" w:rsidRPr="008333CD" w:rsidRDefault="006C6AD7" w:rsidP="00D960F4">
            <w:pPr>
              <w:pStyle w:val="ListParagraph"/>
              <w:numPr>
                <w:ilvl w:val="0"/>
                <w:numId w:val="67"/>
              </w:numPr>
              <w:spacing w:line="276" w:lineRule="auto"/>
              <w:ind w:left="342" w:hanging="270"/>
              <w:contextualSpacing/>
              <w:rPr>
                <w:lang w:val="en-GB"/>
              </w:rPr>
            </w:pPr>
            <w:r w:rsidRPr="008333CD">
              <w:rPr>
                <w:b/>
                <w:lang w:val="en-GB"/>
              </w:rPr>
              <w:lastRenderedPageBreak/>
              <w:t>On Hold</w:t>
            </w:r>
            <w:r w:rsidRPr="008333CD">
              <w:rPr>
                <w:lang w:val="en-GB"/>
              </w:rPr>
              <w:t xml:space="preserve">: Work on </w:t>
            </w:r>
            <w:r>
              <w:rPr>
                <w:lang w:val="en-GB"/>
              </w:rPr>
              <w:t>all</w:t>
            </w:r>
            <w:r w:rsidRPr="008333CD">
              <w:rPr>
                <w:lang w:val="en-GB"/>
              </w:rPr>
              <w:t xml:space="preserve"> </w:t>
            </w:r>
            <w:r>
              <w:rPr>
                <w:lang w:val="en-GB"/>
              </w:rPr>
              <w:t>collections</w:t>
            </w:r>
            <w:r w:rsidRPr="008333CD">
              <w:rPr>
                <w:lang w:val="en-GB"/>
              </w:rPr>
              <w:t xml:space="preserve"> associated with this project has been temporarily stopped due to a specific reason,  which should be documented in the </w:t>
            </w:r>
            <w:r w:rsidRPr="008333CD">
              <w:rPr>
                <w:b/>
                <w:lang w:val="en-GB"/>
              </w:rPr>
              <w:t>Description</w:t>
            </w:r>
            <w:r w:rsidRPr="008333CD">
              <w:rPr>
                <w:lang w:val="en-GB"/>
              </w:rPr>
              <w:t xml:space="preserve"> field.</w:t>
            </w:r>
          </w:p>
          <w:p w14:paraId="56AC0F37" w14:textId="77777777" w:rsidR="006C6AD7" w:rsidRDefault="006C6AD7" w:rsidP="00D960F4">
            <w:pPr>
              <w:numPr>
                <w:ilvl w:val="0"/>
                <w:numId w:val="65"/>
              </w:numPr>
              <w:ind w:left="342" w:right="540" w:hanging="270"/>
            </w:pPr>
            <w:r w:rsidRPr="001806B3">
              <w:rPr>
                <w:b/>
                <w:lang w:val="en-GB"/>
              </w:rPr>
              <w:t>Closed</w:t>
            </w:r>
            <w:r>
              <w:rPr>
                <w:lang w:val="en-GB"/>
              </w:rPr>
              <w:t xml:space="preserve">: </w:t>
            </w:r>
            <w:r w:rsidRPr="003B4FAB">
              <w:rPr>
                <w:lang w:val="en-GB"/>
              </w:rPr>
              <w:t xml:space="preserve">The work on </w:t>
            </w:r>
            <w:r>
              <w:rPr>
                <w:lang w:val="en-GB"/>
              </w:rPr>
              <w:t>all</w:t>
            </w:r>
            <w:r w:rsidRPr="003B4FAB">
              <w:rPr>
                <w:lang w:val="en-GB"/>
              </w:rPr>
              <w:t xml:space="preserve"> </w:t>
            </w:r>
            <w:r>
              <w:rPr>
                <w:lang w:val="en-GB"/>
              </w:rPr>
              <w:t>collections</w:t>
            </w:r>
            <w:r w:rsidRPr="003B4FAB">
              <w:rPr>
                <w:lang w:val="en-GB"/>
              </w:rPr>
              <w:t xml:space="preserve"> </w:t>
            </w:r>
            <w:r>
              <w:rPr>
                <w:lang w:val="en-GB"/>
              </w:rPr>
              <w:t>associated with this project has been</w:t>
            </w:r>
            <w:r w:rsidRPr="003B4FAB">
              <w:rPr>
                <w:lang w:val="en-GB"/>
              </w:rPr>
              <w:t xml:space="preserve"> completed.</w:t>
            </w:r>
            <w:r>
              <w:rPr>
                <w:lang w:val="en-GB"/>
              </w:rPr>
              <w:t xml:space="preserve"> </w:t>
            </w:r>
          </w:p>
        </w:tc>
      </w:tr>
      <w:tr w:rsidR="006C6AD7" w14:paraId="273AB810" w14:textId="77777777" w:rsidTr="00D960F4">
        <w:trPr>
          <w:trHeight w:val="70"/>
        </w:trPr>
        <w:tc>
          <w:tcPr>
            <w:tcW w:w="2880" w:type="dxa"/>
          </w:tcPr>
          <w:p w14:paraId="5C4FDF15" w14:textId="77777777" w:rsidR="006C6AD7" w:rsidRPr="00915AEF" w:rsidRDefault="006C6AD7" w:rsidP="00D960F4">
            <w:pPr>
              <w:ind w:right="540"/>
              <w:rPr>
                <w:b/>
              </w:rPr>
            </w:pPr>
            <w:r>
              <w:rPr>
                <w:b/>
              </w:rPr>
              <w:lastRenderedPageBreak/>
              <w:t>Project Description</w:t>
            </w:r>
          </w:p>
        </w:tc>
        <w:tc>
          <w:tcPr>
            <w:tcW w:w="6480" w:type="dxa"/>
          </w:tcPr>
          <w:p w14:paraId="7F2E1DD0" w14:textId="77777777" w:rsidR="006C6AD7" w:rsidRDefault="006C6AD7" w:rsidP="00D960F4">
            <w:pPr>
              <w:ind w:right="540"/>
            </w:pPr>
            <w:r>
              <w:t>Type a brief description of this project, if applicable.</w:t>
            </w:r>
          </w:p>
        </w:tc>
      </w:tr>
      <w:tr w:rsidR="006C6AD7" w14:paraId="247C163E" w14:textId="77777777" w:rsidTr="00D960F4">
        <w:trPr>
          <w:trHeight w:val="70"/>
        </w:trPr>
        <w:tc>
          <w:tcPr>
            <w:tcW w:w="2880" w:type="dxa"/>
          </w:tcPr>
          <w:p w14:paraId="12B40F43" w14:textId="77777777" w:rsidR="006C6AD7" w:rsidRPr="00915AEF" w:rsidRDefault="006C6AD7" w:rsidP="00D960F4">
            <w:pPr>
              <w:ind w:right="540"/>
              <w:rPr>
                <w:b/>
              </w:rPr>
            </w:pPr>
            <w:r>
              <w:rPr>
                <w:b/>
              </w:rPr>
              <w:t>Project Characteristics</w:t>
            </w:r>
          </w:p>
        </w:tc>
        <w:tc>
          <w:tcPr>
            <w:tcW w:w="6480" w:type="dxa"/>
          </w:tcPr>
          <w:p w14:paraId="20BA41D4" w14:textId="77777777" w:rsidR="006C6AD7" w:rsidRDefault="006C6AD7" w:rsidP="00D960F4">
            <w:pPr>
              <w:ind w:right="540"/>
            </w:pPr>
            <w:r>
              <w:t>Type a summary of the project charactereistics, if applicable.</w:t>
            </w:r>
          </w:p>
        </w:tc>
      </w:tr>
    </w:tbl>
    <w:p w14:paraId="476E1327" w14:textId="77777777" w:rsidR="006C6AD7" w:rsidRDefault="006C6AD7" w:rsidP="006C6AD7">
      <w:pPr>
        <w:pStyle w:val="ListParagraph"/>
      </w:pPr>
    </w:p>
    <w:p w14:paraId="64E195B5" w14:textId="77777777" w:rsidR="006C6AD7" w:rsidRDefault="006C6AD7" w:rsidP="006C6AD7">
      <w:pPr>
        <w:pStyle w:val="ListParagraph"/>
      </w:pPr>
    </w:p>
    <w:p w14:paraId="3D393917" w14:textId="77777777" w:rsidR="006C6AD7" w:rsidRDefault="006C6AD7" w:rsidP="006C6AD7">
      <w:pPr>
        <w:pStyle w:val="ListParagraph"/>
        <w:numPr>
          <w:ilvl w:val="0"/>
          <w:numId w:val="31"/>
        </w:numPr>
      </w:pPr>
      <w:r>
        <w:t xml:space="preserve">Click </w:t>
      </w:r>
      <w:r w:rsidRPr="00990E33">
        <w:rPr>
          <w:b/>
        </w:rPr>
        <w:t>SAVE</w:t>
      </w:r>
      <w:r>
        <w:t>.</w:t>
      </w:r>
    </w:p>
    <w:p w14:paraId="574FF641" w14:textId="77777777" w:rsidR="006C6AD7" w:rsidRDefault="006C6AD7" w:rsidP="006C6AD7">
      <w:pPr>
        <w:ind w:left="720" w:right="540"/>
      </w:pPr>
      <w:r>
        <w:t xml:space="preserve">Project information is saved. </w:t>
      </w:r>
    </w:p>
    <w:p w14:paraId="31A6FFB8" w14:textId="77777777" w:rsidR="006C6AD7" w:rsidRDefault="006C6AD7" w:rsidP="006C6AD7">
      <w:pPr>
        <w:ind w:left="720" w:right="540"/>
      </w:pPr>
    </w:p>
    <w:p w14:paraId="6EAD0318" w14:textId="77777777" w:rsidR="006C6AD7" w:rsidRDefault="006C6AD7" w:rsidP="006C6AD7">
      <w:pPr>
        <w:numPr>
          <w:ilvl w:val="0"/>
          <w:numId w:val="31"/>
        </w:numPr>
        <w:ind w:right="540"/>
      </w:pPr>
      <w:r>
        <w:t xml:space="preserve">Click </w:t>
      </w:r>
      <w:r w:rsidRPr="007C7456">
        <w:rPr>
          <w:b/>
          <w:caps/>
        </w:rPr>
        <w:t>Create Collection</w:t>
      </w:r>
      <w:r>
        <w:t>.</w:t>
      </w:r>
      <w:r>
        <w:br/>
        <w:t xml:space="preserve">The </w:t>
      </w:r>
      <w:r>
        <w:rPr>
          <w:b/>
        </w:rPr>
        <w:t>Create Collection</w:t>
      </w:r>
      <w:r>
        <w:t xml:space="preserve"> page appears.</w:t>
      </w:r>
      <w:r>
        <w:br/>
      </w:r>
      <w:r>
        <w:br/>
      </w:r>
      <w:r w:rsidRPr="00E206B2">
        <w:rPr>
          <w:noProof/>
        </w:rPr>
        <w:drawing>
          <wp:inline distT="0" distB="0" distL="0" distR="0" wp14:anchorId="0CE0618C" wp14:editId="170ADF6D">
            <wp:extent cx="6224270" cy="2867660"/>
            <wp:effectExtent l="19050" t="19050" r="24130" b="2794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24270" cy="2867660"/>
                    </a:xfrm>
                    <a:prstGeom prst="rect">
                      <a:avLst/>
                    </a:prstGeom>
                    <a:noFill/>
                    <a:ln w="3175">
                      <a:solidFill>
                        <a:schemeClr val="tx1"/>
                      </a:solidFill>
                    </a:ln>
                  </pic:spPr>
                </pic:pic>
              </a:graphicData>
            </a:graphic>
          </wp:inline>
        </w:drawing>
      </w:r>
    </w:p>
    <w:p w14:paraId="7E5C93F8" w14:textId="77777777" w:rsidR="006C6AD7" w:rsidRDefault="006C6AD7" w:rsidP="006C6AD7">
      <w:pPr>
        <w:pStyle w:val="Figure"/>
        <w:tabs>
          <w:tab w:val="clear" w:pos="1980"/>
          <w:tab w:val="left" w:pos="1710"/>
          <w:tab w:val="num" w:pos="1800"/>
        </w:tabs>
        <w:ind w:left="1800" w:hanging="1080"/>
      </w:pPr>
      <w:r>
        <w:t>Create Collection page</w:t>
      </w:r>
      <w:r>
        <w:br/>
      </w:r>
    </w:p>
    <w:p w14:paraId="40A592CB" w14:textId="77777777" w:rsidR="006C6AD7" w:rsidRDefault="006C6AD7" w:rsidP="006C6AD7">
      <w:pPr>
        <w:numPr>
          <w:ilvl w:val="0"/>
          <w:numId w:val="31"/>
        </w:numPr>
        <w:ind w:right="540"/>
      </w:pPr>
      <w:r>
        <w:t xml:space="preserve">Enter appropriate information in each field. Following table lists each field and its description. </w:t>
      </w:r>
    </w:p>
    <w:p w14:paraId="2AFD5FC5" w14:textId="77777777" w:rsidR="006C6AD7" w:rsidRDefault="006C6AD7" w:rsidP="006C6AD7">
      <w:pPr>
        <w:ind w:left="360" w:right="540" w:firstLine="360"/>
      </w:pPr>
      <w:r w:rsidRPr="00EA12A5">
        <w:rPr>
          <w:b/>
        </w:rPr>
        <w:t>Note:</w:t>
      </w:r>
      <w:r>
        <w:t xml:space="preserve"> Fields that are marked with the red asterisk (</w:t>
      </w:r>
      <w:r w:rsidRPr="00EA12A5">
        <w:rPr>
          <w:color w:val="FF0000"/>
        </w:rPr>
        <w:t>*</w:t>
      </w:r>
      <w:r>
        <w:t>) are mandatory.</w:t>
      </w:r>
    </w:p>
    <w:p w14:paraId="554FE33B" w14:textId="77777777" w:rsidR="006C6AD7" w:rsidRDefault="006C6AD7" w:rsidP="006C6AD7">
      <w:pPr>
        <w:ind w:left="720" w:right="540"/>
      </w:pPr>
    </w:p>
    <w:p w14:paraId="74CD2007" w14:textId="3F1AE195" w:rsidR="006C6AD7" w:rsidRDefault="006C6AD7" w:rsidP="006C6AD7">
      <w:pPr>
        <w:pStyle w:val="Caption"/>
        <w:ind w:firstLine="720"/>
      </w:pPr>
      <w:r>
        <w:t xml:space="preserve">Table </w:t>
      </w:r>
      <w:fldSimple w:instr=" SEQ Figure \* ARABIC ">
        <w:r w:rsidR="006A4F84">
          <w:rPr>
            <w:noProof/>
          </w:rPr>
          <w:t>47</w:t>
        </w:r>
      </w:fldSimple>
      <w:r>
        <w:t>: Creating a collection</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0"/>
        <w:gridCol w:w="7020"/>
      </w:tblGrid>
      <w:tr w:rsidR="006C6AD7" w:rsidRPr="002C6247" w14:paraId="748D3EBC" w14:textId="77777777" w:rsidTr="00D960F4">
        <w:tc>
          <w:tcPr>
            <w:tcW w:w="2610" w:type="dxa"/>
            <w:shd w:val="clear" w:color="auto" w:fill="BFBFBF"/>
          </w:tcPr>
          <w:p w14:paraId="7C52A553" w14:textId="77777777" w:rsidR="006C6AD7" w:rsidRPr="00F578E5" w:rsidRDefault="006C6AD7" w:rsidP="00D960F4">
            <w:pPr>
              <w:ind w:right="540"/>
              <w:rPr>
                <w:b/>
              </w:rPr>
            </w:pPr>
            <w:r>
              <w:rPr>
                <w:b/>
              </w:rPr>
              <w:t>Field</w:t>
            </w:r>
          </w:p>
        </w:tc>
        <w:tc>
          <w:tcPr>
            <w:tcW w:w="7020" w:type="dxa"/>
            <w:shd w:val="clear" w:color="auto" w:fill="BFBFBF"/>
          </w:tcPr>
          <w:p w14:paraId="099D59DE" w14:textId="77777777" w:rsidR="006C6AD7" w:rsidRPr="00F578E5" w:rsidRDefault="006C6AD7" w:rsidP="00D960F4">
            <w:pPr>
              <w:ind w:right="540"/>
              <w:rPr>
                <w:b/>
              </w:rPr>
            </w:pPr>
            <w:r>
              <w:rPr>
                <w:b/>
              </w:rPr>
              <w:t>Description</w:t>
            </w:r>
          </w:p>
        </w:tc>
      </w:tr>
      <w:tr w:rsidR="006C6AD7" w14:paraId="195A560A" w14:textId="77777777" w:rsidTr="00D960F4">
        <w:trPr>
          <w:trHeight w:val="70"/>
        </w:trPr>
        <w:tc>
          <w:tcPr>
            <w:tcW w:w="2610" w:type="dxa"/>
          </w:tcPr>
          <w:p w14:paraId="69ACAF20" w14:textId="77777777" w:rsidR="006C6AD7" w:rsidRDefault="006C6AD7" w:rsidP="00D960F4">
            <w:pPr>
              <w:ind w:right="540"/>
            </w:pPr>
            <w:r>
              <w:rPr>
                <w:b/>
              </w:rPr>
              <w:t xml:space="preserve">Collection </w:t>
            </w:r>
            <w:r w:rsidRPr="00F578E5">
              <w:rPr>
                <w:b/>
              </w:rPr>
              <w:t>Code</w:t>
            </w:r>
            <w:r w:rsidRPr="00F578E5">
              <w:rPr>
                <w:color w:val="FF0000"/>
              </w:rPr>
              <w:t>*</w:t>
            </w:r>
          </w:p>
        </w:tc>
        <w:tc>
          <w:tcPr>
            <w:tcW w:w="7020" w:type="dxa"/>
          </w:tcPr>
          <w:p w14:paraId="20C75025" w14:textId="77777777" w:rsidR="006C6AD7" w:rsidRDefault="006C6AD7" w:rsidP="00D960F4">
            <w:pPr>
              <w:ind w:right="540"/>
            </w:pPr>
            <w:r>
              <w:t xml:space="preserve">Type a code for this collection. </w:t>
            </w:r>
          </w:p>
        </w:tc>
      </w:tr>
      <w:tr w:rsidR="006C6AD7" w14:paraId="2B9B2174" w14:textId="77777777" w:rsidTr="00D960F4">
        <w:tc>
          <w:tcPr>
            <w:tcW w:w="2610" w:type="dxa"/>
          </w:tcPr>
          <w:p w14:paraId="39A372C2" w14:textId="77777777" w:rsidR="006C6AD7" w:rsidRDefault="006C6AD7" w:rsidP="00D960F4">
            <w:pPr>
              <w:ind w:right="540"/>
            </w:pPr>
            <w:r>
              <w:rPr>
                <w:b/>
              </w:rPr>
              <w:t xml:space="preserve">Collection </w:t>
            </w:r>
            <w:r w:rsidRPr="00F578E5">
              <w:rPr>
                <w:b/>
              </w:rPr>
              <w:t>Name</w:t>
            </w:r>
            <w:r w:rsidRPr="00F578E5">
              <w:rPr>
                <w:color w:val="FF0000"/>
              </w:rPr>
              <w:t>*</w:t>
            </w:r>
          </w:p>
        </w:tc>
        <w:tc>
          <w:tcPr>
            <w:tcW w:w="7020" w:type="dxa"/>
          </w:tcPr>
          <w:p w14:paraId="4E764DFF" w14:textId="77777777" w:rsidR="006C6AD7" w:rsidRDefault="006C6AD7" w:rsidP="00D960F4">
            <w:pPr>
              <w:ind w:right="540"/>
            </w:pPr>
            <w:r>
              <w:t>T</w:t>
            </w:r>
            <w:r w:rsidRPr="00DA2B4B">
              <w:t xml:space="preserve">ype a name for </w:t>
            </w:r>
            <w:r>
              <w:t>this</w:t>
            </w:r>
            <w:r w:rsidRPr="00DA2B4B">
              <w:t xml:space="preserve"> </w:t>
            </w:r>
            <w:r>
              <w:t>collection.</w:t>
            </w:r>
            <w:r w:rsidRPr="00F578E5">
              <w:rPr>
                <w:b/>
              </w:rPr>
              <w:t xml:space="preserve"> </w:t>
            </w:r>
            <w:r>
              <w:rPr>
                <w:b/>
              </w:rPr>
              <w:br/>
            </w:r>
            <w:r w:rsidRPr="00F578E5">
              <w:rPr>
                <w:b/>
              </w:rPr>
              <w:t>Note:</w:t>
            </w:r>
            <w:r>
              <w:t xml:space="preserve"> Combination of the code and the name must be unique.</w:t>
            </w:r>
          </w:p>
        </w:tc>
      </w:tr>
      <w:tr w:rsidR="006C6AD7" w14:paraId="674896C9" w14:textId="77777777" w:rsidTr="00D960F4">
        <w:tc>
          <w:tcPr>
            <w:tcW w:w="2610" w:type="dxa"/>
          </w:tcPr>
          <w:p w14:paraId="795F359B" w14:textId="77777777" w:rsidR="006C6AD7" w:rsidRPr="00BB17C0" w:rsidRDefault="006C6AD7" w:rsidP="00D960F4">
            <w:pPr>
              <w:ind w:right="540"/>
              <w:rPr>
                <w:b/>
                <w:color w:val="FF0000"/>
              </w:rPr>
            </w:pPr>
            <w:r>
              <w:rPr>
                <w:b/>
              </w:rPr>
              <w:t>Collection Type</w:t>
            </w:r>
            <w:r>
              <w:rPr>
                <w:b/>
                <w:color w:val="FF0000"/>
              </w:rPr>
              <w:t>*</w:t>
            </w:r>
          </w:p>
        </w:tc>
        <w:tc>
          <w:tcPr>
            <w:tcW w:w="7020" w:type="dxa"/>
          </w:tcPr>
          <w:p w14:paraId="54986CAD" w14:textId="77777777" w:rsidR="006C6AD7" w:rsidRDefault="006C6AD7" w:rsidP="00D960F4">
            <w:pPr>
              <w:ind w:right="540"/>
            </w:pPr>
            <w:r>
              <w:t xml:space="preserve"> Click the appropriate type for this collection:</w:t>
            </w:r>
          </w:p>
          <w:p w14:paraId="768DFBF1" w14:textId="77777777" w:rsidR="006C6AD7" w:rsidRDefault="006C6AD7" w:rsidP="00D960F4">
            <w:pPr>
              <w:numPr>
                <w:ilvl w:val="0"/>
                <w:numId w:val="65"/>
              </w:numPr>
              <w:ind w:right="540"/>
            </w:pPr>
            <w:r w:rsidRPr="00626038">
              <w:rPr>
                <w:b/>
              </w:rPr>
              <w:t>Conventional</w:t>
            </w:r>
            <w:r>
              <w:t>: Select this type for a conventional collection that includes biospecimens collected through this collection.</w:t>
            </w:r>
          </w:p>
          <w:p w14:paraId="40073740" w14:textId="77777777" w:rsidR="006C6AD7" w:rsidRDefault="006C6AD7" w:rsidP="00D960F4">
            <w:pPr>
              <w:numPr>
                <w:ilvl w:val="0"/>
                <w:numId w:val="65"/>
              </w:numPr>
              <w:ind w:right="540"/>
            </w:pPr>
            <w:r w:rsidRPr="00626038">
              <w:rPr>
                <w:b/>
              </w:rPr>
              <w:t>Virtual</w:t>
            </w:r>
            <w:r>
              <w:t xml:space="preserve">: Select this type for a collection that </w:t>
            </w:r>
            <w:r w:rsidRPr="00626038">
              <w:rPr>
                <w:lang w:val="en-GB" w:eastAsia="x-none"/>
              </w:rPr>
              <w:t>group</w:t>
            </w:r>
            <w:r>
              <w:rPr>
                <w:lang w:val="en-GB" w:eastAsia="x-none"/>
              </w:rPr>
              <w:t>s</w:t>
            </w:r>
            <w:r w:rsidRPr="00626038">
              <w:rPr>
                <w:lang w:val="en-GB" w:eastAsia="x-none"/>
              </w:rPr>
              <w:t xml:space="preserve"> </w:t>
            </w:r>
            <w:r>
              <w:rPr>
                <w:lang w:val="en-GB" w:eastAsia="x-none"/>
              </w:rPr>
              <w:t xml:space="preserve">already collected </w:t>
            </w:r>
            <w:r w:rsidRPr="00626038">
              <w:rPr>
                <w:lang w:val="en-GB" w:eastAsia="x-none"/>
              </w:rPr>
              <w:t xml:space="preserve">biospecimens </w:t>
            </w:r>
            <w:r>
              <w:rPr>
                <w:lang w:val="en-GB" w:eastAsia="x-none"/>
              </w:rPr>
              <w:t xml:space="preserve">together </w:t>
            </w:r>
            <w:r w:rsidRPr="00626038">
              <w:rPr>
                <w:lang w:val="en-GB" w:eastAsia="x-none"/>
              </w:rPr>
              <w:t xml:space="preserve">from </w:t>
            </w:r>
            <w:r>
              <w:rPr>
                <w:lang w:val="en-GB" w:eastAsia="x-none"/>
              </w:rPr>
              <w:t xml:space="preserve">other </w:t>
            </w:r>
            <w:r w:rsidRPr="00626038">
              <w:rPr>
                <w:lang w:val="en-GB" w:eastAsia="x-none"/>
              </w:rPr>
              <w:t xml:space="preserve"> collections. </w:t>
            </w:r>
            <w:r>
              <w:rPr>
                <w:lang w:val="en-GB" w:eastAsia="x-none"/>
              </w:rPr>
              <w:br/>
            </w:r>
            <w:r w:rsidRPr="00626038">
              <w:rPr>
                <w:b/>
                <w:lang w:val="en-GB" w:eastAsia="x-none"/>
              </w:rPr>
              <w:lastRenderedPageBreak/>
              <w:t>Note:</w:t>
            </w:r>
            <w:r>
              <w:rPr>
                <w:lang w:val="en-GB" w:eastAsia="x-none"/>
              </w:rPr>
              <w:t xml:space="preserve"> Since a</w:t>
            </w:r>
            <w:r w:rsidRPr="00626038">
              <w:rPr>
                <w:lang w:val="en-GB" w:eastAsia="x-none"/>
              </w:rPr>
              <w:t xml:space="preserve"> virtual collection is composed of already </w:t>
            </w:r>
            <w:r>
              <w:rPr>
                <w:lang w:val="en-GB" w:eastAsia="x-none"/>
              </w:rPr>
              <w:t xml:space="preserve">collected specimens, </w:t>
            </w:r>
            <w:r w:rsidRPr="00626038">
              <w:rPr>
                <w:lang w:val="en-GB" w:eastAsia="x-none"/>
              </w:rPr>
              <w:t xml:space="preserve">collection events </w:t>
            </w:r>
            <w:r>
              <w:rPr>
                <w:lang w:val="en-GB" w:eastAsia="x-none"/>
              </w:rPr>
              <w:t xml:space="preserve">are not defined for and </w:t>
            </w:r>
            <w:r w:rsidRPr="00626038">
              <w:rPr>
                <w:lang w:val="en-GB" w:eastAsia="x-none"/>
              </w:rPr>
              <w:t>do not apply to virtual collections.</w:t>
            </w:r>
          </w:p>
          <w:p w14:paraId="6FDF5EE6" w14:textId="77777777" w:rsidR="006C6AD7" w:rsidRDefault="006C6AD7" w:rsidP="00D960F4">
            <w:pPr>
              <w:numPr>
                <w:ilvl w:val="0"/>
                <w:numId w:val="65"/>
              </w:numPr>
              <w:ind w:right="540"/>
            </w:pPr>
            <w:r w:rsidRPr="00626038">
              <w:rPr>
                <w:b/>
              </w:rPr>
              <w:t>Not Applicable</w:t>
            </w:r>
            <w:r>
              <w:t>: Select this type if neither Virtual nor Conventional apply to this collection.</w:t>
            </w:r>
          </w:p>
        </w:tc>
      </w:tr>
    </w:tbl>
    <w:p w14:paraId="66CD9953" w14:textId="77777777" w:rsidR="006C6AD7" w:rsidRDefault="006C6AD7" w:rsidP="006C6AD7">
      <w:pPr>
        <w:ind w:left="720" w:right="540"/>
      </w:pPr>
    </w:p>
    <w:p w14:paraId="787FEC1A" w14:textId="77777777" w:rsidR="006C6AD7" w:rsidRDefault="006C6AD7" w:rsidP="006C6AD7">
      <w:pPr>
        <w:ind w:left="1080" w:right="540"/>
      </w:pPr>
    </w:p>
    <w:p w14:paraId="5E919150" w14:textId="77777777" w:rsidR="006C6AD7" w:rsidRDefault="006C6AD7" w:rsidP="006C6AD7">
      <w:pPr>
        <w:numPr>
          <w:ilvl w:val="0"/>
          <w:numId w:val="31"/>
        </w:numPr>
        <w:ind w:right="540"/>
      </w:pPr>
      <w:r>
        <w:t xml:space="preserve">Click </w:t>
      </w:r>
      <w:r>
        <w:rPr>
          <w:b/>
        </w:rPr>
        <w:t>CREATE</w:t>
      </w:r>
      <w:r>
        <w:t>.</w:t>
      </w:r>
      <w:r>
        <w:br/>
        <w:t xml:space="preserve">The collection is created with the status as </w:t>
      </w:r>
      <w:r w:rsidRPr="00B92ADE">
        <w:rPr>
          <w:b/>
        </w:rPr>
        <w:t>Draft</w:t>
      </w:r>
      <w:r>
        <w:t xml:space="preserve">. The </w:t>
      </w:r>
      <w:r w:rsidRPr="00E4256B">
        <w:rPr>
          <w:b/>
        </w:rPr>
        <w:t>Project Hierarchy</w:t>
      </w:r>
      <w:r>
        <w:t xml:space="preserve"> page appears with the collection added to the hierarchy tree on the left, and the collection information fields on the right.</w:t>
      </w:r>
    </w:p>
    <w:p w14:paraId="11808B3F" w14:textId="77777777" w:rsidR="006C6AD7" w:rsidRDefault="006C6AD7" w:rsidP="006C6AD7">
      <w:pPr>
        <w:ind w:left="720" w:right="540"/>
      </w:pPr>
      <w:r>
        <w:br/>
      </w:r>
      <w:r w:rsidRPr="00E206B2">
        <w:rPr>
          <w:noProof/>
        </w:rPr>
        <w:drawing>
          <wp:inline distT="0" distB="0" distL="0" distR="0" wp14:anchorId="172A087B" wp14:editId="42940CC8">
            <wp:extent cx="6327775" cy="2919730"/>
            <wp:effectExtent l="19050" t="19050" r="15875" b="1397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27775" cy="2919730"/>
                    </a:xfrm>
                    <a:prstGeom prst="rect">
                      <a:avLst/>
                    </a:prstGeom>
                    <a:noFill/>
                    <a:ln w="3175">
                      <a:solidFill>
                        <a:schemeClr val="tx1"/>
                      </a:solidFill>
                    </a:ln>
                  </pic:spPr>
                </pic:pic>
              </a:graphicData>
            </a:graphic>
          </wp:inline>
        </w:drawing>
      </w:r>
    </w:p>
    <w:p w14:paraId="0B6AB9EB" w14:textId="77777777" w:rsidR="006C6AD7" w:rsidRDefault="006C6AD7" w:rsidP="006C6AD7">
      <w:pPr>
        <w:pStyle w:val="Figure"/>
        <w:tabs>
          <w:tab w:val="clear" w:pos="1980"/>
          <w:tab w:val="left" w:pos="1710"/>
          <w:tab w:val="num" w:pos="1800"/>
        </w:tabs>
        <w:ind w:left="1800" w:hanging="1080"/>
      </w:pPr>
      <w:r>
        <w:t>Collection properties page</w:t>
      </w:r>
      <w:r>
        <w:br/>
      </w:r>
    </w:p>
    <w:p w14:paraId="186B3188" w14:textId="77777777" w:rsidR="006C6AD7" w:rsidRDefault="006C6AD7" w:rsidP="006C6AD7">
      <w:pPr>
        <w:numPr>
          <w:ilvl w:val="0"/>
          <w:numId w:val="31"/>
        </w:numPr>
        <w:ind w:right="540"/>
      </w:pPr>
      <w:r>
        <w:t xml:space="preserve">Enter appropriate information in each field. Following table lists each field and its description. </w:t>
      </w:r>
      <w:r>
        <w:br/>
      </w:r>
    </w:p>
    <w:p w14:paraId="6357FAFB" w14:textId="77777777" w:rsidR="006C6AD7" w:rsidRDefault="006C6AD7" w:rsidP="006C6AD7">
      <w:pPr>
        <w:ind w:left="360" w:right="540" w:firstLine="360"/>
      </w:pPr>
      <w:r w:rsidRPr="00EA12A5">
        <w:rPr>
          <w:b/>
        </w:rPr>
        <w:t>Note:</w:t>
      </w:r>
      <w:r>
        <w:t xml:space="preserve"> </w:t>
      </w:r>
    </w:p>
    <w:p w14:paraId="41446173" w14:textId="77777777" w:rsidR="006C6AD7" w:rsidRDefault="006C6AD7" w:rsidP="006C6AD7">
      <w:pPr>
        <w:numPr>
          <w:ilvl w:val="0"/>
          <w:numId w:val="33"/>
        </w:numPr>
        <w:ind w:right="540"/>
      </w:pPr>
      <w:r>
        <w:t>Fields that are marked with the red asterisk (</w:t>
      </w:r>
      <w:r w:rsidRPr="00EA12A5">
        <w:rPr>
          <w:color w:val="FF0000"/>
        </w:rPr>
        <w:t>*</w:t>
      </w:r>
      <w:r>
        <w:t>) are mandatory.</w:t>
      </w:r>
    </w:p>
    <w:p w14:paraId="775B52B0" w14:textId="77777777" w:rsidR="006C6AD7" w:rsidRDefault="006C6AD7" w:rsidP="006C6AD7">
      <w:pPr>
        <w:numPr>
          <w:ilvl w:val="0"/>
          <w:numId w:val="33"/>
        </w:numPr>
        <w:ind w:right="540"/>
      </w:pPr>
      <w:r>
        <w:t xml:space="preserve">The </w:t>
      </w:r>
      <w:r w:rsidRPr="00C857C9">
        <w:rPr>
          <w:b/>
        </w:rPr>
        <w:t>Description</w:t>
      </w:r>
      <w:r>
        <w:t xml:space="preserve"> field can be expanded by placing the cursor on the bottom right corner of the box and resizing the box.</w:t>
      </w:r>
    </w:p>
    <w:p w14:paraId="058028F2" w14:textId="77777777" w:rsidR="006C6AD7" w:rsidRDefault="006C6AD7" w:rsidP="006C6AD7">
      <w:pPr>
        <w:ind w:left="720" w:right="540"/>
      </w:pPr>
    </w:p>
    <w:p w14:paraId="20AF7AE5" w14:textId="20636EE9" w:rsidR="006C6AD7" w:rsidRDefault="006C6AD7" w:rsidP="006C6AD7">
      <w:pPr>
        <w:pStyle w:val="Caption"/>
        <w:ind w:firstLine="720"/>
      </w:pPr>
      <w:r>
        <w:t xml:space="preserve">Table </w:t>
      </w:r>
      <w:fldSimple w:instr=" SEQ Figure \* ARABIC ">
        <w:r w:rsidR="006A4F84">
          <w:rPr>
            <w:noProof/>
          </w:rPr>
          <w:t>48</w:t>
        </w:r>
      </w:fldSimple>
      <w:r>
        <w:t>: Creating a collection</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0"/>
        <w:gridCol w:w="6480"/>
      </w:tblGrid>
      <w:tr w:rsidR="006C6AD7" w:rsidRPr="002C6247" w14:paraId="7EAA0C62" w14:textId="77777777" w:rsidTr="00D960F4">
        <w:tc>
          <w:tcPr>
            <w:tcW w:w="2880" w:type="dxa"/>
            <w:shd w:val="clear" w:color="auto" w:fill="BFBFBF"/>
          </w:tcPr>
          <w:p w14:paraId="070A78C3" w14:textId="77777777" w:rsidR="006C6AD7" w:rsidRPr="00F578E5" w:rsidRDefault="006C6AD7" w:rsidP="00D960F4">
            <w:pPr>
              <w:ind w:right="540"/>
              <w:rPr>
                <w:b/>
              </w:rPr>
            </w:pPr>
            <w:r>
              <w:rPr>
                <w:b/>
              </w:rPr>
              <w:t>Field</w:t>
            </w:r>
          </w:p>
        </w:tc>
        <w:tc>
          <w:tcPr>
            <w:tcW w:w="6480" w:type="dxa"/>
            <w:shd w:val="clear" w:color="auto" w:fill="BFBFBF"/>
          </w:tcPr>
          <w:p w14:paraId="37C794F3" w14:textId="77777777" w:rsidR="006C6AD7" w:rsidRPr="00F578E5" w:rsidRDefault="006C6AD7" w:rsidP="00D960F4">
            <w:pPr>
              <w:ind w:right="540"/>
              <w:rPr>
                <w:b/>
              </w:rPr>
            </w:pPr>
            <w:r>
              <w:rPr>
                <w:b/>
              </w:rPr>
              <w:t>Description</w:t>
            </w:r>
          </w:p>
        </w:tc>
      </w:tr>
      <w:tr w:rsidR="006C6AD7" w14:paraId="7A918F9C" w14:textId="77777777" w:rsidTr="00D960F4">
        <w:trPr>
          <w:trHeight w:val="70"/>
        </w:trPr>
        <w:tc>
          <w:tcPr>
            <w:tcW w:w="2880" w:type="dxa"/>
          </w:tcPr>
          <w:p w14:paraId="5CAA1133" w14:textId="77777777" w:rsidR="006C6AD7" w:rsidRPr="00915AEF" w:rsidRDefault="006C6AD7" w:rsidP="00D960F4">
            <w:pPr>
              <w:ind w:right="540"/>
              <w:rPr>
                <w:b/>
              </w:rPr>
            </w:pPr>
            <w:r w:rsidRPr="00915AEF">
              <w:rPr>
                <w:b/>
              </w:rPr>
              <w:t>Intended Start Date</w:t>
            </w:r>
          </w:p>
        </w:tc>
        <w:tc>
          <w:tcPr>
            <w:tcW w:w="6480" w:type="dxa"/>
          </w:tcPr>
          <w:p w14:paraId="0362A646" w14:textId="77777777" w:rsidR="006C6AD7" w:rsidRDefault="006C6AD7" w:rsidP="00D960F4">
            <w:pPr>
              <w:ind w:right="540"/>
            </w:pPr>
            <w:r>
              <w:t xml:space="preserve">Click the date icon and then in the pop-up, select the appropriate start date for this collection.  </w:t>
            </w:r>
          </w:p>
        </w:tc>
      </w:tr>
      <w:tr w:rsidR="006C6AD7" w14:paraId="3EDEB338" w14:textId="77777777" w:rsidTr="00D960F4">
        <w:trPr>
          <w:trHeight w:val="70"/>
        </w:trPr>
        <w:tc>
          <w:tcPr>
            <w:tcW w:w="2880" w:type="dxa"/>
          </w:tcPr>
          <w:p w14:paraId="3D3F5F1D" w14:textId="77777777" w:rsidR="006C6AD7" w:rsidRPr="00915AEF" w:rsidRDefault="006C6AD7" w:rsidP="00D960F4">
            <w:pPr>
              <w:ind w:right="540"/>
              <w:rPr>
                <w:b/>
              </w:rPr>
            </w:pPr>
            <w:r w:rsidRPr="00915AEF">
              <w:rPr>
                <w:b/>
              </w:rPr>
              <w:t>Intended End date</w:t>
            </w:r>
          </w:p>
        </w:tc>
        <w:tc>
          <w:tcPr>
            <w:tcW w:w="6480" w:type="dxa"/>
          </w:tcPr>
          <w:p w14:paraId="4330B6B9" w14:textId="77777777" w:rsidR="006C6AD7" w:rsidRDefault="006C6AD7" w:rsidP="00D960F4">
            <w:pPr>
              <w:ind w:right="540"/>
            </w:pPr>
            <w:r>
              <w:t xml:space="preserve">Click the date icon and then in the pop-up, select the appropriate end date for this collection.  </w:t>
            </w:r>
          </w:p>
        </w:tc>
      </w:tr>
      <w:tr w:rsidR="006C6AD7" w14:paraId="676126B7" w14:textId="77777777" w:rsidTr="00D960F4">
        <w:trPr>
          <w:trHeight w:val="70"/>
        </w:trPr>
        <w:tc>
          <w:tcPr>
            <w:tcW w:w="2880" w:type="dxa"/>
          </w:tcPr>
          <w:p w14:paraId="008E4749" w14:textId="77777777" w:rsidR="006C6AD7" w:rsidRPr="00915AEF" w:rsidRDefault="006C6AD7" w:rsidP="00D960F4">
            <w:pPr>
              <w:ind w:right="540"/>
              <w:rPr>
                <w:b/>
              </w:rPr>
            </w:pPr>
            <w:r w:rsidRPr="00915AEF">
              <w:rPr>
                <w:b/>
              </w:rPr>
              <w:t>Actual Start Date</w:t>
            </w:r>
          </w:p>
        </w:tc>
        <w:tc>
          <w:tcPr>
            <w:tcW w:w="6480" w:type="dxa"/>
          </w:tcPr>
          <w:p w14:paraId="6D516A1F" w14:textId="77777777" w:rsidR="006C6AD7" w:rsidRDefault="006C6AD7" w:rsidP="00D960F4">
            <w:pPr>
              <w:ind w:right="540"/>
            </w:pPr>
            <w:r>
              <w:t>Skip this field.</w:t>
            </w:r>
          </w:p>
        </w:tc>
      </w:tr>
      <w:tr w:rsidR="006C6AD7" w14:paraId="00A3F3F4" w14:textId="77777777" w:rsidTr="00D960F4">
        <w:trPr>
          <w:trHeight w:val="70"/>
        </w:trPr>
        <w:tc>
          <w:tcPr>
            <w:tcW w:w="2880" w:type="dxa"/>
          </w:tcPr>
          <w:p w14:paraId="15171ED0" w14:textId="77777777" w:rsidR="006C6AD7" w:rsidRPr="00915AEF" w:rsidRDefault="006C6AD7" w:rsidP="00D960F4">
            <w:pPr>
              <w:ind w:right="540"/>
              <w:rPr>
                <w:b/>
              </w:rPr>
            </w:pPr>
            <w:r w:rsidRPr="00915AEF">
              <w:rPr>
                <w:b/>
              </w:rPr>
              <w:t>Actual End date</w:t>
            </w:r>
          </w:p>
        </w:tc>
        <w:tc>
          <w:tcPr>
            <w:tcW w:w="6480" w:type="dxa"/>
          </w:tcPr>
          <w:p w14:paraId="3305CD5B" w14:textId="77777777" w:rsidR="006C6AD7" w:rsidRDefault="006C6AD7" w:rsidP="00D960F4">
            <w:pPr>
              <w:ind w:right="540"/>
            </w:pPr>
            <w:r>
              <w:t>Skip this field.</w:t>
            </w:r>
          </w:p>
        </w:tc>
      </w:tr>
      <w:tr w:rsidR="006C6AD7" w14:paraId="231EE66A" w14:textId="77777777" w:rsidTr="00D960F4">
        <w:trPr>
          <w:trHeight w:val="70"/>
        </w:trPr>
        <w:tc>
          <w:tcPr>
            <w:tcW w:w="2880" w:type="dxa"/>
          </w:tcPr>
          <w:p w14:paraId="2CD28D97" w14:textId="77777777" w:rsidR="006C6AD7" w:rsidRPr="00915AEF" w:rsidRDefault="006C6AD7" w:rsidP="00D960F4">
            <w:pPr>
              <w:ind w:right="540"/>
              <w:rPr>
                <w:b/>
                <w:color w:val="FF0000"/>
              </w:rPr>
            </w:pPr>
            <w:r>
              <w:rPr>
                <w:b/>
              </w:rPr>
              <w:t xml:space="preserve">Collection </w:t>
            </w:r>
            <w:r w:rsidRPr="00915AEF">
              <w:rPr>
                <w:b/>
              </w:rPr>
              <w:t>Sta</w:t>
            </w:r>
            <w:r>
              <w:rPr>
                <w:b/>
              </w:rPr>
              <w:t>t</w:t>
            </w:r>
            <w:r w:rsidRPr="00915AEF">
              <w:rPr>
                <w:b/>
              </w:rPr>
              <w:t>us</w:t>
            </w:r>
            <w:r>
              <w:rPr>
                <w:b/>
              </w:rPr>
              <w:t xml:space="preserve"> </w:t>
            </w:r>
            <w:r>
              <w:rPr>
                <w:b/>
                <w:color w:val="FF0000"/>
              </w:rPr>
              <w:t>*</w:t>
            </w:r>
          </w:p>
        </w:tc>
        <w:tc>
          <w:tcPr>
            <w:tcW w:w="6480" w:type="dxa"/>
          </w:tcPr>
          <w:p w14:paraId="248EAB4E" w14:textId="77777777" w:rsidR="006C6AD7" w:rsidRDefault="006C6AD7" w:rsidP="00D960F4">
            <w:pPr>
              <w:ind w:right="540"/>
            </w:pPr>
            <w:r>
              <w:t>Click the appropriate status for this collection:</w:t>
            </w:r>
          </w:p>
          <w:p w14:paraId="104E9F53" w14:textId="77777777" w:rsidR="006C6AD7" w:rsidRPr="001806B3" w:rsidRDefault="006C6AD7" w:rsidP="00D960F4">
            <w:pPr>
              <w:numPr>
                <w:ilvl w:val="0"/>
                <w:numId w:val="65"/>
              </w:numPr>
              <w:ind w:left="342" w:right="540" w:hanging="270"/>
            </w:pPr>
            <w:r w:rsidRPr="001806B3">
              <w:rPr>
                <w:b/>
              </w:rPr>
              <w:t>Planned</w:t>
            </w:r>
            <w:r>
              <w:t xml:space="preserve">: </w:t>
            </w:r>
            <w:r w:rsidRPr="003B4FAB">
              <w:rPr>
                <w:lang w:val="en-GB"/>
              </w:rPr>
              <w:t>The collection is created but not all its charact</w:t>
            </w:r>
            <w:r>
              <w:rPr>
                <w:lang w:val="en-GB"/>
              </w:rPr>
              <w:t>eristics are completely defined (e.g.,</w:t>
            </w:r>
            <w:r w:rsidRPr="003B4FAB">
              <w:rPr>
                <w:lang w:val="en-GB"/>
              </w:rPr>
              <w:t xml:space="preserve"> </w:t>
            </w:r>
            <w:r>
              <w:rPr>
                <w:lang w:val="en-GB"/>
              </w:rPr>
              <w:t xml:space="preserve">some </w:t>
            </w:r>
            <w:r w:rsidRPr="003B4FAB">
              <w:rPr>
                <w:lang w:val="en-GB"/>
              </w:rPr>
              <w:lastRenderedPageBreak/>
              <w:t xml:space="preserve">collection events </w:t>
            </w:r>
            <w:r>
              <w:rPr>
                <w:lang w:val="en-GB"/>
              </w:rPr>
              <w:t xml:space="preserve">might be missing </w:t>
            </w:r>
            <w:r w:rsidRPr="003B4FAB">
              <w:rPr>
                <w:lang w:val="en-GB"/>
              </w:rPr>
              <w:t xml:space="preserve">or </w:t>
            </w:r>
            <w:r>
              <w:rPr>
                <w:lang w:val="en-GB"/>
              </w:rPr>
              <w:t xml:space="preserve">some </w:t>
            </w:r>
            <w:r w:rsidRPr="003B4FAB">
              <w:rPr>
                <w:lang w:val="en-GB"/>
              </w:rPr>
              <w:t xml:space="preserve">processing </w:t>
            </w:r>
            <w:r>
              <w:rPr>
                <w:lang w:val="en-GB"/>
              </w:rPr>
              <w:t xml:space="preserve">steps might not have </w:t>
            </w:r>
            <w:r w:rsidRPr="003B4FAB">
              <w:rPr>
                <w:lang w:val="en-GB"/>
              </w:rPr>
              <w:t xml:space="preserve">been </w:t>
            </w:r>
            <w:r>
              <w:rPr>
                <w:lang w:val="en-GB"/>
              </w:rPr>
              <w:t>assigned yet).</w:t>
            </w:r>
          </w:p>
          <w:p w14:paraId="3342F607" w14:textId="77777777" w:rsidR="006C6AD7" w:rsidRPr="001806B3" w:rsidRDefault="006C6AD7" w:rsidP="00D960F4">
            <w:pPr>
              <w:numPr>
                <w:ilvl w:val="0"/>
                <w:numId w:val="65"/>
              </w:numPr>
              <w:ind w:left="342" w:right="540" w:hanging="270"/>
            </w:pPr>
            <w:r w:rsidRPr="001806B3">
              <w:rPr>
                <w:b/>
                <w:lang w:val="en-GB"/>
              </w:rPr>
              <w:t>Ongoing</w:t>
            </w:r>
            <w:r>
              <w:rPr>
                <w:lang w:val="en-GB"/>
              </w:rPr>
              <w:t>: All</w:t>
            </w:r>
            <w:r w:rsidRPr="003B4FAB">
              <w:rPr>
                <w:lang w:val="en-GB"/>
              </w:rPr>
              <w:t xml:space="preserve"> collection events have been fully described</w:t>
            </w:r>
            <w:r>
              <w:rPr>
                <w:lang w:val="en-GB"/>
              </w:rPr>
              <w:t xml:space="preserve"> and acquisition can start</w:t>
            </w:r>
            <w:r w:rsidRPr="003B4FAB">
              <w:rPr>
                <w:lang w:val="en-GB"/>
              </w:rPr>
              <w:t>.</w:t>
            </w:r>
          </w:p>
          <w:p w14:paraId="2AE53596" w14:textId="77777777" w:rsidR="006C6AD7" w:rsidRPr="001806B3" w:rsidRDefault="006C6AD7" w:rsidP="00D960F4">
            <w:pPr>
              <w:numPr>
                <w:ilvl w:val="0"/>
                <w:numId w:val="65"/>
              </w:numPr>
              <w:ind w:left="342" w:right="540" w:hanging="270"/>
            </w:pPr>
            <w:r w:rsidRPr="001806B3">
              <w:rPr>
                <w:b/>
                <w:lang w:val="en-GB"/>
              </w:rPr>
              <w:t>On Hold</w:t>
            </w:r>
            <w:r w:rsidRPr="001806B3">
              <w:rPr>
                <w:lang w:val="en-GB"/>
              </w:rPr>
              <w:t xml:space="preserve">: Work on the </w:t>
            </w:r>
            <w:r>
              <w:rPr>
                <w:lang w:val="en-GB"/>
              </w:rPr>
              <w:t>collection</w:t>
            </w:r>
            <w:r w:rsidRPr="001806B3">
              <w:rPr>
                <w:lang w:val="en-GB"/>
              </w:rPr>
              <w:t xml:space="preserve"> has been temporarily stopped due to a specific reason</w:t>
            </w:r>
            <w:r>
              <w:rPr>
                <w:lang w:val="en-GB"/>
              </w:rPr>
              <w:t xml:space="preserve">, which should be documented in the </w:t>
            </w:r>
            <w:r w:rsidRPr="0052707D">
              <w:rPr>
                <w:b/>
                <w:lang w:val="en-GB"/>
              </w:rPr>
              <w:t>Description</w:t>
            </w:r>
            <w:r>
              <w:rPr>
                <w:lang w:val="en-GB"/>
              </w:rPr>
              <w:t xml:space="preserve"> field</w:t>
            </w:r>
            <w:r w:rsidRPr="001806B3">
              <w:rPr>
                <w:lang w:val="en-GB"/>
              </w:rPr>
              <w:t>.</w:t>
            </w:r>
          </w:p>
          <w:p w14:paraId="36457ED1" w14:textId="77777777" w:rsidR="006C6AD7" w:rsidRDefault="006C6AD7" w:rsidP="00D960F4">
            <w:pPr>
              <w:numPr>
                <w:ilvl w:val="0"/>
                <w:numId w:val="65"/>
              </w:numPr>
              <w:ind w:left="342" w:right="540" w:hanging="270"/>
            </w:pPr>
            <w:r w:rsidRPr="001806B3">
              <w:rPr>
                <w:b/>
                <w:lang w:val="en-GB"/>
              </w:rPr>
              <w:t>Closed</w:t>
            </w:r>
            <w:r>
              <w:rPr>
                <w:lang w:val="en-GB"/>
              </w:rPr>
              <w:t xml:space="preserve">: </w:t>
            </w:r>
            <w:r w:rsidRPr="003B4FAB">
              <w:rPr>
                <w:lang w:val="en-GB"/>
              </w:rPr>
              <w:t>No more specimens can be added to</w:t>
            </w:r>
            <w:r>
              <w:rPr>
                <w:lang w:val="en-GB"/>
              </w:rPr>
              <w:t xml:space="preserve"> the collection (e.g., all scheduled c</w:t>
            </w:r>
            <w:r w:rsidRPr="003B4FAB">
              <w:rPr>
                <w:lang w:val="en-GB"/>
              </w:rPr>
              <w:t xml:space="preserve">ollection events have </w:t>
            </w:r>
            <w:r>
              <w:rPr>
                <w:lang w:val="en-GB"/>
              </w:rPr>
              <w:t>occurred</w:t>
            </w:r>
            <w:r w:rsidRPr="003B4FAB">
              <w:rPr>
                <w:lang w:val="en-GB"/>
              </w:rPr>
              <w:t>).</w:t>
            </w:r>
            <w:r>
              <w:rPr>
                <w:lang w:val="en-GB"/>
              </w:rPr>
              <w:br/>
            </w:r>
            <w:r w:rsidRPr="001806B3">
              <w:rPr>
                <w:b/>
                <w:lang w:val="en-GB"/>
              </w:rPr>
              <w:t>Note:</w:t>
            </w:r>
            <w:r>
              <w:rPr>
                <w:lang w:val="en-GB"/>
              </w:rPr>
              <w:t xml:space="preserve"> You can change the status later from </w:t>
            </w:r>
            <w:r>
              <w:rPr>
                <w:b/>
                <w:lang w:val="en-GB"/>
              </w:rPr>
              <w:t>Closed</w:t>
            </w:r>
            <w:r>
              <w:rPr>
                <w:lang w:val="en-GB"/>
              </w:rPr>
              <w:t xml:space="preserve"> to </w:t>
            </w:r>
            <w:r w:rsidRPr="001806B3">
              <w:rPr>
                <w:b/>
                <w:lang w:val="en-GB"/>
              </w:rPr>
              <w:t xml:space="preserve">Ongoing </w:t>
            </w:r>
            <w:r>
              <w:rPr>
                <w:lang w:val="en-GB"/>
              </w:rPr>
              <w:t>if an unscheduled visit occurs.</w:t>
            </w:r>
          </w:p>
        </w:tc>
      </w:tr>
      <w:tr w:rsidR="006C6AD7" w14:paraId="3C6868D7" w14:textId="77777777" w:rsidTr="00D960F4">
        <w:trPr>
          <w:trHeight w:val="70"/>
        </w:trPr>
        <w:tc>
          <w:tcPr>
            <w:tcW w:w="2880" w:type="dxa"/>
          </w:tcPr>
          <w:p w14:paraId="737A416D" w14:textId="77777777" w:rsidR="006C6AD7" w:rsidRPr="00915AEF" w:rsidRDefault="006C6AD7" w:rsidP="00D960F4">
            <w:pPr>
              <w:ind w:right="540"/>
              <w:rPr>
                <w:b/>
              </w:rPr>
            </w:pPr>
            <w:r>
              <w:rPr>
                <w:b/>
              </w:rPr>
              <w:lastRenderedPageBreak/>
              <w:t>Description</w:t>
            </w:r>
          </w:p>
        </w:tc>
        <w:tc>
          <w:tcPr>
            <w:tcW w:w="6480" w:type="dxa"/>
          </w:tcPr>
          <w:p w14:paraId="342CF965" w14:textId="77777777" w:rsidR="006C6AD7" w:rsidRDefault="006C6AD7" w:rsidP="00D960F4">
            <w:pPr>
              <w:ind w:right="540"/>
            </w:pPr>
            <w:r>
              <w:t>Type a brief description of this collection, if applicable.</w:t>
            </w:r>
          </w:p>
        </w:tc>
      </w:tr>
      <w:tr w:rsidR="006C6AD7" w14:paraId="116D5BBD" w14:textId="77777777" w:rsidTr="00D960F4">
        <w:trPr>
          <w:trHeight w:val="70"/>
        </w:trPr>
        <w:tc>
          <w:tcPr>
            <w:tcW w:w="2880" w:type="dxa"/>
          </w:tcPr>
          <w:p w14:paraId="0C8ACF15" w14:textId="77777777" w:rsidR="006C6AD7" w:rsidRDefault="006C6AD7" w:rsidP="00D960F4">
            <w:pPr>
              <w:ind w:right="540"/>
              <w:rPr>
                <w:b/>
              </w:rPr>
            </w:pPr>
            <w:r>
              <w:rPr>
                <w:b/>
              </w:rPr>
              <w:t>Allowed Subject Types</w:t>
            </w:r>
          </w:p>
        </w:tc>
        <w:tc>
          <w:tcPr>
            <w:tcW w:w="6480" w:type="dxa"/>
          </w:tcPr>
          <w:p w14:paraId="44371D57" w14:textId="77777777" w:rsidR="006C6AD7" w:rsidRDefault="006C6AD7" w:rsidP="00D960F4">
            <w:pPr>
              <w:ind w:right="540"/>
            </w:pPr>
            <w:r>
              <w:t>Click the appropriate subject type(s) that you want to be allowed for enrollment in this collection.</w:t>
            </w:r>
          </w:p>
        </w:tc>
      </w:tr>
    </w:tbl>
    <w:p w14:paraId="2B651FED" w14:textId="77777777" w:rsidR="006C6AD7" w:rsidRDefault="006C6AD7" w:rsidP="006C6AD7">
      <w:pPr>
        <w:pStyle w:val="ListParagraph"/>
      </w:pPr>
    </w:p>
    <w:p w14:paraId="61869EC3" w14:textId="77777777" w:rsidR="006C6AD7" w:rsidRDefault="006C6AD7" w:rsidP="006C6AD7">
      <w:pPr>
        <w:numPr>
          <w:ilvl w:val="0"/>
          <w:numId w:val="31"/>
        </w:numPr>
        <w:ind w:right="540"/>
      </w:pPr>
      <w:r>
        <w:t xml:space="preserve">Click the </w:t>
      </w:r>
      <w:r w:rsidRPr="002D123B">
        <w:rPr>
          <w:b/>
        </w:rPr>
        <w:t>Sites</w:t>
      </w:r>
      <w:r>
        <w:t xml:space="preserve"> tab.</w:t>
      </w:r>
    </w:p>
    <w:p w14:paraId="04858C9D" w14:textId="77777777" w:rsidR="006C6AD7" w:rsidRDefault="006C6AD7" w:rsidP="006C6AD7">
      <w:pPr>
        <w:ind w:left="720" w:right="540"/>
      </w:pPr>
      <w:r>
        <w:t>The s</w:t>
      </w:r>
      <w:r w:rsidRPr="00582230">
        <w:t xml:space="preserve">ite </w:t>
      </w:r>
      <w:r>
        <w:t>assignment fields appear.</w:t>
      </w:r>
      <w:r>
        <w:br/>
      </w:r>
      <w:r>
        <w:br/>
      </w:r>
      <w:r w:rsidRPr="00E206B2">
        <w:rPr>
          <w:noProof/>
        </w:rPr>
        <w:drawing>
          <wp:inline distT="0" distB="0" distL="0" distR="0" wp14:anchorId="44BB340A" wp14:editId="5CC8463D">
            <wp:extent cx="6286500" cy="2898775"/>
            <wp:effectExtent l="19050" t="19050" r="19050" b="1587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86500" cy="2898775"/>
                    </a:xfrm>
                    <a:prstGeom prst="rect">
                      <a:avLst/>
                    </a:prstGeom>
                    <a:noFill/>
                    <a:ln w="3175">
                      <a:solidFill>
                        <a:schemeClr val="tx1"/>
                      </a:solidFill>
                    </a:ln>
                  </pic:spPr>
                </pic:pic>
              </a:graphicData>
            </a:graphic>
          </wp:inline>
        </w:drawing>
      </w:r>
    </w:p>
    <w:p w14:paraId="12701A7C" w14:textId="77777777" w:rsidR="006C6AD7" w:rsidRDefault="006C6AD7" w:rsidP="006C6AD7">
      <w:pPr>
        <w:pStyle w:val="Figure"/>
        <w:tabs>
          <w:tab w:val="clear" w:pos="1980"/>
          <w:tab w:val="left" w:pos="1710"/>
          <w:tab w:val="num" w:pos="1800"/>
        </w:tabs>
        <w:ind w:left="1800" w:hanging="1080"/>
      </w:pPr>
      <w:r>
        <w:t>Sites assignment page</w:t>
      </w:r>
      <w:r>
        <w:br/>
      </w:r>
    </w:p>
    <w:p w14:paraId="71B4CA68" w14:textId="77777777" w:rsidR="006C6AD7" w:rsidRPr="004916CC" w:rsidRDefault="006C6AD7" w:rsidP="006C6AD7">
      <w:pPr>
        <w:pStyle w:val="ListParagraph"/>
      </w:pPr>
      <w:r w:rsidRPr="001C58AD">
        <w:t>General tips</w:t>
      </w:r>
      <w:r>
        <w:t xml:space="preserve"> for all of the collection assignment tabs</w:t>
      </w:r>
      <w:r w:rsidRPr="001C58AD">
        <w:t xml:space="preserve">: </w:t>
      </w:r>
    </w:p>
    <w:p w14:paraId="3FC5DCEF" w14:textId="77777777" w:rsidR="006C6AD7" w:rsidRDefault="006C6AD7" w:rsidP="006C6AD7">
      <w:pPr>
        <w:pStyle w:val="ListParagraph"/>
        <w:numPr>
          <w:ilvl w:val="0"/>
          <w:numId w:val="34"/>
        </w:numPr>
        <w:ind w:left="1080"/>
      </w:pPr>
      <w:r>
        <w:t xml:space="preserve">To assign items: </w:t>
      </w:r>
      <w:r>
        <w:br/>
        <w:t xml:space="preserve">Select the appropriate item on the list on the right and “drag and drop” it to the appropriate item on  the left. </w:t>
      </w:r>
      <w:r>
        <w:br/>
        <w:t>OR</w:t>
      </w:r>
      <w:r>
        <w:br/>
        <w:t xml:space="preserve">Select the appropriate item on both lists and click </w:t>
      </w:r>
      <w:r w:rsidRPr="00903A1D">
        <w:rPr>
          <w:b/>
        </w:rPr>
        <w:t>ASSIGN</w:t>
      </w:r>
      <w:r>
        <w:rPr>
          <w:b/>
        </w:rPr>
        <w:t xml:space="preserve"> SITE(S)</w:t>
      </w:r>
      <w:r w:rsidRPr="00820A6A">
        <w:t>.</w:t>
      </w:r>
      <w:r>
        <w:br/>
      </w:r>
    </w:p>
    <w:p w14:paraId="24B99F0F" w14:textId="77777777" w:rsidR="006C6AD7" w:rsidRDefault="006C6AD7" w:rsidP="006C6AD7">
      <w:pPr>
        <w:pStyle w:val="ListParagraph"/>
        <w:numPr>
          <w:ilvl w:val="0"/>
          <w:numId w:val="34"/>
        </w:numPr>
        <w:ind w:left="1080"/>
      </w:pPr>
      <w:r>
        <w:t xml:space="preserve">You can assign multiple items; however, you must select and assign the items one at a time. </w:t>
      </w:r>
      <w:r>
        <w:br/>
      </w:r>
    </w:p>
    <w:p w14:paraId="0017BAF3" w14:textId="77777777" w:rsidR="006C6AD7" w:rsidRDefault="006C6AD7" w:rsidP="006C6AD7">
      <w:pPr>
        <w:pStyle w:val="ListParagraph"/>
        <w:numPr>
          <w:ilvl w:val="0"/>
          <w:numId w:val="34"/>
        </w:numPr>
        <w:ind w:left="1080"/>
      </w:pPr>
      <w:r>
        <w:t xml:space="preserve">When assigning items using “drag and drop”, the red X indicates that you are trying to assign the item to an invalid level or location. </w:t>
      </w:r>
      <w:r>
        <w:br/>
      </w:r>
    </w:p>
    <w:p w14:paraId="296BAE1B" w14:textId="77777777" w:rsidR="006C6AD7" w:rsidRDefault="006C6AD7" w:rsidP="006C6AD7">
      <w:pPr>
        <w:pStyle w:val="ListParagraph"/>
        <w:numPr>
          <w:ilvl w:val="0"/>
          <w:numId w:val="34"/>
        </w:numPr>
        <w:ind w:left="1080"/>
      </w:pPr>
      <w:r>
        <w:lastRenderedPageBreak/>
        <w:t xml:space="preserve">You can navigate between tabs with the system automatically saving changes before displaying the next tab. If you click on </w:t>
      </w:r>
      <w:r w:rsidRPr="00820A6A">
        <w:rPr>
          <w:b/>
        </w:rPr>
        <w:t>SAVE</w:t>
      </w:r>
      <w:r>
        <w:t xml:space="preserve"> before completing all of the tabs, you must click </w:t>
      </w:r>
      <w:r w:rsidRPr="0051000A">
        <w:rPr>
          <w:b/>
        </w:rPr>
        <w:t>Modify Collection</w:t>
      </w:r>
      <w:r>
        <w:t xml:space="preserve"> to return to “create/modify” mode.</w:t>
      </w:r>
      <w:r>
        <w:br/>
      </w:r>
    </w:p>
    <w:p w14:paraId="230313A2" w14:textId="77777777" w:rsidR="006C6AD7" w:rsidRDefault="006C6AD7" w:rsidP="006C6AD7">
      <w:pPr>
        <w:pStyle w:val="ListParagraph"/>
        <w:numPr>
          <w:ilvl w:val="0"/>
          <w:numId w:val="34"/>
        </w:numPr>
        <w:ind w:left="1080"/>
      </w:pPr>
      <w:r>
        <w:t xml:space="preserve">To unassign an item: Select the item on the left that you want to unassign, and click the </w:t>
      </w:r>
      <w:r w:rsidRPr="00820A6A">
        <w:rPr>
          <w:b/>
        </w:rPr>
        <w:t>UNA</w:t>
      </w:r>
      <w:r w:rsidRPr="00903A1D">
        <w:rPr>
          <w:b/>
        </w:rPr>
        <w:t xml:space="preserve">SSIGN </w:t>
      </w:r>
      <w:r w:rsidRPr="00820A6A">
        <w:t>button.</w:t>
      </w:r>
      <w:r>
        <w:br/>
      </w:r>
    </w:p>
    <w:p w14:paraId="4814FC74" w14:textId="77777777" w:rsidR="006C6AD7" w:rsidRDefault="006C6AD7" w:rsidP="006C6AD7">
      <w:pPr>
        <w:pStyle w:val="ListParagraph"/>
        <w:numPr>
          <w:ilvl w:val="0"/>
          <w:numId w:val="31"/>
        </w:numPr>
      </w:pPr>
      <w:r>
        <w:t>To assign the authorized sites for this collection:</w:t>
      </w:r>
    </w:p>
    <w:p w14:paraId="6825B65F" w14:textId="77777777" w:rsidR="006C6AD7" w:rsidRPr="000D4847" w:rsidRDefault="006C6AD7" w:rsidP="006C6AD7">
      <w:pPr>
        <w:pStyle w:val="ListParagraph"/>
        <w:numPr>
          <w:ilvl w:val="1"/>
          <w:numId w:val="35"/>
        </w:numPr>
        <w:ind w:left="1080"/>
      </w:pPr>
      <w:r w:rsidRPr="000D4847">
        <w:t xml:space="preserve">Assign the appropriate </w:t>
      </w:r>
      <w:r>
        <w:t xml:space="preserve">collection, processing and storage </w:t>
      </w:r>
      <w:r w:rsidRPr="000D4847">
        <w:t>site</w:t>
      </w:r>
      <w:r>
        <w:t xml:space="preserve"> location</w:t>
      </w:r>
      <w:r w:rsidRPr="000D4847">
        <w:t>s on the</w:t>
      </w:r>
      <w:r>
        <w:t xml:space="preserve"> </w:t>
      </w:r>
      <w:r w:rsidRPr="000D4847">
        <w:rPr>
          <w:b/>
        </w:rPr>
        <w:t>Available Sites</w:t>
      </w:r>
      <w:r>
        <w:t xml:space="preserve"> list on the</w:t>
      </w:r>
      <w:r w:rsidRPr="000D4847">
        <w:t xml:space="preserve"> right to the applicable site types on the left (</w:t>
      </w:r>
      <w:r w:rsidRPr="000D4847">
        <w:rPr>
          <w:b/>
        </w:rPr>
        <w:t>Collection, Processing and Storage)</w:t>
      </w:r>
      <w:r w:rsidRPr="000D4847">
        <w:t xml:space="preserve">. </w:t>
      </w:r>
      <w:r>
        <w:br/>
      </w:r>
      <w:r w:rsidRPr="000D4847">
        <w:br/>
      </w:r>
      <w:r w:rsidRPr="000D4847">
        <w:rPr>
          <w:b/>
        </w:rPr>
        <w:t>Note:</w:t>
      </w:r>
      <w:r w:rsidRPr="000D4847">
        <w:t xml:space="preserve"> The </w:t>
      </w:r>
      <w:r w:rsidRPr="00606D83">
        <w:rPr>
          <w:b/>
        </w:rPr>
        <w:t>Available Sites</w:t>
      </w:r>
      <w:r w:rsidRPr="000D4847">
        <w:t xml:space="preserve"> list displays all sites created and activated in </w:t>
      </w:r>
      <w:r w:rsidRPr="000D4847">
        <w:rPr>
          <w:b/>
        </w:rPr>
        <w:t>IAMS</w:t>
      </w:r>
      <w:r>
        <w:rPr>
          <w:b/>
        </w:rPr>
        <w:t xml:space="preserve"> </w:t>
      </w:r>
      <w:r w:rsidRPr="000D4847">
        <w:rPr>
          <w:b/>
        </w:rPr>
        <w:t>&gt;</w:t>
      </w:r>
      <w:r>
        <w:rPr>
          <w:b/>
        </w:rPr>
        <w:t xml:space="preserve"> </w:t>
      </w:r>
      <w:r w:rsidRPr="000D4847">
        <w:rPr>
          <w:b/>
        </w:rPr>
        <w:t>Address Book</w:t>
      </w:r>
      <w:r w:rsidRPr="000D4847">
        <w:t xml:space="preserve">. </w:t>
      </w:r>
      <w:r>
        <w:br/>
        <w:t>If you don’t see a site location</w:t>
      </w:r>
      <w:r w:rsidRPr="000D4847">
        <w:t xml:space="preserve"> you want to assign, verify that it is activated in the IAMS module.</w:t>
      </w:r>
      <w:r w:rsidRPr="000D4847">
        <w:br/>
      </w:r>
    </w:p>
    <w:p w14:paraId="09D23840" w14:textId="77777777" w:rsidR="006C6AD7" w:rsidRDefault="006C6AD7" w:rsidP="006C6AD7">
      <w:pPr>
        <w:pStyle w:val="Nomal"/>
        <w:numPr>
          <w:ilvl w:val="0"/>
          <w:numId w:val="35"/>
        </w:numPr>
        <w:ind w:left="1080"/>
      </w:pPr>
      <w:r w:rsidRPr="000D4847">
        <w:rPr>
          <w:rFonts w:ascii="Arial" w:hAnsi="Arial"/>
          <w:sz w:val="22"/>
          <w:szCs w:val="22"/>
        </w:rPr>
        <w:t xml:space="preserve">Assign the appropriate subject type on the </w:t>
      </w:r>
      <w:r w:rsidRPr="000D4847">
        <w:rPr>
          <w:rFonts w:ascii="Arial" w:hAnsi="Arial"/>
          <w:b/>
          <w:sz w:val="22"/>
          <w:szCs w:val="22"/>
        </w:rPr>
        <w:t>Subject Types</w:t>
      </w:r>
      <w:r w:rsidRPr="000D4847">
        <w:rPr>
          <w:rFonts w:ascii="Arial" w:hAnsi="Arial"/>
          <w:sz w:val="22"/>
          <w:szCs w:val="22"/>
        </w:rPr>
        <w:t xml:space="preserve"> list on the right to the applicable collection site location on the left side.</w:t>
      </w:r>
    </w:p>
    <w:p w14:paraId="60C4ABA4" w14:textId="77777777" w:rsidR="006C6AD7" w:rsidRDefault="006C6AD7" w:rsidP="006C6AD7">
      <w:pPr>
        <w:numPr>
          <w:ilvl w:val="0"/>
          <w:numId w:val="31"/>
        </w:numPr>
        <w:ind w:right="540"/>
      </w:pPr>
      <w:r>
        <w:t xml:space="preserve">To assign the users to the roles for this collection, click the </w:t>
      </w:r>
      <w:r w:rsidRPr="002D123B">
        <w:rPr>
          <w:b/>
        </w:rPr>
        <w:t>Personnel</w:t>
      </w:r>
      <w:r>
        <w:t xml:space="preserve"> tab.</w:t>
      </w:r>
      <w:r>
        <w:br/>
      </w:r>
      <w:r w:rsidRPr="00C7145F">
        <w:t xml:space="preserve">The personnel </w:t>
      </w:r>
      <w:r>
        <w:t xml:space="preserve">assignment </w:t>
      </w:r>
      <w:r w:rsidRPr="00C7145F">
        <w:t>fields appear.</w:t>
      </w:r>
      <w:r>
        <w:br/>
      </w:r>
    </w:p>
    <w:p w14:paraId="73F99BD9" w14:textId="77777777" w:rsidR="006C6AD7" w:rsidRDefault="006C6AD7" w:rsidP="006C6AD7">
      <w:pPr>
        <w:ind w:left="720" w:right="540"/>
      </w:pPr>
      <w:r w:rsidRPr="00E206B2">
        <w:rPr>
          <w:noProof/>
        </w:rPr>
        <w:drawing>
          <wp:inline distT="0" distB="0" distL="0" distR="0" wp14:anchorId="0A3B6D80" wp14:editId="24E48B16">
            <wp:extent cx="6245225" cy="2888615"/>
            <wp:effectExtent l="19050" t="19050" r="22225" b="2603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45225" cy="2888615"/>
                    </a:xfrm>
                    <a:prstGeom prst="rect">
                      <a:avLst/>
                    </a:prstGeom>
                    <a:noFill/>
                    <a:ln w="3175">
                      <a:solidFill>
                        <a:schemeClr val="tx1"/>
                      </a:solidFill>
                    </a:ln>
                  </pic:spPr>
                </pic:pic>
              </a:graphicData>
            </a:graphic>
          </wp:inline>
        </w:drawing>
      </w:r>
    </w:p>
    <w:p w14:paraId="49DCDBE7" w14:textId="77777777" w:rsidR="006C6AD7" w:rsidRDefault="006C6AD7" w:rsidP="006C6AD7">
      <w:pPr>
        <w:pStyle w:val="Figure"/>
        <w:tabs>
          <w:tab w:val="clear" w:pos="1980"/>
          <w:tab w:val="left" w:pos="1710"/>
          <w:tab w:val="num" w:pos="1800"/>
        </w:tabs>
        <w:ind w:left="1800" w:hanging="1080"/>
      </w:pPr>
      <w:r>
        <w:t xml:space="preserve"> Personnel assignment page</w:t>
      </w:r>
      <w:r>
        <w:br/>
      </w:r>
    </w:p>
    <w:p w14:paraId="38ED015D" w14:textId="77777777" w:rsidR="006C6AD7" w:rsidRPr="009C59BB" w:rsidRDefault="006C6AD7" w:rsidP="006C6AD7">
      <w:pPr>
        <w:pStyle w:val="ListParagraph"/>
        <w:numPr>
          <w:ilvl w:val="0"/>
          <w:numId w:val="73"/>
        </w:numPr>
        <w:ind w:left="1080"/>
      </w:pPr>
      <w:r>
        <w:t xml:space="preserve">Assign appropriate users on the </w:t>
      </w:r>
      <w:r w:rsidRPr="00EC5185">
        <w:rPr>
          <w:b/>
        </w:rPr>
        <w:t>Users</w:t>
      </w:r>
      <w:r>
        <w:t xml:space="preserve"> list on right to the applicable roles on the left (</w:t>
      </w:r>
      <w:r>
        <w:rPr>
          <w:b/>
        </w:rPr>
        <w:t xml:space="preserve">Bio Repository Technician </w:t>
      </w:r>
      <w:r w:rsidRPr="009C59BB">
        <w:t>and</w:t>
      </w:r>
      <w:r w:rsidRPr="00EC5185">
        <w:rPr>
          <w:b/>
        </w:rPr>
        <w:t xml:space="preserve"> Clinical Research Nurse</w:t>
      </w:r>
      <w:r w:rsidRPr="00E10CFF">
        <w:t>)</w:t>
      </w:r>
      <w:r>
        <w:rPr>
          <w:b/>
        </w:rPr>
        <w:t>.</w:t>
      </w:r>
    </w:p>
    <w:p w14:paraId="775A1B75" w14:textId="77777777" w:rsidR="006C6AD7" w:rsidRDefault="006C6AD7" w:rsidP="006C6AD7">
      <w:pPr>
        <w:pStyle w:val="ListParagraph"/>
        <w:ind w:left="1080"/>
        <w:rPr>
          <w:b/>
        </w:rPr>
      </w:pPr>
      <w:r>
        <w:rPr>
          <w:b/>
        </w:rPr>
        <w:t xml:space="preserve">Note: </w:t>
      </w:r>
      <w:r w:rsidRPr="00EC5185">
        <w:rPr>
          <w:b/>
        </w:rPr>
        <w:t xml:space="preserve"> </w:t>
      </w:r>
    </w:p>
    <w:p w14:paraId="56DC4D11" w14:textId="77777777" w:rsidR="006C6AD7" w:rsidRDefault="006C6AD7" w:rsidP="006C6AD7">
      <w:pPr>
        <w:pStyle w:val="ListParagraph"/>
        <w:numPr>
          <w:ilvl w:val="0"/>
          <w:numId w:val="74"/>
        </w:numPr>
      </w:pPr>
      <w:r>
        <w:t>It is currently not recommended to add</w:t>
      </w:r>
      <w:r w:rsidRPr="00EC5185">
        <w:rPr>
          <w:b/>
        </w:rPr>
        <w:t xml:space="preserve"> Project Manager</w:t>
      </w:r>
      <w:r>
        <w:rPr>
          <w:b/>
        </w:rPr>
        <w:t xml:space="preserve"> </w:t>
      </w:r>
      <w:r>
        <w:t>users to c</w:t>
      </w:r>
      <w:r w:rsidRPr="009C59BB">
        <w:t>ollections</w:t>
      </w:r>
      <w:r>
        <w:t>.</w:t>
      </w:r>
    </w:p>
    <w:p w14:paraId="5C855EDD" w14:textId="77777777" w:rsidR="006C6AD7" w:rsidRDefault="006C6AD7" w:rsidP="006C6AD7">
      <w:pPr>
        <w:pStyle w:val="ListParagraph"/>
        <w:numPr>
          <w:ilvl w:val="0"/>
          <w:numId w:val="74"/>
        </w:numPr>
      </w:pPr>
      <w:r w:rsidRPr="0045160E">
        <w:t xml:space="preserve">PHI authorized </w:t>
      </w:r>
      <w:r>
        <w:t xml:space="preserve">as well as </w:t>
      </w:r>
      <w:r w:rsidRPr="0045160E">
        <w:t>Non-</w:t>
      </w:r>
      <w:r>
        <w:t>PHI auth</w:t>
      </w:r>
      <w:r w:rsidRPr="0045160E">
        <w:t>orized</w:t>
      </w:r>
      <w:r>
        <w:t xml:space="preserve"> users, of all user roles,  will be shown in the </w:t>
      </w:r>
      <w:r w:rsidRPr="0045160E">
        <w:rPr>
          <w:b/>
        </w:rPr>
        <w:t>Personnel</w:t>
      </w:r>
      <w:r>
        <w:t xml:space="preserve"> tab for the Site(s) selected for the Collection, and these users can  be assigned</w:t>
      </w:r>
      <w:r w:rsidRPr="0045160E">
        <w:t xml:space="preserve"> </w:t>
      </w:r>
      <w:r>
        <w:t xml:space="preserve">to the Collection </w:t>
      </w:r>
      <w:r w:rsidRPr="0045160E">
        <w:t>as per the requirement</w:t>
      </w:r>
      <w:r>
        <w:t>.</w:t>
      </w:r>
    </w:p>
    <w:p w14:paraId="03952E63" w14:textId="77777777" w:rsidR="006C6AD7" w:rsidRDefault="006C6AD7" w:rsidP="006C6AD7">
      <w:pPr>
        <w:pStyle w:val="ListParagraph"/>
        <w:ind w:left="1080"/>
      </w:pPr>
      <w:r>
        <w:br/>
      </w:r>
      <w:r w:rsidRPr="008F4EBA">
        <w:rPr>
          <w:b/>
        </w:rPr>
        <w:t>Note:</w:t>
      </w:r>
      <w:r>
        <w:t xml:space="preserve"> The </w:t>
      </w:r>
      <w:r w:rsidRPr="00EC5185">
        <w:rPr>
          <w:b/>
        </w:rPr>
        <w:t>Users</w:t>
      </w:r>
      <w:r>
        <w:t xml:space="preserve"> list displays all users assigned to the sites on the </w:t>
      </w:r>
      <w:r w:rsidRPr="007E3181">
        <w:rPr>
          <w:b/>
        </w:rPr>
        <w:t>Sites</w:t>
      </w:r>
      <w:r>
        <w:t xml:space="preserve"> tab. If you don’t see an item you want to assign, verify that is is assigned to at least one of the sites and is activated in the </w:t>
      </w:r>
      <w:r w:rsidRPr="007E3181">
        <w:rPr>
          <w:b/>
        </w:rPr>
        <w:t>IAMS</w:t>
      </w:r>
      <w:r>
        <w:rPr>
          <w:b/>
        </w:rPr>
        <w:t xml:space="preserve"> </w:t>
      </w:r>
      <w:r w:rsidRPr="007E3181">
        <w:rPr>
          <w:b/>
        </w:rPr>
        <w:t>&gt;</w:t>
      </w:r>
      <w:r>
        <w:rPr>
          <w:b/>
        </w:rPr>
        <w:t xml:space="preserve"> </w:t>
      </w:r>
      <w:r w:rsidRPr="007E3181">
        <w:rPr>
          <w:b/>
        </w:rPr>
        <w:t>Address Book</w:t>
      </w:r>
      <w:r>
        <w:t xml:space="preserve"> module.</w:t>
      </w:r>
    </w:p>
    <w:p w14:paraId="0D21473D" w14:textId="77777777" w:rsidR="006C6AD7" w:rsidRDefault="006C6AD7" w:rsidP="006C6AD7">
      <w:pPr>
        <w:pStyle w:val="ListParagraph"/>
        <w:ind w:left="0"/>
      </w:pPr>
      <w:r>
        <w:lastRenderedPageBreak/>
        <w:t>.</w:t>
      </w:r>
      <w:r>
        <w:br/>
      </w:r>
    </w:p>
    <w:p w14:paraId="50B69646" w14:textId="77777777" w:rsidR="006C6AD7" w:rsidRDefault="006C6AD7" w:rsidP="006C6AD7">
      <w:pPr>
        <w:numPr>
          <w:ilvl w:val="0"/>
          <w:numId w:val="31"/>
        </w:numPr>
        <w:ind w:right="540"/>
      </w:pPr>
      <w:r>
        <w:t xml:space="preserve">To assign the kit templates for this collection, click the </w:t>
      </w:r>
      <w:r w:rsidRPr="00606D83">
        <w:rPr>
          <w:b/>
        </w:rPr>
        <w:t>Kit Templates</w:t>
      </w:r>
      <w:r>
        <w:t xml:space="preserve"> tab.</w:t>
      </w:r>
      <w:r>
        <w:br/>
        <w:t>The kit template assignment fields appear.</w:t>
      </w:r>
      <w:r>
        <w:br/>
      </w:r>
      <w:r>
        <w:br/>
      </w:r>
      <w:r w:rsidRPr="00E206B2">
        <w:rPr>
          <w:noProof/>
        </w:rPr>
        <w:drawing>
          <wp:inline distT="0" distB="0" distL="0" distR="0" wp14:anchorId="6EB89EAF" wp14:editId="3BAC9BA8">
            <wp:extent cx="6338570" cy="2930525"/>
            <wp:effectExtent l="19050" t="19050" r="24130" b="2222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38570" cy="2930525"/>
                    </a:xfrm>
                    <a:prstGeom prst="rect">
                      <a:avLst/>
                    </a:prstGeom>
                    <a:noFill/>
                    <a:ln w="3175">
                      <a:solidFill>
                        <a:schemeClr val="tx1"/>
                      </a:solidFill>
                    </a:ln>
                  </pic:spPr>
                </pic:pic>
              </a:graphicData>
            </a:graphic>
          </wp:inline>
        </w:drawing>
      </w:r>
    </w:p>
    <w:p w14:paraId="07AFCE3B" w14:textId="77777777" w:rsidR="006C6AD7" w:rsidRDefault="006C6AD7" w:rsidP="006C6AD7">
      <w:pPr>
        <w:pStyle w:val="Figure"/>
        <w:tabs>
          <w:tab w:val="clear" w:pos="1980"/>
          <w:tab w:val="left" w:pos="1710"/>
          <w:tab w:val="num" w:pos="1800"/>
        </w:tabs>
        <w:ind w:left="1152" w:hanging="432"/>
      </w:pPr>
      <w:r>
        <w:t>Kit Templates assignment page</w:t>
      </w:r>
      <w:r>
        <w:br/>
      </w:r>
    </w:p>
    <w:p w14:paraId="7E8755E4" w14:textId="77777777" w:rsidR="006C6AD7" w:rsidRDefault="006C6AD7" w:rsidP="006C6AD7">
      <w:pPr>
        <w:pStyle w:val="ListParagraph"/>
        <w:numPr>
          <w:ilvl w:val="0"/>
          <w:numId w:val="36"/>
        </w:numPr>
        <w:ind w:left="1080"/>
      </w:pPr>
      <w:r>
        <w:t xml:space="preserve">Assign the appropriate kit templates on the </w:t>
      </w:r>
      <w:r w:rsidRPr="00A41AD8">
        <w:rPr>
          <w:b/>
        </w:rPr>
        <w:t xml:space="preserve">Available </w:t>
      </w:r>
      <w:r>
        <w:rPr>
          <w:b/>
        </w:rPr>
        <w:t>Kit</w:t>
      </w:r>
      <w:r w:rsidRPr="00A41AD8">
        <w:rPr>
          <w:b/>
        </w:rPr>
        <w:t>s</w:t>
      </w:r>
      <w:r>
        <w:t xml:space="preserve"> list on the right to the collection on the left. </w:t>
      </w:r>
      <w:r>
        <w:br/>
      </w:r>
      <w:r>
        <w:br/>
      </w:r>
      <w:r w:rsidRPr="008F4EBA">
        <w:rPr>
          <w:b/>
        </w:rPr>
        <w:t>Note:</w:t>
      </w:r>
      <w:r>
        <w:t xml:space="preserve"> The </w:t>
      </w:r>
      <w:r w:rsidRPr="00E30383">
        <w:rPr>
          <w:b/>
        </w:rPr>
        <w:t xml:space="preserve">Available </w:t>
      </w:r>
      <w:r>
        <w:rPr>
          <w:b/>
        </w:rPr>
        <w:t>Kits</w:t>
      </w:r>
      <w:r>
        <w:t xml:space="preserve"> list displays all kits created and activated in </w:t>
      </w:r>
      <w:r w:rsidRPr="00E30383">
        <w:rPr>
          <w:b/>
        </w:rPr>
        <w:t>IAMS</w:t>
      </w:r>
      <w:r>
        <w:rPr>
          <w:b/>
        </w:rPr>
        <w:t xml:space="preserve"> </w:t>
      </w:r>
      <w:r w:rsidRPr="00E30383">
        <w:rPr>
          <w:b/>
        </w:rPr>
        <w:t>&gt;</w:t>
      </w:r>
      <w:r>
        <w:rPr>
          <w:b/>
        </w:rPr>
        <w:t xml:space="preserve"> Kits </w:t>
      </w:r>
      <w:r w:rsidRPr="00E30383">
        <w:rPr>
          <w:b/>
        </w:rPr>
        <w:t>Designer</w:t>
      </w:r>
      <w:r>
        <w:rPr>
          <w:b/>
        </w:rPr>
        <w:t xml:space="preserve"> </w:t>
      </w:r>
      <w:r w:rsidRPr="004C2C22">
        <w:t>that are available for this project.</w:t>
      </w:r>
      <w:r w:rsidRPr="0072014F">
        <w:t xml:space="preserve"> </w:t>
      </w:r>
      <w:r>
        <w:t>If you don’t see an item you want to assign, verify that it is activated in the IAMS module.</w:t>
      </w:r>
      <w:r w:rsidRPr="004C2C22">
        <w:br/>
      </w:r>
    </w:p>
    <w:p w14:paraId="28F70F54" w14:textId="77777777" w:rsidR="006C6AD7" w:rsidRDefault="006C6AD7" w:rsidP="006C6AD7">
      <w:pPr>
        <w:pStyle w:val="ListParagraph"/>
        <w:numPr>
          <w:ilvl w:val="0"/>
          <w:numId w:val="36"/>
        </w:numPr>
        <w:ind w:left="1080"/>
      </w:pPr>
      <w:r>
        <w:t xml:space="preserve">Click the </w:t>
      </w:r>
      <w:r w:rsidRPr="00606D83">
        <w:rPr>
          <w:b/>
        </w:rPr>
        <w:t>Expand All</w:t>
      </w:r>
      <w:r>
        <w:t xml:space="preserve"> </w:t>
      </w:r>
      <w:r w:rsidRPr="00606D83">
        <w:t>link under</w:t>
      </w:r>
      <w:r>
        <w:rPr>
          <w:b/>
        </w:rPr>
        <w:t xml:space="preserve"> Selected Kits </w:t>
      </w:r>
      <w:r>
        <w:t xml:space="preserve">to expand the </w:t>
      </w:r>
      <w:r w:rsidRPr="003F37DB">
        <w:t xml:space="preserve">hierarchy </w:t>
      </w:r>
      <w:r>
        <w:t xml:space="preserve">tree. </w:t>
      </w:r>
      <w:r>
        <w:br/>
      </w:r>
    </w:p>
    <w:p w14:paraId="2913DAF7" w14:textId="77777777" w:rsidR="006C6AD7" w:rsidRDefault="006C6AD7" w:rsidP="006C6AD7">
      <w:pPr>
        <w:pStyle w:val="ListParagraph"/>
        <w:numPr>
          <w:ilvl w:val="0"/>
          <w:numId w:val="36"/>
        </w:numPr>
        <w:ind w:left="1080"/>
      </w:pPr>
      <w:r>
        <w:t xml:space="preserve">Assign appropriate forms on the </w:t>
      </w:r>
      <w:r w:rsidRPr="00CB05BE">
        <w:rPr>
          <w:b/>
        </w:rPr>
        <w:t>Specimen Collection Forms</w:t>
      </w:r>
      <w:r>
        <w:t xml:space="preserve"> list on the right to the applicable kit component group(s) on the left.</w:t>
      </w:r>
      <w:r w:rsidRPr="004C2C22">
        <w:t xml:space="preserve"> </w:t>
      </w:r>
      <w:r>
        <w:br/>
      </w:r>
      <w:r>
        <w:br/>
      </w:r>
      <w:r w:rsidRPr="008F4EBA">
        <w:rPr>
          <w:b/>
        </w:rPr>
        <w:t>Note:</w:t>
      </w:r>
      <w:r>
        <w:t xml:space="preserve"> The </w:t>
      </w:r>
      <w:r w:rsidRPr="00E30383">
        <w:rPr>
          <w:b/>
        </w:rPr>
        <w:t xml:space="preserve">Available </w:t>
      </w:r>
      <w:r>
        <w:rPr>
          <w:b/>
        </w:rPr>
        <w:t xml:space="preserve">Specimen Collection </w:t>
      </w:r>
      <w:r w:rsidRPr="00E30383">
        <w:rPr>
          <w:b/>
        </w:rPr>
        <w:t>Forms</w:t>
      </w:r>
      <w:r>
        <w:t xml:space="preserve"> list displays all forms created and activated in </w:t>
      </w:r>
      <w:r w:rsidRPr="00E30383">
        <w:rPr>
          <w:b/>
        </w:rPr>
        <w:t>IAMS</w:t>
      </w:r>
      <w:r>
        <w:rPr>
          <w:b/>
        </w:rPr>
        <w:t xml:space="preserve"> </w:t>
      </w:r>
      <w:r w:rsidRPr="00E30383">
        <w:rPr>
          <w:b/>
        </w:rPr>
        <w:t>&gt;</w:t>
      </w:r>
      <w:r>
        <w:rPr>
          <w:b/>
        </w:rPr>
        <w:t xml:space="preserve"> </w:t>
      </w:r>
      <w:r w:rsidRPr="00E30383">
        <w:rPr>
          <w:b/>
        </w:rPr>
        <w:t>Forms Designer</w:t>
      </w:r>
      <w:r>
        <w:t xml:space="preserve"> with a Category Type = Specimen Collection Form.</w:t>
      </w:r>
      <w:r w:rsidRPr="0072014F">
        <w:t xml:space="preserve"> </w:t>
      </w:r>
      <w:r>
        <w:t xml:space="preserve">If you don’t see an item you want to assign, verify that it is activated in the IAMS module. </w:t>
      </w:r>
      <w:r>
        <w:br/>
      </w:r>
    </w:p>
    <w:p w14:paraId="79C3FA36" w14:textId="77777777" w:rsidR="006C6AD7" w:rsidRDefault="006C6AD7" w:rsidP="006C6AD7">
      <w:pPr>
        <w:pStyle w:val="ListParagraph"/>
        <w:numPr>
          <w:ilvl w:val="0"/>
          <w:numId w:val="36"/>
        </w:numPr>
        <w:ind w:left="1080"/>
      </w:pPr>
      <w:r>
        <w:t xml:space="preserve">Assign the default barcode template values for </w:t>
      </w:r>
      <w:r w:rsidRPr="00A315B0">
        <w:t>each kit template and each</w:t>
      </w:r>
      <w:r>
        <w:t xml:space="preserve"> kit component: </w:t>
      </w:r>
    </w:p>
    <w:p w14:paraId="6E62EA91" w14:textId="77777777" w:rsidR="006C6AD7" w:rsidRDefault="006C6AD7" w:rsidP="006C6AD7">
      <w:pPr>
        <w:pStyle w:val="ListParagraph"/>
        <w:numPr>
          <w:ilvl w:val="0"/>
          <w:numId w:val="37"/>
        </w:numPr>
        <w:ind w:left="1440"/>
      </w:pPr>
      <w:r>
        <w:t xml:space="preserve">Select the kit template name on the </w:t>
      </w:r>
      <w:r w:rsidRPr="003F37DB">
        <w:rPr>
          <w:b/>
        </w:rPr>
        <w:t>Selected Kits</w:t>
      </w:r>
      <w:r>
        <w:t xml:space="preserve"> hierarchy tree, and then click </w:t>
      </w:r>
      <w:r w:rsidRPr="00FE300B">
        <w:rPr>
          <w:b/>
        </w:rPr>
        <w:t>DEFAULT VALUES</w:t>
      </w:r>
      <w:r>
        <w:t xml:space="preserve">. </w:t>
      </w:r>
      <w:r>
        <w:br/>
      </w:r>
    </w:p>
    <w:p w14:paraId="63CDADBE" w14:textId="77777777" w:rsidR="006C6AD7" w:rsidRDefault="006C6AD7" w:rsidP="006C6AD7">
      <w:pPr>
        <w:pStyle w:val="ListParagraph"/>
        <w:numPr>
          <w:ilvl w:val="0"/>
          <w:numId w:val="37"/>
        </w:numPr>
        <w:ind w:left="1440"/>
      </w:pPr>
      <w:r>
        <w:t xml:space="preserve">In the </w:t>
      </w:r>
      <w:r w:rsidRPr="00FE300B">
        <w:rPr>
          <w:b/>
        </w:rPr>
        <w:t>Default Values</w:t>
      </w:r>
      <w:r>
        <w:t xml:space="preserve"> pop-up, click </w:t>
      </w:r>
      <w:r w:rsidRPr="00FE300B">
        <w:rPr>
          <w:b/>
        </w:rPr>
        <w:t>CHANGE</w:t>
      </w:r>
      <w:r>
        <w:rPr>
          <w:b/>
        </w:rPr>
        <w:t xml:space="preserve">. </w:t>
      </w:r>
      <w:r>
        <w:rPr>
          <w:b/>
        </w:rPr>
        <w:br/>
      </w:r>
    </w:p>
    <w:p w14:paraId="648F2F9B" w14:textId="77777777" w:rsidR="006C6AD7" w:rsidRDefault="006C6AD7" w:rsidP="006C6AD7">
      <w:pPr>
        <w:pStyle w:val="ListParagraph"/>
        <w:numPr>
          <w:ilvl w:val="0"/>
          <w:numId w:val="37"/>
        </w:numPr>
        <w:ind w:left="1440"/>
      </w:pPr>
      <w:r>
        <w:t xml:space="preserve">Input the number of labels needed in </w:t>
      </w:r>
      <w:r w:rsidRPr="00A315B0">
        <w:rPr>
          <w:b/>
        </w:rPr>
        <w:t>Copies</w:t>
      </w:r>
      <w:r>
        <w:t xml:space="preserve">, select the appropriate value on the </w:t>
      </w:r>
      <w:r w:rsidRPr="00A315B0">
        <w:rPr>
          <w:b/>
        </w:rPr>
        <w:t xml:space="preserve">Available Barcode Templates </w:t>
      </w:r>
      <w:r>
        <w:t>list</w:t>
      </w:r>
      <w:r w:rsidRPr="00FE300B">
        <w:t xml:space="preserve"> and</w:t>
      </w:r>
      <w:r>
        <w:t xml:space="preserve"> click</w:t>
      </w:r>
      <w:r w:rsidRPr="00A315B0">
        <w:rPr>
          <w:b/>
        </w:rPr>
        <w:t xml:space="preserve"> SAVE</w:t>
      </w:r>
      <w:r>
        <w:t>.</w:t>
      </w:r>
      <w:r w:rsidRPr="00775E6D">
        <w:t xml:space="preserve"> </w:t>
      </w:r>
      <w:r>
        <w:br/>
      </w:r>
    </w:p>
    <w:p w14:paraId="6422487D" w14:textId="77777777" w:rsidR="006C6AD7" w:rsidRDefault="006C6AD7" w:rsidP="006C6AD7">
      <w:pPr>
        <w:pStyle w:val="ListParagraph"/>
        <w:numPr>
          <w:ilvl w:val="0"/>
          <w:numId w:val="37"/>
        </w:numPr>
        <w:ind w:left="1440"/>
      </w:pPr>
      <w:r>
        <w:lastRenderedPageBreak/>
        <w:t xml:space="preserve">Select a kit component on the </w:t>
      </w:r>
      <w:r w:rsidRPr="003F37DB">
        <w:rPr>
          <w:b/>
        </w:rPr>
        <w:t>Selected Kits</w:t>
      </w:r>
      <w:r>
        <w:t xml:space="preserve"> hierarchy tree, and then click </w:t>
      </w:r>
      <w:r w:rsidRPr="00FE300B">
        <w:rPr>
          <w:b/>
        </w:rPr>
        <w:t>DEFAULT VALUES</w:t>
      </w:r>
      <w:r>
        <w:t xml:space="preserve">. </w:t>
      </w:r>
      <w:r>
        <w:br/>
      </w:r>
    </w:p>
    <w:p w14:paraId="1243D4EE" w14:textId="77777777" w:rsidR="006C6AD7" w:rsidRPr="00FE300B" w:rsidRDefault="006C6AD7" w:rsidP="006C6AD7">
      <w:pPr>
        <w:pStyle w:val="ListParagraph"/>
        <w:numPr>
          <w:ilvl w:val="0"/>
          <w:numId w:val="37"/>
        </w:numPr>
        <w:ind w:left="1440"/>
      </w:pPr>
      <w:r>
        <w:t xml:space="preserve">In the </w:t>
      </w:r>
      <w:r w:rsidRPr="00FE300B">
        <w:rPr>
          <w:b/>
        </w:rPr>
        <w:t>Default Values</w:t>
      </w:r>
      <w:r>
        <w:t xml:space="preserve"> pop-up, click </w:t>
      </w:r>
      <w:r w:rsidRPr="00FE300B">
        <w:rPr>
          <w:b/>
        </w:rPr>
        <w:t>CHANGE</w:t>
      </w:r>
      <w:r>
        <w:rPr>
          <w:b/>
        </w:rPr>
        <w:t xml:space="preserve">. </w:t>
      </w:r>
      <w:r>
        <w:rPr>
          <w:b/>
        </w:rPr>
        <w:br/>
      </w:r>
    </w:p>
    <w:p w14:paraId="4F4C690E" w14:textId="77777777" w:rsidR="006C6AD7" w:rsidRDefault="006C6AD7" w:rsidP="006C6AD7">
      <w:pPr>
        <w:pStyle w:val="ListParagraph"/>
        <w:numPr>
          <w:ilvl w:val="0"/>
          <w:numId w:val="37"/>
        </w:numPr>
        <w:ind w:left="1440"/>
      </w:pPr>
      <w:r>
        <w:t xml:space="preserve">Input the number of labels needed in </w:t>
      </w:r>
      <w:r w:rsidRPr="00775E6D">
        <w:rPr>
          <w:b/>
        </w:rPr>
        <w:t>Copies</w:t>
      </w:r>
      <w:r>
        <w:t xml:space="preserve"> and select the appropriate value on the </w:t>
      </w:r>
      <w:r>
        <w:rPr>
          <w:b/>
        </w:rPr>
        <w:t xml:space="preserve">Available Barcode Templates </w:t>
      </w:r>
      <w:r>
        <w:t>list.</w:t>
      </w:r>
      <w:r>
        <w:br/>
      </w:r>
    </w:p>
    <w:p w14:paraId="41671993" w14:textId="77777777" w:rsidR="006C6AD7" w:rsidRDefault="006C6AD7" w:rsidP="006C6AD7">
      <w:pPr>
        <w:pStyle w:val="ListParagraph"/>
        <w:numPr>
          <w:ilvl w:val="0"/>
          <w:numId w:val="37"/>
        </w:numPr>
        <w:ind w:left="1440"/>
      </w:pPr>
      <w:r>
        <w:t xml:space="preserve">Select the appropriate value on the </w:t>
      </w:r>
      <w:r w:rsidRPr="0099323D">
        <w:rPr>
          <w:b/>
        </w:rPr>
        <w:t>Label Codes</w:t>
      </w:r>
      <w:r>
        <w:t xml:space="preserve"> list.</w:t>
      </w:r>
      <w:r>
        <w:br/>
      </w:r>
      <w:r w:rsidRPr="00775E6D">
        <w:rPr>
          <w:b/>
        </w:rPr>
        <w:t>Note:</w:t>
      </w:r>
      <w:r>
        <w:t xml:space="preserve"> The selected Label Code values must be unique for each kit component. </w:t>
      </w:r>
      <w:r>
        <w:br/>
      </w:r>
    </w:p>
    <w:p w14:paraId="2B4CEDED" w14:textId="77777777" w:rsidR="006C6AD7" w:rsidRDefault="006C6AD7" w:rsidP="006C6AD7">
      <w:pPr>
        <w:pStyle w:val="ListParagraph"/>
        <w:numPr>
          <w:ilvl w:val="0"/>
          <w:numId w:val="37"/>
        </w:numPr>
        <w:ind w:left="1440"/>
      </w:pPr>
      <w:r w:rsidRPr="00A315B0">
        <w:rPr>
          <w:b/>
        </w:rPr>
        <w:t>Quantity</w:t>
      </w:r>
      <w:r>
        <w:t xml:space="preserve"> is optional. However, if you input the quantity, the system assigns this quantity as the initial quantity for all samples collected for this kit template component.</w:t>
      </w:r>
      <w:r>
        <w:br/>
      </w:r>
    </w:p>
    <w:p w14:paraId="4150688D" w14:textId="77777777" w:rsidR="006C6AD7" w:rsidRDefault="006C6AD7" w:rsidP="006C6AD7">
      <w:pPr>
        <w:pStyle w:val="ListParagraph"/>
        <w:numPr>
          <w:ilvl w:val="0"/>
          <w:numId w:val="37"/>
        </w:numPr>
        <w:ind w:left="1440"/>
      </w:pPr>
      <w:r w:rsidRPr="00A315B0">
        <w:rPr>
          <w:b/>
        </w:rPr>
        <w:t>Code Scheme</w:t>
      </w:r>
      <w:r>
        <w:t xml:space="preserve"> is optional.</w:t>
      </w:r>
      <w:r w:rsidRPr="00865DE2">
        <w:t xml:space="preserve"> </w:t>
      </w:r>
      <w:r>
        <w:t>However, if you complete the code scheme fields, the system assigns this code scheme to all samples collected for this kit template component.</w:t>
      </w:r>
      <w:r>
        <w:br/>
      </w:r>
    </w:p>
    <w:p w14:paraId="44C7BFB1" w14:textId="77777777" w:rsidR="006C6AD7" w:rsidRDefault="006C6AD7" w:rsidP="006C6AD7">
      <w:pPr>
        <w:pStyle w:val="ListParagraph"/>
        <w:numPr>
          <w:ilvl w:val="0"/>
          <w:numId w:val="37"/>
        </w:numPr>
        <w:ind w:left="1440"/>
      </w:pPr>
      <w:r>
        <w:t>Click</w:t>
      </w:r>
      <w:r w:rsidRPr="00A315B0">
        <w:rPr>
          <w:b/>
        </w:rPr>
        <w:t xml:space="preserve"> SAVE.</w:t>
      </w:r>
      <w:r>
        <w:rPr>
          <w:b/>
        </w:rPr>
        <w:br/>
      </w:r>
      <w:r>
        <w:t xml:space="preserve">Kit templates and kit components that have the default barcode values assigned appear on the </w:t>
      </w:r>
      <w:r w:rsidRPr="00A315B0">
        <w:rPr>
          <w:b/>
        </w:rPr>
        <w:t>Selected Kits</w:t>
      </w:r>
      <w:r>
        <w:t xml:space="preserve"> hierarchy tree with a green check mark. </w:t>
      </w:r>
      <w:r>
        <w:br/>
      </w:r>
    </w:p>
    <w:p w14:paraId="3E11B44E" w14:textId="77777777" w:rsidR="006C6AD7" w:rsidRPr="00485FC2" w:rsidRDefault="006C6AD7" w:rsidP="006C6AD7">
      <w:pPr>
        <w:pStyle w:val="ListParagraph"/>
        <w:numPr>
          <w:ilvl w:val="0"/>
          <w:numId w:val="37"/>
        </w:numPr>
        <w:ind w:left="1440"/>
      </w:pPr>
      <w:r>
        <w:t xml:space="preserve">Repeat steps 4 -10 to assign the default barcode template values for each additional kit component. </w:t>
      </w:r>
      <w:r>
        <w:br/>
      </w:r>
      <w:r w:rsidRPr="004A33E9">
        <w:rPr>
          <w:b/>
        </w:rPr>
        <w:t>Note:</w:t>
      </w:r>
      <w:r>
        <w:t xml:space="preserve"> </w:t>
      </w:r>
    </w:p>
    <w:p w14:paraId="483EE75B" w14:textId="77777777" w:rsidR="006C6AD7" w:rsidRPr="00485FC2" w:rsidRDefault="006C6AD7" w:rsidP="006C6AD7">
      <w:pPr>
        <w:pStyle w:val="ListParagraph"/>
        <w:numPr>
          <w:ilvl w:val="0"/>
          <w:numId w:val="73"/>
        </w:numPr>
        <w:ind w:left="2070" w:hanging="270"/>
      </w:pPr>
      <w:r>
        <w:t xml:space="preserve">If you assigned multiple kit templates to this collection, repeat steps 1 – 10 for each additional kit template on the </w:t>
      </w:r>
      <w:r w:rsidRPr="004A33E9">
        <w:rPr>
          <w:b/>
        </w:rPr>
        <w:t>Selected Kits</w:t>
      </w:r>
      <w:r>
        <w:t xml:space="preserve"> hierarchy. </w:t>
      </w:r>
    </w:p>
    <w:p w14:paraId="303E71CA" w14:textId="77777777" w:rsidR="006C6AD7" w:rsidRDefault="006C6AD7" w:rsidP="006C6AD7">
      <w:pPr>
        <w:ind w:right="540"/>
      </w:pPr>
    </w:p>
    <w:p w14:paraId="66A02327" w14:textId="77777777" w:rsidR="006C6AD7" w:rsidRDefault="006C6AD7" w:rsidP="006C6AD7">
      <w:pPr>
        <w:numPr>
          <w:ilvl w:val="0"/>
          <w:numId w:val="31"/>
        </w:numPr>
        <w:ind w:right="540"/>
      </w:pPr>
      <w:r>
        <w:t xml:space="preserve">To assign consent and clinical forms for this collection, click the </w:t>
      </w:r>
      <w:r w:rsidRPr="002D123B">
        <w:rPr>
          <w:b/>
        </w:rPr>
        <w:t>Form Templates</w:t>
      </w:r>
      <w:r>
        <w:t xml:space="preserve"> tab.</w:t>
      </w:r>
      <w:r>
        <w:br/>
      </w:r>
      <w:r w:rsidRPr="00C7145F">
        <w:t xml:space="preserve">The </w:t>
      </w:r>
      <w:r>
        <w:t xml:space="preserve">consent and clinical </w:t>
      </w:r>
      <w:r w:rsidRPr="00C7145F">
        <w:t>forms assignment fields appear.</w:t>
      </w:r>
      <w:r>
        <w:br/>
      </w:r>
      <w:r w:rsidRPr="00C7145F">
        <w:br/>
      </w:r>
      <w:r w:rsidRPr="00E206B2">
        <w:rPr>
          <w:noProof/>
        </w:rPr>
        <w:drawing>
          <wp:inline distT="0" distB="0" distL="0" distR="0" wp14:anchorId="67DC4E13" wp14:editId="09AC2B23">
            <wp:extent cx="6193155" cy="2857500"/>
            <wp:effectExtent l="19050" t="19050" r="17145" b="1905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93155" cy="2857500"/>
                    </a:xfrm>
                    <a:prstGeom prst="rect">
                      <a:avLst/>
                    </a:prstGeom>
                    <a:noFill/>
                    <a:ln w="3175">
                      <a:solidFill>
                        <a:schemeClr val="tx1"/>
                      </a:solidFill>
                    </a:ln>
                  </pic:spPr>
                </pic:pic>
              </a:graphicData>
            </a:graphic>
          </wp:inline>
        </w:drawing>
      </w:r>
    </w:p>
    <w:p w14:paraId="28718807" w14:textId="77777777" w:rsidR="006C6AD7" w:rsidRDefault="006C6AD7" w:rsidP="006C6AD7">
      <w:pPr>
        <w:pStyle w:val="Figure"/>
        <w:tabs>
          <w:tab w:val="clear" w:pos="1980"/>
          <w:tab w:val="left" w:pos="1710"/>
          <w:tab w:val="num" w:pos="1800"/>
        </w:tabs>
        <w:ind w:left="1152" w:hanging="432"/>
      </w:pPr>
      <w:r>
        <w:t>Form Templates assignment page</w:t>
      </w:r>
      <w:r>
        <w:br/>
      </w:r>
    </w:p>
    <w:p w14:paraId="267C4DDC" w14:textId="77777777" w:rsidR="006C6AD7" w:rsidRDefault="006C6AD7" w:rsidP="006C6AD7">
      <w:pPr>
        <w:pStyle w:val="ListParagraph"/>
        <w:numPr>
          <w:ilvl w:val="0"/>
          <w:numId w:val="38"/>
        </w:numPr>
      </w:pPr>
      <w:r>
        <w:t xml:space="preserve">Assign the appropriate Consent Form from the </w:t>
      </w:r>
      <w:r w:rsidRPr="00E30383">
        <w:rPr>
          <w:b/>
        </w:rPr>
        <w:t>Available Consent Forms</w:t>
      </w:r>
      <w:r>
        <w:t xml:space="preserve"> list on the right to the applicable collection site(s) on the left.</w:t>
      </w:r>
      <w:r w:rsidRPr="00E30383">
        <w:t xml:space="preserve"> </w:t>
      </w:r>
      <w:r>
        <w:br/>
      </w:r>
      <w:r>
        <w:lastRenderedPageBreak/>
        <w:br/>
      </w:r>
      <w:r w:rsidRPr="00DF3C2D">
        <w:rPr>
          <w:b/>
        </w:rPr>
        <w:t>Note</w:t>
      </w:r>
      <w:r w:rsidRPr="00DF3C2D">
        <w:t xml:space="preserve">: </w:t>
      </w:r>
      <w:r>
        <w:t xml:space="preserve">The </w:t>
      </w:r>
      <w:r w:rsidRPr="00E30383">
        <w:rPr>
          <w:b/>
        </w:rPr>
        <w:t xml:space="preserve">Available </w:t>
      </w:r>
      <w:r>
        <w:rPr>
          <w:b/>
        </w:rPr>
        <w:t xml:space="preserve">Consent </w:t>
      </w:r>
      <w:r w:rsidRPr="00E30383">
        <w:rPr>
          <w:b/>
        </w:rPr>
        <w:t>Forms</w:t>
      </w:r>
      <w:r>
        <w:t xml:space="preserve"> list displays all forms created and activated in </w:t>
      </w:r>
      <w:r w:rsidRPr="00E30383">
        <w:rPr>
          <w:b/>
        </w:rPr>
        <w:t>IAMS</w:t>
      </w:r>
      <w:r>
        <w:rPr>
          <w:b/>
        </w:rPr>
        <w:t xml:space="preserve"> </w:t>
      </w:r>
      <w:r w:rsidRPr="00E30383">
        <w:rPr>
          <w:b/>
        </w:rPr>
        <w:t>&gt;</w:t>
      </w:r>
      <w:r>
        <w:rPr>
          <w:b/>
        </w:rPr>
        <w:t xml:space="preserve"> </w:t>
      </w:r>
      <w:r w:rsidRPr="00E30383">
        <w:rPr>
          <w:b/>
        </w:rPr>
        <w:t>Forms Designer</w:t>
      </w:r>
      <w:r>
        <w:t xml:space="preserve"> with a Category Type = Consent Form.</w:t>
      </w:r>
      <w:r w:rsidRPr="0072014F">
        <w:t xml:space="preserve"> </w:t>
      </w:r>
      <w:r>
        <w:t>If you don’t see an item you want to assign, verify that it is activated in the IAMS module.</w:t>
      </w:r>
      <w:r>
        <w:br/>
      </w:r>
    </w:p>
    <w:p w14:paraId="09C3B82F" w14:textId="77777777" w:rsidR="006C6AD7" w:rsidRDefault="006C6AD7" w:rsidP="006C6AD7">
      <w:pPr>
        <w:pStyle w:val="ListParagraph"/>
        <w:numPr>
          <w:ilvl w:val="0"/>
          <w:numId w:val="38"/>
        </w:numPr>
      </w:pPr>
      <w:r>
        <w:t xml:space="preserve">If </w:t>
      </w:r>
      <w:r w:rsidRPr="00DF3C2D">
        <w:t>applicable</w:t>
      </w:r>
      <w:r>
        <w:t xml:space="preserve">, assign the appropriate clinical form(s) from the </w:t>
      </w:r>
      <w:r w:rsidRPr="0072014F">
        <w:rPr>
          <w:b/>
        </w:rPr>
        <w:t>Available Clinical Forms</w:t>
      </w:r>
      <w:r>
        <w:t xml:space="preserve"> list on the right to the</w:t>
      </w:r>
      <w:r w:rsidRPr="00E30383">
        <w:t xml:space="preserve"> </w:t>
      </w:r>
      <w:r>
        <w:t>applicable collection site on the left.</w:t>
      </w:r>
      <w:r>
        <w:br/>
      </w:r>
      <w:r>
        <w:br/>
      </w:r>
      <w:r w:rsidRPr="00DF3C2D">
        <w:rPr>
          <w:b/>
        </w:rPr>
        <w:t>Note:</w:t>
      </w:r>
      <w:r>
        <w:t xml:space="preserve"> The </w:t>
      </w:r>
      <w:r w:rsidRPr="0072014F">
        <w:rPr>
          <w:b/>
        </w:rPr>
        <w:t>Available Clinical Forms</w:t>
      </w:r>
      <w:r>
        <w:t xml:space="preserve"> list displays all forms created and activated in </w:t>
      </w:r>
      <w:r w:rsidRPr="0072014F">
        <w:rPr>
          <w:b/>
        </w:rPr>
        <w:t>IAMS</w:t>
      </w:r>
      <w:r>
        <w:rPr>
          <w:b/>
        </w:rPr>
        <w:t xml:space="preserve"> </w:t>
      </w:r>
      <w:r w:rsidRPr="0072014F">
        <w:rPr>
          <w:b/>
        </w:rPr>
        <w:t>&gt;</w:t>
      </w:r>
      <w:r>
        <w:rPr>
          <w:b/>
        </w:rPr>
        <w:t xml:space="preserve"> </w:t>
      </w:r>
      <w:r w:rsidRPr="0072014F">
        <w:rPr>
          <w:b/>
        </w:rPr>
        <w:t>Forms Designer</w:t>
      </w:r>
      <w:r>
        <w:t xml:space="preserve"> with a Category Type = Clinical Form.</w:t>
      </w:r>
      <w:r w:rsidRPr="0072014F">
        <w:t xml:space="preserve"> </w:t>
      </w:r>
      <w:r>
        <w:t>If you don’t see an item you want to assign, verify that it is activated in the IAMS module.</w:t>
      </w:r>
      <w:r>
        <w:br/>
      </w:r>
    </w:p>
    <w:p w14:paraId="347D8C96" w14:textId="77777777" w:rsidR="006C6AD7" w:rsidRDefault="006C6AD7" w:rsidP="006C6AD7">
      <w:pPr>
        <w:numPr>
          <w:ilvl w:val="0"/>
          <w:numId w:val="31"/>
        </w:numPr>
      </w:pPr>
      <w:r>
        <w:t xml:space="preserve">To assign sample process workflow templates and forms for this collection, click the </w:t>
      </w:r>
      <w:r w:rsidRPr="002D123B">
        <w:rPr>
          <w:b/>
        </w:rPr>
        <w:t>Process Workflow Templates</w:t>
      </w:r>
      <w:r>
        <w:t xml:space="preserve"> tab.</w:t>
      </w:r>
      <w:r>
        <w:br/>
      </w:r>
      <w:r w:rsidRPr="00C7145F">
        <w:t xml:space="preserve">The </w:t>
      </w:r>
      <w:r>
        <w:t>process workflow assignment fields appear</w:t>
      </w:r>
      <w:r w:rsidRPr="00C7145F">
        <w:t>.</w:t>
      </w:r>
      <w:r>
        <w:br/>
      </w:r>
      <w:r w:rsidRPr="00C7145F">
        <w:br/>
      </w:r>
      <w:r w:rsidRPr="00E206B2">
        <w:rPr>
          <w:noProof/>
        </w:rPr>
        <w:drawing>
          <wp:inline distT="0" distB="0" distL="0" distR="0" wp14:anchorId="2CFF9756" wp14:editId="645D8BDE">
            <wp:extent cx="6203315" cy="2867660"/>
            <wp:effectExtent l="19050" t="19050" r="26035" b="2794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03315" cy="2867660"/>
                    </a:xfrm>
                    <a:prstGeom prst="rect">
                      <a:avLst/>
                    </a:prstGeom>
                    <a:noFill/>
                    <a:ln w="3175">
                      <a:solidFill>
                        <a:schemeClr val="tx1"/>
                      </a:solidFill>
                    </a:ln>
                  </pic:spPr>
                </pic:pic>
              </a:graphicData>
            </a:graphic>
          </wp:inline>
        </w:drawing>
      </w:r>
    </w:p>
    <w:p w14:paraId="4F872218" w14:textId="77777777" w:rsidR="006C6AD7" w:rsidRDefault="006C6AD7" w:rsidP="006C6AD7">
      <w:pPr>
        <w:pStyle w:val="Figure"/>
        <w:tabs>
          <w:tab w:val="clear" w:pos="1980"/>
          <w:tab w:val="left" w:pos="1710"/>
          <w:tab w:val="num" w:pos="1800"/>
        </w:tabs>
        <w:ind w:left="1152" w:hanging="432"/>
      </w:pPr>
      <w:r>
        <w:t>Process Workflow assignment page</w:t>
      </w:r>
    </w:p>
    <w:p w14:paraId="0E33D720" w14:textId="77777777" w:rsidR="006C6AD7" w:rsidRDefault="006C6AD7" w:rsidP="006C6AD7">
      <w:pPr>
        <w:ind w:right="540"/>
      </w:pPr>
    </w:p>
    <w:p w14:paraId="75D0A962" w14:textId="77777777" w:rsidR="006C6AD7" w:rsidRDefault="006C6AD7" w:rsidP="006C6AD7">
      <w:pPr>
        <w:pStyle w:val="ListParagraph"/>
        <w:numPr>
          <w:ilvl w:val="0"/>
          <w:numId w:val="39"/>
        </w:numPr>
        <w:ind w:left="1080"/>
      </w:pPr>
      <w:r>
        <w:t xml:space="preserve">Assign the appropriate process template(s) from the </w:t>
      </w:r>
      <w:r w:rsidRPr="00C53F06">
        <w:rPr>
          <w:b/>
        </w:rPr>
        <w:t xml:space="preserve">Available </w:t>
      </w:r>
      <w:r>
        <w:rPr>
          <w:b/>
        </w:rPr>
        <w:t>Process Workflows</w:t>
      </w:r>
      <w:r>
        <w:t xml:space="preserve"> list on the right to the applicable processing site(s) on the left.</w:t>
      </w:r>
      <w:r w:rsidRPr="00E30383">
        <w:t xml:space="preserve"> </w:t>
      </w:r>
      <w:r>
        <w:br/>
      </w:r>
      <w:r>
        <w:br/>
      </w:r>
      <w:r w:rsidRPr="00805D5E">
        <w:rPr>
          <w:b/>
        </w:rPr>
        <w:t>Note:</w:t>
      </w:r>
      <w:r>
        <w:t xml:space="preserve"> The </w:t>
      </w:r>
      <w:r w:rsidRPr="00C53F06">
        <w:rPr>
          <w:b/>
        </w:rPr>
        <w:t xml:space="preserve">Available </w:t>
      </w:r>
      <w:r>
        <w:rPr>
          <w:b/>
        </w:rPr>
        <w:t>Process Workflows</w:t>
      </w:r>
      <w:r>
        <w:t xml:space="preserve"> list displays all sample processing templates uploaded in </w:t>
      </w:r>
      <w:r w:rsidRPr="00C53F06">
        <w:rPr>
          <w:b/>
        </w:rPr>
        <w:t>IAMS</w:t>
      </w:r>
      <w:r>
        <w:rPr>
          <w:b/>
        </w:rPr>
        <w:t xml:space="preserve"> </w:t>
      </w:r>
      <w:r w:rsidRPr="00C53F06">
        <w:rPr>
          <w:b/>
        </w:rPr>
        <w:t>&gt;</w:t>
      </w:r>
      <w:r>
        <w:rPr>
          <w:b/>
        </w:rPr>
        <w:t xml:space="preserve"> Import Data</w:t>
      </w:r>
      <w:r>
        <w:t>.</w:t>
      </w:r>
      <w:r w:rsidRPr="0072014F">
        <w:t xml:space="preserve"> </w:t>
      </w:r>
      <w:r>
        <w:t>If you don’t see an item you want to assign, create and upload the appropriate template(s) in the IAMS module.</w:t>
      </w:r>
      <w:r>
        <w:br/>
      </w:r>
    </w:p>
    <w:p w14:paraId="60FF0EBC" w14:textId="77777777" w:rsidR="006C6AD7" w:rsidRDefault="006C6AD7" w:rsidP="006C6AD7">
      <w:pPr>
        <w:pStyle w:val="ListParagraph"/>
        <w:numPr>
          <w:ilvl w:val="0"/>
          <w:numId w:val="39"/>
        </w:numPr>
        <w:ind w:left="1080"/>
      </w:pPr>
      <w:r>
        <w:t xml:space="preserve">Click the </w:t>
      </w:r>
      <w:r w:rsidRPr="00BB43CA">
        <w:rPr>
          <w:b/>
        </w:rPr>
        <w:t>Expand All</w:t>
      </w:r>
      <w:r>
        <w:t xml:space="preserve"> link under </w:t>
      </w:r>
      <w:r w:rsidRPr="005B0A00">
        <w:rPr>
          <w:b/>
        </w:rPr>
        <w:t>Available Process Workflow Forms</w:t>
      </w:r>
      <w:r>
        <w:t xml:space="preserve"> on the right side. </w:t>
      </w:r>
      <w:r>
        <w:br/>
      </w:r>
    </w:p>
    <w:p w14:paraId="33E51F22" w14:textId="77777777" w:rsidR="006C6AD7" w:rsidRDefault="006C6AD7" w:rsidP="006C6AD7">
      <w:pPr>
        <w:pStyle w:val="ListParagraph"/>
        <w:numPr>
          <w:ilvl w:val="0"/>
          <w:numId w:val="39"/>
        </w:numPr>
        <w:ind w:left="1080"/>
      </w:pPr>
      <w:r>
        <w:t xml:space="preserve">Assign the appropriate Sample Processing Form(s) from the </w:t>
      </w:r>
      <w:r w:rsidRPr="005B0A00">
        <w:rPr>
          <w:b/>
        </w:rPr>
        <w:t>Available Process Workflow Forms</w:t>
      </w:r>
      <w:r>
        <w:t xml:space="preserve"> list on the right to each of the applicable processing template(s) on the left.</w:t>
      </w:r>
      <w:r w:rsidRPr="00E30383">
        <w:t xml:space="preserve"> </w:t>
      </w:r>
      <w:r>
        <w:br/>
      </w:r>
      <w:r>
        <w:br/>
      </w:r>
      <w:r w:rsidRPr="00805D5E">
        <w:rPr>
          <w:b/>
        </w:rPr>
        <w:t>Note:</w:t>
      </w:r>
      <w:r>
        <w:t xml:space="preserve"> The </w:t>
      </w:r>
      <w:r w:rsidRPr="00E30383">
        <w:rPr>
          <w:b/>
        </w:rPr>
        <w:t xml:space="preserve">Available </w:t>
      </w:r>
      <w:r>
        <w:rPr>
          <w:b/>
        </w:rPr>
        <w:t xml:space="preserve">Process Workflow </w:t>
      </w:r>
      <w:r w:rsidRPr="00E30383">
        <w:rPr>
          <w:b/>
        </w:rPr>
        <w:t>Forms</w:t>
      </w:r>
      <w:r>
        <w:t xml:space="preserve"> list displays all forms created and activated in </w:t>
      </w:r>
      <w:r w:rsidRPr="00E30383">
        <w:rPr>
          <w:b/>
        </w:rPr>
        <w:t>IAMS</w:t>
      </w:r>
      <w:r>
        <w:rPr>
          <w:b/>
        </w:rPr>
        <w:t xml:space="preserve"> </w:t>
      </w:r>
      <w:r w:rsidRPr="00E30383">
        <w:rPr>
          <w:b/>
        </w:rPr>
        <w:t>&gt;</w:t>
      </w:r>
      <w:r>
        <w:rPr>
          <w:b/>
        </w:rPr>
        <w:t xml:space="preserve"> </w:t>
      </w:r>
      <w:r w:rsidRPr="00E30383">
        <w:rPr>
          <w:b/>
        </w:rPr>
        <w:t>Forms Designer</w:t>
      </w:r>
      <w:r>
        <w:t xml:space="preserve"> with a Category Type = Sample Processing Form.</w:t>
      </w:r>
      <w:r w:rsidRPr="0072014F">
        <w:t xml:space="preserve"> </w:t>
      </w:r>
      <w:r>
        <w:t>If you don’t see an item you want to assign, verify that it is activated in the IAMS module.</w:t>
      </w:r>
      <w:r>
        <w:br/>
      </w:r>
    </w:p>
    <w:p w14:paraId="77E83736" w14:textId="77777777" w:rsidR="006C6AD7" w:rsidRDefault="006C6AD7" w:rsidP="006C6AD7">
      <w:pPr>
        <w:ind w:right="540"/>
      </w:pPr>
    </w:p>
    <w:p w14:paraId="229B06FC" w14:textId="77777777" w:rsidR="006C6AD7" w:rsidRPr="00C7145F" w:rsidRDefault="006C6AD7" w:rsidP="006C6AD7">
      <w:pPr>
        <w:numPr>
          <w:ilvl w:val="0"/>
          <w:numId w:val="31"/>
        </w:numPr>
        <w:ind w:right="540"/>
      </w:pPr>
      <w:r>
        <w:t xml:space="preserve">To assign shipping couriers for this collection, click the </w:t>
      </w:r>
      <w:r w:rsidRPr="002D123B">
        <w:rPr>
          <w:b/>
        </w:rPr>
        <w:t>Couriers</w:t>
      </w:r>
      <w:r>
        <w:t xml:space="preserve"> tab.</w:t>
      </w:r>
      <w:r>
        <w:br/>
      </w:r>
      <w:r w:rsidRPr="00C7145F">
        <w:t xml:space="preserve">The </w:t>
      </w:r>
      <w:r>
        <w:t>c</w:t>
      </w:r>
      <w:r w:rsidRPr="00C7145F">
        <w:t>ourier</w:t>
      </w:r>
      <w:r>
        <w:t xml:space="preserve"> assignment field</w:t>
      </w:r>
      <w:r w:rsidRPr="00C7145F">
        <w:t>s appea</w:t>
      </w:r>
      <w:r>
        <w:t>r</w:t>
      </w:r>
      <w:r w:rsidRPr="00C7145F">
        <w:t>.</w:t>
      </w:r>
    </w:p>
    <w:p w14:paraId="3067A878" w14:textId="77777777" w:rsidR="006C6AD7" w:rsidRDefault="006C6AD7" w:rsidP="006C6AD7">
      <w:pPr>
        <w:ind w:left="1440"/>
      </w:pPr>
    </w:p>
    <w:p w14:paraId="13B6E2E8" w14:textId="77777777" w:rsidR="006C6AD7" w:rsidRPr="00790802" w:rsidRDefault="006C6AD7" w:rsidP="006C6AD7">
      <w:pPr>
        <w:ind w:left="720" w:right="540"/>
      </w:pPr>
      <w:r w:rsidRPr="00E206B2">
        <w:rPr>
          <w:noProof/>
        </w:rPr>
        <w:drawing>
          <wp:inline distT="0" distB="0" distL="0" distR="0" wp14:anchorId="73CBA461" wp14:editId="666E0A2F">
            <wp:extent cx="6234430" cy="2878455"/>
            <wp:effectExtent l="19050" t="19050" r="13970" b="1714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34430" cy="2878455"/>
                    </a:xfrm>
                    <a:prstGeom prst="rect">
                      <a:avLst/>
                    </a:prstGeom>
                    <a:noFill/>
                    <a:ln w="3175">
                      <a:solidFill>
                        <a:schemeClr val="tx1"/>
                      </a:solidFill>
                    </a:ln>
                  </pic:spPr>
                </pic:pic>
              </a:graphicData>
            </a:graphic>
          </wp:inline>
        </w:drawing>
      </w:r>
    </w:p>
    <w:p w14:paraId="6A2B938E" w14:textId="77777777" w:rsidR="006C6AD7" w:rsidRDefault="006C6AD7" w:rsidP="006C6AD7">
      <w:pPr>
        <w:pStyle w:val="Figure"/>
        <w:tabs>
          <w:tab w:val="clear" w:pos="1980"/>
          <w:tab w:val="left" w:pos="1710"/>
          <w:tab w:val="num" w:pos="1800"/>
        </w:tabs>
        <w:ind w:left="1152" w:hanging="432"/>
      </w:pPr>
      <w:r>
        <w:t>Courier assignment page</w:t>
      </w:r>
    </w:p>
    <w:p w14:paraId="24C88E0C" w14:textId="77777777" w:rsidR="006C6AD7" w:rsidRDefault="006C6AD7" w:rsidP="006C6AD7">
      <w:pPr>
        <w:ind w:right="540"/>
      </w:pPr>
    </w:p>
    <w:p w14:paraId="3CFE2592" w14:textId="77777777" w:rsidR="006C6AD7" w:rsidRDefault="006C6AD7" w:rsidP="006C6AD7">
      <w:pPr>
        <w:pStyle w:val="ListParagraph"/>
        <w:numPr>
          <w:ilvl w:val="0"/>
          <w:numId w:val="40"/>
        </w:numPr>
        <w:ind w:left="1080"/>
      </w:pPr>
      <w:r>
        <w:t xml:space="preserve">Assign the appropriate courier from the  </w:t>
      </w:r>
      <w:r w:rsidRPr="00E24DAC">
        <w:rPr>
          <w:b/>
        </w:rPr>
        <w:t>Available Couriers</w:t>
      </w:r>
      <w:r>
        <w:t xml:space="preserve"> list on the right to the applicable collection on the left. </w:t>
      </w:r>
      <w:r>
        <w:br/>
      </w:r>
      <w:r>
        <w:br/>
      </w:r>
      <w:r w:rsidRPr="00805D5E">
        <w:rPr>
          <w:b/>
        </w:rPr>
        <w:t>Note:</w:t>
      </w:r>
      <w:r>
        <w:t xml:space="preserve"> The </w:t>
      </w:r>
      <w:r w:rsidRPr="00E24DAC">
        <w:rPr>
          <w:b/>
        </w:rPr>
        <w:t>Available Couriers</w:t>
      </w:r>
      <w:r>
        <w:t xml:space="preserve"> list displays all couriers created and activated in </w:t>
      </w:r>
      <w:r w:rsidRPr="00E24DAC">
        <w:rPr>
          <w:b/>
        </w:rPr>
        <w:t>IAMS</w:t>
      </w:r>
      <w:r>
        <w:rPr>
          <w:b/>
        </w:rPr>
        <w:t xml:space="preserve"> </w:t>
      </w:r>
      <w:r w:rsidRPr="00E24DAC">
        <w:rPr>
          <w:b/>
        </w:rPr>
        <w:t>&gt;</w:t>
      </w:r>
      <w:r>
        <w:rPr>
          <w:b/>
        </w:rPr>
        <w:t xml:space="preserve"> </w:t>
      </w:r>
      <w:r w:rsidRPr="00E24DAC">
        <w:rPr>
          <w:b/>
        </w:rPr>
        <w:t>Address Book</w:t>
      </w:r>
      <w:r>
        <w:t>. If you don’t see an item you want to assign, verify that it is activated in the IAMS module.</w:t>
      </w:r>
    </w:p>
    <w:p w14:paraId="7CF42941" w14:textId="77777777" w:rsidR="006C6AD7" w:rsidRPr="00570C03" w:rsidRDefault="006C6AD7" w:rsidP="006C6AD7">
      <w:pPr>
        <w:pStyle w:val="Nomal"/>
        <w:numPr>
          <w:ilvl w:val="0"/>
          <w:numId w:val="31"/>
        </w:numPr>
        <w:rPr>
          <w:rFonts w:ascii="Arial" w:hAnsi="Arial"/>
          <w:sz w:val="22"/>
          <w:szCs w:val="22"/>
        </w:rPr>
      </w:pPr>
      <w:r w:rsidRPr="00570C03">
        <w:rPr>
          <w:rFonts w:ascii="Arial" w:hAnsi="Arial"/>
          <w:sz w:val="22"/>
          <w:szCs w:val="22"/>
        </w:rPr>
        <w:t xml:space="preserve">Click </w:t>
      </w:r>
      <w:r w:rsidRPr="00570C03">
        <w:rPr>
          <w:rFonts w:ascii="Arial" w:hAnsi="Arial"/>
          <w:b/>
          <w:sz w:val="22"/>
          <w:szCs w:val="22"/>
        </w:rPr>
        <w:t>SAVE.</w:t>
      </w:r>
      <w:r w:rsidRPr="00570C03">
        <w:rPr>
          <w:rFonts w:ascii="Arial" w:hAnsi="Arial"/>
          <w:sz w:val="22"/>
          <w:szCs w:val="22"/>
        </w:rPr>
        <w:br/>
        <w:t xml:space="preserve">Collection information is saved. </w:t>
      </w:r>
      <w:r w:rsidRPr="00570C03">
        <w:rPr>
          <w:rFonts w:ascii="Arial" w:hAnsi="Arial"/>
          <w:sz w:val="22"/>
          <w:szCs w:val="22"/>
        </w:rPr>
        <w:br/>
      </w:r>
    </w:p>
    <w:p w14:paraId="3DDF8CF0" w14:textId="77777777" w:rsidR="006C6AD7" w:rsidRDefault="006C6AD7" w:rsidP="006C6AD7">
      <w:pPr>
        <w:pStyle w:val="Nomal"/>
        <w:numPr>
          <w:ilvl w:val="0"/>
          <w:numId w:val="31"/>
        </w:numPr>
      </w:pPr>
      <w:r>
        <w:rPr>
          <w:rFonts w:ascii="Arial" w:hAnsi="Arial"/>
          <w:sz w:val="22"/>
          <w:szCs w:val="22"/>
        </w:rPr>
        <w:t>To create a collection event, c</w:t>
      </w:r>
      <w:r w:rsidRPr="00570C03">
        <w:rPr>
          <w:rFonts w:ascii="Arial" w:hAnsi="Arial"/>
          <w:sz w:val="22"/>
          <w:szCs w:val="22"/>
        </w:rPr>
        <w:t xml:space="preserve">lick </w:t>
      </w:r>
      <w:r w:rsidRPr="00570C03">
        <w:rPr>
          <w:rFonts w:ascii="Arial" w:hAnsi="Arial"/>
          <w:b/>
          <w:sz w:val="22"/>
          <w:szCs w:val="22"/>
        </w:rPr>
        <w:t>CREATE COLLECTION EVENT</w:t>
      </w:r>
      <w:r w:rsidRPr="00570C03">
        <w:rPr>
          <w:rFonts w:ascii="Arial" w:hAnsi="Arial"/>
          <w:sz w:val="22"/>
          <w:szCs w:val="22"/>
        </w:rPr>
        <w:t>.</w:t>
      </w:r>
      <w:r w:rsidRPr="00570C03">
        <w:rPr>
          <w:rFonts w:ascii="Arial" w:hAnsi="Arial"/>
          <w:sz w:val="22"/>
          <w:szCs w:val="22"/>
        </w:rPr>
        <w:br/>
        <w:t xml:space="preserve">The </w:t>
      </w:r>
      <w:r w:rsidRPr="00570C03">
        <w:rPr>
          <w:rFonts w:ascii="Arial" w:hAnsi="Arial"/>
          <w:b/>
          <w:sz w:val="22"/>
          <w:szCs w:val="22"/>
        </w:rPr>
        <w:t>Create Collection Event</w:t>
      </w:r>
      <w:r w:rsidRPr="00570C03">
        <w:rPr>
          <w:rFonts w:ascii="Arial" w:hAnsi="Arial"/>
          <w:sz w:val="22"/>
          <w:szCs w:val="22"/>
        </w:rPr>
        <w:t xml:space="preserve"> page appears. </w:t>
      </w:r>
      <w:r w:rsidRPr="00570C03">
        <w:rPr>
          <w:rFonts w:ascii="Arial" w:hAnsi="Arial"/>
          <w:sz w:val="22"/>
          <w:szCs w:val="22"/>
        </w:rPr>
        <w:br/>
      </w:r>
      <w:r>
        <w:br/>
      </w:r>
    </w:p>
    <w:p w14:paraId="442EA370" w14:textId="77777777" w:rsidR="006C6AD7" w:rsidRDefault="006C6AD7" w:rsidP="006C6AD7">
      <w:pPr>
        <w:pStyle w:val="Nomal"/>
        <w:ind w:left="720"/>
      </w:pPr>
      <w:r w:rsidRPr="00E206B2">
        <w:rPr>
          <w:noProof/>
        </w:rPr>
        <w:lastRenderedPageBreak/>
        <w:drawing>
          <wp:inline distT="0" distB="0" distL="0" distR="0" wp14:anchorId="26898B1C" wp14:editId="05AA8971">
            <wp:extent cx="6151245" cy="2847340"/>
            <wp:effectExtent l="19050" t="19050" r="20955" b="1016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51245" cy="2847340"/>
                    </a:xfrm>
                    <a:prstGeom prst="rect">
                      <a:avLst/>
                    </a:prstGeom>
                    <a:noFill/>
                    <a:ln w="3175">
                      <a:solidFill>
                        <a:schemeClr val="tx1"/>
                      </a:solidFill>
                    </a:ln>
                  </pic:spPr>
                </pic:pic>
              </a:graphicData>
            </a:graphic>
          </wp:inline>
        </w:drawing>
      </w:r>
    </w:p>
    <w:p w14:paraId="4C40C7C5" w14:textId="77777777" w:rsidR="006C6AD7" w:rsidRDefault="006C6AD7" w:rsidP="006C6AD7">
      <w:pPr>
        <w:pStyle w:val="Figure"/>
        <w:tabs>
          <w:tab w:val="clear" w:pos="1980"/>
          <w:tab w:val="left" w:pos="1710"/>
          <w:tab w:val="num" w:pos="1800"/>
        </w:tabs>
        <w:ind w:left="1152" w:hanging="432"/>
      </w:pPr>
      <w:r>
        <w:t>Create Collection Event page</w:t>
      </w:r>
      <w:r>
        <w:br/>
      </w:r>
      <w:r>
        <w:br/>
      </w:r>
    </w:p>
    <w:p w14:paraId="6C3CA05D" w14:textId="77777777" w:rsidR="006C6AD7" w:rsidRDefault="006C6AD7" w:rsidP="006C6AD7">
      <w:pPr>
        <w:numPr>
          <w:ilvl w:val="0"/>
          <w:numId w:val="31"/>
        </w:numPr>
        <w:ind w:right="540"/>
      </w:pPr>
      <w:r>
        <w:t xml:space="preserve">Enter appropriate information in each field. Following table lists each field and its description. </w:t>
      </w:r>
    </w:p>
    <w:p w14:paraId="6CE0FAC8" w14:textId="77777777" w:rsidR="006C6AD7" w:rsidRDefault="006C6AD7" w:rsidP="006C6AD7">
      <w:pPr>
        <w:ind w:left="360" w:right="540" w:firstLine="360"/>
      </w:pPr>
      <w:r w:rsidRPr="00EA12A5">
        <w:rPr>
          <w:b/>
        </w:rPr>
        <w:t>Note:</w:t>
      </w:r>
      <w:r>
        <w:t xml:space="preserve"> Fields that are marked with the red asterisk (</w:t>
      </w:r>
      <w:r w:rsidRPr="00EA12A5">
        <w:rPr>
          <w:color w:val="FF0000"/>
        </w:rPr>
        <w:t>*</w:t>
      </w:r>
      <w:r>
        <w:t>) are mandatory.</w:t>
      </w:r>
    </w:p>
    <w:p w14:paraId="0E01B32F" w14:textId="77777777" w:rsidR="006C6AD7" w:rsidRDefault="006C6AD7" w:rsidP="006C6AD7">
      <w:pPr>
        <w:ind w:left="720" w:right="540"/>
      </w:pPr>
    </w:p>
    <w:p w14:paraId="7243D488" w14:textId="4CF56481" w:rsidR="006C6AD7" w:rsidRDefault="006C6AD7" w:rsidP="006C6AD7">
      <w:pPr>
        <w:pStyle w:val="Caption"/>
        <w:ind w:firstLine="720"/>
      </w:pPr>
      <w:r>
        <w:t xml:space="preserve">Table </w:t>
      </w:r>
      <w:fldSimple w:instr=" SEQ Figure \* ARABIC ">
        <w:r w:rsidR="006A4F84">
          <w:rPr>
            <w:noProof/>
          </w:rPr>
          <w:t>49</w:t>
        </w:r>
      </w:fldSimple>
      <w:r>
        <w:t>: Creating a collection event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0"/>
        <w:gridCol w:w="7020"/>
      </w:tblGrid>
      <w:tr w:rsidR="006C6AD7" w:rsidRPr="002C6247" w14:paraId="06B1A7A7" w14:textId="77777777" w:rsidTr="00D960F4">
        <w:tc>
          <w:tcPr>
            <w:tcW w:w="2610" w:type="dxa"/>
            <w:shd w:val="clear" w:color="auto" w:fill="BFBFBF"/>
          </w:tcPr>
          <w:p w14:paraId="2F3D6A08" w14:textId="77777777" w:rsidR="006C6AD7" w:rsidRPr="00F578E5" w:rsidRDefault="006C6AD7" w:rsidP="00D960F4">
            <w:pPr>
              <w:ind w:right="540"/>
              <w:rPr>
                <w:b/>
              </w:rPr>
            </w:pPr>
            <w:r>
              <w:rPr>
                <w:b/>
              </w:rPr>
              <w:t>Field</w:t>
            </w:r>
          </w:p>
        </w:tc>
        <w:tc>
          <w:tcPr>
            <w:tcW w:w="7020" w:type="dxa"/>
            <w:shd w:val="clear" w:color="auto" w:fill="BFBFBF"/>
          </w:tcPr>
          <w:p w14:paraId="62197BDD" w14:textId="77777777" w:rsidR="006C6AD7" w:rsidRPr="00F578E5" w:rsidRDefault="006C6AD7" w:rsidP="00D960F4">
            <w:pPr>
              <w:ind w:right="540"/>
              <w:rPr>
                <w:b/>
              </w:rPr>
            </w:pPr>
            <w:r>
              <w:rPr>
                <w:b/>
              </w:rPr>
              <w:t>Description</w:t>
            </w:r>
          </w:p>
        </w:tc>
      </w:tr>
      <w:tr w:rsidR="006C6AD7" w14:paraId="18ACB0A6" w14:textId="77777777" w:rsidTr="00D960F4">
        <w:trPr>
          <w:trHeight w:val="70"/>
        </w:trPr>
        <w:tc>
          <w:tcPr>
            <w:tcW w:w="2610" w:type="dxa"/>
          </w:tcPr>
          <w:p w14:paraId="68796764" w14:textId="77777777" w:rsidR="006C6AD7" w:rsidRDefault="006C6AD7" w:rsidP="00D960F4">
            <w:pPr>
              <w:ind w:right="540"/>
            </w:pPr>
            <w:r>
              <w:rPr>
                <w:b/>
              </w:rPr>
              <w:t xml:space="preserve">CE </w:t>
            </w:r>
            <w:r w:rsidRPr="00F578E5">
              <w:rPr>
                <w:b/>
              </w:rPr>
              <w:t>Code</w:t>
            </w:r>
            <w:r w:rsidRPr="00F578E5">
              <w:rPr>
                <w:color w:val="FF0000"/>
              </w:rPr>
              <w:t>*</w:t>
            </w:r>
          </w:p>
        </w:tc>
        <w:tc>
          <w:tcPr>
            <w:tcW w:w="7020" w:type="dxa"/>
          </w:tcPr>
          <w:p w14:paraId="14804A3D" w14:textId="77777777" w:rsidR="006C6AD7" w:rsidRDefault="006C6AD7" w:rsidP="00D960F4">
            <w:pPr>
              <w:ind w:right="540"/>
            </w:pPr>
            <w:r>
              <w:t xml:space="preserve">Type a code for this collection event. </w:t>
            </w:r>
          </w:p>
        </w:tc>
      </w:tr>
      <w:tr w:rsidR="006C6AD7" w14:paraId="5C279B73" w14:textId="77777777" w:rsidTr="00D960F4">
        <w:tc>
          <w:tcPr>
            <w:tcW w:w="2610" w:type="dxa"/>
          </w:tcPr>
          <w:p w14:paraId="34018368" w14:textId="77777777" w:rsidR="006C6AD7" w:rsidRDefault="006C6AD7" w:rsidP="00D960F4">
            <w:pPr>
              <w:ind w:right="540"/>
            </w:pPr>
            <w:r>
              <w:rPr>
                <w:b/>
              </w:rPr>
              <w:t xml:space="preserve">CE </w:t>
            </w:r>
            <w:r w:rsidRPr="00F578E5">
              <w:rPr>
                <w:b/>
              </w:rPr>
              <w:t>Name</w:t>
            </w:r>
            <w:r w:rsidRPr="00F578E5">
              <w:rPr>
                <w:color w:val="FF0000"/>
              </w:rPr>
              <w:t>*</w:t>
            </w:r>
          </w:p>
        </w:tc>
        <w:tc>
          <w:tcPr>
            <w:tcW w:w="7020" w:type="dxa"/>
          </w:tcPr>
          <w:p w14:paraId="391B01FA" w14:textId="77777777" w:rsidR="006C6AD7" w:rsidRDefault="006C6AD7" w:rsidP="00D960F4">
            <w:pPr>
              <w:ind w:right="540"/>
            </w:pPr>
            <w:r>
              <w:t>T</w:t>
            </w:r>
            <w:r w:rsidRPr="00DA2B4B">
              <w:t xml:space="preserve">ype a name for </w:t>
            </w:r>
            <w:r>
              <w:t>this</w:t>
            </w:r>
            <w:r w:rsidRPr="00DA2B4B">
              <w:t xml:space="preserve"> </w:t>
            </w:r>
            <w:r>
              <w:t>collection event.</w:t>
            </w:r>
            <w:r w:rsidRPr="00F578E5">
              <w:rPr>
                <w:b/>
              </w:rPr>
              <w:t xml:space="preserve"> </w:t>
            </w:r>
            <w:r>
              <w:rPr>
                <w:b/>
              </w:rPr>
              <w:br/>
            </w:r>
            <w:r w:rsidRPr="00F578E5">
              <w:rPr>
                <w:b/>
              </w:rPr>
              <w:t>Note:</w:t>
            </w:r>
            <w:r>
              <w:t xml:space="preserve"> Combination of the code and the name must be unique.</w:t>
            </w:r>
          </w:p>
        </w:tc>
      </w:tr>
      <w:tr w:rsidR="006C6AD7" w14:paraId="0F7A86C8" w14:textId="77777777" w:rsidTr="00D960F4">
        <w:tc>
          <w:tcPr>
            <w:tcW w:w="2610" w:type="dxa"/>
          </w:tcPr>
          <w:p w14:paraId="76837D7D" w14:textId="77777777" w:rsidR="006C6AD7" w:rsidRPr="00B67CD1" w:rsidRDefault="006C6AD7" w:rsidP="00D960F4">
            <w:pPr>
              <w:ind w:right="540"/>
              <w:rPr>
                <w:b/>
                <w:color w:val="FF0000"/>
              </w:rPr>
            </w:pPr>
            <w:r>
              <w:rPr>
                <w:b/>
              </w:rPr>
              <w:t>CE Profile</w:t>
            </w:r>
            <w:r>
              <w:rPr>
                <w:b/>
                <w:color w:val="FF0000"/>
              </w:rPr>
              <w:t>*</w:t>
            </w:r>
          </w:p>
        </w:tc>
        <w:tc>
          <w:tcPr>
            <w:tcW w:w="7020" w:type="dxa"/>
          </w:tcPr>
          <w:p w14:paraId="2D722823" w14:textId="77777777" w:rsidR="006C6AD7" w:rsidRDefault="006C6AD7" w:rsidP="00D960F4">
            <w:pPr>
              <w:ind w:right="540"/>
            </w:pPr>
            <w:r>
              <w:t>Click the appropriate collection profile for this event.</w:t>
            </w:r>
          </w:p>
        </w:tc>
      </w:tr>
      <w:tr w:rsidR="006C6AD7" w14:paraId="7F7F889E" w14:textId="77777777" w:rsidTr="00D960F4">
        <w:tc>
          <w:tcPr>
            <w:tcW w:w="2610" w:type="dxa"/>
          </w:tcPr>
          <w:p w14:paraId="6A9165BE" w14:textId="77777777" w:rsidR="006C6AD7" w:rsidRPr="00B67CD1" w:rsidRDefault="006C6AD7" w:rsidP="00D960F4">
            <w:pPr>
              <w:ind w:right="540"/>
              <w:rPr>
                <w:b/>
                <w:color w:val="FF0000"/>
              </w:rPr>
            </w:pPr>
            <w:r>
              <w:rPr>
                <w:b/>
              </w:rPr>
              <w:t>Collection Site</w:t>
            </w:r>
            <w:r>
              <w:rPr>
                <w:b/>
                <w:color w:val="FF0000"/>
              </w:rPr>
              <w:t>*</w:t>
            </w:r>
          </w:p>
        </w:tc>
        <w:tc>
          <w:tcPr>
            <w:tcW w:w="7020" w:type="dxa"/>
          </w:tcPr>
          <w:p w14:paraId="66F927FA" w14:textId="77777777" w:rsidR="006C6AD7" w:rsidRDefault="006C6AD7" w:rsidP="00D960F4">
            <w:pPr>
              <w:ind w:right="540"/>
            </w:pPr>
            <w:r>
              <w:t>Click the appropriate collection site for this event.</w:t>
            </w:r>
          </w:p>
        </w:tc>
      </w:tr>
      <w:tr w:rsidR="006C6AD7" w14:paraId="7F26C0D9" w14:textId="77777777" w:rsidTr="00D960F4">
        <w:tc>
          <w:tcPr>
            <w:tcW w:w="2610" w:type="dxa"/>
          </w:tcPr>
          <w:p w14:paraId="5AA91DB1" w14:textId="77777777" w:rsidR="006C6AD7" w:rsidRPr="00BB17C0" w:rsidRDefault="006C6AD7" w:rsidP="00D960F4">
            <w:pPr>
              <w:ind w:right="540"/>
              <w:rPr>
                <w:b/>
                <w:color w:val="FF0000"/>
              </w:rPr>
            </w:pPr>
            <w:r>
              <w:rPr>
                <w:b/>
              </w:rPr>
              <w:t>CE Type</w:t>
            </w:r>
            <w:r>
              <w:rPr>
                <w:b/>
                <w:color w:val="FF0000"/>
              </w:rPr>
              <w:t>*</w:t>
            </w:r>
          </w:p>
        </w:tc>
        <w:tc>
          <w:tcPr>
            <w:tcW w:w="7020" w:type="dxa"/>
          </w:tcPr>
          <w:p w14:paraId="24E4F8BA" w14:textId="77777777" w:rsidR="006C6AD7" w:rsidRDefault="006C6AD7" w:rsidP="00D960F4">
            <w:pPr>
              <w:ind w:right="540"/>
            </w:pPr>
            <w:r>
              <w:t>Select the appropriate type for this event.</w:t>
            </w:r>
          </w:p>
        </w:tc>
      </w:tr>
    </w:tbl>
    <w:p w14:paraId="0CC13767" w14:textId="77777777" w:rsidR="006C6AD7" w:rsidRDefault="006C6AD7" w:rsidP="006C6AD7">
      <w:pPr>
        <w:ind w:left="720" w:right="540"/>
      </w:pPr>
    </w:p>
    <w:p w14:paraId="6B77138D" w14:textId="77777777" w:rsidR="006C6AD7" w:rsidRDefault="006C6AD7" w:rsidP="006C6AD7">
      <w:pPr>
        <w:ind w:left="1080" w:right="540"/>
      </w:pPr>
    </w:p>
    <w:p w14:paraId="5235FDB6" w14:textId="77777777" w:rsidR="006C6AD7" w:rsidRDefault="006C6AD7" w:rsidP="006C6AD7">
      <w:pPr>
        <w:numPr>
          <w:ilvl w:val="0"/>
          <w:numId w:val="31"/>
        </w:numPr>
        <w:ind w:right="540"/>
      </w:pPr>
      <w:r>
        <w:t xml:space="preserve">Click </w:t>
      </w:r>
      <w:r>
        <w:rPr>
          <w:b/>
        </w:rPr>
        <w:t>CREATE</w:t>
      </w:r>
      <w:r>
        <w:t>.</w:t>
      </w:r>
      <w:r>
        <w:br/>
        <w:t xml:space="preserve">The collection event is created. The </w:t>
      </w:r>
      <w:r w:rsidRPr="00E4256B">
        <w:rPr>
          <w:b/>
        </w:rPr>
        <w:t>Project Hierarchy</w:t>
      </w:r>
      <w:r>
        <w:t xml:space="preserve"> page appears with the collection event added to the hierarchy tree on the left, and the collection event information fields on the right.</w:t>
      </w:r>
    </w:p>
    <w:p w14:paraId="7C5301C2" w14:textId="77777777" w:rsidR="006C6AD7" w:rsidRDefault="006C6AD7" w:rsidP="006C6AD7">
      <w:pPr>
        <w:ind w:left="720" w:right="540"/>
      </w:pPr>
      <w:r w:rsidRPr="00601839">
        <w:rPr>
          <w:noProof/>
        </w:rPr>
        <w:lastRenderedPageBreak/>
        <w:drawing>
          <wp:inline distT="0" distB="0" distL="0" distR="0" wp14:anchorId="7A676679" wp14:editId="6BD33986">
            <wp:extent cx="6255385" cy="2888615"/>
            <wp:effectExtent l="19050" t="19050" r="12065" b="2603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55385" cy="2888615"/>
                    </a:xfrm>
                    <a:prstGeom prst="rect">
                      <a:avLst/>
                    </a:prstGeom>
                    <a:noFill/>
                    <a:ln w="3175">
                      <a:solidFill>
                        <a:schemeClr val="tx1"/>
                      </a:solidFill>
                    </a:ln>
                  </pic:spPr>
                </pic:pic>
              </a:graphicData>
            </a:graphic>
          </wp:inline>
        </w:drawing>
      </w:r>
    </w:p>
    <w:p w14:paraId="17777D18" w14:textId="77777777" w:rsidR="006C6AD7" w:rsidRDefault="006C6AD7" w:rsidP="006C6AD7">
      <w:pPr>
        <w:pStyle w:val="Figure"/>
        <w:tabs>
          <w:tab w:val="clear" w:pos="1980"/>
          <w:tab w:val="left" w:pos="1710"/>
          <w:tab w:val="num" w:pos="1800"/>
        </w:tabs>
        <w:ind w:left="1152" w:hanging="432"/>
      </w:pPr>
      <w:r>
        <w:t>Collection Event properties page</w:t>
      </w:r>
      <w:r>
        <w:br/>
      </w:r>
    </w:p>
    <w:p w14:paraId="5E06C0E2" w14:textId="77777777" w:rsidR="006C6AD7" w:rsidRPr="005D4EA5" w:rsidRDefault="006C6AD7" w:rsidP="006C6AD7">
      <w:pPr>
        <w:pStyle w:val="Nomal"/>
        <w:spacing w:afterAutospacing="0"/>
        <w:ind w:left="720"/>
        <w:rPr>
          <w:rFonts w:ascii="Arial" w:hAnsi="Arial"/>
          <w:sz w:val="22"/>
          <w:szCs w:val="22"/>
        </w:rPr>
      </w:pPr>
      <w:r w:rsidRPr="005D4EA5">
        <w:rPr>
          <w:rFonts w:ascii="Arial" w:hAnsi="Arial"/>
          <w:sz w:val="22"/>
          <w:szCs w:val="22"/>
        </w:rPr>
        <w:t>General tips for collection events:</w:t>
      </w:r>
    </w:p>
    <w:p w14:paraId="44227CA9" w14:textId="77777777" w:rsidR="006C6AD7" w:rsidRDefault="006C6AD7" w:rsidP="006C6AD7">
      <w:pPr>
        <w:pStyle w:val="ListParagraph"/>
        <w:numPr>
          <w:ilvl w:val="0"/>
          <w:numId w:val="34"/>
        </w:numPr>
        <w:ind w:left="1080"/>
      </w:pPr>
      <w:r>
        <w:t>In order to publish this collection, you must create at least one collection event.</w:t>
      </w:r>
      <w:r>
        <w:br/>
      </w:r>
    </w:p>
    <w:p w14:paraId="7A154212" w14:textId="77777777" w:rsidR="006C6AD7" w:rsidRDefault="006C6AD7" w:rsidP="006C6AD7">
      <w:pPr>
        <w:pStyle w:val="ListParagraph"/>
        <w:numPr>
          <w:ilvl w:val="0"/>
          <w:numId w:val="34"/>
        </w:numPr>
        <w:ind w:left="1080"/>
      </w:pPr>
      <w:r>
        <w:t xml:space="preserve">You can create multiple collection events. However, you must create the events one at a time. </w:t>
      </w:r>
      <w:r>
        <w:br/>
      </w:r>
    </w:p>
    <w:p w14:paraId="1C94B536" w14:textId="77777777" w:rsidR="006C6AD7" w:rsidRDefault="006C6AD7" w:rsidP="006C6AD7">
      <w:pPr>
        <w:pStyle w:val="ListParagraph"/>
        <w:numPr>
          <w:ilvl w:val="0"/>
          <w:numId w:val="34"/>
        </w:numPr>
        <w:ind w:left="1080"/>
      </w:pPr>
      <w:r>
        <w:t>You can create the same event for multiple sites. However, you must create the events one at a time for each site.</w:t>
      </w:r>
      <w:r>
        <w:br/>
      </w:r>
    </w:p>
    <w:p w14:paraId="0FF89816" w14:textId="77777777" w:rsidR="006C6AD7" w:rsidRPr="005D4EA5" w:rsidRDefault="006C6AD7" w:rsidP="006C6AD7">
      <w:pPr>
        <w:pStyle w:val="ListParagraph"/>
        <w:numPr>
          <w:ilvl w:val="0"/>
          <w:numId w:val="34"/>
        </w:numPr>
        <w:ind w:left="1080"/>
      </w:pPr>
      <w:r>
        <w:t xml:space="preserve">You can only delete a collection event while the Collection has the status as </w:t>
      </w:r>
      <w:r w:rsidRPr="00C761C0">
        <w:rPr>
          <w:b/>
        </w:rPr>
        <w:t>Draft</w:t>
      </w:r>
      <w:r>
        <w:t>. Once the Collection is published, you will not be able to delete any collection events that you added.</w:t>
      </w:r>
      <w:r>
        <w:br/>
      </w:r>
    </w:p>
    <w:p w14:paraId="4EEF31B3" w14:textId="77777777" w:rsidR="006C6AD7" w:rsidRDefault="006C6AD7" w:rsidP="006C6AD7">
      <w:pPr>
        <w:numPr>
          <w:ilvl w:val="0"/>
          <w:numId w:val="31"/>
        </w:numPr>
        <w:ind w:right="540"/>
      </w:pPr>
      <w:r>
        <w:t>Type a brief description of this collection event, if applicable.</w:t>
      </w:r>
      <w:r>
        <w:br/>
      </w:r>
    </w:p>
    <w:p w14:paraId="49527239" w14:textId="77777777" w:rsidR="006C6AD7" w:rsidRDefault="006C6AD7" w:rsidP="006C6AD7">
      <w:pPr>
        <w:ind w:left="720" w:right="540"/>
      </w:pPr>
      <w:r w:rsidRPr="00EA12A5">
        <w:rPr>
          <w:b/>
        </w:rPr>
        <w:t>Note:</w:t>
      </w:r>
      <w:r>
        <w:t xml:space="preserve"> The </w:t>
      </w:r>
      <w:r w:rsidRPr="00C857C9">
        <w:rPr>
          <w:b/>
        </w:rPr>
        <w:t>Description</w:t>
      </w:r>
      <w:r>
        <w:t xml:space="preserve"> field can be expanded by placing the cursor on the bottom right corner of the box and resizing the box.</w:t>
      </w:r>
    </w:p>
    <w:p w14:paraId="7AF4D882" w14:textId="77777777" w:rsidR="006C6AD7" w:rsidRDefault="006C6AD7" w:rsidP="006C6AD7">
      <w:pPr>
        <w:pStyle w:val="ListParagraph"/>
      </w:pPr>
    </w:p>
    <w:p w14:paraId="1E22F155" w14:textId="77777777" w:rsidR="006C6AD7" w:rsidRDefault="006C6AD7" w:rsidP="006C6AD7">
      <w:pPr>
        <w:numPr>
          <w:ilvl w:val="0"/>
          <w:numId w:val="31"/>
        </w:numPr>
        <w:ind w:right="540"/>
      </w:pPr>
      <w:r>
        <w:t xml:space="preserve">If you selected </w:t>
      </w:r>
      <w:r w:rsidRPr="005D4EA5">
        <w:rPr>
          <w:b/>
        </w:rPr>
        <w:t>Initial</w:t>
      </w:r>
      <w:r>
        <w:t xml:space="preserve"> as the </w:t>
      </w:r>
      <w:r w:rsidRPr="005D4EA5">
        <w:rPr>
          <w:b/>
        </w:rPr>
        <w:t>Collection Event Type</w:t>
      </w:r>
      <w:r>
        <w:t>, skip this step.</w:t>
      </w:r>
    </w:p>
    <w:p w14:paraId="3D911854" w14:textId="77777777" w:rsidR="006C6AD7" w:rsidRDefault="006C6AD7" w:rsidP="006C6AD7">
      <w:pPr>
        <w:ind w:left="720" w:right="540"/>
      </w:pPr>
      <w:r w:rsidRPr="00BF3BD5">
        <w:rPr>
          <w:b/>
        </w:rPr>
        <w:t>Note</w:t>
      </w:r>
      <w:r>
        <w:t xml:space="preserve">: One initial collection event is mandatory for each collection site. </w:t>
      </w:r>
      <w:r>
        <w:br/>
        <w:t>However, if you selected Follow-up, Visit or Final as the Collection Event Type, perform the following:</w:t>
      </w:r>
    </w:p>
    <w:p w14:paraId="025F2F2D" w14:textId="77777777" w:rsidR="006C6AD7" w:rsidRDefault="006C6AD7" w:rsidP="006C6AD7">
      <w:pPr>
        <w:numPr>
          <w:ilvl w:val="0"/>
          <w:numId w:val="41"/>
        </w:numPr>
        <w:ind w:left="1080" w:right="540"/>
      </w:pPr>
      <w:r>
        <w:t xml:space="preserve">Click the </w:t>
      </w:r>
      <w:r w:rsidRPr="00BB59C9">
        <w:rPr>
          <w:b/>
        </w:rPr>
        <w:t>Appointments</w:t>
      </w:r>
      <w:r>
        <w:t xml:space="preserve"> tab.</w:t>
      </w:r>
      <w:r>
        <w:br/>
        <w:t xml:space="preserve">The </w:t>
      </w:r>
      <w:r w:rsidRPr="00D27F40">
        <w:rPr>
          <w:b/>
        </w:rPr>
        <w:t xml:space="preserve">Appointments </w:t>
      </w:r>
      <w:r>
        <w:t>page appears.</w:t>
      </w:r>
    </w:p>
    <w:p w14:paraId="18A190F7" w14:textId="77777777" w:rsidR="006C6AD7" w:rsidRDefault="006C6AD7" w:rsidP="006C6AD7">
      <w:pPr>
        <w:ind w:left="720" w:right="540"/>
      </w:pPr>
      <w:r w:rsidRPr="00E206B2">
        <w:rPr>
          <w:noProof/>
        </w:rPr>
        <w:lastRenderedPageBreak/>
        <w:drawing>
          <wp:inline distT="0" distB="0" distL="0" distR="0" wp14:anchorId="2152B667" wp14:editId="7D2C5678">
            <wp:extent cx="6245225" cy="2888615"/>
            <wp:effectExtent l="19050" t="19050" r="22225" b="2603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45225" cy="2888615"/>
                    </a:xfrm>
                    <a:prstGeom prst="rect">
                      <a:avLst/>
                    </a:prstGeom>
                    <a:noFill/>
                    <a:ln w="3175">
                      <a:solidFill>
                        <a:schemeClr val="tx1"/>
                      </a:solidFill>
                    </a:ln>
                  </pic:spPr>
                </pic:pic>
              </a:graphicData>
            </a:graphic>
          </wp:inline>
        </w:drawing>
      </w:r>
    </w:p>
    <w:p w14:paraId="09430F61" w14:textId="77777777" w:rsidR="006C6AD7" w:rsidRDefault="006C6AD7" w:rsidP="006C6AD7">
      <w:pPr>
        <w:pStyle w:val="Figure"/>
        <w:tabs>
          <w:tab w:val="clear" w:pos="1980"/>
          <w:tab w:val="left" w:pos="1710"/>
          <w:tab w:val="num" w:pos="1800"/>
        </w:tabs>
        <w:ind w:left="1152" w:hanging="432"/>
      </w:pPr>
      <w:r>
        <w:t>Collection Event appointment scheduling page</w:t>
      </w:r>
      <w:r>
        <w:br/>
      </w:r>
      <w:r>
        <w:br/>
      </w:r>
    </w:p>
    <w:p w14:paraId="6CB1B6D4" w14:textId="77777777" w:rsidR="006C6AD7" w:rsidRDefault="006C6AD7" w:rsidP="006C6AD7">
      <w:pPr>
        <w:numPr>
          <w:ilvl w:val="0"/>
          <w:numId w:val="41"/>
        </w:numPr>
        <w:ind w:left="1080" w:right="540"/>
      </w:pPr>
      <w:r>
        <w:t>Click the appropriate checkbox:</w:t>
      </w:r>
    </w:p>
    <w:p w14:paraId="78BFE4DD" w14:textId="77777777" w:rsidR="006C6AD7" w:rsidRDefault="006C6AD7" w:rsidP="006C6AD7">
      <w:pPr>
        <w:numPr>
          <w:ilvl w:val="0"/>
          <w:numId w:val="68"/>
        </w:numPr>
        <w:ind w:right="540"/>
      </w:pPr>
      <w:r w:rsidRPr="005A7847">
        <w:rPr>
          <w:b/>
        </w:rPr>
        <w:t>Mandatory</w:t>
      </w:r>
      <w:r>
        <w:t>: Click this checkbox if the collection event is mandatory and is not a scheduled event. No appointment scheduling action is required.</w:t>
      </w:r>
      <w:r>
        <w:br/>
      </w:r>
    </w:p>
    <w:p w14:paraId="74BBEA3E" w14:textId="77777777" w:rsidR="006C6AD7" w:rsidRDefault="006C6AD7" w:rsidP="006C6AD7">
      <w:pPr>
        <w:numPr>
          <w:ilvl w:val="0"/>
          <w:numId w:val="68"/>
        </w:numPr>
        <w:ind w:right="540"/>
      </w:pPr>
      <w:r w:rsidRPr="006271D3">
        <w:rPr>
          <w:b/>
        </w:rPr>
        <w:t>Scheduled</w:t>
      </w:r>
      <w:r>
        <w:t xml:space="preserve">: Click this checkbox if the event must be scheduled. If checked, fields appear on the page for scheduling the appointment. Enter appropriate information in each field. Following table lists each field and its description. </w:t>
      </w:r>
    </w:p>
    <w:p w14:paraId="68164561" w14:textId="77777777" w:rsidR="006C6AD7" w:rsidRDefault="006C6AD7" w:rsidP="006C6AD7">
      <w:pPr>
        <w:ind w:left="1800" w:right="540"/>
      </w:pPr>
      <w:r w:rsidRPr="00EA12A5">
        <w:rPr>
          <w:b/>
        </w:rPr>
        <w:t>Note:</w:t>
      </w:r>
      <w:r>
        <w:t xml:space="preserve"> Fields that are marked with the red asterisk (</w:t>
      </w:r>
      <w:r w:rsidRPr="00EA12A5">
        <w:rPr>
          <w:color w:val="FF0000"/>
        </w:rPr>
        <w:t>*</w:t>
      </w:r>
      <w:r>
        <w:t>) are mandatory.</w:t>
      </w:r>
      <w:r>
        <w:br/>
      </w:r>
    </w:p>
    <w:p w14:paraId="397099FE" w14:textId="49969E18" w:rsidR="006C6AD7" w:rsidRDefault="006C6AD7" w:rsidP="006C6AD7">
      <w:pPr>
        <w:pStyle w:val="Caption"/>
        <w:ind w:firstLine="720"/>
      </w:pPr>
      <w:r>
        <w:t xml:space="preserve">Table </w:t>
      </w:r>
      <w:fldSimple w:instr=" SEQ Figure \* ARABIC ">
        <w:r w:rsidR="006A4F84">
          <w:rPr>
            <w:noProof/>
          </w:rPr>
          <w:t>50</w:t>
        </w:r>
      </w:fldSimple>
      <w:r>
        <w:t>: Scheduling a collection event appointment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0"/>
        <w:gridCol w:w="7020"/>
      </w:tblGrid>
      <w:tr w:rsidR="006C6AD7" w:rsidRPr="002C6247" w14:paraId="7161A697" w14:textId="77777777" w:rsidTr="00D960F4">
        <w:tc>
          <w:tcPr>
            <w:tcW w:w="2610" w:type="dxa"/>
            <w:shd w:val="clear" w:color="auto" w:fill="BFBFBF"/>
          </w:tcPr>
          <w:p w14:paraId="2FD07380" w14:textId="77777777" w:rsidR="006C6AD7" w:rsidRPr="00F578E5" w:rsidRDefault="006C6AD7" w:rsidP="00D960F4">
            <w:pPr>
              <w:ind w:right="540"/>
              <w:rPr>
                <w:b/>
              </w:rPr>
            </w:pPr>
            <w:r>
              <w:rPr>
                <w:b/>
              </w:rPr>
              <w:t>Field</w:t>
            </w:r>
          </w:p>
        </w:tc>
        <w:tc>
          <w:tcPr>
            <w:tcW w:w="7020" w:type="dxa"/>
            <w:shd w:val="clear" w:color="auto" w:fill="BFBFBF"/>
          </w:tcPr>
          <w:p w14:paraId="6AEBC140" w14:textId="77777777" w:rsidR="006C6AD7" w:rsidRPr="00F578E5" w:rsidRDefault="006C6AD7" w:rsidP="00D960F4">
            <w:pPr>
              <w:ind w:right="540"/>
              <w:rPr>
                <w:b/>
              </w:rPr>
            </w:pPr>
            <w:r>
              <w:rPr>
                <w:b/>
              </w:rPr>
              <w:t>Description</w:t>
            </w:r>
          </w:p>
        </w:tc>
      </w:tr>
      <w:tr w:rsidR="006C6AD7" w14:paraId="08162002" w14:textId="77777777" w:rsidTr="00D960F4">
        <w:trPr>
          <w:trHeight w:val="70"/>
        </w:trPr>
        <w:tc>
          <w:tcPr>
            <w:tcW w:w="2610" w:type="dxa"/>
          </w:tcPr>
          <w:p w14:paraId="4A40CFE3" w14:textId="77777777" w:rsidR="006C6AD7" w:rsidRDefault="006C6AD7" w:rsidP="00D960F4">
            <w:pPr>
              <w:ind w:right="540"/>
            </w:pPr>
            <w:r>
              <w:rPr>
                <w:b/>
              </w:rPr>
              <w:t>Schedule this event to occur</w:t>
            </w:r>
            <w:r w:rsidRPr="00F578E5">
              <w:rPr>
                <w:color w:val="FF0000"/>
              </w:rPr>
              <w:t>*</w:t>
            </w:r>
          </w:p>
        </w:tc>
        <w:tc>
          <w:tcPr>
            <w:tcW w:w="7020" w:type="dxa"/>
          </w:tcPr>
          <w:p w14:paraId="337419FF" w14:textId="77777777" w:rsidR="006C6AD7" w:rsidRDefault="006C6AD7" w:rsidP="00D960F4">
            <w:pPr>
              <w:ind w:right="540"/>
            </w:pPr>
            <w:r>
              <w:t>Type  the number of days used for the scheduling of this event.</w:t>
            </w:r>
          </w:p>
        </w:tc>
      </w:tr>
      <w:tr w:rsidR="006C6AD7" w14:paraId="76AE682E" w14:textId="77777777" w:rsidTr="00D960F4">
        <w:tc>
          <w:tcPr>
            <w:tcW w:w="2610" w:type="dxa"/>
          </w:tcPr>
          <w:p w14:paraId="53D6B46F" w14:textId="77777777" w:rsidR="006C6AD7" w:rsidRDefault="006C6AD7" w:rsidP="00D960F4">
            <w:pPr>
              <w:ind w:right="540"/>
            </w:pPr>
            <w:r>
              <w:rPr>
                <w:b/>
              </w:rPr>
              <w:t>days +/-</w:t>
            </w:r>
          </w:p>
        </w:tc>
        <w:tc>
          <w:tcPr>
            <w:tcW w:w="7020" w:type="dxa"/>
          </w:tcPr>
          <w:p w14:paraId="6ED4D9A4" w14:textId="77777777" w:rsidR="006C6AD7" w:rsidRDefault="006C6AD7" w:rsidP="00D960F4">
            <w:pPr>
              <w:ind w:right="540"/>
            </w:pPr>
            <w:r>
              <w:t>To allow a variance of several days in the scheduling, type the number of days that the scheduling can vary.</w:t>
            </w:r>
            <w:r>
              <w:br/>
              <w:t xml:space="preserve">For example: If you input 10 in the first field and input 2 in this field, this event is scheduled for 8 to 12 days. </w:t>
            </w:r>
            <w:r>
              <w:br/>
            </w:r>
            <w:r w:rsidRPr="00F578E5">
              <w:rPr>
                <w:b/>
              </w:rPr>
              <w:t>Note:</w:t>
            </w:r>
            <w:r>
              <w:rPr>
                <w:b/>
              </w:rPr>
              <w:t xml:space="preserve"> </w:t>
            </w:r>
          </w:p>
        </w:tc>
      </w:tr>
      <w:tr w:rsidR="006C6AD7" w14:paraId="7A304FA4" w14:textId="77777777" w:rsidTr="00D960F4">
        <w:tc>
          <w:tcPr>
            <w:tcW w:w="2610" w:type="dxa"/>
          </w:tcPr>
          <w:p w14:paraId="1BDF9371" w14:textId="77777777" w:rsidR="006C6AD7" w:rsidRPr="00F82565" w:rsidRDefault="006C6AD7" w:rsidP="00D960F4">
            <w:pPr>
              <w:ind w:right="540"/>
              <w:rPr>
                <w:b/>
                <w:color w:val="FF0000"/>
              </w:rPr>
            </w:pPr>
            <w:r>
              <w:rPr>
                <w:b/>
              </w:rPr>
              <w:t>after Collection Event</w:t>
            </w:r>
            <w:r>
              <w:rPr>
                <w:b/>
                <w:color w:val="FF0000"/>
              </w:rPr>
              <w:t>*</w:t>
            </w:r>
          </w:p>
        </w:tc>
        <w:tc>
          <w:tcPr>
            <w:tcW w:w="7020" w:type="dxa"/>
          </w:tcPr>
          <w:p w14:paraId="6B280AB9" w14:textId="77777777" w:rsidR="006C6AD7" w:rsidRDefault="006C6AD7" w:rsidP="00D960F4">
            <w:pPr>
              <w:ind w:right="540"/>
            </w:pPr>
            <w:r>
              <w:t xml:space="preserve">Click the appropriate collection event that should be used for scheduling this event. </w:t>
            </w:r>
            <w:r>
              <w:br/>
              <w:t xml:space="preserve">For example: If you input 10 in the first field and select </w:t>
            </w:r>
            <w:r w:rsidRPr="00B0048B">
              <w:rPr>
                <w:b/>
              </w:rPr>
              <w:t xml:space="preserve">Initial </w:t>
            </w:r>
            <w:r w:rsidRPr="00F82565">
              <w:t>as the</w:t>
            </w:r>
            <w:r>
              <w:rPr>
                <w:b/>
              </w:rPr>
              <w:t xml:space="preserve"> Collection Event, </w:t>
            </w:r>
            <w:r>
              <w:t>this event is scheduled 10 days after the Initial collection event.</w:t>
            </w:r>
          </w:p>
        </w:tc>
      </w:tr>
    </w:tbl>
    <w:p w14:paraId="2A6C5146" w14:textId="77777777" w:rsidR="006C6AD7" w:rsidRDefault="006C6AD7" w:rsidP="006C6AD7"/>
    <w:p w14:paraId="1876A64D" w14:textId="77777777" w:rsidR="006C6AD7" w:rsidRDefault="006C6AD7" w:rsidP="006C6AD7">
      <w:pPr>
        <w:numPr>
          <w:ilvl w:val="0"/>
          <w:numId w:val="31"/>
        </w:numPr>
        <w:ind w:right="540"/>
      </w:pPr>
      <w:r>
        <w:t xml:space="preserve">Click </w:t>
      </w:r>
      <w:r w:rsidRPr="00114B69">
        <w:rPr>
          <w:b/>
        </w:rPr>
        <w:t>SAVE</w:t>
      </w:r>
      <w:r>
        <w:t>.</w:t>
      </w:r>
      <w:r>
        <w:br/>
        <w:t xml:space="preserve">The collection event information is saved and the </w:t>
      </w:r>
      <w:r w:rsidRPr="00485FC2">
        <w:t>Project Hierarchy</w:t>
      </w:r>
      <w:r>
        <w:t xml:space="preserve"> is updated.</w:t>
      </w:r>
      <w:r>
        <w:br/>
      </w:r>
      <w:r>
        <w:br/>
      </w:r>
      <w:r w:rsidRPr="00A96669">
        <w:rPr>
          <w:b/>
        </w:rPr>
        <w:t>Note:</w:t>
      </w:r>
      <w:r>
        <w:t xml:space="preserve"> </w:t>
      </w:r>
    </w:p>
    <w:p w14:paraId="1AD69079" w14:textId="77777777" w:rsidR="006C6AD7" w:rsidRDefault="006C6AD7" w:rsidP="006C6AD7">
      <w:pPr>
        <w:numPr>
          <w:ilvl w:val="0"/>
          <w:numId w:val="42"/>
        </w:numPr>
        <w:ind w:left="1440" w:right="540"/>
      </w:pPr>
      <w:r>
        <w:lastRenderedPageBreak/>
        <w:t xml:space="preserve">Click the </w:t>
      </w:r>
      <w:r w:rsidRPr="00114B69">
        <w:rPr>
          <w:b/>
        </w:rPr>
        <w:t>Expand All</w:t>
      </w:r>
      <w:r>
        <w:t xml:space="preserve"> link above the Project Hierarchy to expand the hierarchy tree to show all information.</w:t>
      </w:r>
      <w:r>
        <w:br/>
      </w:r>
    </w:p>
    <w:p w14:paraId="347123C9" w14:textId="77777777" w:rsidR="006C6AD7" w:rsidRDefault="006C6AD7" w:rsidP="006C6AD7">
      <w:pPr>
        <w:numPr>
          <w:ilvl w:val="0"/>
          <w:numId w:val="42"/>
        </w:numPr>
        <w:ind w:left="1440" w:right="540"/>
      </w:pPr>
      <w:r>
        <w:t>If you want to add an additional collection event to this collection, repeat steps 26 – 31.</w:t>
      </w:r>
      <w:r>
        <w:br/>
      </w:r>
    </w:p>
    <w:p w14:paraId="7376A7D7" w14:textId="77777777" w:rsidR="006C6AD7" w:rsidRDefault="006C6AD7" w:rsidP="006C6AD7">
      <w:pPr>
        <w:numPr>
          <w:ilvl w:val="0"/>
          <w:numId w:val="42"/>
        </w:numPr>
        <w:ind w:left="1440" w:right="540"/>
      </w:pPr>
      <w:r>
        <w:t xml:space="preserve">If you want to add an additional collection to this project, select the project on the </w:t>
      </w:r>
      <w:r w:rsidRPr="00581B79">
        <w:rPr>
          <w:b/>
        </w:rPr>
        <w:t>Project Hierarchy</w:t>
      </w:r>
      <w:r>
        <w:t xml:space="preserve"> tree and repeat steps 8 - 25.</w:t>
      </w:r>
      <w:r>
        <w:br/>
      </w:r>
    </w:p>
    <w:p w14:paraId="2A11CA6F" w14:textId="77777777" w:rsidR="006C6AD7" w:rsidRDefault="006C6AD7" w:rsidP="006C6AD7">
      <w:pPr>
        <w:numPr>
          <w:ilvl w:val="0"/>
          <w:numId w:val="31"/>
        </w:numPr>
        <w:ind w:right="540"/>
      </w:pPr>
      <w:r>
        <w:t xml:space="preserve">Click </w:t>
      </w:r>
      <w:r w:rsidRPr="00B66006">
        <w:rPr>
          <w:b/>
        </w:rPr>
        <w:t>VALIDATE</w:t>
      </w:r>
      <w:r>
        <w:t xml:space="preserve"> to verify if the collection is ready for publishing.</w:t>
      </w:r>
      <w:r>
        <w:br/>
        <w:t xml:space="preserve">The </w:t>
      </w:r>
      <w:r w:rsidRPr="00B66006">
        <w:rPr>
          <w:b/>
        </w:rPr>
        <w:t>Validate Collection</w:t>
      </w:r>
      <w:r>
        <w:t xml:space="preserve"> page appears.</w:t>
      </w:r>
    </w:p>
    <w:p w14:paraId="078FCA63" w14:textId="77777777" w:rsidR="006C6AD7" w:rsidRDefault="006C6AD7" w:rsidP="006C6AD7">
      <w:pPr>
        <w:ind w:left="720" w:right="540"/>
      </w:pPr>
    </w:p>
    <w:p w14:paraId="3253E513" w14:textId="77777777" w:rsidR="006C6AD7" w:rsidRDefault="006C6AD7" w:rsidP="006C6AD7">
      <w:pPr>
        <w:ind w:left="810" w:right="540"/>
      </w:pPr>
      <w:r w:rsidRPr="00E206B2">
        <w:rPr>
          <w:noProof/>
        </w:rPr>
        <w:drawing>
          <wp:inline distT="0" distB="0" distL="0" distR="0" wp14:anchorId="28FE3D9F" wp14:editId="3C8EB256">
            <wp:extent cx="6151245" cy="2847340"/>
            <wp:effectExtent l="19050" t="19050" r="20955" b="1016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51245" cy="2847340"/>
                    </a:xfrm>
                    <a:prstGeom prst="rect">
                      <a:avLst/>
                    </a:prstGeom>
                    <a:noFill/>
                    <a:ln w="3175">
                      <a:solidFill>
                        <a:schemeClr val="tx1"/>
                      </a:solidFill>
                    </a:ln>
                  </pic:spPr>
                </pic:pic>
              </a:graphicData>
            </a:graphic>
          </wp:inline>
        </w:drawing>
      </w:r>
    </w:p>
    <w:p w14:paraId="5787CAB7" w14:textId="77777777" w:rsidR="006C6AD7" w:rsidRDefault="006C6AD7" w:rsidP="006C6AD7">
      <w:pPr>
        <w:pStyle w:val="Figure"/>
        <w:tabs>
          <w:tab w:val="clear" w:pos="1980"/>
          <w:tab w:val="left" w:pos="1710"/>
          <w:tab w:val="num" w:pos="1800"/>
        </w:tabs>
        <w:ind w:left="1152" w:hanging="432"/>
      </w:pPr>
      <w:r>
        <w:t>Validate Collection page</w:t>
      </w:r>
    </w:p>
    <w:p w14:paraId="0F78ACE5" w14:textId="77777777" w:rsidR="006C6AD7" w:rsidRDefault="006C6AD7" w:rsidP="006C6AD7">
      <w:pPr>
        <w:ind w:right="540"/>
      </w:pPr>
    </w:p>
    <w:p w14:paraId="238D7B93" w14:textId="77777777" w:rsidR="006C6AD7" w:rsidRDefault="006C6AD7" w:rsidP="006C6AD7">
      <w:pPr>
        <w:pStyle w:val="ListParagraph"/>
        <w:rPr>
          <w:b/>
        </w:rPr>
      </w:pPr>
      <w:r w:rsidRPr="00B66006">
        <w:rPr>
          <w:b/>
        </w:rPr>
        <w:t>Note:</w:t>
      </w:r>
      <w:r>
        <w:t xml:space="preserve"> </w:t>
      </w:r>
      <w:r w:rsidRPr="00B55AA8">
        <w:t xml:space="preserve">If you receive a publication failed message, </w:t>
      </w:r>
      <w:r>
        <w:t>do the following:</w:t>
      </w:r>
    </w:p>
    <w:p w14:paraId="05CA7A97" w14:textId="77777777" w:rsidR="006C6AD7" w:rsidRPr="00920560" w:rsidRDefault="006C6AD7" w:rsidP="006C6AD7">
      <w:pPr>
        <w:pStyle w:val="ListParagraph"/>
        <w:numPr>
          <w:ilvl w:val="0"/>
          <w:numId w:val="43"/>
        </w:numPr>
      </w:pPr>
      <w:r w:rsidRPr="00920560">
        <w:t>C</w:t>
      </w:r>
      <w:r w:rsidRPr="00B55AA8">
        <w:t>lick the</w:t>
      </w:r>
      <w:r>
        <w:rPr>
          <w:b/>
        </w:rPr>
        <w:t xml:space="preserve"> expand icon</w:t>
      </w:r>
      <w:r w:rsidRPr="00B66006">
        <w:rPr>
          <w:b/>
          <w:noProof/>
        </w:rPr>
        <w:drawing>
          <wp:inline distT="0" distB="0" distL="0" distR="0" wp14:anchorId="495C6236" wp14:editId="78308AB4">
            <wp:extent cx="269875" cy="280670"/>
            <wp:effectExtent l="0" t="0" r="0" b="5080"/>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l="42719" t="39861" r="54607" b="56288"/>
                    <a:stretch>
                      <a:fillRect/>
                    </a:stretch>
                  </pic:blipFill>
                  <pic:spPr bwMode="auto">
                    <a:xfrm>
                      <a:off x="0" y="0"/>
                      <a:ext cx="269875" cy="280670"/>
                    </a:xfrm>
                    <a:prstGeom prst="rect">
                      <a:avLst/>
                    </a:prstGeom>
                    <a:noFill/>
                    <a:ln>
                      <a:noFill/>
                    </a:ln>
                  </pic:spPr>
                </pic:pic>
              </a:graphicData>
            </a:graphic>
          </wp:inline>
        </w:drawing>
      </w:r>
      <w:r w:rsidRPr="00920560">
        <w:t>.</w:t>
      </w:r>
    </w:p>
    <w:p w14:paraId="43CDB192" w14:textId="77777777" w:rsidR="006C6AD7" w:rsidRPr="00B55AA8" w:rsidRDefault="006C6AD7" w:rsidP="006C6AD7">
      <w:pPr>
        <w:pStyle w:val="ListParagraph"/>
        <w:numPr>
          <w:ilvl w:val="0"/>
          <w:numId w:val="43"/>
        </w:numPr>
        <w:rPr>
          <w:b/>
        </w:rPr>
      </w:pPr>
      <w:r>
        <w:t>S</w:t>
      </w:r>
      <w:r w:rsidRPr="00B55AA8">
        <w:t>croll down</w:t>
      </w:r>
      <w:r>
        <w:rPr>
          <w:b/>
        </w:rPr>
        <w:t xml:space="preserve"> </w:t>
      </w:r>
      <w:r w:rsidRPr="00B55AA8">
        <w:t xml:space="preserve">and </w:t>
      </w:r>
      <w:r>
        <w:t xml:space="preserve">make </w:t>
      </w:r>
      <w:r w:rsidRPr="00B55AA8">
        <w:t xml:space="preserve">note </w:t>
      </w:r>
      <w:r>
        <w:t>of the validation error</w:t>
      </w:r>
      <w:r w:rsidRPr="00B55AA8">
        <w:t xml:space="preserve">s, which appear in </w:t>
      </w:r>
      <w:r w:rsidRPr="00B55AA8">
        <w:rPr>
          <w:color w:val="FF0000"/>
        </w:rPr>
        <w:t>red</w:t>
      </w:r>
      <w:r w:rsidRPr="00B55AA8">
        <w:t>.</w:t>
      </w:r>
    </w:p>
    <w:p w14:paraId="45220927" w14:textId="77777777" w:rsidR="006C6AD7" w:rsidRPr="00B55AA8" w:rsidRDefault="006C6AD7" w:rsidP="006C6AD7">
      <w:pPr>
        <w:pStyle w:val="ListParagraph"/>
        <w:numPr>
          <w:ilvl w:val="0"/>
          <w:numId w:val="43"/>
        </w:numPr>
        <w:rPr>
          <w:b/>
        </w:rPr>
      </w:pPr>
      <w:r>
        <w:t xml:space="preserve">Click </w:t>
      </w:r>
      <w:r w:rsidRPr="00B55AA8">
        <w:rPr>
          <w:b/>
          <w:caps/>
        </w:rPr>
        <w:t>close</w:t>
      </w:r>
      <w:r>
        <w:rPr>
          <w:caps/>
        </w:rPr>
        <w:t>.</w:t>
      </w:r>
    </w:p>
    <w:p w14:paraId="45C5F236" w14:textId="77777777" w:rsidR="006C6AD7" w:rsidRPr="007F1AEC" w:rsidRDefault="006C6AD7" w:rsidP="006C6AD7">
      <w:pPr>
        <w:pStyle w:val="ListParagraph"/>
        <w:numPr>
          <w:ilvl w:val="0"/>
          <w:numId w:val="43"/>
        </w:numPr>
        <w:rPr>
          <w:b/>
        </w:rPr>
      </w:pPr>
      <w:r w:rsidRPr="001C2B0C">
        <w:t xml:space="preserve">Click </w:t>
      </w:r>
      <w:r w:rsidRPr="001C2B0C">
        <w:rPr>
          <w:b/>
          <w:caps/>
        </w:rPr>
        <w:t>Modify</w:t>
      </w:r>
      <w:r w:rsidRPr="001C2B0C">
        <w:rPr>
          <w:b/>
        </w:rPr>
        <w:t xml:space="preserve"> COLLECTION</w:t>
      </w:r>
      <w:r>
        <w:rPr>
          <w:b/>
        </w:rPr>
        <w:t xml:space="preserve"> </w:t>
      </w:r>
      <w:r>
        <w:t>and make the necessary corrections.</w:t>
      </w:r>
    </w:p>
    <w:p w14:paraId="55E9E1AD" w14:textId="77777777" w:rsidR="006C6AD7" w:rsidRPr="009A7DCC" w:rsidRDefault="006C6AD7" w:rsidP="006C6AD7">
      <w:pPr>
        <w:pStyle w:val="ListParagraph"/>
        <w:numPr>
          <w:ilvl w:val="0"/>
          <w:numId w:val="43"/>
        </w:numPr>
        <w:rPr>
          <w:b/>
        </w:rPr>
      </w:pPr>
      <w:r>
        <w:t xml:space="preserve">Click </w:t>
      </w:r>
      <w:r w:rsidRPr="007F1AEC">
        <w:rPr>
          <w:b/>
        </w:rPr>
        <w:t>VALIDATE</w:t>
      </w:r>
      <w:r>
        <w:t>. Repeat the above steps until a successful validation is received.</w:t>
      </w:r>
      <w:r>
        <w:br/>
      </w:r>
    </w:p>
    <w:p w14:paraId="08837E72" w14:textId="77777777" w:rsidR="006C6AD7" w:rsidRDefault="006C6AD7" w:rsidP="006C6AD7">
      <w:pPr>
        <w:numPr>
          <w:ilvl w:val="0"/>
          <w:numId w:val="31"/>
        </w:numPr>
        <w:ind w:right="540"/>
      </w:pPr>
      <w:r>
        <w:t xml:space="preserve">Once the corrections have been made, click </w:t>
      </w:r>
      <w:r w:rsidRPr="00433387">
        <w:rPr>
          <w:b/>
          <w:caps/>
        </w:rPr>
        <w:t>Publish</w:t>
      </w:r>
      <w:r>
        <w:t xml:space="preserve">. </w:t>
      </w:r>
      <w:r>
        <w:br/>
        <w:t xml:space="preserve">The </w:t>
      </w:r>
      <w:r w:rsidRPr="00433387">
        <w:rPr>
          <w:b/>
        </w:rPr>
        <w:t>Publish Collection</w:t>
      </w:r>
      <w:r>
        <w:t xml:space="preserve"> page appears.</w:t>
      </w:r>
      <w:r w:rsidRPr="00433387">
        <w:t xml:space="preserve"> </w:t>
      </w:r>
      <w:r>
        <w:br/>
      </w:r>
    </w:p>
    <w:p w14:paraId="379691AA" w14:textId="77777777" w:rsidR="006C6AD7" w:rsidRDefault="006C6AD7" w:rsidP="006C6AD7">
      <w:pPr>
        <w:numPr>
          <w:ilvl w:val="0"/>
          <w:numId w:val="31"/>
        </w:numPr>
        <w:ind w:right="540"/>
      </w:pPr>
      <w:r>
        <w:t xml:space="preserve">Click </w:t>
      </w:r>
      <w:r w:rsidRPr="00433387">
        <w:rPr>
          <w:b/>
        </w:rPr>
        <w:t>CONFIRM</w:t>
      </w:r>
      <w:r>
        <w:t>.</w:t>
      </w:r>
    </w:p>
    <w:p w14:paraId="265EEDB8" w14:textId="77777777" w:rsidR="006C6AD7" w:rsidRDefault="006C6AD7" w:rsidP="006C6AD7">
      <w:pPr>
        <w:ind w:left="720" w:right="540"/>
      </w:pPr>
      <w:r>
        <w:t>The collection is published and is available for use throughout the applicaiton. All activated users assigned to this collection can access the application.</w:t>
      </w:r>
    </w:p>
    <w:p w14:paraId="22D25FD9" w14:textId="77777777" w:rsidR="006C6AD7" w:rsidRDefault="006C6AD7" w:rsidP="006C6AD7">
      <w:pPr>
        <w:ind w:left="720" w:right="540"/>
      </w:pPr>
    </w:p>
    <w:p w14:paraId="7BB3BD8D" w14:textId="77777777" w:rsidR="006C6AD7" w:rsidRDefault="006C6AD7" w:rsidP="006C6AD7">
      <w:r>
        <w:br w:type="page"/>
      </w:r>
    </w:p>
    <w:p w14:paraId="397BD37E" w14:textId="77777777" w:rsidR="006C6AD7" w:rsidRDefault="006C6AD7" w:rsidP="006C6AD7">
      <w:pPr>
        <w:pStyle w:val="Heading3"/>
      </w:pPr>
      <w:bookmarkStart w:id="385" w:name="_Adding_a_Collection_1"/>
      <w:bookmarkStart w:id="386" w:name="_Adding_a_Collection"/>
      <w:bookmarkStart w:id="387" w:name="AddStudy"/>
      <w:bookmarkStart w:id="388" w:name="AddCollection"/>
      <w:bookmarkStart w:id="389" w:name="_Toc452394772"/>
      <w:bookmarkStart w:id="390" w:name="_Toc507159182"/>
      <w:bookmarkEnd w:id="385"/>
      <w:bookmarkEnd w:id="386"/>
      <w:bookmarkEnd w:id="387"/>
      <w:bookmarkEnd w:id="388"/>
      <w:r>
        <w:lastRenderedPageBreak/>
        <w:t>Adding a Collection to an Existing Project</w:t>
      </w:r>
      <w:bookmarkEnd w:id="389"/>
      <w:bookmarkEnd w:id="390"/>
      <w:r>
        <w:br/>
      </w:r>
    </w:p>
    <w:p w14:paraId="5E6D599F" w14:textId="77777777" w:rsidR="006C6AD7" w:rsidRDefault="006C6AD7" w:rsidP="006C6AD7">
      <w:r>
        <w:t>To add a collection to an existing project:</w:t>
      </w:r>
    </w:p>
    <w:p w14:paraId="2414023A" w14:textId="77777777" w:rsidR="006C6AD7" w:rsidRPr="00585562" w:rsidRDefault="006C6AD7" w:rsidP="006C6AD7"/>
    <w:p w14:paraId="2EA64044" w14:textId="77777777" w:rsidR="006C6AD7" w:rsidRDefault="006C6AD7" w:rsidP="006C6AD7">
      <w:pPr>
        <w:numPr>
          <w:ilvl w:val="0"/>
          <w:numId w:val="44"/>
        </w:numPr>
        <w:ind w:right="540"/>
      </w:pPr>
      <w:r>
        <w:t xml:space="preserve">Log on to the application as the System Administrator. </w:t>
      </w:r>
    </w:p>
    <w:p w14:paraId="3AFC3856" w14:textId="77777777" w:rsidR="006C6AD7" w:rsidRDefault="006C6AD7" w:rsidP="006C6AD7">
      <w:pPr>
        <w:ind w:left="720" w:right="540"/>
      </w:pPr>
      <w:r>
        <w:t xml:space="preserve">The CIRRASPEC home page appears. </w:t>
      </w:r>
      <w:r>
        <w:br/>
      </w:r>
    </w:p>
    <w:p w14:paraId="790A0797" w14:textId="77777777" w:rsidR="006C6AD7" w:rsidRPr="007051E5" w:rsidRDefault="006C6AD7" w:rsidP="006C6AD7">
      <w:pPr>
        <w:numPr>
          <w:ilvl w:val="0"/>
          <w:numId w:val="44"/>
        </w:numPr>
        <w:ind w:right="540"/>
      </w:pPr>
      <w:r>
        <w:t xml:space="preserve">Point to the arrow of the </w:t>
      </w:r>
      <w:r>
        <w:rPr>
          <w:b/>
        </w:rPr>
        <w:t xml:space="preserve">RPMS </w:t>
      </w:r>
      <w:r w:rsidRPr="007051E5">
        <w:t>tab, and then click</w:t>
      </w:r>
      <w:r>
        <w:rPr>
          <w:b/>
        </w:rPr>
        <w:t xml:space="preserve"> Configuration</w:t>
      </w:r>
      <w:r w:rsidRPr="007051E5">
        <w:t>.</w:t>
      </w:r>
    </w:p>
    <w:p w14:paraId="10D22F95" w14:textId="77777777" w:rsidR="006C6AD7" w:rsidRPr="007051E5" w:rsidRDefault="006C6AD7" w:rsidP="006C6AD7">
      <w:pPr>
        <w:ind w:left="720" w:right="540"/>
      </w:pPr>
      <w:r w:rsidRPr="007051E5">
        <w:t xml:space="preserve">The </w:t>
      </w:r>
      <w:r>
        <w:rPr>
          <w:b/>
        </w:rPr>
        <w:t>RPMS S</w:t>
      </w:r>
      <w:r w:rsidRPr="004238B2">
        <w:rPr>
          <w:b/>
        </w:rPr>
        <w:t>earch</w:t>
      </w:r>
      <w:r w:rsidRPr="007051E5">
        <w:t xml:space="preserve"> page appears. </w:t>
      </w:r>
    </w:p>
    <w:p w14:paraId="6A782731" w14:textId="77777777" w:rsidR="006C6AD7" w:rsidRPr="007051E5" w:rsidRDefault="006C6AD7" w:rsidP="006C6AD7">
      <w:pPr>
        <w:ind w:left="720" w:right="540"/>
      </w:pPr>
    </w:p>
    <w:p w14:paraId="1E846842" w14:textId="77777777" w:rsidR="006C6AD7" w:rsidRPr="007051E5" w:rsidRDefault="006C6AD7" w:rsidP="006C6AD7">
      <w:pPr>
        <w:numPr>
          <w:ilvl w:val="0"/>
          <w:numId w:val="44"/>
        </w:numPr>
        <w:ind w:right="540"/>
      </w:pPr>
      <w:r w:rsidRPr="007051E5">
        <w:t>Click</w:t>
      </w:r>
      <w:r>
        <w:rPr>
          <w:b/>
        </w:rPr>
        <w:t xml:space="preserve"> SEARCH</w:t>
      </w:r>
      <w:r w:rsidRPr="007051E5">
        <w:t>.</w:t>
      </w:r>
      <w:r>
        <w:rPr>
          <w:b/>
        </w:rPr>
        <w:t xml:space="preserve"> </w:t>
      </w:r>
    </w:p>
    <w:p w14:paraId="58A05D34" w14:textId="77777777" w:rsidR="006C6AD7" w:rsidRDefault="006C6AD7" w:rsidP="006C6AD7">
      <w:pPr>
        <w:ind w:left="720" w:right="540"/>
      </w:pPr>
      <w:r w:rsidRPr="007051E5">
        <w:t>The</w:t>
      </w:r>
      <w:r>
        <w:rPr>
          <w:b/>
        </w:rPr>
        <w:t xml:space="preserve"> </w:t>
      </w:r>
      <w:r>
        <w:t>RPMS</w:t>
      </w:r>
      <w:r w:rsidRPr="007051E5">
        <w:t xml:space="preserve"> search page</w:t>
      </w:r>
      <w:r>
        <w:t xml:space="preserve"> displays a list of projects and collections. </w:t>
      </w:r>
      <w:r>
        <w:br/>
      </w:r>
    </w:p>
    <w:p w14:paraId="1B247AB2" w14:textId="77777777" w:rsidR="006C6AD7" w:rsidRDefault="006C6AD7" w:rsidP="006C6AD7">
      <w:pPr>
        <w:numPr>
          <w:ilvl w:val="0"/>
          <w:numId w:val="44"/>
        </w:numPr>
        <w:ind w:right="540"/>
      </w:pPr>
      <w:r>
        <w:t xml:space="preserve">Click the row of the project for which you want to add a collection. </w:t>
      </w:r>
    </w:p>
    <w:p w14:paraId="6183BA3B" w14:textId="77777777" w:rsidR="006C6AD7" w:rsidRDefault="006C6AD7" w:rsidP="006C6AD7">
      <w:pPr>
        <w:ind w:left="720"/>
      </w:pPr>
      <w:r>
        <w:t xml:space="preserve">The </w:t>
      </w:r>
      <w:r w:rsidRPr="00F11F4E">
        <w:rPr>
          <w:b/>
        </w:rPr>
        <w:t>Project Hierarchy</w:t>
      </w:r>
      <w:r>
        <w:t xml:space="preserve"> page appears.</w:t>
      </w:r>
      <w:r>
        <w:br/>
      </w:r>
    </w:p>
    <w:p w14:paraId="158C52C9" w14:textId="77777777" w:rsidR="006C6AD7" w:rsidRDefault="006C6AD7" w:rsidP="006C6AD7">
      <w:pPr>
        <w:numPr>
          <w:ilvl w:val="0"/>
          <w:numId w:val="44"/>
        </w:numPr>
        <w:ind w:right="540"/>
      </w:pPr>
      <w:r>
        <w:t xml:space="preserve">Click  </w:t>
      </w:r>
      <w:r w:rsidRPr="00594172">
        <w:rPr>
          <w:b/>
        </w:rPr>
        <w:t>CREATE COLLECTION</w:t>
      </w:r>
      <w:r>
        <w:t>.</w:t>
      </w:r>
      <w:r>
        <w:br/>
        <w:t xml:space="preserve">The </w:t>
      </w:r>
      <w:r w:rsidRPr="00594172">
        <w:rPr>
          <w:b/>
        </w:rPr>
        <w:t>Create Collection</w:t>
      </w:r>
      <w:r>
        <w:t xml:space="preserve"> page appears.</w:t>
      </w:r>
      <w:r>
        <w:br/>
      </w:r>
      <w:r>
        <w:br/>
      </w:r>
      <w:r w:rsidRPr="00D14648">
        <w:rPr>
          <w:noProof/>
        </w:rPr>
        <w:drawing>
          <wp:inline distT="0" distB="0" distL="0" distR="0" wp14:anchorId="79461A77" wp14:editId="117249D5">
            <wp:extent cx="6296660" cy="2919730"/>
            <wp:effectExtent l="19050" t="19050" r="27940" b="1397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296660" cy="2919730"/>
                    </a:xfrm>
                    <a:prstGeom prst="rect">
                      <a:avLst/>
                    </a:prstGeom>
                    <a:noFill/>
                    <a:ln w="3175">
                      <a:solidFill>
                        <a:schemeClr val="tx1"/>
                      </a:solidFill>
                    </a:ln>
                  </pic:spPr>
                </pic:pic>
              </a:graphicData>
            </a:graphic>
          </wp:inline>
        </w:drawing>
      </w:r>
    </w:p>
    <w:p w14:paraId="4350AB55" w14:textId="77777777" w:rsidR="006C6AD7" w:rsidRDefault="006C6AD7" w:rsidP="006C6AD7">
      <w:pPr>
        <w:pStyle w:val="Figure"/>
        <w:tabs>
          <w:tab w:val="clear" w:pos="1980"/>
          <w:tab w:val="left" w:pos="1710"/>
          <w:tab w:val="num" w:pos="1800"/>
        </w:tabs>
        <w:ind w:left="1152" w:hanging="432"/>
      </w:pPr>
      <w:r>
        <w:t>Create Collection page</w:t>
      </w:r>
      <w:r>
        <w:br/>
      </w:r>
    </w:p>
    <w:p w14:paraId="08C9AC35" w14:textId="77777777" w:rsidR="006C6AD7" w:rsidRDefault="006C6AD7" w:rsidP="006C6AD7">
      <w:pPr>
        <w:numPr>
          <w:ilvl w:val="0"/>
          <w:numId w:val="44"/>
        </w:numPr>
        <w:ind w:right="540"/>
      </w:pPr>
      <w:r>
        <w:t xml:space="preserve">Enter appropriate information in each field. Following table lists each field and its description. </w:t>
      </w:r>
    </w:p>
    <w:p w14:paraId="3BE015F1" w14:textId="77777777" w:rsidR="006C6AD7" w:rsidRDefault="006C6AD7" w:rsidP="006C6AD7">
      <w:pPr>
        <w:ind w:left="360" w:right="540" w:firstLine="360"/>
      </w:pPr>
      <w:r w:rsidRPr="00EA12A5">
        <w:rPr>
          <w:b/>
        </w:rPr>
        <w:t>Note:</w:t>
      </w:r>
      <w:r>
        <w:t xml:space="preserve"> Fields that are marked with the red asterisk (</w:t>
      </w:r>
      <w:r w:rsidRPr="00EA12A5">
        <w:rPr>
          <w:color w:val="FF0000"/>
        </w:rPr>
        <w:t>*</w:t>
      </w:r>
      <w:r>
        <w:t>) are mandatory.</w:t>
      </w:r>
    </w:p>
    <w:p w14:paraId="1EB68A3B" w14:textId="77777777" w:rsidR="006C6AD7" w:rsidRDefault="006C6AD7" w:rsidP="006C6AD7">
      <w:pPr>
        <w:ind w:left="720" w:right="540"/>
      </w:pPr>
      <w:r>
        <w:br/>
      </w:r>
    </w:p>
    <w:p w14:paraId="5BE1BE71" w14:textId="3693B5AD" w:rsidR="006C6AD7" w:rsidRDefault="006C6AD7" w:rsidP="006C6AD7">
      <w:pPr>
        <w:pStyle w:val="Caption"/>
        <w:ind w:firstLine="720"/>
      </w:pPr>
      <w:r>
        <w:t xml:space="preserve">Table </w:t>
      </w:r>
      <w:fldSimple w:instr=" SEQ Figure \* ARABIC ">
        <w:r w:rsidR="006A4F84">
          <w:rPr>
            <w:noProof/>
          </w:rPr>
          <w:t>51</w:t>
        </w:r>
      </w:fldSimple>
      <w:r>
        <w:t>: Creating a collection</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0"/>
        <w:gridCol w:w="7020"/>
      </w:tblGrid>
      <w:tr w:rsidR="006C6AD7" w:rsidRPr="002C6247" w14:paraId="6477F3AC" w14:textId="77777777" w:rsidTr="00D960F4">
        <w:tc>
          <w:tcPr>
            <w:tcW w:w="2610" w:type="dxa"/>
            <w:shd w:val="clear" w:color="auto" w:fill="BFBFBF"/>
          </w:tcPr>
          <w:p w14:paraId="7E53DA0D" w14:textId="77777777" w:rsidR="006C6AD7" w:rsidRPr="00F578E5" w:rsidRDefault="006C6AD7" w:rsidP="00D960F4">
            <w:pPr>
              <w:ind w:right="540"/>
              <w:rPr>
                <w:b/>
              </w:rPr>
            </w:pPr>
            <w:r>
              <w:rPr>
                <w:b/>
              </w:rPr>
              <w:t>Field</w:t>
            </w:r>
          </w:p>
        </w:tc>
        <w:tc>
          <w:tcPr>
            <w:tcW w:w="7020" w:type="dxa"/>
            <w:shd w:val="clear" w:color="auto" w:fill="BFBFBF"/>
          </w:tcPr>
          <w:p w14:paraId="71E11F3A" w14:textId="77777777" w:rsidR="006C6AD7" w:rsidRPr="00F578E5" w:rsidRDefault="006C6AD7" w:rsidP="00D960F4">
            <w:pPr>
              <w:ind w:right="540"/>
              <w:rPr>
                <w:b/>
              </w:rPr>
            </w:pPr>
            <w:r>
              <w:rPr>
                <w:b/>
              </w:rPr>
              <w:t>Description</w:t>
            </w:r>
          </w:p>
        </w:tc>
      </w:tr>
      <w:tr w:rsidR="006C6AD7" w14:paraId="74F1993C" w14:textId="77777777" w:rsidTr="00D960F4">
        <w:trPr>
          <w:trHeight w:val="70"/>
        </w:trPr>
        <w:tc>
          <w:tcPr>
            <w:tcW w:w="2610" w:type="dxa"/>
          </w:tcPr>
          <w:p w14:paraId="68CBF435" w14:textId="77777777" w:rsidR="006C6AD7" w:rsidRDefault="006C6AD7" w:rsidP="00D960F4">
            <w:pPr>
              <w:ind w:right="540"/>
            </w:pPr>
            <w:r>
              <w:rPr>
                <w:b/>
              </w:rPr>
              <w:t xml:space="preserve">Collection </w:t>
            </w:r>
            <w:r w:rsidRPr="00F578E5">
              <w:rPr>
                <w:b/>
              </w:rPr>
              <w:t>Code</w:t>
            </w:r>
            <w:r w:rsidRPr="00F578E5">
              <w:rPr>
                <w:color w:val="FF0000"/>
              </w:rPr>
              <w:t>*</w:t>
            </w:r>
          </w:p>
        </w:tc>
        <w:tc>
          <w:tcPr>
            <w:tcW w:w="7020" w:type="dxa"/>
          </w:tcPr>
          <w:p w14:paraId="73649694" w14:textId="77777777" w:rsidR="006C6AD7" w:rsidRDefault="006C6AD7" w:rsidP="00D960F4">
            <w:pPr>
              <w:ind w:right="540"/>
            </w:pPr>
            <w:r>
              <w:t xml:space="preserve">Type a code for this collection. </w:t>
            </w:r>
          </w:p>
        </w:tc>
      </w:tr>
      <w:tr w:rsidR="006C6AD7" w14:paraId="006A4E98" w14:textId="77777777" w:rsidTr="00D960F4">
        <w:tc>
          <w:tcPr>
            <w:tcW w:w="2610" w:type="dxa"/>
          </w:tcPr>
          <w:p w14:paraId="73907B2B" w14:textId="77777777" w:rsidR="006C6AD7" w:rsidRDefault="006C6AD7" w:rsidP="00D960F4">
            <w:pPr>
              <w:ind w:right="540"/>
            </w:pPr>
            <w:r>
              <w:rPr>
                <w:b/>
              </w:rPr>
              <w:t xml:space="preserve">Collection </w:t>
            </w:r>
            <w:r w:rsidRPr="00F578E5">
              <w:rPr>
                <w:b/>
              </w:rPr>
              <w:t>Name</w:t>
            </w:r>
            <w:r w:rsidRPr="00F578E5">
              <w:rPr>
                <w:color w:val="FF0000"/>
              </w:rPr>
              <w:t>*</w:t>
            </w:r>
          </w:p>
        </w:tc>
        <w:tc>
          <w:tcPr>
            <w:tcW w:w="7020" w:type="dxa"/>
          </w:tcPr>
          <w:p w14:paraId="08D221E0" w14:textId="77777777" w:rsidR="006C6AD7" w:rsidRDefault="006C6AD7" w:rsidP="00D960F4">
            <w:pPr>
              <w:ind w:right="540"/>
            </w:pPr>
            <w:r>
              <w:t>T</w:t>
            </w:r>
            <w:r w:rsidRPr="00DA2B4B">
              <w:t xml:space="preserve">ype a name for </w:t>
            </w:r>
            <w:r>
              <w:t>this</w:t>
            </w:r>
            <w:r w:rsidRPr="00DA2B4B">
              <w:t xml:space="preserve"> </w:t>
            </w:r>
            <w:r>
              <w:t>collection.</w:t>
            </w:r>
            <w:r w:rsidRPr="00F578E5">
              <w:rPr>
                <w:b/>
              </w:rPr>
              <w:t xml:space="preserve"> </w:t>
            </w:r>
            <w:r>
              <w:rPr>
                <w:b/>
              </w:rPr>
              <w:br/>
            </w:r>
            <w:r w:rsidRPr="00F578E5">
              <w:rPr>
                <w:b/>
              </w:rPr>
              <w:t>Note:</w:t>
            </w:r>
            <w:r>
              <w:t xml:space="preserve"> Combination of the code and the name must be unique.</w:t>
            </w:r>
          </w:p>
        </w:tc>
      </w:tr>
      <w:tr w:rsidR="006C6AD7" w14:paraId="38DD12F9" w14:textId="77777777" w:rsidTr="00D960F4">
        <w:tc>
          <w:tcPr>
            <w:tcW w:w="2610" w:type="dxa"/>
          </w:tcPr>
          <w:p w14:paraId="0955C3E3" w14:textId="77777777" w:rsidR="006C6AD7" w:rsidRPr="00BB17C0" w:rsidRDefault="006C6AD7" w:rsidP="00D960F4">
            <w:pPr>
              <w:ind w:right="540"/>
              <w:rPr>
                <w:b/>
                <w:color w:val="FF0000"/>
              </w:rPr>
            </w:pPr>
            <w:r>
              <w:rPr>
                <w:b/>
              </w:rPr>
              <w:t>Collection Type</w:t>
            </w:r>
            <w:r>
              <w:rPr>
                <w:b/>
                <w:color w:val="FF0000"/>
              </w:rPr>
              <w:t>*</w:t>
            </w:r>
          </w:p>
        </w:tc>
        <w:tc>
          <w:tcPr>
            <w:tcW w:w="7020" w:type="dxa"/>
          </w:tcPr>
          <w:p w14:paraId="3A488474" w14:textId="77777777" w:rsidR="006C6AD7" w:rsidRDefault="006C6AD7" w:rsidP="00D960F4">
            <w:pPr>
              <w:ind w:right="540"/>
            </w:pPr>
            <w:r>
              <w:t xml:space="preserve"> Click the appropriate type for this collection:</w:t>
            </w:r>
          </w:p>
          <w:p w14:paraId="0B0E22D5" w14:textId="77777777" w:rsidR="006C6AD7" w:rsidRDefault="006C6AD7" w:rsidP="00D960F4">
            <w:pPr>
              <w:numPr>
                <w:ilvl w:val="0"/>
                <w:numId w:val="65"/>
              </w:numPr>
              <w:ind w:right="540"/>
            </w:pPr>
            <w:r w:rsidRPr="00626038">
              <w:rPr>
                <w:b/>
              </w:rPr>
              <w:lastRenderedPageBreak/>
              <w:t>Conventional</w:t>
            </w:r>
            <w:r>
              <w:t>: Select this type for a conventional collection that includes biospecimen collected thru this collection.</w:t>
            </w:r>
          </w:p>
          <w:p w14:paraId="385B0884" w14:textId="77777777" w:rsidR="006C6AD7" w:rsidRDefault="006C6AD7" w:rsidP="00D960F4">
            <w:pPr>
              <w:numPr>
                <w:ilvl w:val="0"/>
                <w:numId w:val="65"/>
              </w:numPr>
              <w:ind w:right="540"/>
            </w:pPr>
            <w:r w:rsidRPr="00626038">
              <w:rPr>
                <w:b/>
              </w:rPr>
              <w:t>Virtual</w:t>
            </w:r>
            <w:r>
              <w:t xml:space="preserve">: Select this type for a collection that </w:t>
            </w:r>
            <w:r w:rsidRPr="00626038">
              <w:rPr>
                <w:lang w:val="en-GB" w:eastAsia="x-none"/>
              </w:rPr>
              <w:t>group</w:t>
            </w:r>
            <w:r>
              <w:rPr>
                <w:lang w:val="en-GB" w:eastAsia="x-none"/>
              </w:rPr>
              <w:t>s</w:t>
            </w:r>
            <w:r w:rsidRPr="00626038">
              <w:rPr>
                <w:lang w:val="en-GB" w:eastAsia="x-none"/>
              </w:rPr>
              <w:t xml:space="preserve"> </w:t>
            </w:r>
            <w:r>
              <w:rPr>
                <w:lang w:val="en-GB" w:eastAsia="x-none"/>
              </w:rPr>
              <w:t xml:space="preserve">already collected </w:t>
            </w:r>
            <w:r w:rsidRPr="00626038">
              <w:rPr>
                <w:lang w:val="en-GB" w:eastAsia="x-none"/>
              </w:rPr>
              <w:t xml:space="preserve">biospecimens </w:t>
            </w:r>
            <w:r>
              <w:rPr>
                <w:lang w:val="en-GB" w:eastAsia="x-none"/>
              </w:rPr>
              <w:t xml:space="preserve">together </w:t>
            </w:r>
            <w:r w:rsidRPr="00626038">
              <w:rPr>
                <w:lang w:val="en-GB" w:eastAsia="x-none"/>
              </w:rPr>
              <w:t xml:space="preserve">from </w:t>
            </w:r>
            <w:r>
              <w:rPr>
                <w:lang w:val="en-GB" w:eastAsia="x-none"/>
              </w:rPr>
              <w:t xml:space="preserve">other </w:t>
            </w:r>
            <w:r w:rsidRPr="00626038">
              <w:rPr>
                <w:lang w:val="en-GB" w:eastAsia="x-none"/>
              </w:rPr>
              <w:t xml:space="preserve"> collections. </w:t>
            </w:r>
            <w:r>
              <w:rPr>
                <w:lang w:val="en-GB" w:eastAsia="x-none"/>
              </w:rPr>
              <w:br/>
            </w:r>
            <w:r w:rsidRPr="00626038">
              <w:rPr>
                <w:b/>
                <w:lang w:val="en-GB" w:eastAsia="x-none"/>
              </w:rPr>
              <w:t>Note:</w:t>
            </w:r>
            <w:r>
              <w:rPr>
                <w:lang w:val="en-GB" w:eastAsia="x-none"/>
              </w:rPr>
              <w:t xml:space="preserve"> Since a</w:t>
            </w:r>
            <w:r w:rsidRPr="00626038">
              <w:rPr>
                <w:lang w:val="en-GB" w:eastAsia="x-none"/>
              </w:rPr>
              <w:t xml:space="preserve"> virtual collection is composed of already </w:t>
            </w:r>
            <w:r>
              <w:rPr>
                <w:lang w:val="en-GB" w:eastAsia="x-none"/>
              </w:rPr>
              <w:t xml:space="preserve">collected specimens, </w:t>
            </w:r>
            <w:r w:rsidRPr="00626038">
              <w:rPr>
                <w:lang w:val="en-GB" w:eastAsia="x-none"/>
              </w:rPr>
              <w:t xml:space="preserve">collection events </w:t>
            </w:r>
            <w:r>
              <w:rPr>
                <w:lang w:val="en-GB" w:eastAsia="x-none"/>
              </w:rPr>
              <w:t xml:space="preserve">are not defined for and </w:t>
            </w:r>
            <w:r w:rsidRPr="00626038">
              <w:rPr>
                <w:lang w:val="en-GB" w:eastAsia="x-none"/>
              </w:rPr>
              <w:t>do not apply to virtual collections.</w:t>
            </w:r>
          </w:p>
          <w:p w14:paraId="17628034" w14:textId="77777777" w:rsidR="006C6AD7" w:rsidRDefault="006C6AD7" w:rsidP="00D960F4">
            <w:pPr>
              <w:numPr>
                <w:ilvl w:val="0"/>
                <w:numId w:val="65"/>
              </w:numPr>
              <w:ind w:right="540"/>
            </w:pPr>
            <w:r w:rsidRPr="00626038">
              <w:rPr>
                <w:b/>
              </w:rPr>
              <w:t>Not Applicable</w:t>
            </w:r>
            <w:r>
              <w:t>: Select this type if neither Virtual nor Convention apply to this collection.</w:t>
            </w:r>
          </w:p>
        </w:tc>
      </w:tr>
    </w:tbl>
    <w:p w14:paraId="142DAA42" w14:textId="77777777" w:rsidR="006C6AD7" w:rsidRDefault="006C6AD7" w:rsidP="006C6AD7">
      <w:pPr>
        <w:ind w:left="720" w:right="540"/>
      </w:pPr>
    </w:p>
    <w:p w14:paraId="36E96A9D" w14:textId="77777777" w:rsidR="006C6AD7" w:rsidRDefault="006C6AD7" w:rsidP="006C6AD7">
      <w:pPr>
        <w:ind w:left="1080" w:right="540"/>
      </w:pPr>
    </w:p>
    <w:p w14:paraId="33ABCB33" w14:textId="77777777" w:rsidR="006C6AD7" w:rsidRDefault="006C6AD7" w:rsidP="006C6AD7">
      <w:pPr>
        <w:numPr>
          <w:ilvl w:val="0"/>
          <w:numId w:val="44"/>
        </w:numPr>
        <w:ind w:right="540"/>
      </w:pPr>
      <w:r>
        <w:t xml:space="preserve">Click </w:t>
      </w:r>
      <w:r>
        <w:rPr>
          <w:b/>
        </w:rPr>
        <w:t>CREATE</w:t>
      </w:r>
      <w:r>
        <w:t>.</w:t>
      </w:r>
      <w:r>
        <w:br/>
        <w:t xml:space="preserve">The collection is created with the status as </w:t>
      </w:r>
      <w:r w:rsidRPr="00B92ADE">
        <w:rPr>
          <w:b/>
        </w:rPr>
        <w:t>Draft</w:t>
      </w:r>
      <w:r>
        <w:t xml:space="preserve">. The </w:t>
      </w:r>
      <w:r w:rsidRPr="00E4256B">
        <w:rPr>
          <w:b/>
        </w:rPr>
        <w:t>Project Hierarchy</w:t>
      </w:r>
      <w:r>
        <w:t xml:space="preserve"> page appears with the collection added to the hierarchy tree on the left, and the collection information fields on the right.</w:t>
      </w:r>
    </w:p>
    <w:p w14:paraId="609F25EA" w14:textId="77777777" w:rsidR="006C6AD7" w:rsidRDefault="006C6AD7" w:rsidP="006C6AD7">
      <w:pPr>
        <w:ind w:left="720" w:right="540"/>
      </w:pPr>
      <w:r>
        <w:br/>
      </w:r>
      <w:r w:rsidRPr="00D14648">
        <w:rPr>
          <w:noProof/>
        </w:rPr>
        <w:drawing>
          <wp:inline distT="0" distB="0" distL="0" distR="0" wp14:anchorId="68873AEE" wp14:editId="26ECB266">
            <wp:extent cx="6348730" cy="2940685"/>
            <wp:effectExtent l="19050" t="19050" r="13970" b="12065"/>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48730" cy="2940685"/>
                    </a:xfrm>
                    <a:prstGeom prst="rect">
                      <a:avLst/>
                    </a:prstGeom>
                    <a:noFill/>
                    <a:ln w="3175">
                      <a:solidFill>
                        <a:schemeClr val="tx1"/>
                      </a:solidFill>
                    </a:ln>
                  </pic:spPr>
                </pic:pic>
              </a:graphicData>
            </a:graphic>
          </wp:inline>
        </w:drawing>
      </w:r>
    </w:p>
    <w:p w14:paraId="547E594C" w14:textId="77777777" w:rsidR="006C6AD7" w:rsidRDefault="006C6AD7" w:rsidP="006C6AD7">
      <w:pPr>
        <w:pStyle w:val="Figure"/>
        <w:tabs>
          <w:tab w:val="clear" w:pos="1980"/>
          <w:tab w:val="left" w:pos="1710"/>
          <w:tab w:val="num" w:pos="1800"/>
        </w:tabs>
        <w:ind w:left="1152" w:hanging="432"/>
      </w:pPr>
      <w:r>
        <w:t>Collection properties page</w:t>
      </w:r>
      <w:r>
        <w:br/>
      </w:r>
    </w:p>
    <w:p w14:paraId="0E34A9E8" w14:textId="77777777" w:rsidR="006C6AD7" w:rsidRDefault="006C6AD7" w:rsidP="006C6AD7">
      <w:pPr>
        <w:numPr>
          <w:ilvl w:val="0"/>
          <w:numId w:val="44"/>
        </w:numPr>
        <w:ind w:right="540"/>
      </w:pPr>
      <w:r>
        <w:t xml:space="preserve">Enter appropriate information in each field. Following table lists each field and its description. </w:t>
      </w:r>
      <w:r>
        <w:br/>
      </w:r>
    </w:p>
    <w:p w14:paraId="1566CEF9" w14:textId="77777777" w:rsidR="006C6AD7" w:rsidRDefault="006C6AD7" w:rsidP="006C6AD7">
      <w:pPr>
        <w:ind w:left="360" w:right="540" w:firstLine="360"/>
      </w:pPr>
      <w:r w:rsidRPr="00EA12A5">
        <w:rPr>
          <w:b/>
        </w:rPr>
        <w:t>Note:</w:t>
      </w:r>
      <w:r>
        <w:t xml:space="preserve"> </w:t>
      </w:r>
    </w:p>
    <w:p w14:paraId="241EE7F2" w14:textId="77777777" w:rsidR="006C6AD7" w:rsidRDefault="006C6AD7" w:rsidP="006C6AD7">
      <w:pPr>
        <w:numPr>
          <w:ilvl w:val="0"/>
          <w:numId w:val="33"/>
        </w:numPr>
        <w:ind w:right="540"/>
      </w:pPr>
      <w:r>
        <w:t>Fields that are marked with the red asterisk (</w:t>
      </w:r>
      <w:r w:rsidRPr="00EA12A5">
        <w:rPr>
          <w:color w:val="FF0000"/>
        </w:rPr>
        <w:t>*</w:t>
      </w:r>
      <w:r>
        <w:t>) are mandatory.</w:t>
      </w:r>
    </w:p>
    <w:p w14:paraId="50B4FF50" w14:textId="77777777" w:rsidR="006C6AD7" w:rsidRDefault="006C6AD7" w:rsidP="006C6AD7">
      <w:pPr>
        <w:numPr>
          <w:ilvl w:val="0"/>
          <w:numId w:val="33"/>
        </w:numPr>
        <w:ind w:right="540"/>
      </w:pPr>
      <w:r>
        <w:t xml:space="preserve">The </w:t>
      </w:r>
      <w:r w:rsidRPr="00C857C9">
        <w:rPr>
          <w:b/>
        </w:rPr>
        <w:t>Description</w:t>
      </w:r>
      <w:r>
        <w:t xml:space="preserve"> field can be expanded by placing the cursor on the bottom right corner of the box and resizing the box.</w:t>
      </w:r>
    </w:p>
    <w:p w14:paraId="4AB37614" w14:textId="77777777" w:rsidR="006C6AD7" w:rsidRDefault="006C6AD7" w:rsidP="006C6AD7">
      <w:pPr>
        <w:ind w:left="720" w:right="540"/>
      </w:pPr>
    </w:p>
    <w:p w14:paraId="61C5CB2F" w14:textId="038B0672" w:rsidR="006C6AD7" w:rsidRDefault="006C6AD7" w:rsidP="006C6AD7">
      <w:pPr>
        <w:pStyle w:val="Caption"/>
        <w:ind w:firstLine="720"/>
      </w:pPr>
      <w:r>
        <w:t xml:space="preserve">Table </w:t>
      </w:r>
      <w:fldSimple w:instr=" SEQ Figure \* ARABIC ">
        <w:r w:rsidR="006A4F84">
          <w:rPr>
            <w:noProof/>
          </w:rPr>
          <w:t>52</w:t>
        </w:r>
      </w:fldSimple>
      <w:r>
        <w:t>: Creating a collection</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0"/>
        <w:gridCol w:w="6480"/>
      </w:tblGrid>
      <w:tr w:rsidR="006C6AD7" w:rsidRPr="002C6247" w14:paraId="593BDD8B" w14:textId="77777777" w:rsidTr="00D960F4">
        <w:tc>
          <w:tcPr>
            <w:tcW w:w="2880" w:type="dxa"/>
            <w:shd w:val="clear" w:color="auto" w:fill="BFBFBF"/>
          </w:tcPr>
          <w:p w14:paraId="7C10B5D1" w14:textId="77777777" w:rsidR="006C6AD7" w:rsidRPr="00F578E5" w:rsidRDefault="006C6AD7" w:rsidP="00D960F4">
            <w:pPr>
              <w:ind w:right="540"/>
              <w:rPr>
                <w:b/>
              </w:rPr>
            </w:pPr>
            <w:r>
              <w:rPr>
                <w:b/>
              </w:rPr>
              <w:t>Field</w:t>
            </w:r>
          </w:p>
        </w:tc>
        <w:tc>
          <w:tcPr>
            <w:tcW w:w="6480" w:type="dxa"/>
            <w:shd w:val="clear" w:color="auto" w:fill="BFBFBF"/>
          </w:tcPr>
          <w:p w14:paraId="281C1AC6" w14:textId="77777777" w:rsidR="006C6AD7" w:rsidRPr="00F578E5" w:rsidRDefault="006C6AD7" w:rsidP="00D960F4">
            <w:pPr>
              <w:ind w:right="540"/>
              <w:rPr>
                <w:b/>
              </w:rPr>
            </w:pPr>
            <w:r>
              <w:rPr>
                <w:b/>
              </w:rPr>
              <w:t>Description</w:t>
            </w:r>
          </w:p>
        </w:tc>
      </w:tr>
      <w:tr w:rsidR="006C6AD7" w14:paraId="5EF4537A" w14:textId="77777777" w:rsidTr="00D960F4">
        <w:trPr>
          <w:trHeight w:val="70"/>
        </w:trPr>
        <w:tc>
          <w:tcPr>
            <w:tcW w:w="2880" w:type="dxa"/>
          </w:tcPr>
          <w:p w14:paraId="68AEFF80" w14:textId="77777777" w:rsidR="006C6AD7" w:rsidRPr="00915AEF" w:rsidRDefault="006C6AD7" w:rsidP="00D960F4">
            <w:pPr>
              <w:ind w:right="540"/>
              <w:rPr>
                <w:b/>
              </w:rPr>
            </w:pPr>
            <w:r w:rsidRPr="00915AEF">
              <w:rPr>
                <w:b/>
              </w:rPr>
              <w:t>Intended Start Date</w:t>
            </w:r>
          </w:p>
        </w:tc>
        <w:tc>
          <w:tcPr>
            <w:tcW w:w="6480" w:type="dxa"/>
          </w:tcPr>
          <w:p w14:paraId="1C8CC1D2" w14:textId="77777777" w:rsidR="006C6AD7" w:rsidRDefault="006C6AD7" w:rsidP="00D960F4">
            <w:pPr>
              <w:ind w:right="540"/>
            </w:pPr>
            <w:r>
              <w:t xml:space="preserve">Click the date icon and then in the pop-up, select the appropriate start date for this collection.  </w:t>
            </w:r>
          </w:p>
        </w:tc>
      </w:tr>
      <w:tr w:rsidR="006C6AD7" w14:paraId="0AF8946D" w14:textId="77777777" w:rsidTr="00D960F4">
        <w:trPr>
          <w:trHeight w:val="70"/>
        </w:trPr>
        <w:tc>
          <w:tcPr>
            <w:tcW w:w="2880" w:type="dxa"/>
          </w:tcPr>
          <w:p w14:paraId="5E336661" w14:textId="77777777" w:rsidR="006C6AD7" w:rsidRPr="00915AEF" w:rsidRDefault="006C6AD7" w:rsidP="00D960F4">
            <w:pPr>
              <w:ind w:right="540"/>
              <w:rPr>
                <w:b/>
              </w:rPr>
            </w:pPr>
            <w:r w:rsidRPr="00915AEF">
              <w:rPr>
                <w:b/>
              </w:rPr>
              <w:t>Intended End date</w:t>
            </w:r>
          </w:p>
        </w:tc>
        <w:tc>
          <w:tcPr>
            <w:tcW w:w="6480" w:type="dxa"/>
          </w:tcPr>
          <w:p w14:paraId="74EB8920" w14:textId="77777777" w:rsidR="006C6AD7" w:rsidRDefault="006C6AD7" w:rsidP="00D960F4">
            <w:pPr>
              <w:ind w:right="540"/>
            </w:pPr>
            <w:r>
              <w:t xml:space="preserve">Click the date icon and then in the pop-up, select the appropriate end date for this collection.  </w:t>
            </w:r>
          </w:p>
        </w:tc>
      </w:tr>
      <w:tr w:rsidR="006C6AD7" w14:paraId="197F2384" w14:textId="77777777" w:rsidTr="00D960F4">
        <w:trPr>
          <w:trHeight w:val="70"/>
        </w:trPr>
        <w:tc>
          <w:tcPr>
            <w:tcW w:w="2880" w:type="dxa"/>
          </w:tcPr>
          <w:p w14:paraId="7D62E08D" w14:textId="77777777" w:rsidR="006C6AD7" w:rsidRPr="00915AEF" w:rsidRDefault="006C6AD7" w:rsidP="00D960F4">
            <w:pPr>
              <w:ind w:right="540"/>
              <w:rPr>
                <w:b/>
              </w:rPr>
            </w:pPr>
            <w:r w:rsidRPr="00915AEF">
              <w:rPr>
                <w:b/>
              </w:rPr>
              <w:lastRenderedPageBreak/>
              <w:t>Actual Start Date</w:t>
            </w:r>
          </w:p>
        </w:tc>
        <w:tc>
          <w:tcPr>
            <w:tcW w:w="6480" w:type="dxa"/>
          </w:tcPr>
          <w:p w14:paraId="554D81F3" w14:textId="77777777" w:rsidR="006C6AD7" w:rsidRDefault="006C6AD7" w:rsidP="00D960F4">
            <w:pPr>
              <w:ind w:right="540"/>
            </w:pPr>
            <w:r>
              <w:t>Skip this field.</w:t>
            </w:r>
          </w:p>
        </w:tc>
      </w:tr>
      <w:tr w:rsidR="006C6AD7" w14:paraId="44CC57AD" w14:textId="77777777" w:rsidTr="00D960F4">
        <w:trPr>
          <w:trHeight w:val="70"/>
        </w:trPr>
        <w:tc>
          <w:tcPr>
            <w:tcW w:w="2880" w:type="dxa"/>
          </w:tcPr>
          <w:p w14:paraId="3D82496F" w14:textId="77777777" w:rsidR="006C6AD7" w:rsidRPr="00915AEF" w:rsidRDefault="006C6AD7" w:rsidP="00D960F4">
            <w:pPr>
              <w:ind w:right="540"/>
              <w:rPr>
                <w:b/>
              </w:rPr>
            </w:pPr>
            <w:r w:rsidRPr="00915AEF">
              <w:rPr>
                <w:b/>
              </w:rPr>
              <w:t>Actual End date</w:t>
            </w:r>
          </w:p>
        </w:tc>
        <w:tc>
          <w:tcPr>
            <w:tcW w:w="6480" w:type="dxa"/>
          </w:tcPr>
          <w:p w14:paraId="4A47EFEE" w14:textId="77777777" w:rsidR="006C6AD7" w:rsidRDefault="006C6AD7" w:rsidP="00D960F4">
            <w:pPr>
              <w:ind w:right="540"/>
            </w:pPr>
            <w:r>
              <w:t>Skip this field.</w:t>
            </w:r>
          </w:p>
        </w:tc>
      </w:tr>
      <w:tr w:rsidR="006C6AD7" w14:paraId="6412BC1B" w14:textId="77777777" w:rsidTr="00D960F4">
        <w:trPr>
          <w:trHeight w:val="70"/>
        </w:trPr>
        <w:tc>
          <w:tcPr>
            <w:tcW w:w="2880" w:type="dxa"/>
          </w:tcPr>
          <w:p w14:paraId="6E4C55FF" w14:textId="77777777" w:rsidR="006C6AD7" w:rsidRPr="00915AEF" w:rsidRDefault="006C6AD7" w:rsidP="00D960F4">
            <w:pPr>
              <w:ind w:right="540"/>
              <w:rPr>
                <w:b/>
                <w:color w:val="FF0000"/>
              </w:rPr>
            </w:pPr>
            <w:r>
              <w:rPr>
                <w:b/>
              </w:rPr>
              <w:t xml:space="preserve">Collection </w:t>
            </w:r>
            <w:r w:rsidRPr="00915AEF">
              <w:rPr>
                <w:b/>
              </w:rPr>
              <w:t>Sta</w:t>
            </w:r>
            <w:r>
              <w:rPr>
                <w:b/>
              </w:rPr>
              <w:t>t</w:t>
            </w:r>
            <w:r w:rsidRPr="00915AEF">
              <w:rPr>
                <w:b/>
              </w:rPr>
              <w:t>us</w:t>
            </w:r>
            <w:r>
              <w:rPr>
                <w:b/>
              </w:rPr>
              <w:t xml:space="preserve"> </w:t>
            </w:r>
            <w:r>
              <w:rPr>
                <w:b/>
                <w:color w:val="FF0000"/>
              </w:rPr>
              <w:t>*</w:t>
            </w:r>
          </w:p>
        </w:tc>
        <w:tc>
          <w:tcPr>
            <w:tcW w:w="6480" w:type="dxa"/>
          </w:tcPr>
          <w:p w14:paraId="018C02CA" w14:textId="77777777" w:rsidR="006C6AD7" w:rsidRDefault="006C6AD7" w:rsidP="00D960F4">
            <w:pPr>
              <w:ind w:right="540"/>
            </w:pPr>
            <w:r>
              <w:t>Click the appropriate status for this collection:</w:t>
            </w:r>
          </w:p>
          <w:p w14:paraId="7353A944" w14:textId="77777777" w:rsidR="006C6AD7" w:rsidRPr="001806B3" w:rsidRDefault="006C6AD7" w:rsidP="00D960F4">
            <w:pPr>
              <w:numPr>
                <w:ilvl w:val="0"/>
                <w:numId w:val="65"/>
              </w:numPr>
              <w:ind w:left="342" w:right="540" w:hanging="270"/>
            </w:pPr>
            <w:r w:rsidRPr="001806B3">
              <w:rPr>
                <w:b/>
              </w:rPr>
              <w:t>Planned</w:t>
            </w:r>
            <w:r>
              <w:t xml:space="preserve">: </w:t>
            </w:r>
            <w:r w:rsidRPr="003B4FAB">
              <w:rPr>
                <w:lang w:val="en-GB"/>
              </w:rPr>
              <w:t>The collection is created but not all its charact</w:t>
            </w:r>
            <w:r>
              <w:rPr>
                <w:lang w:val="en-GB"/>
              </w:rPr>
              <w:t>eristics are completely defined (e.g.,</w:t>
            </w:r>
            <w:r w:rsidRPr="003B4FAB">
              <w:rPr>
                <w:lang w:val="en-GB"/>
              </w:rPr>
              <w:t xml:space="preserve"> </w:t>
            </w:r>
            <w:r>
              <w:rPr>
                <w:lang w:val="en-GB"/>
              </w:rPr>
              <w:t xml:space="preserve">some </w:t>
            </w:r>
            <w:r w:rsidRPr="003B4FAB">
              <w:rPr>
                <w:lang w:val="en-GB"/>
              </w:rPr>
              <w:t xml:space="preserve">collection events </w:t>
            </w:r>
            <w:r>
              <w:rPr>
                <w:lang w:val="en-GB"/>
              </w:rPr>
              <w:t xml:space="preserve">might be missing </w:t>
            </w:r>
            <w:r w:rsidRPr="003B4FAB">
              <w:rPr>
                <w:lang w:val="en-GB"/>
              </w:rPr>
              <w:t xml:space="preserve">or </w:t>
            </w:r>
            <w:r>
              <w:rPr>
                <w:lang w:val="en-GB"/>
              </w:rPr>
              <w:t xml:space="preserve">some </w:t>
            </w:r>
            <w:r w:rsidRPr="003B4FAB">
              <w:rPr>
                <w:lang w:val="en-GB"/>
              </w:rPr>
              <w:t xml:space="preserve">processing </w:t>
            </w:r>
            <w:r>
              <w:rPr>
                <w:lang w:val="en-GB"/>
              </w:rPr>
              <w:t xml:space="preserve">steps might not </w:t>
            </w:r>
            <w:r w:rsidRPr="003B4FAB">
              <w:rPr>
                <w:lang w:val="en-GB"/>
              </w:rPr>
              <w:t xml:space="preserve">been </w:t>
            </w:r>
            <w:r>
              <w:rPr>
                <w:lang w:val="en-GB"/>
              </w:rPr>
              <w:t>assigned yet).</w:t>
            </w:r>
          </w:p>
          <w:p w14:paraId="6B918425" w14:textId="77777777" w:rsidR="006C6AD7" w:rsidRPr="001806B3" w:rsidRDefault="006C6AD7" w:rsidP="00D960F4">
            <w:pPr>
              <w:numPr>
                <w:ilvl w:val="0"/>
                <w:numId w:val="65"/>
              </w:numPr>
              <w:ind w:left="342" w:right="540" w:hanging="270"/>
            </w:pPr>
            <w:r w:rsidRPr="001806B3">
              <w:rPr>
                <w:b/>
                <w:lang w:val="en-GB"/>
              </w:rPr>
              <w:t>Ongoing</w:t>
            </w:r>
            <w:r>
              <w:rPr>
                <w:lang w:val="en-GB"/>
              </w:rPr>
              <w:t>: All</w:t>
            </w:r>
            <w:r w:rsidRPr="003B4FAB">
              <w:rPr>
                <w:lang w:val="en-GB"/>
              </w:rPr>
              <w:t xml:space="preserve"> collection events have been fully described</w:t>
            </w:r>
            <w:r>
              <w:rPr>
                <w:lang w:val="en-GB"/>
              </w:rPr>
              <w:t xml:space="preserve"> and acquisition can start</w:t>
            </w:r>
            <w:r w:rsidRPr="003B4FAB">
              <w:rPr>
                <w:lang w:val="en-GB"/>
              </w:rPr>
              <w:t>.</w:t>
            </w:r>
          </w:p>
          <w:p w14:paraId="48878124" w14:textId="77777777" w:rsidR="006C6AD7" w:rsidRPr="001806B3" w:rsidRDefault="006C6AD7" w:rsidP="00D960F4">
            <w:pPr>
              <w:numPr>
                <w:ilvl w:val="0"/>
                <w:numId w:val="65"/>
              </w:numPr>
              <w:ind w:left="342" w:right="540" w:hanging="270"/>
            </w:pPr>
            <w:r w:rsidRPr="001806B3">
              <w:rPr>
                <w:b/>
                <w:lang w:val="en-GB"/>
              </w:rPr>
              <w:t>On Hold</w:t>
            </w:r>
            <w:r w:rsidRPr="001806B3">
              <w:rPr>
                <w:lang w:val="en-GB"/>
              </w:rPr>
              <w:t xml:space="preserve">: Work on the </w:t>
            </w:r>
            <w:r>
              <w:rPr>
                <w:lang w:val="en-GB"/>
              </w:rPr>
              <w:t>collection</w:t>
            </w:r>
            <w:r w:rsidRPr="001806B3">
              <w:rPr>
                <w:lang w:val="en-GB"/>
              </w:rPr>
              <w:t xml:space="preserve"> has been temporarily stopped due to a specific reason</w:t>
            </w:r>
            <w:r>
              <w:rPr>
                <w:lang w:val="en-GB"/>
              </w:rPr>
              <w:t xml:space="preserve">, which should be documented in the </w:t>
            </w:r>
            <w:r w:rsidRPr="004C062A">
              <w:rPr>
                <w:b/>
                <w:lang w:val="en-GB"/>
              </w:rPr>
              <w:t>Description</w:t>
            </w:r>
            <w:r>
              <w:rPr>
                <w:lang w:val="en-GB"/>
              </w:rPr>
              <w:t xml:space="preserve"> field</w:t>
            </w:r>
            <w:r w:rsidRPr="001806B3">
              <w:rPr>
                <w:lang w:val="en-GB"/>
              </w:rPr>
              <w:t>.</w:t>
            </w:r>
          </w:p>
          <w:p w14:paraId="11722C1B" w14:textId="77777777" w:rsidR="006C6AD7" w:rsidRDefault="006C6AD7" w:rsidP="00D960F4">
            <w:pPr>
              <w:numPr>
                <w:ilvl w:val="0"/>
                <w:numId w:val="65"/>
              </w:numPr>
              <w:ind w:left="342" w:right="540" w:hanging="270"/>
            </w:pPr>
            <w:r w:rsidRPr="001806B3">
              <w:rPr>
                <w:b/>
                <w:lang w:val="en-GB"/>
              </w:rPr>
              <w:t>Closed</w:t>
            </w:r>
            <w:r>
              <w:rPr>
                <w:lang w:val="en-GB"/>
              </w:rPr>
              <w:t xml:space="preserve">: </w:t>
            </w:r>
            <w:r w:rsidRPr="003B4FAB">
              <w:rPr>
                <w:lang w:val="en-GB"/>
              </w:rPr>
              <w:t>No more specimens can be added to</w:t>
            </w:r>
            <w:r>
              <w:rPr>
                <w:lang w:val="en-GB"/>
              </w:rPr>
              <w:t xml:space="preserve"> the collection (e.g: all scheduled c</w:t>
            </w:r>
            <w:r w:rsidRPr="003B4FAB">
              <w:rPr>
                <w:lang w:val="en-GB"/>
              </w:rPr>
              <w:t xml:space="preserve">ollection events have </w:t>
            </w:r>
            <w:r>
              <w:rPr>
                <w:lang w:val="en-GB"/>
              </w:rPr>
              <w:t>occurred</w:t>
            </w:r>
            <w:r w:rsidRPr="003B4FAB">
              <w:rPr>
                <w:lang w:val="en-GB"/>
              </w:rPr>
              <w:t>).</w:t>
            </w:r>
            <w:r>
              <w:rPr>
                <w:lang w:val="en-GB"/>
              </w:rPr>
              <w:br/>
            </w:r>
            <w:r w:rsidRPr="001806B3">
              <w:rPr>
                <w:b/>
                <w:lang w:val="en-GB"/>
              </w:rPr>
              <w:t>Note:</w:t>
            </w:r>
            <w:r>
              <w:rPr>
                <w:lang w:val="en-GB"/>
              </w:rPr>
              <w:t xml:space="preserve"> You can change the status from </w:t>
            </w:r>
            <w:r>
              <w:rPr>
                <w:b/>
                <w:lang w:val="en-GB"/>
              </w:rPr>
              <w:t>Closed</w:t>
            </w:r>
            <w:r>
              <w:rPr>
                <w:lang w:val="en-GB"/>
              </w:rPr>
              <w:t xml:space="preserve"> to </w:t>
            </w:r>
            <w:r w:rsidRPr="001806B3">
              <w:rPr>
                <w:b/>
                <w:lang w:val="en-GB"/>
              </w:rPr>
              <w:t xml:space="preserve">Ongoing </w:t>
            </w:r>
            <w:r>
              <w:rPr>
                <w:lang w:val="en-GB"/>
              </w:rPr>
              <w:t>if an unscheduled visit occurs.</w:t>
            </w:r>
          </w:p>
        </w:tc>
      </w:tr>
      <w:tr w:rsidR="006C6AD7" w14:paraId="5A4E5E41" w14:textId="77777777" w:rsidTr="00D960F4">
        <w:trPr>
          <w:trHeight w:val="70"/>
        </w:trPr>
        <w:tc>
          <w:tcPr>
            <w:tcW w:w="2880" w:type="dxa"/>
          </w:tcPr>
          <w:p w14:paraId="3DC74FC5" w14:textId="77777777" w:rsidR="006C6AD7" w:rsidRPr="00915AEF" w:rsidRDefault="006C6AD7" w:rsidP="00D960F4">
            <w:pPr>
              <w:ind w:right="540"/>
              <w:rPr>
                <w:b/>
              </w:rPr>
            </w:pPr>
            <w:r>
              <w:rPr>
                <w:b/>
              </w:rPr>
              <w:t>Description</w:t>
            </w:r>
          </w:p>
        </w:tc>
        <w:tc>
          <w:tcPr>
            <w:tcW w:w="6480" w:type="dxa"/>
          </w:tcPr>
          <w:p w14:paraId="224C0AFD" w14:textId="77777777" w:rsidR="006C6AD7" w:rsidRDefault="006C6AD7" w:rsidP="00D960F4">
            <w:pPr>
              <w:ind w:right="540"/>
            </w:pPr>
            <w:r>
              <w:t>Type a brief description of this collection, if applicable.</w:t>
            </w:r>
          </w:p>
        </w:tc>
      </w:tr>
      <w:tr w:rsidR="006C6AD7" w14:paraId="6CA3E412" w14:textId="77777777" w:rsidTr="00D960F4">
        <w:trPr>
          <w:trHeight w:val="70"/>
        </w:trPr>
        <w:tc>
          <w:tcPr>
            <w:tcW w:w="2880" w:type="dxa"/>
          </w:tcPr>
          <w:p w14:paraId="0B82D55C" w14:textId="77777777" w:rsidR="006C6AD7" w:rsidRDefault="006C6AD7" w:rsidP="00D960F4">
            <w:pPr>
              <w:ind w:right="540"/>
              <w:rPr>
                <w:b/>
              </w:rPr>
            </w:pPr>
            <w:r>
              <w:rPr>
                <w:b/>
              </w:rPr>
              <w:t>Allowed Subject Types</w:t>
            </w:r>
          </w:p>
        </w:tc>
        <w:tc>
          <w:tcPr>
            <w:tcW w:w="6480" w:type="dxa"/>
          </w:tcPr>
          <w:p w14:paraId="353FD38F" w14:textId="77777777" w:rsidR="006C6AD7" w:rsidRDefault="006C6AD7" w:rsidP="00D960F4">
            <w:pPr>
              <w:ind w:right="540"/>
            </w:pPr>
            <w:r>
              <w:t>Click the appropriate subject type(s) that you want to be allowed for enrollment in this collection.</w:t>
            </w:r>
          </w:p>
        </w:tc>
      </w:tr>
    </w:tbl>
    <w:p w14:paraId="66717F8C" w14:textId="77777777" w:rsidR="006C6AD7" w:rsidRDefault="006C6AD7" w:rsidP="006C6AD7">
      <w:pPr>
        <w:pStyle w:val="ListParagraph"/>
      </w:pPr>
      <w:r>
        <w:br/>
      </w:r>
    </w:p>
    <w:p w14:paraId="2B370530" w14:textId="77777777" w:rsidR="006C6AD7" w:rsidRDefault="006C6AD7" w:rsidP="006C6AD7">
      <w:pPr>
        <w:numPr>
          <w:ilvl w:val="0"/>
          <w:numId w:val="44"/>
        </w:numPr>
        <w:ind w:right="540"/>
      </w:pPr>
      <w:r>
        <w:t xml:space="preserve">Click the </w:t>
      </w:r>
      <w:r w:rsidRPr="002D123B">
        <w:rPr>
          <w:b/>
        </w:rPr>
        <w:t>Sites</w:t>
      </w:r>
      <w:r>
        <w:t xml:space="preserve"> tab.</w:t>
      </w:r>
    </w:p>
    <w:p w14:paraId="78CEC86B" w14:textId="77777777" w:rsidR="006C6AD7" w:rsidRDefault="006C6AD7" w:rsidP="006C6AD7">
      <w:pPr>
        <w:ind w:left="720" w:right="540"/>
      </w:pPr>
      <w:r>
        <w:t>The s</w:t>
      </w:r>
      <w:r w:rsidRPr="00582230">
        <w:t xml:space="preserve">ite </w:t>
      </w:r>
      <w:r>
        <w:t>assignment fields appear.</w:t>
      </w:r>
    </w:p>
    <w:p w14:paraId="2FEBA3BD" w14:textId="77777777" w:rsidR="006C6AD7" w:rsidRDefault="006C6AD7" w:rsidP="006C6AD7">
      <w:pPr>
        <w:ind w:left="720" w:right="540"/>
      </w:pPr>
      <w:r>
        <w:br/>
      </w:r>
      <w:r w:rsidRPr="00D14648">
        <w:rPr>
          <w:noProof/>
        </w:rPr>
        <w:drawing>
          <wp:inline distT="0" distB="0" distL="0" distR="0" wp14:anchorId="6184C925" wp14:editId="3E258554">
            <wp:extent cx="6296660" cy="2919730"/>
            <wp:effectExtent l="19050" t="19050" r="27940" b="1397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96660" cy="2919730"/>
                    </a:xfrm>
                    <a:prstGeom prst="rect">
                      <a:avLst/>
                    </a:prstGeom>
                    <a:noFill/>
                    <a:ln w="3175">
                      <a:solidFill>
                        <a:schemeClr val="tx1"/>
                      </a:solidFill>
                    </a:ln>
                  </pic:spPr>
                </pic:pic>
              </a:graphicData>
            </a:graphic>
          </wp:inline>
        </w:drawing>
      </w:r>
    </w:p>
    <w:p w14:paraId="7DF54EAA" w14:textId="77777777" w:rsidR="006C6AD7" w:rsidRDefault="006C6AD7" w:rsidP="006C6AD7">
      <w:pPr>
        <w:pStyle w:val="Figure"/>
        <w:tabs>
          <w:tab w:val="clear" w:pos="1980"/>
          <w:tab w:val="left" w:pos="1710"/>
          <w:tab w:val="num" w:pos="1800"/>
        </w:tabs>
        <w:ind w:left="1152" w:hanging="432"/>
      </w:pPr>
      <w:r>
        <w:t>Sites assignment page</w:t>
      </w:r>
      <w:r>
        <w:br/>
      </w:r>
    </w:p>
    <w:p w14:paraId="46D7DB20" w14:textId="77777777" w:rsidR="006C6AD7" w:rsidRDefault="006C6AD7" w:rsidP="006C6AD7">
      <w:pPr>
        <w:pStyle w:val="ListParagraph"/>
      </w:pPr>
      <w:r w:rsidRPr="001C58AD">
        <w:t>General tips</w:t>
      </w:r>
      <w:r>
        <w:t xml:space="preserve"> for the all of the collection assignment tabs</w:t>
      </w:r>
      <w:r w:rsidRPr="001C58AD">
        <w:t xml:space="preserve">: </w:t>
      </w:r>
    </w:p>
    <w:p w14:paraId="61FE2EC5" w14:textId="77777777" w:rsidR="006C6AD7" w:rsidRDefault="006C6AD7" w:rsidP="006C6AD7">
      <w:pPr>
        <w:pStyle w:val="ListParagraph"/>
        <w:numPr>
          <w:ilvl w:val="0"/>
          <w:numId w:val="34"/>
        </w:numPr>
        <w:ind w:left="1080"/>
      </w:pPr>
      <w:r>
        <w:t xml:space="preserve">To assign items: </w:t>
      </w:r>
      <w:r>
        <w:br/>
        <w:t xml:space="preserve">Select the appropriate item on the list on the right and “drag and drop” it to the appropriate item on  the left. </w:t>
      </w:r>
      <w:r>
        <w:br/>
        <w:t>OR</w:t>
      </w:r>
      <w:r>
        <w:br/>
      </w:r>
      <w:r>
        <w:lastRenderedPageBreak/>
        <w:t xml:space="preserve">Select the appropriate item on both lists and click </w:t>
      </w:r>
      <w:r w:rsidRPr="00903A1D">
        <w:rPr>
          <w:b/>
        </w:rPr>
        <w:t>ASSIGN</w:t>
      </w:r>
      <w:r>
        <w:rPr>
          <w:b/>
        </w:rPr>
        <w:t xml:space="preserve"> SITE(S)</w:t>
      </w:r>
      <w:r w:rsidRPr="00820A6A">
        <w:t>.</w:t>
      </w:r>
      <w:r>
        <w:br/>
      </w:r>
    </w:p>
    <w:p w14:paraId="6F5514BA" w14:textId="77777777" w:rsidR="006C6AD7" w:rsidRDefault="006C6AD7" w:rsidP="006C6AD7">
      <w:pPr>
        <w:pStyle w:val="ListParagraph"/>
        <w:numPr>
          <w:ilvl w:val="0"/>
          <w:numId w:val="34"/>
        </w:numPr>
        <w:ind w:left="1080"/>
      </w:pPr>
      <w:r>
        <w:t xml:space="preserve">You can assign multiple items; however, you must select and assign the items one at a time. </w:t>
      </w:r>
      <w:r>
        <w:br/>
      </w:r>
    </w:p>
    <w:p w14:paraId="2E09299E" w14:textId="77777777" w:rsidR="006C6AD7" w:rsidRDefault="006C6AD7" w:rsidP="006C6AD7">
      <w:pPr>
        <w:pStyle w:val="ListParagraph"/>
        <w:numPr>
          <w:ilvl w:val="0"/>
          <w:numId w:val="34"/>
        </w:numPr>
        <w:ind w:left="1080"/>
      </w:pPr>
      <w:r>
        <w:t xml:space="preserve">When assigning items using “drag and drop”, the red X indicates that you are trying to assign the item to an invalid level or location. </w:t>
      </w:r>
      <w:r>
        <w:br/>
      </w:r>
    </w:p>
    <w:p w14:paraId="308E6A97" w14:textId="77777777" w:rsidR="006C6AD7" w:rsidRDefault="006C6AD7" w:rsidP="006C6AD7">
      <w:pPr>
        <w:pStyle w:val="ListParagraph"/>
        <w:numPr>
          <w:ilvl w:val="0"/>
          <w:numId w:val="34"/>
        </w:numPr>
        <w:ind w:left="1080"/>
      </w:pPr>
      <w:r>
        <w:t xml:space="preserve">You can navigate between tabs with the system automatically saving changes before displaying the next tab. If you click on </w:t>
      </w:r>
      <w:r w:rsidRPr="00820A6A">
        <w:rPr>
          <w:b/>
        </w:rPr>
        <w:t>SAVE</w:t>
      </w:r>
      <w:r>
        <w:t xml:space="preserve"> before completing all of the tabs, you must click </w:t>
      </w:r>
      <w:r w:rsidRPr="0051000A">
        <w:rPr>
          <w:b/>
        </w:rPr>
        <w:t>Modify Collection</w:t>
      </w:r>
      <w:r>
        <w:t xml:space="preserve"> to return to “create/modify” mode.</w:t>
      </w:r>
      <w:r>
        <w:br/>
      </w:r>
    </w:p>
    <w:p w14:paraId="629BF4AD" w14:textId="77777777" w:rsidR="006C6AD7" w:rsidRPr="00820A6A" w:rsidRDefault="006C6AD7" w:rsidP="006C6AD7">
      <w:pPr>
        <w:pStyle w:val="ListParagraph"/>
        <w:numPr>
          <w:ilvl w:val="0"/>
          <w:numId w:val="34"/>
        </w:numPr>
        <w:ind w:left="1080"/>
      </w:pPr>
      <w:r>
        <w:t xml:space="preserve">To unassign an item: Select the item on the left that you want to unassign, and click the </w:t>
      </w:r>
      <w:r w:rsidRPr="00820A6A">
        <w:rPr>
          <w:b/>
        </w:rPr>
        <w:t>UNA</w:t>
      </w:r>
      <w:r w:rsidRPr="00903A1D">
        <w:rPr>
          <w:b/>
        </w:rPr>
        <w:t xml:space="preserve">SSIGN </w:t>
      </w:r>
      <w:r w:rsidRPr="00820A6A">
        <w:t>button.</w:t>
      </w:r>
    </w:p>
    <w:p w14:paraId="1406782D" w14:textId="77777777" w:rsidR="006C6AD7" w:rsidRDefault="006C6AD7" w:rsidP="006C6AD7">
      <w:pPr>
        <w:pStyle w:val="ListParagraph"/>
        <w:ind w:left="1080"/>
      </w:pPr>
    </w:p>
    <w:p w14:paraId="573D1C54" w14:textId="77777777" w:rsidR="006C6AD7" w:rsidRDefault="006C6AD7" w:rsidP="006C6AD7">
      <w:pPr>
        <w:pStyle w:val="ListParagraph"/>
        <w:numPr>
          <w:ilvl w:val="0"/>
          <w:numId w:val="44"/>
        </w:numPr>
      </w:pPr>
      <w:r>
        <w:t>To assign the authorized sites for this collection:</w:t>
      </w:r>
    </w:p>
    <w:p w14:paraId="5E74B561" w14:textId="77777777" w:rsidR="006C6AD7" w:rsidRPr="000D4847" w:rsidRDefault="006C6AD7" w:rsidP="006C6AD7">
      <w:pPr>
        <w:pStyle w:val="ListParagraph"/>
        <w:numPr>
          <w:ilvl w:val="0"/>
          <w:numId w:val="47"/>
        </w:numPr>
        <w:ind w:left="1080"/>
      </w:pPr>
      <w:r w:rsidRPr="000D4847">
        <w:t xml:space="preserve">Assign the appropriate </w:t>
      </w:r>
      <w:r>
        <w:t xml:space="preserve">collection, processing and storage </w:t>
      </w:r>
      <w:r w:rsidRPr="000D4847">
        <w:t>site</w:t>
      </w:r>
      <w:r>
        <w:t xml:space="preserve"> location</w:t>
      </w:r>
      <w:r w:rsidRPr="000D4847">
        <w:t>s on the</w:t>
      </w:r>
      <w:r>
        <w:t xml:space="preserve"> </w:t>
      </w:r>
      <w:r w:rsidRPr="000D4847">
        <w:rPr>
          <w:b/>
        </w:rPr>
        <w:t>Available Sites</w:t>
      </w:r>
      <w:r>
        <w:t xml:space="preserve"> list on the</w:t>
      </w:r>
      <w:r w:rsidRPr="000D4847">
        <w:t xml:space="preserve"> right to the applicable site types on the left (</w:t>
      </w:r>
      <w:r w:rsidRPr="000D4847">
        <w:rPr>
          <w:b/>
        </w:rPr>
        <w:t>Collection, Processing and Storage)</w:t>
      </w:r>
      <w:r w:rsidRPr="000D4847">
        <w:t xml:space="preserve">. </w:t>
      </w:r>
      <w:r>
        <w:br/>
      </w:r>
      <w:r w:rsidRPr="000D4847">
        <w:br/>
      </w:r>
      <w:r w:rsidRPr="000D4847">
        <w:rPr>
          <w:b/>
        </w:rPr>
        <w:t>Note:</w:t>
      </w:r>
      <w:r w:rsidRPr="000D4847">
        <w:t xml:space="preserve"> The </w:t>
      </w:r>
      <w:r w:rsidRPr="00606D83">
        <w:rPr>
          <w:b/>
        </w:rPr>
        <w:t>Available Sites</w:t>
      </w:r>
      <w:r w:rsidRPr="000D4847">
        <w:t xml:space="preserve"> list displays all sites created and activated in </w:t>
      </w:r>
      <w:r w:rsidRPr="000D4847">
        <w:rPr>
          <w:b/>
        </w:rPr>
        <w:t>IAMS</w:t>
      </w:r>
      <w:r>
        <w:rPr>
          <w:b/>
        </w:rPr>
        <w:t xml:space="preserve"> </w:t>
      </w:r>
      <w:r w:rsidRPr="000D4847">
        <w:rPr>
          <w:b/>
        </w:rPr>
        <w:t>&gt;</w:t>
      </w:r>
      <w:r>
        <w:rPr>
          <w:b/>
        </w:rPr>
        <w:t xml:space="preserve"> </w:t>
      </w:r>
      <w:r w:rsidRPr="000D4847">
        <w:rPr>
          <w:b/>
        </w:rPr>
        <w:t>Address Book</w:t>
      </w:r>
      <w:r w:rsidRPr="000D4847">
        <w:t xml:space="preserve">. </w:t>
      </w:r>
      <w:r>
        <w:br/>
        <w:t>If you don’t see a site location</w:t>
      </w:r>
      <w:r w:rsidRPr="000D4847">
        <w:t xml:space="preserve"> you want to assign, verify that it i</w:t>
      </w:r>
      <w:r>
        <w:t>s activated in the IAMS module.</w:t>
      </w:r>
      <w:r>
        <w:br/>
      </w:r>
    </w:p>
    <w:p w14:paraId="3E5F3589" w14:textId="77777777" w:rsidR="006C6AD7" w:rsidRDefault="006C6AD7" w:rsidP="006C6AD7">
      <w:pPr>
        <w:pStyle w:val="Nomal"/>
        <w:numPr>
          <w:ilvl w:val="0"/>
          <w:numId w:val="47"/>
        </w:numPr>
        <w:ind w:left="1080"/>
      </w:pPr>
      <w:r w:rsidRPr="000D4847">
        <w:rPr>
          <w:rFonts w:ascii="Arial" w:hAnsi="Arial"/>
          <w:sz w:val="22"/>
          <w:szCs w:val="22"/>
        </w:rPr>
        <w:t xml:space="preserve">Assign the appropriate subject type on the </w:t>
      </w:r>
      <w:r w:rsidRPr="000D4847">
        <w:rPr>
          <w:rFonts w:ascii="Arial" w:hAnsi="Arial"/>
          <w:b/>
          <w:sz w:val="22"/>
          <w:szCs w:val="22"/>
        </w:rPr>
        <w:t>Subject Types</w:t>
      </w:r>
      <w:r w:rsidRPr="000D4847">
        <w:rPr>
          <w:rFonts w:ascii="Arial" w:hAnsi="Arial"/>
          <w:sz w:val="22"/>
          <w:szCs w:val="22"/>
        </w:rPr>
        <w:t xml:space="preserve"> list on the right to the applicable collection site location on the left side.</w:t>
      </w:r>
    </w:p>
    <w:p w14:paraId="6595A6CD" w14:textId="77777777" w:rsidR="006C6AD7" w:rsidRDefault="006C6AD7" w:rsidP="006C6AD7">
      <w:pPr>
        <w:numPr>
          <w:ilvl w:val="0"/>
          <w:numId w:val="44"/>
        </w:numPr>
        <w:ind w:right="540"/>
      </w:pPr>
      <w:r>
        <w:t xml:space="preserve">To assign the users to the roles for this collection, click the </w:t>
      </w:r>
      <w:r w:rsidRPr="002D123B">
        <w:rPr>
          <w:b/>
        </w:rPr>
        <w:t>Personnel</w:t>
      </w:r>
      <w:r>
        <w:t xml:space="preserve"> tab.</w:t>
      </w:r>
      <w:r>
        <w:br/>
      </w:r>
      <w:r w:rsidRPr="00C7145F">
        <w:t xml:space="preserve">The personnel </w:t>
      </w:r>
      <w:r>
        <w:t xml:space="preserve">assignment </w:t>
      </w:r>
      <w:r w:rsidRPr="00C7145F">
        <w:t>fields appear.</w:t>
      </w:r>
      <w:r>
        <w:br/>
      </w:r>
    </w:p>
    <w:p w14:paraId="392D051A" w14:textId="77777777" w:rsidR="006C6AD7" w:rsidRDefault="006C6AD7" w:rsidP="006C6AD7">
      <w:pPr>
        <w:ind w:left="720" w:right="540"/>
      </w:pPr>
      <w:r w:rsidRPr="00D14648">
        <w:rPr>
          <w:noProof/>
        </w:rPr>
        <w:drawing>
          <wp:inline distT="0" distB="0" distL="0" distR="0" wp14:anchorId="4078CF24" wp14:editId="75AF79EE">
            <wp:extent cx="6327775" cy="2930525"/>
            <wp:effectExtent l="19050" t="19050" r="15875" b="22225"/>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27775" cy="2930525"/>
                    </a:xfrm>
                    <a:prstGeom prst="rect">
                      <a:avLst/>
                    </a:prstGeom>
                    <a:noFill/>
                    <a:ln w="3175">
                      <a:solidFill>
                        <a:schemeClr val="tx1"/>
                      </a:solidFill>
                    </a:ln>
                  </pic:spPr>
                </pic:pic>
              </a:graphicData>
            </a:graphic>
          </wp:inline>
        </w:drawing>
      </w:r>
    </w:p>
    <w:p w14:paraId="0F298F3D" w14:textId="77777777" w:rsidR="006C6AD7" w:rsidRDefault="006C6AD7" w:rsidP="006C6AD7">
      <w:pPr>
        <w:pStyle w:val="Figure"/>
        <w:tabs>
          <w:tab w:val="clear" w:pos="1980"/>
          <w:tab w:val="left" w:pos="1710"/>
          <w:tab w:val="num" w:pos="1800"/>
        </w:tabs>
        <w:ind w:left="1152" w:hanging="432"/>
      </w:pPr>
      <w:r>
        <w:t>Personnel assignment page</w:t>
      </w:r>
      <w:r>
        <w:br/>
      </w:r>
    </w:p>
    <w:p w14:paraId="4868D400" w14:textId="77777777" w:rsidR="006C6AD7" w:rsidRPr="00663358" w:rsidRDefault="006C6AD7" w:rsidP="006C6AD7">
      <w:pPr>
        <w:pStyle w:val="ListParagraph"/>
        <w:numPr>
          <w:ilvl w:val="1"/>
          <w:numId w:val="35"/>
        </w:numPr>
        <w:ind w:left="1080"/>
      </w:pPr>
      <w:r>
        <w:t xml:space="preserve">Assign appropriate users on the </w:t>
      </w:r>
      <w:r w:rsidRPr="00EC5185">
        <w:rPr>
          <w:b/>
        </w:rPr>
        <w:t>Users</w:t>
      </w:r>
      <w:r>
        <w:t xml:space="preserve"> list on right to the applicable roles on the left (</w:t>
      </w:r>
      <w:r w:rsidRPr="00EC5185">
        <w:rPr>
          <w:b/>
        </w:rPr>
        <w:t>Bio Repository Technician</w:t>
      </w:r>
      <w:r>
        <w:rPr>
          <w:b/>
        </w:rPr>
        <w:t xml:space="preserve"> </w:t>
      </w:r>
      <w:r w:rsidRPr="00097567">
        <w:t>and</w:t>
      </w:r>
      <w:r w:rsidRPr="00EC5185">
        <w:rPr>
          <w:b/>
        </w:rPr>
        <w:t xml:space="preserve"> Clinical Research Nurse</w:t>
      </w:r>
      <w:r w:rsidRPr="00E10CFF">
        <w:t>)</w:t>
      </w:r>
      <w:r>
        <w:t>.</w:t>
      </w:r>
    </w:p>
    <w:p w14:paraId="7899F0B8" w14:textId="77777777" w:rsidR="006C6AD7" w:rsidRDefault="006C6AD7" w:rsidP="006C6AD7">
      <w:pPr>
        <w:pStyle w:val="ListParagraph"/>
        <w:ind w:left="1080"/>
        <w:rPr>
          <w:b/>
        </w:rPr>
      </w:pPr>
      <w:r>
        <w:rPr>
          <w:b/>
        </w:rPr>
        <w:t xml:space="preserve">Note: </w:t>
      </w:r>
      <w:r w:rsidRPr="00EC5185">
        <w:rPr>
          <w:b/>
        </w:rPr>
        <w:t xml:space="preserve"> </w:t>
      </w:r>
    </w:p>
    <w:p w14:paraId="44B4B230" w14:textId="77777777" w:rsidR="006C6AD7" w:rsidRDefault="006C6AD7" w:rsidP="006C6AD7">
      <w:pPr>
        <w:pStyle w:val="ListParagraph"/>
        <w:numPr>
          <w:ilvl w:val="0"/>
          <w:numId w:val="74"/>
        </w:numPr>
      </w:pPr>
      <w:r>
        <w:t>It is currently not recommended to add</w:t>
      </w:r>
      <w:r w:rsidRPr="00EC5185">
        <w:rPr>
          <w:b/>
        </w:rPr>
        <w:t xml:space="preserve"> Project Manager</w:t>
      </w:r>
      <w:r>
        <w:rPr>
          <w:b/>
        </w:rPr>
        <w:t xml:space="preserve"> </w:t>
      </w:r>
      <w:r>
        <w:t>users to c</w:t>
      </w:r>
      <w:r w:rsidRPr="009C59BB">
        <w:t>ollections</w:t>
      </w:r>
      <w:r>
        <w:t>.</w:t>
      </w:r>
    </w:p>
    <w:p w14:paraId="6324B247" w14:textId="77777777" w:rsidR="006C6AD7" w:rsidRDefault="006C6AD7" w:rsidP="006C6AD7">
      <w:pPr>
        <w:pStyle w:val="ListParagraph"/>
        <w:numPr>
          <w:ilvl w:val="0"/>
          <w:numId w:val="74"/>
        </w:numPr>
      </w:pPr>
      <w:r w:rsidRPr="0045160E">
        <w:lastRenderedPageBreak/>
        <w:t xml:space="preserve">PHI authorized </w:t>
      </w:r>
      <w:r>
        <w:t xml:space="preserve">as well as </w:t>
      </w:r>
      <w:r w:rsidRPr="0045160E">
        <w:t>Non-</w:t>
      </w:r>
      <w:r>
        <w:t>PHI auth</w:t>
      </w:r>
      <w:r w:rsidRPr="0045160E">
        <w:t>orized</w:t>
      </w:r>
      <w:r>
        <w:t xml:space="preserve"> users, of all user roles,  will be shown in the </w:t>
      </w:r>
      <w:r w:rsidRPr="0045160E">
        <w:rPr>
          <w:b/>
        </w:rPr>
        <w:t>Personnel</w:t>
      </w:r>
      <w:r>
        <w:t xml:space="preserve"> tab for the Site(s) selected for the Collection, and these users can  be assigned</w:t>
      </w:r>
      <w:r w:rsidRPr="0045160E">
        <w:t xml:space="preserve"> </w:t>
      </w:r>
      <w:r>
        <w:t xml:space="preserve">to the Collection </w:t>
      </w:r>
      <w:r w:rsidRPr="0045160E">
        <w:t>as per the requirement.</w:t>
      </w:r>
    </w:p>
    <w:p w14:paraId="11D83BA4" w14:textId="77777777" w:rsidR="006C6AD7" w:rsidRDefault="006C6AD7" w:rsidP="006C6AD7">
      <w:pPr>
        <w:pStyle w:val="ListParagraph"/>
        <w:ind w:left="1080"/>
      </w:pPr>
    </w:p>
    <w:p w14:paraId="2F74C0FF" w14:textId="77777777" w:rsidR="006C6AD7" w:rsidRDefault="006C6AD7" w:rsidP="006C6AD7">
      <w:pPr>
        <w:pStyle w:val="ListParagraph"/>
        <w:ind w:left="1080"/>
      </w:pPr>
      <w:r w:rsidRPr="008F4EBA">
        <w:rPr>
          <w:b/>
        </w:rPr>
        <w:t>Note:</w:t>
      </w:r>
      <w:r>
        <w:t xml:space="preserve"> The </w:t>
      </w:r>
      <w:r w:rsidRPr="00EC5185">
        <w:rPr>
          <w:b/>
        </w:rPr>
        <w:t>Users</w:t>
      </w:r>
      <w:r>
        <w:t xml:space="preserve"> list displays all users created and activated in </w:t>
      </w:r>
      <w:r w:rsidRPr="00EC5185">
        <w:rPr>
          <w:b/>
        </w:rPr>
        <w:t>IAMS</w:t>
      </w:r>
      <w:r>
        <w:rPr>
          <w:b/>
        </w:rPr>
        <w:t xml:space="preserve"> </w:t>
      </w:r>
      <w:r w:rsidRPr="00EC5185">
        <w:rPr>
          <w:b/>
        </w:rPr>
        <w:t>&gt;</w:t>
      </w:r>
      <w:r>
        <w:rPr>
          <w:b/>
        </w:rPr>
        <w:t xml:space="preserve"> </w:t>
      </w:r>
      <w:r w:rsidRPr="00EC5185">
        <w:rPr>
          <w:b/>
        </w:rPr>
        <w:t>Address Book</w:t>
      </w:r>
      <w:r>
        <w:t xml:space="preserve"> that are authorized for the specified roles.</w:t>
      </w:r>
      <w:r w:rsidRPr="0072014F">
        <w:t xml:space="preserve"> </w:t>
      </w:r>
      <w:r>
        <w:t>If you don’t see an item you want to assign, verify that it is assigned and activated in the IAMS module.</w:t>
      </w:r>
      <w:r>
        <w:br/>
      </w:r>
    </w:p>
    <w:p w14:paraId="2D1CB5E1" w14:textId="77777777" w:rsidR="006C6AD7" w:rsidRDefault="006C6AD7" w:rsidP="006C6AD7">
      <w:pPr>
        <w:ind w:right="540"/>
      </w:pPr>
    </w:p>
    <w:p w14:paraId="417A37E7" w14:textId="77777777" w:rsidR="006C6AD7" w:rsidRDefault="006C6AD7" w:rsidP="006C6AD7">
      <w:pPr>
        <w:numPr>
          <w:ilvl w:val="0"/>
          <w:numId w:val="44"/>
        </w:numPr>
        <w:ind w:right="540"/>
      </w:pPr>
      <w:r>
        <w:t xml:space="preserve">To assign the kit templates for this collection, click the </w:t>
      </w:r>
      <w:r w:rsidRPr="00606D83">
        <w:rPr>
          <w:b/>
        </w:rPr>
        <w:t>Kit Templates</w:t>
      </w:r>
      <w:r>
        <w:t xml:space="preserve"> tab.</w:t>
      </w:r>
      <w:r>
        <w:br/>
        <w:t>The kit template assignment fields appear.</w:t>
      </w:r>
      <w:r>
        <w:br/>
      </w:r>
      <w:r>
        <w:br/>
      </w:r>
      <w:r w:rsidRPr="00D14648">
        <w:rPr>
          <w:noProof/>
        </w:rPr>
        <w:drawing>
          <wp:inline distT="0" distB="0" distL="0" distR="0" wp14:anchorId="67E5A834" wp14:editId="7072BFC2">
            <wp:extent cx="6245225" cy="2888615"/>
            <wp:effectExtent l="19050" t="19050" r="22225" b="2603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245225" cy="2888615"/>
                    </a:xfrm>
                    <a:prstGeom prst="rect">
                      <a:avLst/>
                    </a:prstGeom>
                    <a:noFill/>
                    <a:ln w="3175">
                      <a:solidFill>
                        <a:schemeClr val="tx1"/>
                      </a:solidFill>
                    </a:ln>
                  </pic:spPr>
                </pic:pic>
              </a:graphicData>
            </a:graphic>
          </wp:inline>
        </w:drawing>
      </w:r>
    </w:p>
    <w:p w14:paraId="08BF777B" w14:textId="77777777" w:rsidR="006C6AD7" w:rsidRDefault="006C6AD7" w:rsidP="006C6AD7">
      <w:pPr>
        <w:pStyle w:val="Figure"/>
        <w:tabs>
          <w:tab w:val="clear" w:pos="1980"/>
          <w:tab w:val="left" w:pos="1710"/>
          <w:tab w:val="num" w:pos="1800"/>
        </w:tabs>
        <w:ind w:left="1152" w:hanging="432"/>
      </w:pPr>
      <w:r>
        <w:t>Kit Templates assignment page</w:t>
      </w:r>
      <w:r>
        <w:br/>
      </w:r>
    </w:p>
    <w:p w14:paraId="34576600" w14:textId="77777777" w:rsidR="006C6AD7" w:rsidRDefault="006C6AD7" w:rsidP="006C6AD7">
      <w:pPr>
        <w:pStyle w:val="ListParagraph"/>
        <w:numPr>
          <w:ilvl w:val="1"/>
          <w:numId w:val="35"/>
        </w:numPr>
        <w:ind w:left="1080"/>
      </w:pPr>
      <w:r>
        <w:t xml:space="preserve">Assign the appropriate kit templates on the </w:t>
      </w:r>
      <w:r w:rsidRPr="00A41AD8">
        <w:rPr>
          <w:b/>
        </w:rPr>
        <w:t xml:space="preserve">Available </w:t>
      </w:r>
      <w:r>
        <w:rPr>
          <w:b/>
        </w:rPr>
        <w:t>Kit</w:t>
      </w:r>
      <w:r w:rsidRPr="00A41AD8">
        <w:rPr>
          <w:b/>
        </w:rPr>
        <w:t>s</w:t>
      </w:r>
      <w:r>
        <w:t xml:space="preserve"> list on the right to the collection on the left. </w:t>
      </w:r>
      <w:r>
        <w:br/>
      </w:r>
      <w:r>
        <w:br/>
      </w:r>
      <w:r w:rsidRPr="008F4EBA">
        <w:rPr>
          <w:b/>
        </w:rPr>
        <w:t>Note:</w:t>
      </w:r>
      <w:r>
        <w:t xml:space="preserve"> The </w:t>
      </w:r>
      <w:r w:rsidRPr="00E30383">
        <w:rPr>
          <w:b/>
        </w:rPr>
        <w:t xml:space="preserve">Available </w:t>
      </w:r>
      <w:r>
        <w:rPr>
          <w:b/>
        </w:rPr>
        <w:t>Kits</w:t>
      </w:r>
      <w:r>
        <w:t xml:space="preserve"> list displays all kits created and activated in </w:t>
      </w:r>
      <w:r w:rsidRPr="00E30383">
        <w:rPr>
          <w:b/>
        </w:rPr>
        <w:t>IAMS</w:t>
      </w:r>
      <w:r>
        <w:rPr>
          <w:b/>
        </w:rPr>
        <w:t xml:space="preserve"> </w:t>
      </w:r>
      <w:r w:rsidRPr="00E30383">
        <w:rPr>
          <w:b/>
        </w:rPr>
        <w:t>&gt;</w:t>
      </w:r>
      <w:r>
        <w:rPr>
          <w:b/>
        </w:rPr>
        <w:t xml:space="preserve"> Kits </w:t>
      </w:r>
      <w:r w:rsidRPr="00E30383">
        <w:rPr>
          <w:b/>
        </w:rPr>
        <w:t>Designer</w:t>
      </w:r>
      <w:r>
        <w:rPr>
          <w:b/>
        </w:rPr>
        <w:t xml:space="preserve"> </w:t>
      </w:r>
      <w:r w:rsidRPr="004C2C22">
        <w:t>that are available for this project.</w:t>
      </w:r>
      <w:r w:rsidRPr="0072014F">
        <w:t xml:space="preserve"> </w:t>
      </w:r>
      <w:r>
        <w:t>If you don’t see an item you want to assign, verify that it is activated in the IAMS module.</w:t>
      </w:r>
      <w:r w:rsidRPr="004C2C22">
        <w:br/>
      </w:r>
    </w:p>
    <w:p w14:paraId="17F0F04F" w14:textId="77777777" w:rsidR="006C6AD7" w:rsidRDefault="006C6AD7" w:rsidP="006C6AD7">
      <w:pPr>
        <w:pStyle w:val="ListParagraph"/>
        <w:numPr>
          <w:ilvl w:val="1"/>
          <w:numId w:val="35"/>
        </w:numPr>
        <w:ind w:left="1080"/>
      </w:pPr>
      <w:r>
        <w:t xml:space="preserve">Click the </w:t>
      </w:r>
      <w:r w:rsidRPr="00606D83">
        <w:rPr>
          <w:b/>
        </w:rPr>
        <w:t>Expand All</w:t>
      </w:r>
      <w:r>
        <w:t xml:space="preserve"> </w:t>
      </w:r>
      <w:r w:rsidRPr="00606D83">
        <w:t>link under</w:t>
      </w:r>
      <w:r>
        <w:rPr>
          <w:b/>
        </w:rPr>
        <w:t xml:space="preserve"> Selected Kits </w:t>
      </w:r>
      <w:r>
        <w:t xml:space="preserve">to expand the </w:t>
      </w:r>
      <w:r w:rsidRPr="003F37DB">
        <w:t xml:space="preserve">hierarchy </w:t>
      </w:r>
      <w:r>
        <w:t xml:space="preserve">tree. </w:t>
      </w:r>
      <w:r>
        <w:br/>
      </w:r>
    </w:p>
    <w:p w14:paraId="113FC62B" w14:textId="77777777" w:rsidR="006C6AD7" w:rsidRDefault="006C6AD7" w:rsidP="006C6AD7">
      <w:pPr>
        <w:pStyle w:val="ListParagraph"/>
        <w:numPr>
          <w:ilvl w:val="1"/>
          <w:numId w:val="35"/>
        </w:numPr>
        <w:ind w:left="1080"/>
      </w:pPr>
      <w:r>
        <w:t xml:space="preserve">Assign appropriate forms on the </w:t>
      </w:r>
      <w:r w:rsidRPr="00CB05BE">
        <w:rPr>
          <w:b/>
        </w:rPr>
        <w:t>Specimen Collection Forms</w:t>
      </w:r>
      <w:r>
        <w:t xml:space="preserve"> list on the right to the applicable kit component group(s) on the left.</w:t>
      </w:r>
      <w:r w:rsidRPr="004C2C22">
        <w:t xml:space="preserve"> </w:t>
      </w:r>
      <w:r>
        <w:br/>
      </w:r>
      <w:r>
        <w:br/>
      </w:r>
      <w:r w:rsidRPr="008F4EBA">
        <w:rPr>
          <w:b/>
        </w:rPr>
        <w:t>Note:</w:t>
      </w:r>
      <w:r>
        <w:t xml:space="preserve"> The </w:t>
      </w:r>
      <w:r w:rsidRPr="00E30383">
        <w:rPr>
          <w:b/>
        </w:rPr>
        <w:t xml:space="preserve">Available </w:t>
      </w:r>
      <w:r>
        <w:rPr>
          <w:b/>
        </w:rPr>
        <w:t xml:space="preserve">Specimen Collection </w:t>
      </w:r>
      <w:r w:rsidRPr="00E30383">
        <w:rPr>
          <w:b/>
        </w:rPr>
        <w:t>Forms</w:t>
      </w:r>
      <w:r>
        <w:t xml:space="preserve"> list displays all forms created and activated in </w:t>
      </w:r>
      <w:r w:rsidRPr="00E30383">
        <w:rPr>
          <w:b/>
        </w:rPr>
        <w:t>IAMS</w:t>
      </w:r>
      <w:r>
        <w:rPr>
          <w:b/>
        </w:rPr>
        <w:t xml:space="preserve"> </w:t>
      </w:r>
      <w:r w:rsidRPr="00E30383">
        <w:rPr>
          <w:b/>
        </w:rPr>
        <w:t>&gt;</w:t>
      </w:r>
      <w:r>
        <w:rPr>
          <w:b/>
        </w:rPr>
        <w:t xml:space="preserve"> </w:t>
      </w:r>
      <w:r w:rsidRPr="00E30383">
        <w:rPr>
          <w:b/>
        </w:rPr>
        <w:t>Forms Designer</w:t>
      </w:r>
      <w:r>
        <w:t xml:space="preserve"> with a Category Type = Specimen Collection Form.</w:t>
      </w:r>
      <w:r w:rsidRPr="0072014F">
        <w:t xml:space="preserve"> </w:t>
      </w:r>
      <w:r>
        <w:t xml:space="preserve">If you don’t see an item you want to assign, verify that it is activated in the IAMS module. </w:t>
      </w:r>
      <w:r>
        <w:br/>
      </w:r>
    </w:p>
    <w:p w14:paraId="56A20D54" w14:textId="77777777" w:rsidR="006C6AD7" w:rsidRDefault="006C6AD7" w:rsidP="006C6AD7">
      <w:pPr>
        <w:pStyle w:val="ListParagraph"/>
        <w:numPr>
          <w:ilvl w:val="1"/>
          <w:numId w:val="35"/>
        </w:numPr>
        <w:ind w:left="1080"/>
      </w:pPr>
      <w:r>
        <w:t xml:space="preserve">Assign the default barcode template values for </w:t>
      </w:r>
      <w:r w:rsidRPr="00A315B0">
        <w:t>each kit template and each</w:t>
      </w:r>
      <w:r>
        <w:t xml:space="preserve"> kit component: </w:t>
      </w:r>
    </w:p>
    <w:p w14:paraId="21E621B7" w14:textId="77777777" w:rsidR="006C6AD7" w:rsidRDefault="006C6AD7" w:rsidP="006C6AD7">
      <w:pPr>
        <w:pStyle w:val="ListParagraph"/>
        <w:numPr>
          <w:ilvl w:val="0"/>
          <w:numId w:val="46"/>
        </w:numPr>
        <w:ind w:left="1440"/>
      </w:pPr>
      <w:r>
        <w:t xml:space="preserve">Select the kit template name on the </w:t>
      </w:r>
      <w:r w:rsidRPr="003F37DB">
        <w:rPr>
          <w:b/>
        </w:rPr>
        <w:t>Selected Kits</w:t>
      </w:r>
      <w:r>
        <w:t xml:space="preserve"> hierarchy tree, and then click </w:t>
      </w:r>
      <w:r w:rsidRPr="00FE300B">
        <w:rPr>
          <w:b/>
        </w:rPr>
        <w:t>DEFAULT VALUES</w:t>
      </w:r>
      <w:r>
        <w:t xml:space="preserve">. </w:t>
      </w:r>
      <w:r>
        <w:br/>
      </w:r>
    </w:p>
    <w:p w14:paraId="14A826ED" w14:textId="77777777" w:rsidR="006C6AD7" w:rsidRDefault="006C6AD7" w:rsidP="006C6AD7">
      <w:pPr>
        <w:pStyle w:val="ListParagraph"/>
        <w:numPr>
          <w:ilvl w:val="0"/>
          <w:numId w:val="46"/>
        </w:numPr>
        <w:ind w:left="1440"/>
      </w:pPr>
      <w:r>
        <w:lastRenderedPageBreak/>
        <w:t xml:space="preserve">In the </w:t>
      </w:r>
      <w:r w:rsidRPr="00FE300B">
        <w:rPr>
          <w:b/>
        </w:rPr>
        <w:t>Default Values</w:t>
      </w:r>
      <w:r>
        <w:t xml:space="preserve"> pop-up, click </w:t>
      </w:r>
      <w:r w:rsidRPr="00FE300B">
        <w:rPr>
          <w:b/>
        </w:rPr>
        <w:t>CHANGE</w:t>
      </w:r>
      <w:r>
        <w:rPr>
          <w:b/>
        </w:rPr>
        <w:t xml:space="preserve">. </w:t>
      </w:r>
      <w:r>
        <w:rPr>
          <w:b/>
        </w:rPr>
        <w:br/>
      </w:r>
    </w:p>
    <w:p w14:paraId="11EA037B" w14:textId="77777777" w:rsidR="006C6AD7" w:rsidRDefault="006C6AD7" w:rsidP="006C6AD7">
      <w:pPr>
        <w:pStyle w:val="ListParagraph"/>
        <w:numPr>
          <w:ilvl w:val="0"/>
          <w:numId w:val="46"/>
        </w:numPr>
        <w:ind w:left="1440"/>
      </w:pPr>
      <w:r>
        <w:t xml:space="preserve">Input the number of labels needed in </w:t>
      </w:r>
      <w:r w:rsidRPr="00A315B0">
        <w:rPr>
          <w:b/>
        </w:rPr>
        <w:t>Copies</w:t>
      </w:r>
      <w:r>
        <w:t xml:space="preserve">, select the appropriate value on the </w:t>
      </w:r>
      <w:r w:rsidRPr="00A315B0">
        <w:rPr>
          <w:b/>
        </w:rPr>
        <w:t xml:space="preserve">Available Barcode Templates </w:t>
      </w:r>
      <w:r>
        <w:t>list</w:t>
      </w:r>
      <w:r w:rsidRPr="00FE300B">
        <w:t xml:space="preserve"> and</w:t>
      </w:r>
      <w:r>
        <w:t xml:space="preserve"> click</w:t>
      </w:r>
      <w:r w:rsidRPr="00A315B0">
        <w:rPr>
          <w:b/>
        </w:rPr>
        <w:t xml:space="preserve"> SAVE</w:t>
      </w:r>
      <w:r>
        <w:t>.</w:t>
      </w:r>
      <w:r w:rsidRPr="00775E6D">
        <w:t xml:space="preserve"> </w:t>
      </w:r>
      <w:r>
        <w:br/>
      </w:r>
    </w:p>
    <w:p w14:paraId="59942DB2" w14:textId="77777777" w:rsidR="006C6AD7" w:rsidRDefault="006C6AD7" w:rsidP="006C6AD7">
      <w:pPr>
        <w:pStyle w:val="ListParagraph"/>
        <w:numPr>
          <w:ilvl w:val="0"/>
          <w:numId w:val="46"/>
        </w:numPr>
        <w:ind w:left="1440"/>
      </w:pPr>
      <w:r>
        <w:t xml:space="preserve">Select a kit component on the </w:t>
      </w:r>
      <w:r w:rsidRPr="003F37DB">
        <w:rPr>
          <w:b/>
        </w:rPr>
        <w:t>Selected Kits</w:t>
      </w:r>
      <w:r>
        <w:t xml:space="preserve"> hierarchy tree, and then click </w:t>
      </w:r>
      <w:r w:rsidRPr="00FE300B">
        <w:rPr>
          <w:b/>
        </w:rPr>
        <w:t>DEFAULT VALUES</w:t>
      </w:r>
      <w:r>
        <w:t xml:space="preserve">. </w:t>
      </w:r>
      <w:r>
        <w:br/>
      </w:r>
    </w:p>
    <w:p w14:paraId="24A9DF5B" w14:textId="77777777" w:rsidR="006C6AD7" w:rsidRPr="00FE300B" w:rsidRDefault="006C6AD7" w:rsidP="006C6AD7">
      <w:pPr>
        <w:pStyle w:val="ListParagraph"/>
        <w:numPr>
          <w:ilvl w:val="0"/>
          <w:numId w:val="46"/>
        </w:numPr>
        <w:ind w:left="1440"/>
      </w:pPr>
      <w:r>
        <w:t xml:space="preserve">In the </w:t>
      </w:r>
      <w:r w:rsidRPr="00FE300B">
        <w:rPr>
          <w:b/>
        </w:rPr>
        <w:t>Default Values</w:t>
      </w:r>
      <w:r>
        <w:t xml:space="preserve"> pop-up, click </w:t>
      </w:r>
      <w:r w:rsidRPr="00FE300B">
        <w:rPr>
          <w:b/>
        </w:rPr>
        <w:t>CHANGE</w:t>
      </w:r>
      <w:r>
        <w:rPr>
          <w:b/>
        </w:rPr>
        <w:t xml:space="preserve">. </w:t>
      </w:r>
      <w:r>
        <w:rPr>
          <w:b/>
        </w:rPr>
        <w:br/>
      </w:r>
    </w:p>
    <w:p w14:paraId="23EA69CC" w14:textId="77777777" w:rsidR="006C6AD7" w:rsidRDefault="006C6AD7" w:rsidP="006C6AD7">
      <w:pPr>
        <w:pStyle w:val="ListParagraph"/>
        <w:numPr>
          <w:ilvl w:val="0"/>
          <w:numId w:val="46"/>
        </w:numPr>
        <w:ind w:left="1440"/>
      </w:pPr>
      <w:r>
        <w:t xml:space="preserve">Input the number of labels needed in </w:t>
      </w:r>
      <w:r w:rsidRPr="00775E6D">
        <w:rPr>
          <w:b/>
        </w:rPr>
        <w:t>Copies</w:t>
      </w:r>
      <w:r>
        <w:t xml:space="preserve"> and select the appropriate value on the </w:t>
      </w:r>
      <w:r>
        <w:rPr>
          <w:b/>
        </w:rPr>
        <w:t xml:space="preserve">Available Barcode Templates </w:t>
      </w:r>
      <w:r>
        <w:t>list.</w:t>
      </w:r>
      <w:r>
        <w:br/>
      </w:r>
    </w:p>
    <w:p w14:paraId="72E97260" w14:textId="77777777" w:rsidR="006C6AD7" w:rsidRDefault="006C6AD7" w:rsidP="006C6AD7">
      <w:pPr>
        <w:pStyle w:val="ListParagraph"/>
        <w:numPr>
          <w:ilvl w:val="0"/>
          <w:numId w:val="46"/>
        </w:numPr>
        <w:ind w:left="1440"/>
      </w:pPr>
      <w:r>
        <w:t xml:space="preserve">Select the appropriate value on the </w:t>
      </w:r>
      <w:r w:rsidRPr="0099323D">
        <w:rPr>
          <w:b/>
        </w:rPr>
        <w:t>Label Codes</w:t>
      </w:r>
      <w:r>
        <w:t xml:space="preserve"> list.</w:t>
      </w:r>
      <w:r>
        <w:br/>
      </w:r>
      <w:r w:rsidRPr="00775E6D">
        <w:rPr>
          <w:b/>
        </w:rPr>
        <w:t>Note:</w:t>
      </w:r>
      <w:r>
        <w:t xml:space="preserve"> The selected Label Code values must be unique for each kit component. </w:t>
      </w:r>
      <w:r>
        <w:br/>
      </w:r>
    </w:p>
    <w:p w14:paraId="00D5C0B8" w14:textId="77777777" w:rsidR="006C6AD7" w:rsidRDefault="006C6AD7" w:rsidP="006C6AD7">
      <w:pPr>
        <w:pStyle w:val="ListParagraph"/>
        <w:numPr>
          <w:ilvl w:val="0"/>
          <w:numId w:val="46"/>
        </w:numPr>
        <w:ind w:left="1440"/>
      </w:pPr>
      <w:r w:rsidRPr="00A315B0">
        <w:rPr>
          <w:b/>
        </w:rPr>
        <w:t>Quantity</w:t>
      </w:r>
      <w:r>
        <w:t xml:space="preserve"> is optional. However, if you input the quantity, the system assigns this quantity as the initial quantity for all samples collected for this kit template component.</w:t>
      </w:r>
      <w:r>
        <w:br/>
      </w:r>
    </w:p>
    <w:p w14:paraId="234EFF6E" w14:textId="77777777" w:rsidR="006C6AD7" w:rsidRDefault="006C6AD7" w:rsidP="006C6AD7">
      <w:pPr>
        <w:pStyle w:val="ListParagraph"/>
        <w:numPr>
          <w:ilvl w:val="0"/>
          <w:numId w:val="46"/>
        </w:numPr>
        <w:ind w:left="1440"/>
      </w:pPr>
      <w:r w:rsidRPr="00A315B0">
        <w:rPr>
          <w:b/>
        </w:rPr>
        <w:t>Code Scheme</w:t>
      </w:r>
      <w:r>
        <w:t xml:space="preserve"> is optional.</w:t>
      </w:r>
      <w:r w:rsidRPr="00865DE2">
        <w:t xml:space="preserve"> </w:t>
      </w:r>
      <w:r>
        <w:t>However, if you complete the code schemem fields, the system assigns this code scheme to all samples collected for this kit template component.</w:t>
      </w:r>
      <w:r>
        <w:br/>
      </w:r>
    </w:p>
    <w:p w14:paraId="28A9D55D" w14:textId="77777777" w:rsidR="006C6AD7" w:rsidRDefault="006C6AD7" w:rsidP="006C6AD7">
      <w:pPr>
        <w:pStyle w:val="ListParagraph"/>
        <w:numPr>
          <w:ilvl w:val="0"/>
          <w:numId w:val="46"/>
        </w:numPr>
        <w:ind w:left="1440"/>
      </w:pPr>
      <w:r>
        <w:t>Click</w:t>
      </w:r>
      <w:r w:rsidRPr="00A315B0">
        <w:rPr>
          <w:b/>
        </w:rPr>
        <w:t xml:space="preserve"> SAVE.</w:t>
      </w:r>
      <w:r>
        <w:rPr>
          <w:b/>
        </w:rPr>
        <w:br/>
      </w:r>
      <w:r>
        <w:t xml:space="preserve">Kit templates and kit components that have the default barcode values assigned appear on the </w:t>
      </w:r>
      <w:r w:rsidRPr="00A315B0">
        <w:rPr>
          <w:b/>
        </w:rPr>
        <w:t>Selected Kits</w:t>
      </w:r>
      <w:r>
        <w:t xml:space="preserve"> hierarchy tree with a green check mark.</w:t>
      </w:r>
    </w:p>
    <w:p w14:paraId="166B0AD2" w14:textId="77777777" w:rsidR="006C6AD7" w:rsidRDefault="006C6AD7" w:rsidP="006C6AD7">
      <w:pPr>
        <w:pStyle w:val="ListParagraph"/>
        <w:ind w:left="1440"/>
      </w:pPr>
    </w:p>
    <w:p w14:paraId="238AD4B3" w14:textId="77777777" w:rsidR="006C6AD7" w:rsidRPr="00485FC2" w:rsidRDefault="006C6AD7" w:rsidP="006C6AD7">
      <w:pPr>
        <w:pStyle w:val="ListParagraph"/>
        <w:numPr>
          <w:ilvl w:val="0"/>
          <w:numId w:val="46"/>
        </w:numPr>
        <w:ind w:left="1440"/>
      </w:pPr>
      <w:r>
        <w:t xml:space="preserve">Repeat steps 4 -10 to assign the default barcode template values for each additional kit component. </w:t>
      </w:r>
      <w:r>
        <w:br/>
      </w:r>
      <w:r w:rsidRPr="00695865">
        <w:rPr>
          <w:b/>
        </w:rPr>
        <w:t>Note:</w:t>
      </w:r>
      <w:r>
        <w:t xml:space="preserve"> </w:t>
      </w:r>
    </w:p>
    <w:p w14:paraId="200E8DEA" w14:textId="77777777" w:rsidR="006C6AD7" w:rsidRPr="00762829" w:rsidRDefault="006C6AD7" w:rsidP="006C6AD7">
      <w:pPr>
        <w:pStyle w:val="ListParagraph"/>
        <w:numPr>
          <w:ilvl w:val="0"/>
          <w:numId w:val="73"/>
        </w:numPr>
        <w:ind w:left="2070" w:hanging="270"/>
      </w:pPr>
      <w:r>
        <w:t xml:space="preserve">If you assigned multiple kit templates to this collection, repeat steps 1 – 10 for each additional kit template on the </w:t>
      </w:r>
      <w:r w:rsidRPr="004A33E9">
        <w:rPr>
          <w:b/>
        </w:rPr>
        <w:t>Selected Kits</w:t>
      </w:r>
      <w:r>
        <w:t xml:space="preserve"> hierarchy.</w:t>
      </w:r>
    </w:p>
    <w:p w14:paraId="696712A6" w14:textId="77777777" w:rsidR="006C6AD7" w:rsidRDefault="006C6AD7" w:rsidP="006C6AD7">
      <w:pPr>
        <w:pStyle w:val="ListParagraph"/>
      </w:pPr>
    </w:p>
    <w:p w14:paraId="32435B2F" w14:textId="77777777" w:rsidR="006C6AD7" w:rsidRDefault="006C6AD7" w:rsidP="006C6AD7">
      <w:pPr>
        <w:numPr>
          <w:ilvl w:val="0"/>
          <w:numId w:val="44"/>
        </w:numPr>
        <w:ind w:right="540"/>
      </w:pPr>
      <w:r>
        <w:t xml:space="preserve">To assign consent and clinical forms for this collection, click the </w:t>
      </w:r>
      <w:r w:rsidRPr="002D123B">
        <w:rPr>
          <w:b/>
        </w:rPr>
        <w:t>Form Templates</w:t>
      </w:r>
      <w:r>
        <w:t xml:space="preserve"> tab.</w:t>
      </w:r>
      <w:r>
        <w:br/>
      </w:r>
      <w:r w:rsidRPr="00C7145F">
        <w:t xml:space="preserve">The </w:t>
      </w:r>
      <w:r>
        <w:t xml:space="preserve">consent and clinical </w:t>
      </w:r>
      <w:r w:rsidRPr="00C7145F">
        <w:t>forms assignment fields appear.</w:t>
      </w:r>
      <w:r>
        <w:br/>
      </w:r>
      <w:r w:rsidRPr="00C7145F">
        <w:lastRenderedPageBreak/>
        <w:br/>
      </w:r>
      <w:r w:rsidRPr="00D14648">
        <w:rPr>
          <w:noProof/>
        </w:rPr>
        <w:drawing>
          <wp:inline distT="0" distB="0" distL="0" distR="0" wp14:anchorId="7D3372C1" wp14:editId="39C64AED">
            <wp:extent cx="6255385" cy="2898775"/>
            <wp:effectExtent l="19050" t="19050" r="12065" b="1587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255385" cy="2898775"/>
                    </a:xfrm>
                    <a:prstGeom prst="rect">
                      <a:avLst/>
                    </a:prstGeom>
                    <a:noFill/>
                    <a:ln w="3175">
                      <a:solidFill>
                        <a:schemeClr val="tx1"/>
                      </a:solidFill>
                    </a:ln>
                  </pic:spPr>
                </pic:pic>
              </a:graphicData>
            </a:graphic>
          </wp:inline>
        </w:drawing>
      </w:r>
    </w:p>
    <w:p w14:paraId="5D0DF962" w14:textId="77777777" w:rsidR="006C6AD7" w:rsidRDefault="006C6AD7" w:rsidP="006C6AD7">
      <w:pPr>
        <w:pStyle w:val="Figure"/>
        <w:tabs>
          <w:tab w:val="clear" w:pos="1980"/>
          <w:tab w:val="left" w:pos="1710"/>
          <w:tab w:val="num" w:pos="1800"/>
        </w:tabs>
        <w:ind w:left="1152" w:hanging="432"/>
      </w:pPr>
      <w:r>
        <w:t>Form Templates assignment page</w:t>
      </w:r>
      <w:r>
        <w:br/>
      </w:r>
    </w:p>
    <w:p w14:paraId="7C25003C" w14:textId="77777777" w:rsidR="006C6AD7" w:rsidRDefault="006C6AD7" w:rsidP="006C6AD7">
      <w:pPr>
        <w:pStyle w:val="ListParagraph"/>
        <w:numPr>
          <w:ilvl w:val="0"/>
          <w:numId w:val="48"/>
        </w:numPr>
      </w:pPr>
      <w:r>
        <w:t xml:space="preserve">Assign the appropriate Consent Form from the </w:t>
      </w:r>
      <w:r w:rsidRPr="00E30383">
        <w:rPr>
          <w:b/>
        </w:rPr>
        <w:t>Available Consent Forms</w:t>
      </w:r>
      <w:r>
        <w:t xml:space="preserve"> list on the right to the applicable collection site(s) on the left.</w:t>
      </w:r>
      <w:r w:rsidRPr="00E30383">
        <w:t xml:space="preserve"> </w:t>
      </w:r>
      <w:r>
        <w:br/>
      </w:r>
      <w:r>
        <w:br/>
      </w:r>
      <w:r w:rsidRPr="00DF3C2D">
        <w:rPr>
          <w:b/>
        </w:rPr>
        <w:t>Note</w:t>
      </w:r>
      <w:r w:rsidRPr="00DF3C2D">
        <w:t xml:space="preserve">: </w:t>
      </w:r>
      <w:r>
        <w:t xml:space="preserve">The </w:t>
      </w:r>
      <w:r w:rsidRPr="00E30383">
        <w:rPr>
          <w:b/>
        </w:rPr>
        <w:t xml:space="preserve">Available </w:t>
      </w:r>
      <w:r>
        <w:rPr>
          <w:b/>
        </w:rPr>
        <w:t xml:space="preserve">Consent </w:t>
      </w:r>
      <w:r w:rsidRPr="00E30383">
        <w:rPr>
          <w:b/>
        </w:rPr>
        <w:t>Forms</w:t>
      </w:r>
      <w:r>
        <w:t xml:space="preserve"> list displays all forms created and activated in </w:t>
      </w:r>
      <w:r w:rsidRPr="00E30383">
        <w:rPr>
          <w:b/>
        </w:rPr>
        <w:t>IAMS</w:t>
      </w:r>
      <w:r>
        <w:rPr>
          <w:b/>
        </w:rPr>
        <w:t xml:space="preserve"> </w:t>
      </w:r>
      <w:r w:rsidRPr="00E30383">
        <w:rPr>
          <w:b/>
        </w:rPr>
        <w:t>&gt;</w:t>
      </w:r>
      <w:r>
        <w:rPr>
          <w:b/>
        </w:rPr>
        <w:t xml:space="preserve"> </w:t>
      </w:r>
      <w:r w:rsidRPr="00E30383">
        <w:rPr>
          <w:b/>
        </w:rPr>
        <w:t>Forms Designer</w:t>
      </w:r>
      <w:r>
        <w:t xml:space="preserve"> with a Category Type = Consent Form.</w:t>
      </w:r>
      <w:r w:rsidRPr="0072014F">
        <w:t xml:space="preserve"> </w:t>
      </w:r>
      <w:r>
        <w:t>If you don’t see an item you want to assign, verify that it is activated in the IAMS module.</w:t>
      </w:r>
      <w:r>
        <w:br/>
      </w:r>
    </w:p>
    <w:p w14:paraId="3287039F" w14:textId="77777777" w:rsidR="006C6AD7" w:rsidRDefault="006C6AD7" w:rsidP="006C6AD7">
      <w:pPr>
        <w:pStyle w:val="ListParagraph"/>
        <w:numPr>
          <w:ilvl w:val="0"/>
          <w:numId w:val="48"/>
        </w:numPr>
      </w:pPr>
      <w:r>
        <w:t xml:space="preserve">If </w:t>
      </w:r>
      <w:r w:rsidRPr="00DF3C2D">
        <w:t>applicable</w:t>
      </w:r>
      <w:r>
        <w:t xml:space="preserve">, assign the appropriate clinical form(s) from the </w:t>
      </w:r>
      <w:r w:rsidRPr="0072014F">
        <w:rPr>
          <w:b/>
        </w:rPr>
        <w:t>Available Clinical Forms</w:t>
      </w:r>
      <w:r>
        <w:t xml:space="preserve"> list on the right to the</w:t>
      </w:r>
      <w:r w:rsidRPr="00E30383">
        <w:t xml:space="preserve"> </w:t>
      </w:r>
      <w:r>
        <w:t>applicable collection site on the left.</w:t>
      </w:r>
      <w:r>
        <w:br/>
      </w:r>
      <w:r>
        <w:br/>
      </w:r>
      <w:r w:rsidRPr="00DF3C2D">
        <w:rPr>
          <w:b/>
        </w:rPr>
        <w:t>Note:</w:t>
      </w:r>
      <w:r>
        <w:t xml:space="preserve"> The </w:t>
      </w:r>
      <w:r w:rsidRPr="0072014F">
        <w:rPr>
          <w:b/>
        </w:rPr>
        <w:t>Available Clinical Forms</w:t>
      </w:r>
      <w:r>
        <w:t xml:space="preserve"> list displays all forms created and activated in </w:t>
      </w:r>
      <w:r w:rsidRPr="0072014F">
        <w:rPr>
          <w:b/>
        </w:rPr>
        <w:t>IAMS</w:t>
      </w:r>
      <w:r>
        <w:rPr>
          <w:b/>
        </w:rPr>
        <w:t xml:space="preserve"> </w:t>
      </w:r>
      <w:r w:rsidRPr="0072014F">
        <w:rPr>
          <w:b/>
        </w:rPr>
        <w:t>&gt;</w:t>
      </w:r>
      <w:r>
        <w:rPr>
          <w:b/>
        </w:rPr>
        <w:t xml:space="preserve"> </w:t>
      </w:r>
      <w:r w:rsidRPr="0072014F">
        <w:rPr>
          <w:b/>
        </w:rPr>
        <w:t>Forms Designer</w:t>
      </w:r>
      <w:r>
        <w:t xml:space="preserve"> with a Category Type = Clinical Form.</w:t>
      </w:r>
      <w:r w:rsidRPr="0072014F">
        <w:t xml:space="preserve"> </w:t>
      </w:r>
      <w:r>
        <w:t>If you don’t see an item you want to assign, verify that it is activated in the IAMS module.</w:t>
      </w:r>
      <w:r>
        <w:br/>
      </w:r>
    </w:p>
    <w:p w14:paraId="00A2AE20" w14:textId="77777777" w:rsidR="006C6AD7" w:rsidRDefault="006C6AD7" w:rsidP="006C6AD7">
      <w:pPr>
        <w:numPr>
          <w:ilvl w:val="0"/>
          <w:numId w:val="44"/>
        </w:numPr>
      </w:pPr>
      <w:r>
        <w:t xml:space="preserve">To assign sample process workflow templates and forms for this collection, click the </w:t>
      </w:r>
      <w:r w:rsidRPr="002D123B">
        <w:rPr>
          <w:b/>
        </w:rPr>
        <w:t>Process Workflow Templates</w:t>
      </w:r>
      <w:r>
        <w:t xml:space="preserve"> tab.</w:t>
      </w:r>
      <w:r>
        <w:br/>
      </w:r>
      <w:r w:rsidRPr="00C7145F">
        <w:t xml:space="preserve">The </w:t>
      </w:r>
      <w:r>
        <w:t>process workflow assignment fields appear</w:t>
      </w:r>
      <w:r w:rsidRPr="00C7145F">
        <w:t>.</w:t>
      </w:r>
      <w:r>
        <w:br/>
      </w:r>
      <w:r w:rsidRPr="00C7145F">
        <w:lastRenderedPageBreak/>
        <w:br/>
      </w:r>
      <w:r w:rsidRPr="00D14648">
        <w:rPr>
          <w:noProof/>
        </w:rPr>
        <w:drawing>
          <wp:inline distT="0" distB="0" distL="0" distR="0" wp14:anchorId="073546D5" wp14:editId="21EB1FF7">
            <wp:extent cx="6286500" cy="2909570"/>
            <wp:effectExtent l="19050" t="19050" r="19050" b="2413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286500" cy="2909570"/>
                    </a:xfrm>
                    <a:prstGeom prst="rect">
                      <a:avLst/>
                    </a:prstGeom>
                    <a:noFill/>
                    <a:ln w="3175">
                      <a:solidFill>
                        <a:schemeClr val="tx1"/>
                      </a:solidFill>
                    </a:ln>
                  </pic:spPr>
                </pic:pic>
              </a:graphicData>
            </a:graphic>
          </wp:inline>
        </w:drawing>
      </w:r>
    </w:p>
    <w:p w14:paraId="7BFEC069" w14:textId="77777777" w:rsidR="006C6AD7" w:rsidRDefault="006C6AD7" w:rsidP="006C6AD7">
      <w:pPr>
        <w:pStyle w:val="Figure"/>
        <w:tabs>
          <w:tab w:val="clear" w:pos="1980"/>
          <w:tab w:val="left" w:pos="1710"/>
          <w:tab w:val="num" w:pos="1800"/>
        </w:tabs>
        <w:ind w:left="1152" w:hanging="432"/>
      </w:pPr>
      <w:r>
        <w:t>Process Workflow assignment page</w:t>
      </w:r>
    </w:p>
    <w:p w14:paraId="77288496" w14:textId="77777777" w:rsidR="006C6AD7" w:rsidRDefault="006C6AD7" w:rsidP="006C6AD7">
      <w:pPr>
        <w:ind w:right="540"/>
      </w:pPr>
    </w:p>
    <w:p w14:paraId="68737164" w14:textId="77777777" w:rsidR="006C6AD7" w:rsidRDefault="006C6AD7" w:rsidP="006C6AD7">
      <w:pPr>
        <w:pStyle w:val="ListParagraph"/>
        <w:numPr>
          <w:ilvl w:val="0"/>
          <w:numId w:val="49"/>
        </w:numPr>
        <w:ind w:left="1080"/>
      </w:pPr>
      <w:r>
        <w:t xml:space="preserve">Assign the appropriate process template(s) from the </w:t>
      </w:r>
      <w:r w:rsidRPr="00C53F06">
        <w:rPr>
          <w:b/>
        </w:rPr>
        <w:t xml:space="preserve">Available </w:t>
      </w:r>
      <w:r>
        <w:rPr>
          <w:b/>
        </w:rPr>
        <w:t>Process Workflows</w:t>
      </w:r>
      <w:r>
        <w:t xml:space="preserve"> list on the right to the applicable processing site(s) on the left.</w:t>
      </w:r>
      <w:r w:rsidRPr="00E30383">
        <w:t xml:space="preserve"> </w:t>
      </w:r>
      <w:r>
        <w:br/>
      </w:r>
      <w:r>
        <w:br/>
      </w:r>
      <w:r w:rsidRPr="00805D5E">
        <w:rPr>
          <w:b/>
        </w:rPr>
        <w:t>Note:</w:t>
      </w:r>
      <w:r>
        <w:t xml:space="preserve"> The </w:t>
      </w:r>
      <w:r w:rsidRPr="00C53F06">
        <w:rPr>
          <w:b/>
        </w:rPr>
        <w:t xml:space="preserve">Available </w:t>
      </w:r>
      <w:r>
        <w:rPr>
          <w:b/>
        </w:rPr>
        <w:t>Process Workflows</w:t>
      </w:r>
      <w:r>
        <w:t xml:space="preserve"> list displays all sample processing templates uploaded in </w:t>
      </w:r>
      <w:r w:rsidRPr="00C53F06">
        <w:rPr>
          <w:b/>
        </w:rPr>
        <w:t>IAMS</w:t>
      </w:r>
      <w:r>
        <w:rPr>
          <w:b/>
        </w:rPr>
        <w:t xml:space="preserve"> </w:t>
      </w:r>
      <w:r w:rsidRPr="00C53F06">
        <w:rPr>
          <w:b/>
        </w:rPr>
        <w:t>&gt;</w:t>
      </w:r>
      <w:r>
        <w:rPr>
          <w:b/>
        </w:rPr>
        <w:t xml:space="preserve"> Import Data</w:t>
      </w:r>
      <w:r>
        <w:t>.</w:t>
      </w:r>
      <w:r w:rsidRPr="0072014F">
        <w:t xml:space="preserve"> </w:t>
      </w:r>
      <w:r>
        <w:t>If you don’t see an item you want to assign, create and upload the appropriate template(s) in the IAMS module.</w:t>
      </w:r>
      <w:r>
        <w:br/>
      </w:r>
    </w:p>
    <w:p w14:paraId="2FD1EFC2" w14:textId="77777777" w:rsidR="006C6AD7" w:rsidRDefault="006C6AD7" w:rsidP="006C6AD7">
      <w:pPr>
        <w:pStyle w:val="ListParagraph"/>
        <w:numPr>
          <w:ilvl w:val="0"/>
          <w:numId w:val="49"/>
        </w:numPr>
        <w:ind w:left="1080"/>
      </w:pPr>
      <w:r>
        <w:t xml:space="preserve">Click the </w:t>
      </w:r>
      <w:r w:rsidRPr="00BB43CA">
        <w:rPr>
          <w:b/>
        </w:rPr>
        <w:t>Expand All</w:t>
      </w:r>
      <w:r>
        <w:t xml:space="preserve"> link under </w:t>
      </w:r>
      <w:r w:rsidRPr="005B0A00">
        <w:rPr>
          <w:b/>
        </w:rPr>
        <w:t>Available Process Workflow Forms</w:t>
      </w:r>
      <w:r>
        <w:t xml:space="preserve"> on the right side. </w:t>
      </w:r>
      <w:r>
        <w:br/>
      </w:r>
    </w:p>
    <w:p w14:paraId="23E7A491" w14:textId="77777777" w:rsidR="006C6AD7" w:rsidRDefault="006C6AD7" w:rsidP="006C6AD7">
      <w:pPr>
        <w:pStyle w:val="ListParagraph"/>
        <w:numPr>
          <w:ilvl w:val="0"/>
          <w:numId w:val="49"/>
        </w:numPr>
        <w:ind w:left="1080"/>
      </w:pPr>
      <w:r>
        <w:t xml:space="preserve">Assign the appropriate Sample Processing Form(s) from the </w:t>
      </w:r>
      <w:r w:rsidRPr="005B0A00">
        <w:rPr>
          <w:b/>
        </w:rPr>
        <w:t>Available Process Workflow Forms</w:t>
      </w:r>
      <w:r>
        <w:t xml:space="preserve"> list on the right to each of the applicable processing template(s) on the left.</w:t>
      </w:r>
      <w:r w:rsidRPr="00E30383">
        <w:t xml:space="preserve"> </w:t>
      </w:r>
      <w:r>
        <w:br/>
      </w:r>
      <w:r>
        <w:br/>
      </w:r>
      <w:r w:rsidRPr="00805D5E">
        <w:rPr>
          <w:b/>
        </w:rPr>
        <w:t>Note:</w:t>
      </w:r>
      <w:r>
        <w:t xml:space="preserve"> The </w:t>
      </w:r>
      <w:r w:rsidRPr="00E30383">
        <w:rPr>
          <w:b/>
        </w:rPr>
        <w:t xml:space="preserve">Available </w:t>
      </w:r>
      <w:r>
        <w:rPr>
          <w:b/>
        </w:rPr>
        <w:t xml:space="preserve">Process Workflow </w:t>
      </w:r>
      <w:r w:rsidRPr="00E30383">
        <w:rPr>
          <w:b/>
        </w:rPr>
        <w:t>Forms</w:t>
      </w:r>
      <w:r>
        <w:t xml:space="preserve"> list displays all forms created and activated in </w:t>
      </w:r>
      <w:r w:rsidRPr="00E30383">
        <w:rPr>
          <w:b/>
        </w:rPr>
        <w:t>IAMS</w:t>
      </w:r>
      <w:r>
        <w:rPr>
          <w:b/>
        </w:rPr>
        <w:t xml:space="preserve"> </w:t>
      </w:r>
      <w:r w:rsidRPr="00E30383">
        <w:rPr>
          <w:b/>
        </w:rPr>
        <w:t>&gt;</w:t>
      </w:r>
      <w:r>
        <w:rPr>
          <w:b/>
        </w:rPr>
        <w:t xml:space="preserve"> </w:t>
      </w:r>
      <w:r w:rsidRPr="00E30383">
        <w:rPr>
          <w:b/>
        </w:rPr>
        <w:t>Forms Designer</w:t>
      </w:r>
      <w:r>
        <w:t xml:space="preserve"> with a Category Type = Sample Processing Form.</w:t>
      </w:r>
      <w:r w:rsidRPr="0072014F">
        <w:t xml:space="preserve"> </w:t>
      </w:r>
      <w:r>
        <w:t>If you don’t see an item you want to assign, verify that it is activated in the IAMS module.</w:t>
      </w:r>
    </w:p>
    <w:p w14:paraId="08A12645" w14:textId="77777777" w:rsidR="006C6AD7" w:rsidRDefault="006C6AD7" w:rsidP="006C6AD7">
      <w:pPr>
        <w:pStyle w:val="ListParagraph"/>
      </w:pPr>
    </w:p>
    <w:p w14:paraId="2945E582" w14:textId="77777777" w:rsidR="006C6AD7" w:rsidRPr="00C7145F" w:rsidRDefault="006C6AD7" w:rsidP="006C6AD7">
      <w:pPr>
        <w:numPr>
          <w:ilvl w:val="0"/>
          <w:numId w:val="44"/>
        </w:numPr>
        <w:ind w:right="540"/>
      </w:pPr>
      <w:r>
        <w:t xml:space="preserve">To assign shipping couriers for this collection, click the </w:t>
      </w:r>
      <w:r w:rsidRPr="002D123B">
        <w:rPr>
          <w:b/>
        </w:rPr>
        <w:t>Couriers</w:t>
      </w:r>
      <w:r>
        <w:t xml:space="preserve"> tab.</w:t>
      </w:r>
      <w:r>
        <w:br/>
      </w:r>
      <w:r w:rsidRPr="00C7145F">
        <w:t xml:space="preserve">The </w:t>
      </w:r>
      <w:r>
        <w:t>c</w:t>
      </w:r>
      <w:r w:rsidRPr="00C7145F">
        <w:t>ourier</w:t>
      </w:r>
      <w:r>
        <w:t xml:space="preserve"> assignment field</w:t>
      </w:r>
      <w:r w:rsidRPr="00C7145F">
        <w:t>s appea</w:t>
      </w:r>
      <w:r>
        <w:t>r</w:t>
      </w:r>
      <w:r w:rsidRPr="00C7145F">
        <w:t>.</w:t>
      </w:r>
    </w:p>
    <w:p w14:paraId="798267CB" w14:textId="77777777" w:rsidR="006C6AD7" w:rsidRDefault="006C6AD7" w:rsidP="006C6AD7">
      <w:pPr>
        <w:ind w:left="1440"/>
      </w:pPr>
    </w:p>
    <w:p w14:paraId="1AD4C019" w14:textId="77777777" w:rsidR="006C6AD7" w:rsidRPr="00790802" w:rsidRDefault="006C6AD7" w:rsidP="006C6AD7">
      <w:pPr>
        <w:ind w:left="720" w:right="540"/>
      </w:pPr>
      <w:r w:rsidRPr="00D14648">
        <w:rPr>
          <w:noProof/>
        </w:rPr>
        <w:lastRenderedPageBreak/>
        <w:drawing>
          <wp:inline distT="0" distB="0" distL="0" distR="0" wp14:anchorId="5435FE40" wp14:editId="3667CDF1">
            <wp:extent cx="6307455" cy="2919730"/>
            <wp:effectExtent l="19050" t="19050" r="17145" b="1397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307455" cy="2919730"/>
                    </a:xfrm>
                    <a:prstGeom prst="rect">
                      <a:avLst/>
                    </a:prstGeom>
                    <a:noFill/>
                    <a:ln w="3175">
                      <a:solidFill>
                        <a:schemeClr val="tx1"/>
                      </a:solidFill>
                    </a:ln>
                  </pic:spPr>
                </pic:pic>
              </a:graphicData>
            </a:graphic>
          </wp:inline>
        </w:drawing>
      </w:r>
    </w:p>
    <w:p w14:paraId="6EDA418A" w14:textId="77777777" w:rsidR="006C6AD7" w:rsidRDefault="006C6AD7" w:rsidP="006C6AD7">
      <w:pPr>
        <w:pStyle w:val="Figure"/>
        <w:tabs>
          <w:tab w:val="clear" w:pos="1980"/>
          <w:tab w:val="left" w:pos="1710"/>
          <w:tab w:val="num" w:pos="1800"/>
        </w:tabs>
        <w:ind w:left="1152" w:hanging="432"/>
      </w:pPr>
      <w:r>
        <w:t>Courier assignment page</w:t>
      </w:r>
    </w:p>
    <w:p w14:paraId="46114FC1" w14:textId="77777777" w:rsidR="006C6AD7" w:rsidRDefault="006C6AD7" w:rsidP="006C6AD7">
      <w:pPr>
        <w:ind w:right="540"/>
      </w:pPr>
    </w:p>
    <w:p w14:paraId="212D8C70" w14:textId="77777777" w:rsidR="006C6AD7" w:rsidRDefault="006C6AD7" w:rsidP="006C6AD7">
      <w:pPr>
        <w:pStyle w:val="ListParagraph"/>
        <w:numPr>
          <w:ilvl w:val="0"/>
          <w:numId w:val="50"/>
        </w:numPr>
        <w:ind w:left="1080"/>
      </w:pPr>
      <w:r>
        <w:t xml:space="preserve">Assign the appropriate courier from the  </w:t>
      </w:r>
      <w:r w:rsidRPr="00E24DAC">
        <w:rPr>
          <w:b/>
        </w:rPr>
        <w:t>Available Couriers</w:t>
      </w:r>
      <w:r>
        <w:t xml:space="preserve"> list on the right to the applicable collection on the left. </w:t>
      </w:r>
      <w:r>
        <w:br/>
      </w:r>
      <w:r>
        <w:br/>
      </w:r>
      <w:r w:rsidRPr="00805D5E">
        <w:rPr>
          <w:b/>
        </w:rPr>
        <w:t>Note:</w:t>
      </w:r>
      <w:r>
        <w:t xml:space="preserve"> The </w:t>
      </w:r>
      <w:r w:rsidRPr="00E24DAC">
        <w:rPr>
          <w:b/>
        </w:rPr>
        <w:t>Available Couriers</w:t>
      </w:r>
      <w:r>
        <w:t xml:space="preserve"> list displays all couriers created and activated in </w:t>
      </w:r>
      <w:r w:rsidRPr="00E24DAC">
        <w:rPr>
          <w:b/>
        </w:rPr>
        <w:t>IAMS</w:t>
      </w:r>
      <w:r>
        <w:rPr>
          <w:b/>
        </w:rPr>
        <w:t xml:space="preserve"> </w:t>
      </w:r>
      <w:r w:rsidRPr="00E24DAC">
        <w:rPr>
          <w:b/>
        </w:rPr>
        <w:t>&gt;</w:t>
      </w:r>
      <w:r>
        <w:rPr>
          <w:b/>
        </w:rPr>
        <w:t xml:space="preserve"> </w:t>
      </w:r>
      <w:r w:rsidRPr="00E24DAC">
        <w:rPr>
          <w:b/>
        </w:rPr>
        <w:t>Address Book</w:t>
      </w:r>
      <w:r>
        <w:t>. If you don’t see an item you want to assign, verify that it is activated in the IAMS module.</w:t>
      </w:r>
    </w:p>
    <w:p w14:paraId="6B7158AF" w14:textId="77777777" w:rsidR="006C6AD7" w:rsidRPr="00570C03" w:rsidRDefault="006C6AD7" w:rsidP="006C6AD7">
      <w:pPr>
        <w:pStyle w:val="Nomal"/>
        <w:numPr>
          <w:ilvl w:val="0"/>
          <w:numId w:val="44"/>
        </w:numPr>
        <w:rPr>
          <w:rFonts w:ascii="Arial" w:hAnsi="Arial"/>
          <w:sz w:val="22"/>
          <w:szCs w:val="22"/>
        </w:rPr>
      </w:pPr>
      <w:r w:rsidRPr="00570C03">
        <w:rPr>
          <w:rFonts w:ascii="Arial" w:hAnsi="Arial"/>
          <w:sz w:val="22"/>
          <w:szCs w:val="22"/>
        </w:rPr>
        <w:t xml:space="preserve">Click </w:t>
      </w:r>
      <w:r w:rsidRPr="00570C03">
        <w:rPr>
          <w:rFonts w:ascii="Arial" w:hAnsi="Arial"/>
          <w:b/>
          <w:sz w:val="22"/>
          <w:szCs w:val="22"/>
        </w:rPr>
        <w:t>SAVE.</w:t>
      </w:r>
      <w:r w:rsidRPr="00570C03">
        <w:rPr>
          <w:rFonts w:ascii="Arial" w:hAnsi="Arial"/>
          <w:sz w:val="22"/>
          <w:szCs w:val="22"/>
        </w:rPr>
        <w:br/>
        <w:t xml:space="preserve">Collection information is saved. </w:t>
      </w:r>
      <w:r w:rsidRPr="00570C03">
        <w:rPr>
          <w:rFonts w:ascii="Arial" w:hAnsi="Arial"/>
          <w:sz w:val="22"/>
          <w:szCs w:val="22"/>
        </w:rPr>
        <w:br/>
      </w:r>
    </w:p>
    <w:p w14:paraId="76643405" w14:textId="77777777" w:rsidR="006C6AD7" w:rsidRDefault="006C6AD7" w:rsidP="006C6AD7">
      <w:pPr>
        <w:pStyle w:val="Nomal"/>
        <w:numPr>
          <w:ilvl w:val="0"/>
          <w:numId w:val="44"/>
        </w:numPr>
      </w:pPr>
      <w:r>
        <w:rPr>
          <w:rFonts w:ascii="Arial" w:hAnsi="Arial"/>
          <w:sz w:val="22"/>
          <w:szCs w:val="22"/>
        </w:rPr>
        <w:t>To create a col</w:t>
      </w:r>
      <w:r w:rsidRPr="004916CC">
        <w:rPr>
          <w:rFonts w:ascii="Arial" w:hAnsi="Arial"/>
          <w:sz w:val="22"/>
          <w:szCs w:val="22"/>
        </w:rPr>
        <w:t>l</w:t>
      </w:r>
      <w:r>
        <w:rPr>
          <w:rFonts w:ascii="Arial" w:hAnsi="Arial"/>
          <w:sz w:val="22"/>
          <w:szCs w:val="22"/>
        </w:rPr>
        <w:t>ec</w:t>
      </w:r>
      <w:r w:rsidRPr="004916CC">
        <w:rPr>
          <w:rFonts w:ascii="Arial" w:hAnsi="Arial"/>
          <w:sz w:val="22"/>
          <w:szCs w:val="22"/>
        </w:rPr>
        <w:t xml:space="preserve">tion event, click </w:t>
      </w:r>
      <w:r w:rsidRPr="004916CC">
        <w:rPr>
          <w:rFonts w:ascii="Arial" w:hAnsi="Arial"/>
          <w:b/>
          <w:sz w:val="22"/>
          <w:szCs w:val="22"/>
        </w:rPr>
        <w:t>CREATE COLLECTION EVENT</w:t>
      </w:r>
      <w:r w:rsidRPr="004916CC">
        <w:rPr>
          <w:rFonts w:ascii="Arial" w:hAnsi="Arial"/>
          <w:sz w:val="22"/>
          <w:szCs w:val="22"/>
        </w:rPr>
        <w:t>.</w:t>
      </w:r>
      <w:r w:rsidRPr="004916CC">
        <w:rPr>
          <w:rFonts w:ascii="Arial" w:hAnsi="Arial"/>
          <w:sz w:val="22"/>
          <w:szCs w:val="22"/>
        </w:rPr>
        <w:br/>
        <w:t xml:space="preserve">The </w:t>
      </w:r>
      <w:r w:rsidRPr="004916CC">
        <w:rPr>
          <w:rFonts w:ascii="Arial" w:hAnsi="Arial"/>
          <w:b/>
          <w:sz w:val="22"/>
          <w:szCs w:val="22"/>
        </w:rPr>
        <w:t>Create Collection Event</w:t>
      </w:r>
      <w:r w:rsidRPr="004916CC">
        <w:rPr>
          <w:rFonts w:ascii="Arial" w:hAnsi="Arial"/>
          <w:sz w:val="22"/>
          <w:szCs w:val="22"/>
        </w:rPr>
        <w:t xml:space="preserve"> page appears. </w:t>
      </w:r>
      <w:r w:rsidRPr="004916CC">
        <w:rPr>
          <w:rFonts w:ascii="Arial" w:hAnsi="Arial"/>
          <w:sz w:val="22"/>
          <w:szCs w:val="22"/>
        </w:rPr>
        <w:br/>
      </w:r>
      <w:r>
        <w:br/>
      </w:r>
      <w:r w:rsidRPr="00D14648">
        <w:rPr>
          <w:noProof/>
        </w:rPr>
        <w:drawing>
          <wp:inline distT="0" distB="0" distL="0" distR="0" wp14:anchorId="47547795" wp14:editId="0E7C7197">
            <wp:extent cx="6348730" cy="2940685"/>
            <wp:effectExtent l="19050" t="19050" r="13970" b="12065"/>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48730" cy="2940685"/>
                    </a:xfrm>
                    <a:prstGeom prst="rect">
                      <a:avLst/>
                    </a:prstGeom>
                    <a:noFill/>
                    <a:ln w="3175">
                      <a:solidFill>
                        <a:schemeClr val="tx1"/>
                      </a:solidFill>
                    </a:ln>
                  </pic:spPr>
                </pic:pic>
              </a:graphicData>
            </a:graphic>
          </wp:inline>
        </w:drawing>
      </w:r>
    </w:p>
    <w:p w14:paraId="7D2CAD28" w14:textId="77777777" w:rsidR="006C6AD7" w:rsidRDefault="006C6AD7" w:rsidP="006C6AD7">
      <w:pPr>
        <w:pStyle w:val="Figure"/>
        <w:tabs>
          <w:tab w:val="clear" w:pos="1980"/>
          <w:tab w:val="left" w:pos="1710"/>
          <w:tab w:val="num" w:pos="1800"/>
        </w:tabs>
        <w:ind w:left="1152" w:hanging="432"/>
      </w:pPr>
      <w:r>
        <w:lastRenderedPageBreak/>
        <w:t>Create Collection Event page</w:t>
      </w:r>
      <w:r>
        <w:br/>
      </w:r>
      <w:r>
        <w:br/>
      </w:r>
    </w:p>
    <w:p w14:paraId="35FBD5C9" w14:textId="77777777" w:rsidR="006C6AD7" w:rsidRDefault="006C6AD7" w:rsidP="006C6AD7">
      <w:pPr>
        <w:numPr>
          <w:ilvl w:val="0"/>
          <w:numId w:val="44"/>
        </w:numPr>
        <w:ind w:right="540"/>
      </w:pPr>
      <w:r>
        <w:t xml:space="preserve">Enter appropriate information in each field. Following table lists each field and its description. </w:t>
      </w:r>
    </w:p>
    <w:p w14:paraId="19455C69" w14:textId="77777777" w:rsidR="006C6AD7" w:rsidRDefault="006C6AD7" w:rsidP="006C6AD7">
      <w:pPr>
        <w:ind w:left="360" w:right="540" w:firstLine="360"/>
      </w:pPr>
      <w:r w:rsidRPr="00EA12A5">
        <w:rPr>
          <w:b/>
        </w:rPr>
        <w:t>Note:</w:t>
      </w:r>
      <w:r>
        <w:t xml:space="preserve"> Fields that are marked with the red asterisk (</w:t>
      </w:r>
      <w:r w:rsidRPr="00EA12A5">
        <w:rPr>
          <w:color w:val="FF0000"/>
        </w:rPr>
        <w:t>*</w:t>
      </w:r>
      <w:r>
        <w:t>) are mandatory.</w:t>
      </w:r>
    </w:p>
    <w:p w14:paraId="14F6DA33" w14:textId="77777777" w:rsidR="006C6AD7" w:rsidRDefault="006C6AD7" w:rsidP="006C6AD7">
      <w:pPr>
        <w:ind w:left="720" w:right="540"/>
      </w:pPr>
    </w:p>
    <w:p w14:paraId="5D1D96E4" w14:textId="6D2DB494" w:rsidR="006C6AD7" w:rsidRDefault="006C6AD7" w:rsidP="006C6AD7">
      <w:pPr>
        <w:pStyle w:val="Caption"/>
        <w:ind w:firstLine="720"/>
      </w:pPr>
      <w:r>
        <w:t xml:space="preserve">Table </w:t>
      </w:r>
      <w:fldSimple w:instr=" SEQ Figure \* ARABIC ">
        <w:r w:rsidR="006A4F84">
          <w:rPr>
            <w:noProof/>
          </w:rPr>
          <w:t>53</w:t>
        </w:r>
      </w:fldSimple>
      <w:r>
        <w:t>: Creating a collection event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0"/>
        <w:gridCol w:w="7020"/>
      </w:tblGrid>
      <w:tr w:rsidR="006C6AD7" w:rsidRPr="002C6247" w14:paraId="3DAA987F" w14:textId="77777777" w:rsidTr="00D960F4">
        <w:tc>
          <w:tcPr>
            <w:tcW w:w="2610" w:type="dxa"/>
            <w:shd w:val="clear" w:color="auto" w:fill="BFBFBF"/>
          </w:tcPr>
          <w:p w14:paraId="533283CA" w14:textId="77777777" w:rsidR="006C6AD7" w:rsidRPr="00F578E5" w:rsidRDefault="006C6AD7" w:rsidP="00D960F4">
            <w:pPr>
              <w:ind w:right="540"/>
              <w:rPr>
                <w:b/>
              </w:rPr>
            </w:pPr>
            <w:r>
              <w:rPr>
                <w:b/>
              </w:rPr>
              <w:t>Field</w:t>
            </w:r>
          </w:p>
        </w:tc>
        <w:tc>
          <w:tcPr>
            <w:tcW w:w="7020" w:type="dxa"/>
            <w:shd w:val="clear" w:color="auto" w:fill="BFBFBF"/>
          </w:tcPr>
          <w:p w14:paraId="53F6C9DA" w14:textId="77777777" w:rsidR="006C6AD7" w:rsidRPr="00F578E5" w:rsidRDefault="006C6AD7" w:rsidP="00D960F4">
            <w:pPr>
              <w:ind w:right="540"/>
              <w:rPr>
                <w:b/>
              </w:rPr>
            </w:pPr>
            <w:r>
              <w:rPr>
                <w:b/>
              </w:rPr>
              <w:t>Description</w:t>
            </w:r>
          </w:p>
        </w:tc>
      </w:tr>
      <w:tr w:rsidR="006C6AD7" w14:paraId="744C6CE8" w14:textId="77777777" w:rsidTr="00D960F4">
        <w:trPr>
          <w:trHeight w:val="70"/>
        </w:trPr>
        <w:tc>
          <w:tcPr>
            <w:tcW w:w="2610" w:type="dxa"/>
          </w:tcPr>
          <w:p w14:paraId="54A913FB" w14:textId="77777777" w:rsidR="006C6AD7" w:rsidRDefault="006C6AD7" w:rsidP="00D960F4">
            <w:pPr>
              <w:ind w:right="540"/>
            </w:pPr>
            <w:r>
              <w:rPr>
                <w:b/>
              </w:rPr>
              <w:t xml:space="preserve">CE </w:t>
            </w:r>
            <w:r w:rsidRPr="00F578E5">
              <w:rPr>
                <w:b/>
              </w:rPr>
              <w:t>Code</w:t>
            </w:r>
            <w:r w:rsidRPr="00F578E5">
              <w:rPr>
                <w:color w:val="FF0000"/>
              </w:rPr>
              <w:t>*</w:t>
            </w:r>
          </w:p>
        </w:tc>
        <w:tc>
          <w:tcPr>
            <w:tcW w:w="7020" w:type="dxa"/>
          </w:tcPr>
          <w:p w14:paraId="757067D6" w14:textId="77777777" w:rsidR="006C6AD7" w:rsidRDefault="006C6AD7" w:rsidP="00D960F4">
            <w:pPr>
              <w:ind w:right="540"/>
            </w:pPr>
            <w:r>
              <w:t xml:space="preserve">Type a code for this collection event. </w:t>
            </w:r>
          </w:p>
        </w:tc>
      </w:tr>
      <w:tr w:rsidR="006C6AD7" w14:paraId="5D3CFAB2" w14:textId="77777777" w:rsidTr="00D960F4">
        <w:tc>
          <w:tcPr>
            <w:tcW w:w="2610" w:type="dxa"/>
          </w:tcPr>
          <w:p w14:paraId="32FAFD56" w14:textId="77777777" w:rsidR="006C6AD7" w:rsidRDefault="006C6AD7" w:rsidP="00D960F4">
            <w:pPr>
              <w:ind w:right="540"/>
            </w:pPr>
            <w:r>
              <w:rPr>
                <w:b/>
              </w:rPr>
              <w:t xml:space="preserve">CE </w:t>
            </w:r>
            <w:r w:rsidRPr="00F578E5">
              <w:rPr>
                <w:b/>
              </w:rPr>
              <w:t>Name</w:t>
            </w:r>
            <w:r w:rsidRPr="00F578E5">
              <w:rPr>
                <w:color w:val="FF0000"/>
              </w:rPr>
              <w:t>*</w:t>
            </w:r>
          </w:p>
        </w:tc>
        <w:tc>
          <w:tcPr>
            <w:tcW w:w="7020" w:type="dxa"/>
          </w:tcPr>
          <w:p w14:paraId="61D5AC39" w14:textId="77777777" w:rsidR="006C6AD7" w:rsidRDefault="006C6AD7" w:rsidP="00D960F4">
            <w:pPr>
              <w:ind w:right="540"/>
            </w:pPr>
            <w:r>
              <w:t>T</w:t>
            </w:r>
            <w:r w:rsidRPr="00DA2B4B">
              <w:t xml:space="preserve">ype a name for </w:t>
            </w:r>
            <w:r>
              <w:t>this</w:t>
            </w:r>
            <w:r w:rsidRPr="00DA2B4B">
              <w:t xml:space="preserve"> </w:t>
            </w:r>
            <w:r>
              <w:t>collection event.</w:t>
            </w:r>
            <w:r w:rsidRPr="00F578E5">
              <w:rPr>
                <w:b/>
              </w:rPr>
              <w:t xml:space="preserve"> </w:t>
            </w:r>
            <w:r>
              <w:rPr>
                <w:b/>
              </w:rPr>
              <w:br/>
            </w:r>
            <w:r w:rsidRPr="00F578E5">
              <w:rPr>
                <w:b/>
              </w:rPr>
              <w:t>Note:</w:t>
            </w:r>
            <w:r>
              <w:t xml:space="preserve"> Combination of the code and the name must be unique.</w:t>
            </w:r>
          </w:p>
        </w:tc>
      </w:tr>
      <w:tr w:rsidR="006C6AD7" w14:paraId="5A385519" w14:textId="77777777" w:rsidTr="00D960F4">
        <w:tc>
          <w:tcPr>
            <w:tcW w:w="2610" w:type="dxa"/>
          </w:tcPr>
          <w:p w14:paraId="076A5F66" w14:textId="77777777" w:rsidR="006C6AD7" w:rsidRPr="00B67CD1" w:rsidRDefault="006C6AD7" w:rsidP="00D960F4">
            <w:pPr>
              <w:ind w:right="540"/>
              <w:rPr>
                <w:b/>
                <w:color w:val="FF0000"/>
              </w:rPr>
            </w:pPr>
            <w:r>
              <w:rPr>
                <w:b/>
              </w:rPr>
              <w:t>CE Profile</w:t>
            </w:r>
            <w:r>
              <w:rPr>
                <w:b/>
                <w:color w:val="FF0000"/>
              </w:rPr>
              <w:t>*</w:t>
            </w:r>
          </w:p>
        </w:tc>
        <w:tc>
          <w:tcPr>
            <w:tcW w:w="7020" w:type="dxa"/>
          </w:tcPr>
          <w:p w14:paraId="16DA92A4" w14:textId="77777777" w:rsidR="006C6AD7" w:rsidRDefault="006C6AD7" w:rsidP="00D960F4">
            <w:pPr>
              <w:ind w:right="540"/>
            </w:pPr>
            <w:r>
              <w:t>Click the appropriate collection profile for this event.</w:t>
            </w:r>
          </w:p>
        </w:tc>
      </w:tr>
      <w:tr w:rsidR="006C6AD7" w14:paraId="413CABD3" w14:textId="77777777" w:rsidTr="00D960F4">
        <w:tc>
          <w:tcPr>
            <w:tcW w:w="2610" w:type="dxa"/>
          </w:tcPr>
          <w:p w14:paraId="3E2590C6" w14:textId="77777777" w:rsidR="006C6AD7" w:rsidRPr="00B67CD1" w:rsidRDefault="006C6AD7" w:rsidP="00D960F4">
            <w:pPr>
              <w:ind w:right="540"/>
              <w:rPr>
                <w:b/>
                <w:color w:val="FF0000"/>
              </w:rPr>
            </w:pPr>
            <w:r>
              <w:rPr>
                <w:b/>
              </w:rPr>
              <w:t>Collection Site</w:t>
            </w:r>
            <w:r>
              <w:rPr>
                <w:b/>
                <w:color w:val="FF0000"/>
              </w:rPr>
              <w:t>*</w:t>
            </w:r>
          </w:p>
        </w:tc>
        <w:tc>
          <w:tcPr>
            <w:tcW w:w="7020" w:type="dxa"/>
          </w:tcPr>
          <w:p w14:paraId="422FDCF6" w14:textId="77777777" w:rsidR="006C6AD7" w:rsidRDefault="006C6AD7" w:rsidP="00D960F4">
            <w:pPr>
              <w:ind w:right="540"/>
            </w:pPr>
            <w:r>
              <w:t>Click the appropriate collection site for this event.</w:t>
            </w:r>
          </w:p>
        </w:tc>
      </w:tr>
      <w:tr w:rsidR="006C6AD7" w14:paraId="77D4DAF3" w14:textId="77777777" w:rsidTr="00D960F4">
        <w:tc>
          <w:tcPr>
            <w:tcW w:w="2610" w:type="dxa"/>
          </w:tcPr>
          <w:p w14:paraId="4F988B0D" w14:textId="77777777" w:rsidR="006C6AD7" w:rsidRPr="00BB17C0" w:rsidRDefault="006C6AD7" w:rsidP="00D960F4">
            <w:pPr>
              <w:ind w:right="540"/>
              <w:rPr>
                <w:b/>
                <w:color w:val="FF0000"/>
              </w:rPr>
            </w:pPr>
            <w:r>
              <w:rPr>
                <w:b/>
              </w:rPr>
              <w:t>CE Type</w:t>
            </w:r>
            <w:r>
              <w:rPr>
                <w:b/>
                <w:color w:val="FF0000"/>
              </w:rPr>
              <w:t>*</w:t>
            </w:r>
          </w:p>
        </w:tc>
        <w:tc>
          <w:tcPr>
            <w:tcW w:w="7020" w:type="dxa"/>
          </w:tcPr>
          <w:p w14:paraId="2A1B63EA" w14:textId="77777777" w:rsidR="006C6AD7" w:rsidRDefault="006C6AD7" w:rsidP="00D960F4">
            <w:pPr>
              <w:ind w:right="540"/>
            </w:pPr>
            <w:r>
              <w:t>Select the appropriate type for this event.</w:t>
            </w:r>
          </w:p>
        </w:tc>
      </w:tr>
    </w:tbl>
    <w:p w14:paraId="3BE09F67" w14:textId="77777777" w:rsidR="006C6AD7" w:rsidRDefault="006C6AD7" w:rsidP="006C6AD7">
      <w:pPr>
        <w:ind w:left="720" w:right="540"/>
      </w:pPr>
    </w:p>
    <w:p w14:paraId="33500776" w14:textId="77777777" w:rsidR="006C6AD7" w:rsidRDefault="006C6AD7" w:rsidP="006C6AD7">
      <w:pPr>
        <w:ind w:left="1080" w:right="540"/>
      </w:pPr>
    </w:p>
    <w:p w14:paraId="203B19ED" w14:textId="77777777" w:rsidR="006C6AD7" w:rsidRDefault="006C6AD7" w:rsidP="006C6AD7">
      <w:pPr>
        <w:numPr>
          <w:ilvl w:val="0"/>
          <w:numId w:val="44"/>
        </w:numPr>
        <w:ind w:right="540"/>
      </w:pPr>
      <w:r>
        <w:t xml:space="preserve">Click </w:t>
      </w:r>
      <w:r>
        <w:rPr>
          <w:b/>
        </w:rPr>
        <w:t>CREATE</w:t>
      </w:r>
      <w:r>
        <w:t>.</w:t>
      </w:r>
      <w:r>
        <w:br/>
        <w:t xml:space="preserve">The collection event is created. The </w:t>
      </w:r>
      <w:r w:rsidRPr="00E4256B">
        <w:rPr>
          <w:b/>
        </w:rPr>
        <w:t>Project Hierarchy</w:t>
      </w:r>
      <w:r>
        <w:t xml:space="preserve"> page appears with the collection event added to the hierarchy tree on the left, and the collection event information fields on the right.</w:t>
      </w:r>
    </w:p>
    <w:p w14:paraId="165E6DB2" w14:textId="77777777" w:rsidR="006C6AD7" w:rsidRDefault="006C6AD7" w:rsidP="006C6AD7">
      <w:pPr>
        <w:ind w:left="720" w:right="540"/>
      </w:pPr>
      <w:r w:rsidRPr="00D14648">
        <w:rPr>
          <w:noProof/>
        </w:rPr>
        <w:drawing>
          <wp:inline distT="0" distB="0" distL="0" distR="0" wp14:anchorId="571E54E4" wp14:editId="41ABA105">
            <wp:extent cx="6276340" cy="2898775"/>
            <wp:effectExtent l="19050" t="19050" r="10160" b="15875"/>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276340" cy="2898775"/>
                    </a:xfrm>
                    <a:prstGeom prst="rect">
                      <a:avLst/>
                    </a:prstGeom>
                    <a:noFill/>
                    <a:ln w="3175">
                      <a:solidFill>
                        <a:schemeClr val="tx1"/>
                      </a:solidFill>
                    </a:ln>
                  </pic:spPr>
                </pic:pic>
              </a:graphicData>
            </a:graphic>
          </wp:inline>
        </w:drawing>
      </w:r>
    </w:p>
    <w:p w14:paraId="3FA2FBEA" w14:textId="77777777" w:rsidR="006C6AD7" w:rsidRDefault="006C6AD7" w:rsidP="006C6AD7">
      <w:pPr>
        <w:pStyle w:val="Figure"/>
        <w:tabs>
          <w:tab w:val="clear" w:pos="1980"/>
          <w:tab w:val="left" w:pos="1710"/>
          <w:tab w:val="num" w:pos="1800"/>
        </w:tabs>
        <w:ind w:left="1152" w:hanging="432"/>
      </w:pPr>
      <w:r>
        <w:t>Collection Event properties page</w:t>
      </w:r>
    </w:p>
    <w:p w14:paraId="6AA706F6" w14:textId="77777777" w:rsidR="006C6AD7" w:rsidRPr="005D4EA5" w:rsidRDefault="006C6AD7" w:rsidP="006C6AD7">
      <w:pPr>
        <w:pStyle w:val="Nomal"/>
        <w:spacing w:after="120" w:afterAutospacing="0"/>
        <w:ind w:left="720"/>
        <w:rPr>
          <w:rFonts w:ascii="Arial" w:hAnsi="Arial"/>
          <w:sz w:val="22"/>
          <w:szCs w:val="22"/>
        </w:rPr>
      </w:pPr>
      <w:r w:rsidRPr="005D4EA5">
        <w:rPr>
          <w:rFonts w:ascii="Arial" w:hAnsi="Arial"/>
          <w:sz w:val="22"/>
          <w:szCs w:val="22"/>
        </w:rPr>
        <w:t>General tips for collection events:</w:t>
      </w:r>
    </w:p>
    <w:p w14:paraId="24C30C19" w14:textId="77777777" w:rsidR="006C6AD7" w:rsidRDefault="006C6AD7" w:rsidP="006C6AD7">
      <w:pPr>
        <w:pStyle w:val="ListParagraph"/>
        <w:numPr>
          <w:ilvl w:val="0"/>
          <w:numId w:val="34"/>
        </w:numPr>
        <w:ind w:left="1080"/>
      </w:pPr>
      <w:r>
        <w:t>In order to publish this collection, you must create at least one collection event.</w:t>
      </w:r>
      <w:r>
        <w:br/>
      </w:r>
    </w:p>
    <w:p w14:paraId="69B3D0CE" w14:textId="77777777" w:rsidR="006C6AD7" w:rsidRDefault="006C6AD7" w:rsidP="006C6AD7">
      <w:pPr>
        <w:pStyle w:val="ListParagraph"/>
        <w:numPr>
          <w:ilvl w:val="0"/>
          <w:numId w:val="34"/>
        </w:numPr>
        <w:ind w:left="1080"/>
      </w:pPr>
      <w:r>
        <w:t xml:space="preserve">You can create multiple collection events. However, you must create the events one at a time. </w:t>
      </w:r>
      <w:r>
        <w:br/>
      </w:r>
    </w:p>
    <w:p w14:paraId="325E51BE" w14:textId="77777777" w:rsidR="006C6AD7" w:rsidRPr="005D4EA5" w:rsidRDefault="006C6AD7" w:rsidP="006C6AD7">
      <w:pPr>
        <w:pStyle w:val="ListParagraph"/>
        <w:numPr>
          <w:ilvl w:val="0"/>
          <w:numId w:val="34"/>
        </w:numPr>
        <w:ind w:left="1080"/>
      </w:pPr>
      <w:r>
        <w:t>You can create the same event for multiple sites. However, you must create the events one at a time for each site.</w:t>
      </w:r>
      <w:r>
        <w:br/>
      </w:r>
    </w:p>
    <w:p w14:paraId="6772B6DE" w14:textId="77777777" w:rsidR="006C6AD7" w:rsidRDefault="006C6AD7" w:rsidP="006C6AD7">
      <w:pPr>
        <w:numPr>
          <w:ilvl w:val="0"/>
          <w:numId w:val="44"/>
        </w:numPr>
        <w:ind w:right="540"/>
      </w:pPr>
      <w:r>
        <w:t>Type a brief description of this collection event, if applicable.</w:t>
      </w:r>
      <w:r>
        <w:br/>
      </w:r>
    </w:p>
    <w:p w14:paraId="36DE627A" w14:textId="77777777" w:rsidR="006C6AD7" w:rsidRDefault="006C6AD7" w:rsidP="006C6AD7">
      <w:pPr>
        <w:ind w:left="720" w:right="540"/>
      </w:pPr>
      <w:r w:rsidRPr="00EA12A5">
        <w:rPr>
          <w:b/>
        </w:rPr>
        <w:t>Note:</w:t>
      </w:r>
      <w:r>
        <w:t xml:space="preserve"> The </w:t>
      </w:r>
      <w:r w:rsidRPr="00C857C9">
        <w:rPr>
          <w:b/>
        </w:rPr>
        <w:t>Description</w:t>
      </w:r>
      <w:r>
        <w:t xml:space="preserve"> field can be expanded by placing the cursor on the bottom right corner of the box and resizing the box.</w:t>
      </w:r>
    </w:p>
    <w:p w14:paraId="0C74B784" w14:textId="77777777" w:rsidR="006C6AD7" w:rsidRDefault="006C6AD7" w:rsidP="006C6AD7">
      <w:pPr>
        <w:pStyle w:val="ListParagraph"/>
      </w:pPr>
    </w:p>
    <w:p w14:paraId="74B10A95" w14:textId="77777777" w:rsidR="006C6AD7" w:rsidRDefault="006C6AD7" w:rsidP="006C6AD7">
      <w:pPr>
        <w:numPr>
          <w:ilvl w:val="0"/>
          <w:numId w:val="44"/>
        </w:numPr>
        <w:ind w:right="540"/>
      </w:pPr>
      <w:r>
        <w:t xml:space="preserve">If you selected </w:t>
      </w:r>
      <w:r w:rsidRPr="005D4EA5">
        <w:rPr>
          <w:b/>
        </w:rPr>
        <w:t>Initial</w:t>
      </w:r>
      <w:r>
        <w:t xml:space="preserve"> as the </w:t>
      </w:r>
      <w:r w:rsidRPr="005D4EA5">
        <w:rPr>
          <w:b/>
        </w:rPr>
        <w:t>Collection Event Type</w:t>
      </w:r>
      <w:r>
        <w:t>, skip this step.</w:t>
      </w:r>
    </w:p>
    <w:p w14:paraId="46EFE8D8" w14:textId="77777777" w:rsidR="006C6AD7" w:rsidRPr="005A7847" w:rsidRDefault="006C6AD7" w:rsidP="006C6AD7">
      <w:pPr>
        <w:ind w:left="720" w:right="540"/>
      </w:pPr>
      <w:r w:rsidRPr="00BF3BD5">
        <w:rPr>
          <w:b/>
        </w:rPr>
        <w:t>Note</w:t>
      </w:r>
      <w:r>
        <w:t xml:space="preserve">: One initial collection event is mandatory for each collection site. </w:t>
      </w:r>
      <w:r>
        <w:br/>
        <w:t xml:space="preserve">However, if you selected Follow-up, Visit or Final as the </w:t>
      </w:r>
      <w:r w:rsidRPr="005A7847">
        <w:rPr>
          <w:b/>
        </w:rPr>
        <w:t>Collection Event Type</w:t>
      </w:r>
      <w:r>
        <w:rPr>
          <w:b/>
        </w:rPr>
        <w:t xml:space="preserve">, </w:t>
      </w:r>
      <w:r w:rsidRPr="00C77BFA">
        <w:t>perform the following</w:t>
      </w:r>
      <w:r w:rsidRPr="005A7847">
        <w:t>:</w:t>
      </w:r>
    </w:p>
    <w:p w14:paraId="7CC483E7" w14:textId="77777777" w:rsidR="006C6AD7" w:rsidRDefault="006C6AD7" w:rsidP="006C6AD7">
      <w:pPr>
        <w:numPr>
          <w:ilvl w:val="0"/>
          <w:numId w:val="52"/>
        </w:numPr>
        <w:ind w:left="1080" w:right="540"/>
      </w:pPr>
      <w:r>
        <w:t xml:space="preserve">Click the </w:t>
      </w:r>
      <w:r w:rsidRPr="00BB59C9">
        <w:rPr>
          <w:b/>
        </w:rPr>
        <w:t>Appointments</w:t>
      </w:r>
      <w:r>
        <w:t xml:space="preserve"> tab.</w:t>
      </w:r>
      <w:r>
        <w:br/>
        <w:t xml:space="preserve">The </w:t>
      </w:r>
      <w:r w:rsidRPr="005A7847">
        <w:rPr>
          <w:b/>
        </w:rPr>
        <w:t>Appointments</w:t>
      </w:r>
      <w:r>
        <w:t xml:space="preserve"> page appears.</w:t>
      </w:r>
    </w:p>
    <w:p w14:paraId="1A05222B" w14:textId="77777777" w:rsidR="006C6AD7" w:rsidRDefault="006C6AD7" w:rsidP="006C6AD7">
      <w:pPr>
        <w:ind w:left="720" w:right="540"/>
      </w:pPr>
      <w:r w:rsidRPr="00D14648">
        <w:rPr>
          <w:noProof/>
        </w:rPr>
        <w:drawing>
          <wp:inline distT="0" distB="0" distL="0" distR="0" wp14:anchorId="704D0FC2" wp14:editId="5762889A">
            <wp:extent cx="6245225" cy="2888615"/>
            <wp:effectExtent l="19050" t="19050" r="22225" b="2603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245225" cy="2888615"/>
                    </a:xfrm>
                    <a:prstGeom prst="rect">
                      <a:avLst/>
                    </a:prstGeom>
                    <a:noFill/>
                    <a:ln w="3175">
                      <a:solidFill>
                        <a:schemeClr val="tx1"/>
                      </a:solidFill>
                    </a:ln>
                  </pic:spPr>
                </pic:pic>
              </a:graphicData>
            </a:graphic>
          </wp:inline>
        </w:drawing>
      </w:r>
    </w:p>
    <w:p w14:paraId="51FC78CD" w14:textId="77777777" w:rsidR="006C6AD7" w:rsidRDefault="006C6AD7" w:rsidP="006C6AD7">
      <w:pPr>
        <w:pStyle w:val="Figure"/>
        <w:tabs>
          <w:tab w:val="clear" w:pos="1980"/>
          <w:tab w:val="left" w:pos="1710"/>
          <w:tab w:val="num" w:pos="1800"/>
        </w:tabs>
        <w:ind w:left="1152" w:hanging="432"/>
      </w:pPr>
      <w:r>
        <w:t>Collection Event appointment scheduling page</w:t>
      </w:r>
      <w:r>
        <w:br/>
      </w:r>
      <w:r>
        <w:br/>
      </w:r>
    </w:p>
    <w:p w14:paraId="5DB33E9E" w14:textId="77777777" w:rsidR="006C6AD7" w:rsidRDefault="006C6AD7" w:rsidP="006C6AD7">
      <w:pPr>
        <w:numPr>
          <w:ilvl w:val="0"/>
          <w:numId w:val="52"/>
        </w:numPr>
        <w:ind w:left="1080" w:right="540"/>
      </w:pPr>
      <w:r>
        <w:t>Click the appropriate checkbox:</w:t>
      </w:r>
    </w:p>
    <w:p w14:paraId="40760DB0" w14:textId="77777777" w:rsidR="006C6AD7" w:rsidRDefault="006C6AD7" w:rsidP="006C6AD7">
      <w:pPr>
        <w:numPr>
          <w:ilvl w:val="0"/>
          <w:numId w:val="68"/>
        </w:numPr>
        <w:ind w:right="540"/>
      </w:pPr>
      <w:r w:rsidRPr="005A7847">
        <w:rPr>
          <w:b/>
        </w:rPr>
        <w:t>Mandatory</w:t>
      </w:r>
      <w:r>
        <w:t>: Click this checkbox if the collection event is mandatory and is not a scheduled event. No appointment scheduling action is required.</w:t>
      </w:r>
      <w:r>
        <w:br/>
      </w:r>
    </w:p>
    <w:p w14:paraId="0BF7EE0F" w14:textId="77777777" w:rsidR="006C6AD7" w:rsidRDefault="006C6AD7" w:rsidP="006C6AD7">
      <w:pPr>
        <w:numPr>
          <w:ilvl w:val="0"/>
          <w:numId w:val="68"/>
        </w:numPr>
        <w:ind w:right="540"/>
      </w:pPr>
      <w:r w:rsidRPr="006271D3">
        <w:rPr>
          <w:b/>
        </w:rPr>
        <w:t>Scheduled</w:t>
      </w:r>
      <w:r>
        <w:t xml:space="preserve">: Click this checkbox if the event must be scheduled. If checked, fields appear on the page for scheduling the appointment. Enter appropriate information in each field. Following table lists each field and its description. </w:t>
      </w:r>
    </w:p>
    <w:p w14:paraId="4174761D" w14:textId="77777777" w:rsidR="006C6AD7" w:rsidRDefault="006C6AD7" w:rsidP="006C6AD7">
      <w:pPr>
        <w:ind w:left="1800" w:right="540"/>
      </w:pPr>
      <w:r w:rsidRPr="00EA12A5">
        <w:rPr>
          <w:b/>
        </w:rPr>
        <w:t>Note:</w:t>
      </w:r>
      <w:r>
        <w:t xml:space="preserve"> Fields that are marked with the red asterisk (</w:t>
      </w:r>
      <w:r w:rsidRPr="00EA12A5">
        <w:rPr>
          <w:color w:val="FF0000"/>
        </w:rPr>
        <w:t>*</w:t>
      </w:r>
      <w:r>
        <w:t>) are mandatory.</w:t>
      </w:r>
      <w:r>
        <w:br/>
      </w:r>
    </w:p>
    <w:p w14:paraId="2BE40702" w14:textId="02602BF3" w:rsidR="006C6AD7" w:rsidRDefault="006C6AD7" w:rsidP="006C6AD7">
      <w:pPr>
        <w:pStyle w:val="Caption"/>
        <w:ind w:firstLine="720"/>
      </w:pPr>
      <w:r>
        <w:t xml:space="preserve">Table </w:t>
      </w:r>
      <w:fldSimple w:instr=" SEQ Figure \* ARABIC ">
        <w:r w:rsidR="006A4F84">
          <w:rPr>
            <w:noProof/>
          </w:rPr>
          <w:t>54</w:t>
        </w:r>
      </w:fldSimple>
      <w:r>
        <w:t>: Scheduling a collection event appointment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0"/>
        <w:gridCol w:w="7020"/>
      </w:tblGrid>
      <w:tr w:rsidR="006C6AD7" w:rsidRPr="002C6247" w14:paraId="41496421" w14:textId="77777777" w:rsidTr="00D960F4">
        <w:tc>
          <w:tcPr>
            <w:tcW w:w="2610" w:type="dxa"/>
            <w:shd w:val="clear" w:color="auto" w:fill="BFBFBF"/>
          </w:tcPr>
          <w:p w14:paraId="65EDB4B6" w14:textId="77777777" w:rsidR="006C6AD7" w:rsidRPr="00F578E5" w:rsidRDefault="006C6AD7" w:rsidP="00D960F4">
            <w:pPr>
              <w:ind w:right="540"/>
              <w:rPr>
                <w:b/>
              </w:rPr>
            </w:pPr>
            <w:r>
              <w:rPr>
                <w:b/>
              </w:rPr>
              <w:t>Field</w:t>
            </w:r>
          </w:p>
        </w:tc>
        <w:tc>
          <w:tcPr>
            <w:tcW w:w="7020" w:type="dxa"/>
            <w:shd w:val="clear" w:color="auto" w:fill="BFBFBF"/>
          </w:tcPr>
          <w:p w14:paraId="6B3A93EA" w14:textId="77777777" w:rsidR="006C6AD7" w:rsidRPr="00F578E5" w:rsidRDefault="006C6AD7" w:rsidP="00D960F4">
            <w:pPr>
              <w:ind w:right="540"/>
              <w:rPr>
                <w:b/>
              </w:rPr>
            </w:pPr>
            <w:r>
              <w:rPr>
                <w:b/>
              </w:rPr>
              <w:t>Description</w:t>
            </w:r>
          </w:p>
        </w:tc>
      </w:tr>
      <w:tr w:rsidR="006C6AD7" w14:paraId="196B3835" w14:textId="77777777" w:rsidTr="00D960F4">
        <w:trPr>
          <w:trHeight w:val="70"/>
        </w:trPr>
        <w:tc>
          <w:tcPr>
            <w:tcW w:w="2610" w:type="dxa"/>
          </w:tcPr>
          <w:p w14:paraId="37932406" w14:textId="77777777" w:rsidR="006C6AD7" w:rsidRDefault="006C6AD7" w:rsidP="00D960F4">
            <w:pPr>
              <w:ind w:right="540"/>
            </w:pPr>
            <w:r>
              <w:rPr>
                <w:b/>
              </w:rPr>
              <w:t>Schedule this event to occur</w:t>
            </w:r>
            <w:r w:rsidRPr="00F578E5">
              <w:rPr>
                <w:color w:val="FF0000"/>
              </w:rPr>
              <w:t>*</w:t>
            </w:r>
          </w:p>
        </w:tc>
        <w:tc>
          <w:tcPr>
            <w:tcW w:w="7020" w:type="dxa"/>
          </w:tcPr>
          <w:p w14:paraId="22D9D273" w14:textId="77777777" w:rsidR="006C6AD7" w:rsidRDefault="006C6AD7" w:rsidP="00D960F4">
            <w:pPr>
              <w:ind w:right="540"/>
            </w:pPr>
            <w:r>
              <w:t>Type  the number of days used for the scheduling of this event.</w:t>
            </w:r>
          </w:p>
        </w:tc>
      </w:tr>
      <w:tr w:rsidR="006C6AD7" w14:paraId="2866BF08" w14:textId="77777777" w:rsidTr="00D960F4">
        <w:tc>
          <w:tcPr>
            <w:tcW w:w="2610" w:type="dxa"/>
          </w:tcPr>
          <w:p w14:paraId="41580619" w14:textId="77777777" w:rsidR="006C6AD7" w:rsidRDefault="006C6AD7" w:rsidP="00D960F4">
            <w:pPr>
              <w:ind w:right="540"/>
            </w:pPr>
            <w:r>
              <w:rPr>
                <w:b/>
              </w:rPr>
              <w:t>days +/-</w:t>
            </w:r>
          </w:p>
        </w:tc>
        <w:tc>
          <w:tcPr>
            <w:tcW w:w="7020" w:type="dxa"/>
          </w:tcPr>
          <w:p w14:paraId="68EEB370" w14:textId="77777777" w:rsidR="006C6AD7" w:rsidRDefault="006C6AD7" w:rsidP="00D960F4">
            <w:pPr>
              <w:ind w:right="540"/>
            </w:pPr>
            <w:r>
              <w:t>To allow a variance of several days in the scheduling, type the number of days that the scheduling can vary.</w:t>
            </w:r>
            <w:r>
              <w:br/>
              <w:t xml:space="preserve">For example: If you input 10 in the first field and input 2 in this field, this event is scheduled for 8 to 12 days. </w:t>
            </w:r>
            <w:r>
              <w:br/>
            </w:r>
            <w:r w:rsidRPr="00F578E5">
              <w:rPr>
                <w:b/>
              </w:rPr>
              <w:t>Note:</w:t>
            </w:r>
            <w:r>
              <w:rPr>
                <w:b/>
              </w:rPr>
              <w:t xml:space="preserve"> </w:t>
            </w:r>
          </w:p>
        </w:tc>
      </w:tr>
      <w:tr w:rsidR="006C6AD7" w14:paraId="1572ED6F" w14:textId="77777777" w:rsidTr="00D960F4">
        <w:tc>
          <w:tcPr>
            <w:tcW w:w="2610" w:type="dxa"/>
          </w:tcPr>
          <w:p w14:paraId="08BB6C9A" w14:textId="77777777" w:rsidR="006C6AD7" w:rsidRPr="00F82565" w:rsidRDefault="006C6AD7" w:rsidP="00D960F4">
            <w:pPr>
              <w:ind w:right="540"/>
              <w:rPr>
                <w:b/>
                <w:color w:val="FF0000"/>
              </w:rPr>
            </w:pPr>
            <w:r>
              <w:rPr>
                <w:b/>
              </w:rPr>
              <w:t>after Collection Event</w:t>
            </w:r>
            <w:r>
              <w:rPr>
                <w:b/>
                <w:color w:val="FF0000"/>
              </w:rPr>
              <w:t>*</w:t>
            </w:r>
          </w:p>
        </w:tc>
        <w:tc>
          <w:tcPr>
            <w:tcW w:w="7020" w:type="dxa"/>
          </w:tcPr>
          <w:p w14:paraId="1942097E" w14:textId="77777777" w:rsidR="006C6AD7" w:rsidRDefault="006C6AD7" w:rsidP="00D960F4">
            <w:pPr>
              <w:ind w:right="540"/>
            </w:pPr>
            <w:r>
              <w:t xml:space="preserve">Click the appropriate collection event that should be used for scheduling this event. </w:t>
            </w:r>
            <w:r>
              <w:br/>
              <w:t xml:space="preserve">For example: If you input 10 in the first field and select </w:t>
            </w:r>
            <w:r w:rsidRPr="00B0048B">
              <w:rPr>
                <w:b/>
              </w:rPr>
              <w:t xml:space="preserve">Initial </w:t>
            </w:r>
            <w:r w:rsidRPr="00F82565">
              <w:t>as the</w:t>
            </w:r>
            <w:r>
              <w:rPr>
                <w:b/>
              </w:rPr>
              <w:t xml:space="preserve"> Collection Event, </w:t>
            </w:r>
            <w:r>
              <w:t>this event is scheduled 10 days after the Initial collection event.</w:t>
            </w:r>
          </w:p>
        </w:tc>
      </w:tr>
    </w:tbl>
    <w:p w14:paraId="750B79D0" w14:textId="77777777" w:rsidR="006C6AD7" w:rsidRDefault="006C6AD7" w:rsidP="006C6AD7">
      <w:pPr>
        <w:ind w:right="540"/>
      </w:pPr>
    </w:p>
    <w:p w14:paraId="544D0D22" w14:textId="77777777" w:rsidR="006C6AD7" w:rsidRDefault="006C6AD7" w:rsidP="006C6AD7">
      <w:pPr>
        <w:numPr>
          <w:ilvl w:val="0"/>
          <w:numId w:val="44"/>
        </w:numPr>
        <w:ind w:right="540"/>
      </w:pPr>
      <w:r>
        <w:t xml:space="preserve">Click </w:t>
      </w:r>
      <w:r w:rsidRPr="00114B69">
        <w:rPr>
          <w:b/>
        </w:rPr>
        <w:t>SAVE</w:t>
      </w:r>
      <w:r>
        <w:t>.</w:t>
      </w:r>
      <w:r>
        <w:br/>
        <w:t xml:space="preserve">The collection event information is saved and the </w:t>
      </w:r>
      <w:r w:rsidRPr="00114B69">
        <w:rPr>
          <w:b/>
        </w:rPr>
        <w:t>Project Hierarchy</w:t>
      </w:r>
      <w:r>
        <w:t xml:space="preserve"> is updated.</w:t>
      </w:r>
      <w:r>
        <w:br/>
      </w:r>
      <w:r>
        <w:br/>
      </w:r>
      <w:r w:rsidRPr="00114B69">
        <w:rPr>
          <w:b/>
        </w:rPr>
        <w:t>Note:</w:t>
      </w:r>
      <w:r>
        <w:t xml:space="preserve"> </w:t>
      </w:r>
    </w:p>
    <w:p w14:paraId="2AFDB2D6" w14:textId="77777777" w:rsidR="006C6AD7" w:rsidRDefault="006C6AD7" w:rsidP="006C6AD7">
      <w:pPr>
        <w:numPr>
          <w:ilvl w:val="0"/>
          <w:numId w:val="42"/>
        </w:numPr>
        <w:ind w:left="1440" w:right="540"/>
      </w:pPr>
      <w:r>
        <w:t xml:space="preserve">Click the </w:t>
      </w:r>
      <w:r w:rsidRPr="00114B69">
        <w:rPr>
          <w:b/>
        </w:rPr>
        <w:t>Expand All</w:t>
      </w:r>
      <w:r>
        <w:t xml:space="preserve"> link above the Project Hierarchy to expand the hierarchy tree to show all information.</w:t>
      </w:r>
      <w:r>
        <w:br/>
      </w:r>
    </w:p>
    <w:p w14:paraId="61C27B48" w14:textId="77777777" w:rsidR="006C6AD7" w:rsidRDefault="006C6AD7" w:rsidP="006C6AD7">
      <w:pPr>
        <w:numPr>
          <w:ilvl w:val="0"/>
          <w:numId w:val="42"/>
        </w:numPr>
        <w:ind w:left="1440" w:right="540"/>
      </w:pPr>
      <w:r>
        <w:t>If you want to add an additional collection event to this collection, repeat steps 17 – 22.</w:t>
      </w:r>
      <w:r>
        <w:br/>
      </w:r>
    </w:p>
    <w:p w14:paraId="7D005431" w14:textId="77777777" w:rsidR="006C6AD7" w:rsidRDefault="006C6AD7" w:rsidP="006C6AD7">
      <w:pPr>
        <w:numPr>
          <w:ilvl w:val="0"/>
          <w:numId w:val="42"/>
        </w:numPr>
        <w:ind w:left="1440" w:right="540"/>
      </w:pPr>
      <w:r>
        <w:t xml:space="preserve">If you want to add an additional collection to this project, select the project on the </w:t>
      </w:r>
      <w:r w:rsidRPr="00581B79">
        <w:rPr>
          <w:b/>
        </w:rPr>
        <w:t>Project Hierarchy</w:t>
      </w:r>
      <w:r>
        <w:t xml:space="preserve"> tree and repeat steps 5 - 22.</w:t>
      </w:r>
      <w:r>
        <w:br/>
      </w:r>
    </w:p>
    <w:p w14:paraId="10AAD03E" w14:textId="77777777" w:rsidR="006C6AD7" w:rsidRDefault="006C6AD7" w:rsidP="006C6AD7">
      <w:pPr>
        <w:numPr>
          <w:ilvl w:val="0"/>
          <w:numId w:val="44"/>
        </w:numPr>
        <w:ind w:right="540"/>
      </w:pPr>
      <w:r>
        <w:t xml:space="preserve">Click </w:t>
      </w:r>
      <w:r w:rsidRPr="00B66006">
        <w:rPr>
          <w:b/>
        </w:rPr>
        <w:t>VALIDATE</w:t>
      </w:r>
      <w:r>
        <w:t xml:space="preserve"> to verify if the collection is ready for publishing.</w:t>
      </w:r>
      <w:r>
        <w:br/>
        <w:t xml:space="preserve">The </w:t>
      </w:r>
      <w:r w:rsidRPr="00B66006">
        <w:rPr>
          <w:b/>
        </w:rPr>
        <w:t>Validate Collection</w:t>
      </w:r>
      <w:r>
        <w:t xml:space="preserve"> page appears.</w:t>
      </w:r>
    </w:p>
    <w:p w14:paraId="0403987E" w14:textId="77777777" w:rsidR="006C6AD7" w:rsidRDefault="006C6AD7" w:rsidP="006C6AD7">
      <w:pPr>
        <w:ind w:left="720" w:right="540"/>
      </w:pPr>
    </w:p>
    <w:p w14:paraId="18FDD592" w14:textId="77777777" w:rsidR="006C6AD7" w:rsidRDefault="006C6AD7" w:rsidP="006C6AD7">
      <w:pPr>
        <w:ind w:left="810" w:right="540"/>
      </w:pPr>
      <w:r w:rsidRPr="00D14648">
        <w:rPr>
          <w:noProof/>
        </w:rPr>
        <w:drawing>
          <wp:inline distT="0" distB="0" distL="0" distR="0" wp14:anchorId="7A1F50FC" wp14:editId="1E72D9F8">
            <wp:extent cx="6224270" cy="2878455"/>
            <wp:effectExtent l="19050" t="19050" r="24130" b="1714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224270" cy="2878455"/>
                    </a:xfrm>
                    <a:prstGeom prst="rect">
                      <a:avLst/>
                    </a:prstGeom>
                    <a:noFill/>
                    <a:ln w="3175">
                      <a:solidFill>
                        <a:schemeClr val="tx1"/>
                      </a:solidFill>
                    </a:ln>
                  </pic:spPr>
                </pic:pic>
              </a:graphicData>
            </a:graphic>
          </wp:inline>
        </w:drawing>
      </w:r>
    </w:p>
    <w:p w14:paraId="5CF6F391" w14:textId="77777777" w:rsidR="006C6AD7" w:rsidRDefault="006C6AD7" w:rsidP="006C6AD7">
      <w:pPr>
        <w:pStyle w:val="Figure"/>
        <w:tabs>
          <w:tab w:val="clear" w:pos="1980"/>
          <w:tab w:val="left" w:pos="1710"/>
          <w:tab w:val="num" w:pos="1800"/>
        </w:tabs>
        <w:ind w:left="1152" w:hanging="432"/>
      </w:pPr>
      <w:r>
        <w:t>Validate Collection page</w:t>
      </w:r>
    </w:p>
    <w:p w14:paraId="08EADDFE" w14:textId="77777777" w:rsidR="006C6AD7" w:rsidRDefault="006C6AD7" w:rsidP="006C6AD7">
      <w:pPr>
        <w:ind w:right="540"/>
      </w:pPr>
    </w:p>
    <w:p w14:paraId="3553045C" w14:textId="77777777" w:rsidR="006C6AD7" w:rsidRDefault="006C6AD7" w:rsidP="006C6AD7">
      <w:pPr>
        <w:pStyle w:val="ListParagraph"/>
        <w:rPr>
          <w:b/>
        </w:rPr>
      </w:pPr>
      <w:r w:rsidRPr="00B66006">
        <w:rPr>
          <w:b/>
        </w:rPr>
        <w:t>Note:</w:t>
      </w:r>
      <w:r>
        <w:t xml:space="preserve"> </w:t>
      </w:r>
      <w:r w:rsidRPr="00B55AA8">
        <w:t xml:space="preserve">If you receive a publication failed message, </w:t>
      </w:r>
      <w:r>
        <w:t>do the following:</w:t>
      </w:r>
    </w:p>
    <w:p w14:paraId="4CDB01E8" w14:textId="77777777" w:rsidR="006C6AD7" w:rsidRPr="009A7DCC" w:rsidRDefault="006C6AD7" w:rsidP="006C6AD7">
      <w:pPr>
        <w:pStyle w:val="ListParagraph"/>
        <w:numPr>
          <w:ilvl w:val="0"/>
          <w:numId w:val="51"/>
        </w:numPr>
        <w:rPr>
          <w:b/>
        </w:rPr>
      </w:pPr>
      <w:r w:rsidRPr="008E040E">
        <w:t>C</w:t>
      </w:r>
      <w:r w:rsidRPr="00B55AA8">
        <w:t>lick the</w:t>
      </w:r>
      <w:r>
        <w:rPr>
          <w:b/>
        </w:rPr>
        <w:t xml:space="preserve"> expand icon</w:t>
      </w:r>
      <w:r w:rsidRPr="00B66006">
        <w:rPr>
          <w:b/>
          <w:noProof/>
        </w:rPr>
        <w:drawing>
          <wp:inline distT="0" distB="0" distL="0" distR="0" wp14:anchorId="3720D3D7" wp14:editId="016BA34B">
            <wp:extent cx="269875" cy="280670"/>
            <wp:effectExtent l="0" t="0" r="0" b="5080"/>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l="42719" t="39861" r="54607" b="56288"/>
                    <a:stretch>
                      <a:fillRect/>
                    </a:stretch>
                  </pic:blipFill>
                  <pic:spPr bwMode="auto">
                    <a:xfrm>
                      <a:off x="0" y="0"/>
                      <a:ext cx="269875" cy="280670"/>
                    </a:xfrm>
                    <a:prstGeom prst="rect">
                      <a:avLst/>
                    </a:prstGeom>
                    <a:noFill/>
                    <a:ln>
                      <a:noFill/>
                    </a:ln>
                  </pic:spPr>
                </pic:pic>
              </a:graphicData>
            </a:graphic>
          </wp:inline>
        </w:drawing>
      </w:r>
      <w:r>
        <w:rPr>
          <w:b/>
        </w:rPr>
        <w:t>.</w:t>
      </w:r>
    </w:p>
    <w:p w14:paraId="08E4FBE0" w14:textId="77777777" w:rsidR="006C6AD7" w:rsidRPr="00B55AA8" w:rsidRDefault="006C6AD7" w:rsidP="006C6AD7">
      <w:pPr>
        <w:pStyle w:val="ListParagraph"/>
        <w:numPr>
          <w:ilvl w:val="0"/>
          <w:numId w:val="51"/>
        </w:numPr>
        <w:rPr>
          <w:b/>
        </w:rPr>
      </w:pPr>
      <w:r>
        <w:t>S</w:t>
      </w:r>
      <w:r w:rsidRPr="00B55AA8">
        <w:t>croll down</w:t>
      </w:r>
      <w:r>
        <w:rPr>
          <w:b/>
        </w:rPr>
        <w:t xml:space="preserve"> </w:t>
      </w:r>
      <w:r w:rsidRPr="00B55AA8">
        <w:t xml:space="preserve">and </w:t>
      </w:r>
      <w:r>
        <w:t xml:space="preserve">make </w:t>
      </w:r>
      <w:r w:rsidRPr="00B55AA8">
        <w:t xml:space="preserve">note </w:t>
      </w:r>
      <w:r>
        <w:t>of the validation error</w:t>
      </w:r>
      <w:r w:rsidRPr="00B55AA8">
        <w:t xml:space="preserve">s, which appear in </w:t>
      </w:r>
      <w:r w:rsidRPr="00B55AA8">
        <w:rPr>
          <w:color w:val="FF0000"/>
        </w:rPr>
        <w:t>red</w:t>
      </w:r>
      <w:r w:rsidRPr="00B55AA8">
        <w:t>.</w:t>
      </w:r>
    </w:p>
    <w:p w14:paraId="539F64A4" w14:textId="77777777" w:rsidR="006C6AD7" w:rsidRPr="00B55AA8" w:rsidRDefault="006C6AD7" w:rsidP="006C6AD7">
      <w:pPr>
        <w:pStyle w:val="ListParagraph"/>
        <w:numPr>
          <w:ilvl w:val="0"/>
          <w:numId w:val="51"/>
        </w:numPr>
        <w:rPr>
          <w:b/>
        </w:rPr>
      </w:pPr>
      <w:r>
        <w:t xml:space="preserve">Click </w:t>
      </w:r>
      <w:r w:rsidRPr="00B55AA8">
        <w:rPr>
          <w:b/>
          <w:caps/>
        </w:rPr>
        <w:t>close</w:t>
      </w:r>
      <w:r>
        <w:rPr>
          <w:caps/>
        </w:rPr>
        <w:t>.</w:t>
      </w:r>
    </w:p>
    <w:p w14:paraId="24E4BE1F" w14:textId="77777777" w:rsidR="006C6AD7" w:rsidRPr="007F1AEC" w:rsidRDefault="006C6AD7" w:rsidP="006C6AD7">
      <w:pPr>
        <w:pStyle w:val="ListParagraph"/>
        <w:numPr>
          <w:ilvl w:val="0"/>
          <w:numId w:val="51"/>
        </w:numPr>
        <w:rPr>
          <w:b/>
        </w:rPr>
      </w:pPr>
      <w:r w:rsidRPr="001C2B0C">
        <w:t xml:space="preserve">Click </w:t>
      </w:r>
      <w:r w:rsidRPr="001C2B0C">
        <w:rPr>
          <w:b/>
          <w:caps/>
        </w:rPr>
        <w:t>Modify</w:t>
      </w:r>
      <w:r w:rsidRPr="001C2B0C">
        <w:rPr>
          <w:b/>
        </w:rPr>
        <w:t xml:space="preserve"> COLLECTION</w:t>
      </w:r>
      <w:r>
        <w:rPr>
          <w:b/>
        </w:rPr>
        <w:t xml:space="preserve"> </w:t>
      </w:r>
      <w:r>
        <w:t>and make the necessary corrections.</w:t>
      </w:r>
    </w:p>
    <w:p w14:paraId="765E7D3B" w14:textId="77777777" w:rsidR="006C6AD7" w:rsidRPr="009A7DCC" w:rsidRDefault="006C6AD7" w:rsidP="006C6AD7">
      <w:pPr>
        <w:pStyle w:val="ListParagraph"/>
        <w:numPr>
          <w:ilvl w:val="0"/>
          <w:numId w:val="51"/>
        </w:numPr>
        <w:rPr>
          <w:b/>
        </w:rPr>
      </w:pPr>
      <w:r>
        <w:t xml:space="preserve">Click </w:t>
      </w:r>
      <w:r w:rsidRPr="007F1AEC">
        <w:rPr>
          <w:b/>
        </w:rPr>
        <w:t>VALIDATE</w:t>
      </w:r>
      <w:r>
        <w:t>. Repeat the above steps untila  successful validation is received.</w:t>
      </w:r>
      <w:r>
        <w:br/>
      </w:r>
    </w:p>
    <w:p w14:paraId="21F735B3" w14:textId="77777777" w:rsidR="006C6AD7" w:rsidRDefault="006C6AD7" w:rsidP="006C6AD7">
      <w:pPr>
        <w:numPr>
          <w:ilvl w:val="0"/>
          <w:numId w:val="44"/>
        </w:numPr>
        <w:ind w:right="540"/>
      </w:pPr>
      <w:r>
        <w:t xml:space="preserve">Once the corrections have been made, click </w:t>
      </w:r>
      <w:r w:rsidRPr="00433387">
        <w:rPr>
          <w:b/>
          <w:caps/>
        </w:rPr>
        <w:t>Publish</w:t>
      </w:r>
      <w:r>
        <w:t xml:space="preserve">. </w:t>
      </w:r>
      <w:r>
        <w:br/>
        <w:t xml:space="preserve">The </w:t>
      </w:r>
      <w:r w:rsidRPr="00433387">
        <w:rPr>
          <w:b/>
        </w:rPr>
        <w:t>Publish Collection</w:t>
      </w:r>
      <w:r>
        <w:t xml:space="preserve"> page appears.</w:t>
      </w:r>
      <w:r w:rsidRPr="00433387">
        <w:t xml:space="preserve"> </w:t>
      </w:r>
      <w:r>
        <w:br/>
      </w:r>
    </w:p>
    <w:p w14:paraId="23D3D1D8" w14:textId="77777777" w:rsidR="006C6AD7" w:rsidRDefault="006C6AD7" w:rsidP="006C6AD7">
      <w:pPr>
        <w:numPr>
          <w:ilvl w:val="0"/>
          <w:numId w:val="44"/>
        </w:numPr>
        <w:ind w:right="540"/>
      </w:pPr>
      <w:r>
        <w:t xml:space="preserve">Click </w:t>
      </w:r>
      <w:r w:rsidRPr="00433387">
        <w:rPr>
          <w:b/>
        </w:rPr>
        <w:t>CONFIRM</w:t>
      </w:r>
      <w:r>
        <w:t>.</w:t>
      </w:r>
    </w:p>
    <w:p w14:paraId="10261FB1" w14:textId="77777777" w:rsidR="006C6AD7" w:rsidRDefault="006C6AD7" w:rsidP="006C6AD7">
      <w:pPr>
        <w:ind w:left="720" w:right="540"/>
      </w:pPr>
      <w:r>
        <w:t>The collection is published and is available for use throughout the applicaiton. All activated users assigned to this collection can access the application.</w:t>
      </w:r>
    </w:p>
    <w:p w14:paraId="219A8313" w14:textId="77777777" w:rsidR="006C6AD7" w:rsidRDefault="006C6AD7" w:rsidP="006C6AD7">
      <w:pPr>
        <w:ind w:left="720" w:right="540"/>
      </w:pPr>
    </w:p>
    <w:p w14:paraId="3FA3251A" w14:textId="77777777" w:rsidR="006C6AD7" w:rsidRDefault="006C6AD7" w:rsidP="006C6AD7">
      <w:pPr>
        <w:pStyle w:val="Heading3"/>
      </w:pPr>
      <w:r>
        <w:br w:type="page"/>
      </w:r>
      <w:bookmarkStart w:id="391" w:name="AddCollectionEvent"/>
      <w:bookmarkStart w:id="392" w:name="_Toc452394773"/>
      <w:bookmarkStart w:id="393" w:name="_Toc507159183"/>
      <w:bookmarkEnd w:id="391"/>
      <w:r>
        <w:lastRenderedPageBreak/>
        <w:t>Adding a Collection Event to an Existing Collection</w:t>
      </w:r>
      <w:bookmarkEnd w:id="392"/>
      <w:bookmarkEnd w:id="393"/>
      <w:r>
        <w:br/>
      </w:r>
    </w:p>
    <w:p w14:paraId="70D32EEF" w14:textId="77777777" w:rsidR="006C6AD7" w:rsidRDefault="006C6AD7" w:rsidP="006C6AD7">
      <w:r>
        <w:t>To add a collection event to an existing collection:</w:t>
      </w:r>
    </w:p>
    <w:p w14:paraId="70BC7484" w14:textId="77777777" w:rsidR="006C6AD7" w:rsidRPr="00585562" w:rsidRDefault="006C6AD7" w:rsidP="006C6AD7"/>
    <w:p w14:paraId="08CEE929" w14:textId="77777777" w:rsidR="006C6AD7" w:rsidRDefault="006C6AD7" w:rsidP="006C6AD7">
      <w:pPr>
        <w:numPr>
          <w:ilvl w:val="0"/>
          <w:numId w:val="45"/>
        </w:numPr>
        <w:ind w:right="540"/>
      </w:pPr>
      <w:r>
        <w:t xml:space="preserve">Log on to the application as the System Administrator. </w:t>
      </w:r>
    </w:p>
    <w:p w14:paraId="04D39174" w14:textId="77777777" w:rsidR="006C6AD7" w:rsidRDefault="006C6AD7" w:rsidP="006C6AD7">
      <w:pPr>
        <w:ind w:left="720" w:right="540"/>
      </w:pPr>
      <w:r>
        <w:t xml:space="preserve">The CIRRASPEC home page appears. </w:t>
      </w:r>
      <w:r>
        <w:br/>
      </w:r>
    </w:p>
    <w:p w14:paraId="437FD486" w14:textId="77777777" w:rsidR="006C6AD7" w:rsidRPr="007051E5" w:rsidRDefault="006C6AD7" w:rsidP="006C6AD7">
      <w:pPr>
        <w:numPr>
          <w:ilvl w:val="0"/>
          <w:numId w:val="45"/>
        </w:numPr>
        <w:ind w:right="540"/>
      </w:pPr>
      <w:r>
        <w:t xml:space="preserve">Point to the arrow of the </w:t>
      </w:r>
      <w:r>
        <w:rPr>
          <w:b/>
        </w:rPr>
        <w:t xml:space="preserve">RPMS </w:t>
      </w:r>
      <w:r w:rsidRPr="007051E5">
        <w:t>tab, and then click</w:t>
      </w:r>
      <w:r>
        <w:rPr>
          <w:b/>
        </w:rPr>
        <w:t xml:space="preserve"> Configuration</w:t>
      </w:r>
      <w:r w:rsidRPr="007051E5">
        <w:t>.</w:t>
      </w:r>
    </w:p>
    <w:p w14:paraId="1A08FA2A" w14:textId="77777777" w:rsidR="006C6AD7" w:rsidRPr="007051E5" w:rsidRDefault="006C6AD7" w:rsidP="006C6AD7">
      <w:pPr>
        <w:ind w:left="720" w:right="540"/>
      </w:pPr>
      <w:r w:rsidRPr="007051E5">
        <w:t xml:space="preserve">The </w:t>
      </w:r>
      <w:r>
        <w:rPr>
          <w:b/>
        </w:rPr>
        <w:t>RPMS S</w:t>
      </w:r>
      <w:r w:rsidRPr="004238B2">
        <w:rPr>
          <w:b/>
        </w:rPr>
        <w:t>earch</w:t>
      </w:r>
      <w:r w:rsidRPr="007051E5">
        <w:t xml:space="preserve"> page appears. </w:t>
      </w:r>
    </w:p>
    <w:p w14:paraId="6571DCCC" w14:textId="77777777" w:rsidR="006C6AD7" w:rsidRPr="007051E5" w:rsidRDefault="006C6AD7" w:rsidP="006C6AD7">
      <w:pPr>
        <w:ind w:left="720" w:right="540"/>
      </w:pPr>
    </w:p>
    <w:p w14:paraId="5C305925" w14:textId="77777777" w:rsidR="006C6AD7" w:rsidRPr="007051E5" w:rsidRDefault="006C6AD7" w:rsidP="006C6AD7">
      <w:pPr>
        <w:numPr>
          <w:ilvl w:val="0"/>
          <w:numId w:val="45"/>
        </w:numPr>
        <w:ind w:right="540"/>
      </w:pPr>
      <w:r w:rsidRPr="007051E5">
        <w:t>Click</w:t>
      </w:r>
      <w:r>
        <w:rPr>
          <w:b/>
        </w:rPr>
        <w:t xml:space="preserve"> SEARCH</w:t>
      </w:r>
      <w:r w:rsidRPr="007051E5">
        <w:t>.</w:t>
      </w:r>
      <w:r>
        <w:rPr>
          <w:b/>
        </w:rPr>
        <w:t xml:space="preserve"> </w:t>
      </w:r>
    </w:p>
    <w:p w14:paraId="45D8D4E1" w14:textId="77777777" w:rsidR="006C6AD7" w:rsidRDefault="006C6AD7" w:rsidP="006C6AD7">
      <w:pPr>
        <w:ind w:left="720" w:right="540"/>
      </w:pPr>
      <w:r w:rsidRPr="007051E5">
        <w:t>The</w:t>
      </w:r>
      <w:r>
        <w:rPr>
          <w:b/>
        </w:rPr>
        <w:t xml:space="preserve"> </w:t>
      </w:r>
      <w:r>
        <w:t>RPMS</w:t>
      </w:r>
      <w:r w:rsidRPr="007051E5">
        <w:t xml:space="preserve"> search page</w:t>
      </w:r>
      <w:r>
        <w:t xml:space="preserve"> displays a list of projects and collections. </w:t>
      </w:r>
      <w:r>
        <w:br/>
      </w:r>
    </w:p>
    <w:p w14:paraId="2A6B9FEB" w14:textId="77777777" w:rsidR="006C6AD7" w:rsidRDefault="006C6AD7" w:rsidP="006C6AD7">
      <w:pPr>
        <w:numPr>
          <w:ilvl w:val="0"/>
          <w:numId w:val="45"/>
        </w:numPr>
        <w:ind w:right="540"/>
      </w:pPr>
      <w:r>
        <w:t xml:space="preserve">Note the </w:t>
      </w:r>
      <w:r w:rsidRPr="00BE064D">
        <w:rPr>
          <w:b/>
        </w:rPr>
        <w:t>Publication Status</w:t>
      </w:r>
      <w:r>
        <w:t xml:space="preserve"> of the collection for which you want to add a collection event, and click the row of the collection. </w:t>
      </w:r>
    </w:p>
    <w:p w14:paraId="7DE2CE96" w14:textId="77777777" w:rsidR="006C6AD7" w:rsidRDefault="006C6AD7" w:rsidP="006C6AD7">
      <w:pPr>
        <w:ind w:left="720"/>
      </w:pPr>
      <w:r>
        <w:t xml:space="preserve">The </w:t>
      </w:r>
      <w:r w:rsidRPr="00F11F4E">
        <w:rPr>
          <w:b/>
        </w:rPr>
        <w:t>Project Hierarchy</w:t>
      </w:r>
      <w:r>
        <w:t xml:space="preserve"> page appears.</w:t>
      </w:r>
      <w:r>
        <w:br/>
      </w:r>
    </w:p>
    <w:p w14:paraId="011C56FE" w14:textId="77777777" w:rsidR="006C6AD7" w:rsidRDefault="006C6AD7" w:rsidP="006C6AD7">
      <w:pPr>
        <w:ind w:left="720" w:right="540"/>
      </w:pPr>
      <w:r w:rsidRPr="00D14648">
        <w:rPr>
          <w:noProof/>
        </w:rPr>
        <w:drawing>
          <wp:inline distT="0" distB="0" distL="0" distR="0" wp14:anchorId="196432F7" wp14:editId="3403E27B">
            <wp:extent cx="6327775" cy="2930525"/>
            <wp:effectExtent l="19050" t="19050" r="15875" b="22225"/>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27775" cy="2930525"/>
                    </a:xfrm>
                    <a:prstGeom prst="rect">
                      <a:avLst/>
                    </a:prstGeom>
                    <a:noFill/>
                    <a:ln w="3175">
                      <a:solidFill>
                        <a:schemeClr val="tx1"/>
                      </a:solidFill>
                    </a:ln>
                  </pic:spPr>
                </pic:pic>
              </a:graphicData>
            </a:graphic>
          </wp:inline>
        </w:drawing>
      </w:r>
    </w:p>
    <w:p w14:paraId="3742038C" w14:textId="77777777" w:rsidR="006C6AD7" w:rsidRDefault="006C6AD7" w:rsidP="006C6AD7">
      <w:pPr>
        <w:pStyle w:val="Figure"/>
        <w:tabs>
          <w:tab w:val="clear" w:pos="1980"/>
          <w:tab w:val="left" w:pos="1710"/>
          <w:tab w:val="num" w:pos="1800"/>
        </w:tabs>
        <w:ind w:left="1152" w:hanging="432"/>
      </w:pPr>
      <w:r>
        <w:t>Project Hierarchy page</w:t>
      </w:r>
    </w:p>
    <w:p w14:paraId="7A8EF151" w14:textId="77777777" w:rsidR="006C6AD7" w:rsidRDefault="006C6AD7" w:rsidP="006C6AD7"/>
    <w:p w14:paraId="58CCA576" w14:textId="77777777" w:rsidR="006C6AD7" w:rsidRDefault="006C6AD7" w:rsidP="006C6AD7">
      <w:pPr>
        <w:ind w:left="720"/>
      </w:pPr>
    </w:p>
    <w:p w14:paraId="3DF49594" w14:textId="77777777" w:rsidR="006C6AD7" w:rsidRDefault="006C6AD7" w:rsidP="006C6AD7">
      <w:pPr>
        <w:numPr>
          <w:ilvl w:val="0"/>
          <w:numId w:val="45"/>
        </w:numPr>
      </w:pPr>
      <w:r>
        <w:t xml:space="preserve">If the </w:t>
      </w:r>
      <w:r w:rsidRPr="003E06DC">
        <w:rPr>
          <w:b/>
        </w:rPr>
        <w:t>Publication Status</w:t>
      </w:r>
      <w:r>
        <w:t xml:space="preserve"> noted in step 4 was </w:t>
      </w:r>
      <w:r w:rsidRPr="00BE064D">
        <w:rPr>
          <w:b/>
        </w:rPr>
        <w:t>Published</w:t>
      </w:r>
      <w:r>
        <w:t xml:space="preserve">, click </w:t>
      </w:r>
      <w:r w:rsidRPr="00BE064D">
        <w:rPr>
          <w:b/>
        </w:rPr>
        <w:t>UNPUBLISH</w:t>
      </w:r>
      <w:r>
        <w:t xml:space="preserve">. Then, click </w:t>
      </w:r>
      <w:r w:rsidRPr="00BE064D">
        <w:rPr>
          <w:b/>
        </w:rPr>
        <w:t>CREATE COLLECTION EVENT</w:t>
      </w:r>
      <w:r>
        <w:t>.</w:t>
      </w:r>
      <w:r>
        <w:br/>
        <w:t>OR</w:t>
      </w:r>
    </w:p>
    <w:p w14:paraId="6B1B3650" w14:textId="77777777" w:rsidR="006C6AD7" w:rsidRDefault="006C6AD7" w:rsidP="006C6AD7">
      <w:pPr>
        <w:ind w:left="720"/>
      </w:pPr>
      <w:r>
        <w:t xml:space="preserve">If the Publication Status noted in step 4 was </w:t>
      </w:r>
      <w:r w:rsidRPr="00BE064D">
        <w:rPr>
          <w:b/>
        </w:rPr>
        <w:t>Unpublished</w:t>
      </w:r>
      <w:r>
        <w:rPr>
          <w:b/>
        </w:rPr>
        <w:t xml:space="preserve"> </w:t>
      </w:r>
      <w:r w:rsidRPr="003E06DC">
        <w:t xml:space="preserve">or </w:t>
      </w:r>
      <w:r>
        <w:rPr>
          <w:b/>
        </w:rPr>
        <w:t>Draft</w:t>
      </w:r>
      <w:r>
        <w:t xml:space="preserve">, click </w:t>
      </w:r>
      <w:r w:rsidRPr="00BE064D">
        <w:rPr>
          <w:b/>
        </w:rPr>
        <w:t>CREATE COLLECTION EVENT</w:t>
      </w:r>
      <w:r>
        <w:t>.</w:t>
      </w:r>
      <w:r>
        <w:br/>
      </w:r>
      <w:r w:rsidRPr="00570C03">
        <w:t xml:space="preserve">The </w:t>
      </w:r>
      <w:r w:rsidRPr="00570C03">
        <w:rPr>
          <w:b/>
        </w:rPr>
        <w:t>Create Collection Event</w:t>
      </w:r>
      <w:r w:rsidRPr="00570C03">
        <w:t xml:space="preserve"> page appears. </w:t>
      </w:r>
      <w:r w:rsidRPr="00570C03">
        <w:br/>
      </w:r>
      <w:r>
        <w:br/>
      </w:r>
    </w:p>
    <w:p w14:paraId="0DFF9C51" w14:textId="77777777" w:rsidR="006C6AD7" w:rsidRDefault="006C6AD7" w:rsidP="006C6AD7">
      <w:pPr>
        <w:pStyle w:val="Nomal"/>
        <w:ind w:left="720"/>
      </w:pPr>
      <w:r w:rsidRPr="00D14648">
        <w:rPr>
          <w:noProof/>
        </w:rPr>
        <w:lastRenderedPageBreak/>
        <w:drawing>
          <wp:inline distT="0" distB="0" distL="0" distR="0" wp14:anchorId="1414693B" wp14:editId="6E15C4C6">
            <wp:extent cx="6327775" cy="2930525"/>
            <wp:effectExtent l="19050" t="19050" r="15875" b="22225"/>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327775" cy="2930525"/>
                    </a:xfrm>
                    <a:prstGeom prst="rect">
                      <a:avLst/>
                    </a:prstGeom>
                    <a:noFill/>
                    <a:ln w="3175">
                      <a:solidFill>
                        <a:schemeClr val="tx1"/>
                      </a:solidFill>
                    </a:ln>
                  </pic:spPr>
                </pic:pic>
              </a:graphicData>
            </a:graphic>
          </wp:inline>
        </w:drawing>
      </w:r>
    </w:p>
    <w:p w14:paraId="221C8FA4" w14:textId="77777777" w:rsidR="006C6AD7" w:rsidRDefault="006C6AD7" w:rsidP="006C6AD7">
      <w:pPr>
        <w:pStyle w:val="Figure"/>
        <w:tabs>
          <w:tab w:val="clear" w:pos="1980"/>
          <w:tab w:val="left" w:pos="1710"/>
          <w:tab w:val="num" w:pos="1800"/>
        </w:tabs>
        <w:ind w:left="1152" w:hanging="432"/>
      </w:pPr>
      <w:r>
        <w:t>Create Collection Event page</w:t>
      </w:r>
      <w:r>
        <w:br/>
      </w:r>
    </w:p>
    <w:p w14:paraId="3CBF539B" w14:textId="77777777" w:rsidR="006C6AD7" w:rsidRDefault="006C6AD7" w:rsidP="006C6AD7">
      <w:pPr>
        <w:numPr>
          <w:ilvl w:val="0"/>
          <w:numId w:val="45"/>
        </w:numPr>
        <w:ind w:right="540"/>
      </w:pPr>
      <w:r>
        <w:t xml:space="preserve">Enter appropriate information in each field. Following table lists each field and its description. </w:t>
      </w:r>
    </w:p>
    <w:p w14:paraId="12F730A9" w14:textId="77777777" w:rsidR="006C6AD7" w:rsidRDefault="006C6AD7" w:rsidP="006C6AD7">
      <w:pPr>
        <w:ind w:left="360" w:right="540" w:firstLine="360"/>
      </w:pPr>
      <w:r w:rsidRPr="00EA12A5">
        <w:rPr>
          <w:b/>
        </w:rPr>
        <w:t>Note:</w:t>
      </w:r>
      <w:r>
        <w:t xml:space="preserve"> Fields that are marked with the red asterisk (</w:t>
      </w:r>
      <w:r w:rsidRPr="00EA12A5">
        <w:rPr>
          <w:color w:val="FF0000"/>
        </w:rPr>
        <w:t>*</w:t>
      </w:r>
      <w:r>
        <w:t>) are mandatory.</w:t>
      </w:r>
    </w:p>
    <w:p w14:paraId="30128495" w14:textId="77777777" w:rsidR="006C6AD7" w:rsidRDefault="006C6AD7" w:rsidP="006C6AD7">
      <w:pPr>
        <w:ind w:left="720" w:right="540"/>
      </w:pPr>
    </w:p>
    <w:p w14:paraId="51752304" w14:textId="327B99D3" w:rsidR="006C6AD7" w:rsidRDefault="006C6AD7" w:rsidP="006C6AD7">
      <w:pPr>
        <w:pStyle w:val="Caption"/>
        <w:ind w:firstLine="720"/>
      </w:pPr>
      <w:r>
        <w:t xml:space="preserve">Table </w:t>
      </w:r>
      <w:fldSimple w:instr=" SEQ Figure \* ARABIC ">
        <w:r w:rsidR="006A4F84">
          <w:rPr>
            <w:noProof/>
          </w:rPr>
          <w:t>55</w:t>
        </w:r>
      </w:fldSimple>
      <w:r>
        <w:t>: Creating a collection event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0"/>
        <w:gridCol w:w="7020"/>
      </w:tblGrid>
      <w:tr w:rsidR="006C6AD7" w:rsidRPr="002C6247" w14:paraId="3D950848" w14:textId="77777777" w:rsidTr="00D960F4">
        <w:tc>
          <w:tcPr>
            <w:tcW w:w="2610" w:type="dxa"/>
            <w:shd w:val="clear" w:color="auto" w:fill="BFBFBF"/>
          </w:tcPr>
          <w:p w14:paraId="15CD36F5" w14:textId="77777777" w:rsidR="006C6AD7" w:rsidRPr="00F578E5" w:rsidRDefault="006C6AD7" w:rsidP="00D960F4">
            <w:pPr>
              <w:ind w:right="540"/>
              <w:rPr>
                <w:b/>
              </w:rPr>
            </w:pPr>
            <w:r>
              <w:rPr>
                <w:b/>
              </w:rPr>
              <w:t>Field</w:t>
            </w:r>
          </w:p>
        </w:tc>
        <w:tc>
          <w:tcPr>
            <w:tcW w:w="7020" w:type="dxa"/>
            <w:shd w:val="clear" w:color="auto" w:fill="BFBFBF"/>
          </w:tcPr>
          <w:p w14:paraId="7CC21B0F" w14:textId="77777777" w:rsidR="006C6AD7" w:rsidRPr="00F578E5" w:rsidRDefault="006C6AD7" w:rsidP="00D960F4">
            <w:pPr>
              <w:ind w:right="540"/>
              <w:rPr>
                <w:b/>
              </w:rPr>
            </w:pPr>
            <w:r>
              <w:rPr>
                <w:b/>
              </w:rPr>
              <w:t>Description</w:t>
            </w:r>
          </w:p>
        </w:tc>
      </w:tr>
      <w:tr w:rsidR="006C6AD7" w14:paraId="29642F69" w14:textId="77777777" w:rsidTr="00D960F4">
        <w:trPr>
          <w:trHeight w:val="70"/>
        </w:trPr>
        <w:tc>
          <w:tcPr>
            <w:tcW w:w="2610" w:type="dxa"/>
          </w:tcPr>
          <w:p w14:paraId="196B997C" w14:textId="77777777" w:rsidR="006C6AD7" w:rsidRDefault="006C6AD7" w:rsidP="00D960F4">
            <w:pPr>
              <w:ind w:right="540"/>
            </w:pPr>
            <w:r>
              <w:rPr>
                <w:b/>
              </w:rPr>
              <w:t xml:space="preserve">CE </w:t>
            </w:r>
            <w:r w:rsidRPr="00F578E5">
              <w:rPr>
                <w:b/>
              </w:rPr>
              <w:t>Code</w:t>
            </w:r>
            <w:r w:rsidRPr="00F578E5">
              <w:rPr>
                <w:color w:val="FF0000"/>
              </w:rPr>
              <w:t>*</w:t>
            </w:r>
          </w:p>
        </w:tc>
        <w:tc>
          <w:tcPr>
            <w:tcW w:w="7020" w:type="dxa"/>
          </w:tcPr>
          <w:p w14:paraId="4FEBF007" w14:textId="77777777" w:rsidR="006C6AD7" w:rsidRDefault="006C6AD7" w:rsidP="00D960F4">
            <w:pPr>
              <w:ind w:right="540"/>
            </w:pPr>
            <w:r>
              <w:t xml:space="preserve">Type a code for this collection event. </w:t>
            </w:r>
          </w:p>
        </w:tc>
      </w:tr>
      <w:tr w:rsidR="006C6AD7" w14:paraId="2EF4DF3D" w14:textId="77777777" w:rsidTr="00D960F4">
        <w:tc>
          <w:tcPr>
            <w:tcW w:w="2610" w:type="dxa"/>
          </w:tcPr>
          <w:p w14:paraId="037B9415" w14:textId="77777777" w:rsidR="006C6AD7" w:rsidRDefault="006C6AD7" w:rsidP="00D960F4">
            <w:pPr>
              <w:ind w:right="540"/>
            </w:pPr>
            <w:r>
              <w:rPr>
                <w:b/>
              </w:rPr>
              <w:t xml:space="preserve">CE </w:t>
            </w:r>
            <w:r w:rsidRPr="00F578E5">
              <w:rPr>
                <w:b/>
              </w:rPr>
              <w:t>Name</w:t>
            </w:r>
            <w:r w:rsidRPr="00F578E5">
              <w:rPr>
                <w:color w:val="FF0000"/>
              </w:rPr>
              <w:t>*</w:t>
            </w:r>
          </w:p>
        </w:tc>
        <w:tc>
          <w:tcPr>
            <w:tcW w:w="7020" w:type="dxa"/>
          </w:tcPr>
          <w:p w14:paraId="36ECA14D" w14:textId="77777777" w:rsidR="006C6AD7" w:rsidRDefault="006C6AD7" w:rsidP="00D960F4">
            <w:pPr>
              <w:ind w:right="540"/>
            </w:pPr>
            <w:r>
              <w:t>T</w:t>
            </w:r>
            <w:r w:rsidRPr="00DA2B4B">
              <w:t xml:space="preserve">ype a name for </w:t>
            </w:r>
            <w:r>
              <w:t>this</w:t>
            </w:r>
            <w:r w:rsidRPr="00DA2B4B">
              <w:t xml:space="preserve"> </w:t>
            </w:r>
            <w:r>
              <w:t>collection event.</w:t>
            </w:r>
            <w:r w:rsidRPr="00F578E5">
              <w:rPr>
                <w:b/>
              </w:rPr>
              <w:t xml:space="preserve"> </w:t>
            </w:r>
            <w:r>
              <w:rPr>
                <w:b/>
              </w:rPr>
              <w:br/>
            </w:r>
            <w:r w:rsidRPr="00F578E5">
              <w:rPr>
                <w:b/>
              </w:rPr>
              <w:t>Note:</w:t>
            </w:r>
            <w:r>
              <w:t xml:space="preserve"> Combination of the code and the name must be unique.</w:t>
            </w:r>
          </w:p>
        </w:tc>
      </w:tr>
      <w:tr w:rsidR="006C6AD7" w14:paraId="56C58B68" w14:textId="77777777" w:rsidTr="00D960F4">
        <w:tc>
          <w:tcPr>
            <w:tcW w:w="2610" w:type="dxa"/>
          </w:tcPr>
          <w:p w14:paraId="0324FFF4" w14:textId="77777777" w:rsidR="006C6AD7" w:rsidRPr="00B67CD1" w:rsidRDefault="006C6AD7" w:rsidP="00D960F4">
            <w:pPr>
              <w:ind w:right="540"/>
              <w:rPr>
                <w:b/>
                <w:color w:val="FF0000"/>
              </w:rPr>
            </w:pPr>
            <w:r>
              <w:rPr>
                <w:b/>
              </w:rPr>
              <w:t>CE Profile</w:t>
            </w:r>
            <w:r>
              <w:rPr>
                <w:b/>
                <w:color w:val="FF0000"/>
              </w:rPr>
              <w:t>*</w:t>
            </w:r>
          </w:p>
        </w:tc>
        <w:tc>
          <w:tcPr>
            <w:tcW w:w="7020" w:type="dxa"/>
          </w:tcPr>
          <w:p w14:paraId="3D7BF07C" w14:textId="77777777" w:rsidR="006C6AD7" w:rsidRDefault="006C6AD7" w:rsidP="00D960F4">
            <w:pPr>
              <w:ind w:right="540"/>
            </w:pPr>
            <w:r>
              <w:t>Click the appropriate collection profile for this event.</w:t>
            </w:r>
          </w:p>
        </w:tc>
      </w:tr>
      <w:tr w:rsidR="006C6AD7" w14:paraId="6A3335BF" w14:textId="77777777" w:rsidTr="00D960F4">
        <w:tc>
          <w:tcPr>
            <w:tcW w:w="2610" w:type="dxa"/>
          </w:tcPr>
          <w:p w14:paraId="7381F4C3" w14:textId="77777777" w:rsidR="006C6AD7" w:rsidRPr="00B67CD1" w:rsidRDefault="006C6AD7" w:rsidP="00D960F4">
            <w:pPr>
              <w:ind w:right="540"/>
              <w:rPr>
                <w:b/>
                <w:color w:val="FF0000"/>
              </w:rPr>
            </w:pPr>
            <w:r>
              <w:rPr>
                <w:b/>
              </w:rPr>
              <w:t>Collection Site</w:t>
            </w:r>
            <w:r>
              <w:rPr>
                <w:b/>
                <w:color w:val="FF0000"/>
              </w:rPr>
              <w:t>*</w:t>
            </w:r>
          </w:p>
        </w:tc>
        <w:tc>
          <w:tcPr>
            <w:tcW w:w="7020" w:type="dxa"/>
          </w:tcPr>
          <w:p w14:paraId="5B97D0D4" w14:textId="77777777" w:rsidR="006C6AD7" w:rsidRDefault="006C6AD7" w:rsidP="00D960F4">
            <w:pPr>
              <w:ind w:right="540"/>
            </w:pPr>
            <w:r>
              <w:t>Click the appropriate collection site for this event.</w:t>
            </w:r>
          </w:p>
        </w:tc>
      </w:tr>
      <w:tr w:rsidR="006C6AD7" w14:paraId="77B61087" w14:textId="77777777" w:rsidTr="00D960F4">
        <w:tc>
          <w:tcPr>
            <w:tcW w:w="2610" w:type="dxa"/>
          </w:tcPr>
          <w:p w14:paraId="49A1CD55" w14:textId="77777777" w:rsidR="006C6AD7" w:rsidRPr="00BB17C0" w:rsidRDefault="006C6AD7" w:rsidP="00D960F4">
            <w:pPr>
              <w:ind w:right="540"/>
              <w:rPr>
                <w:b/>
                <w:color w:val="FF0000"/>
              </w:rPr>
            </w:pPr>
            <w:r>
              <w:rPr>
                <w:b/>
              </w:rPr>
              <w:t>CE Type</w:t>
            </w:r>
            <w:r>
              <w:rPr>
                <w:b/>
                <w:color w:val="FF0000"/>
              </w:rPr>
              <w:t>*</w:t>
            </w:r>
          </w:p>
        </w:tc>
        <w:tc>
          <w:tcPr>
            <w:tcW w:w="7020" w:type="dxa"/>
          </w:tcPr>
          <w:p w14:paraId="5F4F13C3" w14:textId="77777777" w:rsidR="006C6AD7" w:rsidRDefault="006C6AD7" w:rsidP="00D960F4">
            <w:pPr>
              <w:ind w:right="540"/>
            </w:pPr>
            <w:r>
              <w:t>Select the appropriate type for this event.</w:t>
            </w:r>
          </w:p>
        </w:tc>
      </w:tr>
    </w:tbl>
    <w:p w14:paraId="1EA51271" w14:textId="77777777" w:rsidR="006C6AD7" w:rsidRDefault="006C6AD7" w:rsidP="006C6AD7">
      <w:pPr>
        <w:ind w:left="720" w:right="540"/>
      </w:pPr>
    </w:p>
    <w:p w14:paraId="3DC13538" w14:textId="77777777" w:rsidR="006C6AD7" w:rsidRDefault="006C6AD7" w:rsidP="006C6AD7">
      <w:pPr>
        <w:ind w:left="1080" w:right="540"/>
      </w:pPr>
    </w:p>
    <w:p w14:paraId="382379B7" w14:textId="77777777" w:rsidR="006C6AD7" w:rsidRDefault="006C6AD7" w:rsidP="006C6AD7">
      <w:pPr>
        <w:numPr>
          <w:ilvl w:val="0"/>
          <w:numId w:val="45"/>
        </w:numPr>
        <w:ind w:right="540"/>
      </w:pPr>
      <w:r>
        <w:t xml:space="preserve">Click </w:t>
      </w:r>
      <w:r>
        <w:rPr>
          <w:b/>
        </w:rPr>
        <w:t>CREATE</w:t>
      </w:r>
      <w:r>
        <w:t>.</w:t>
      </w:r>
      <w:r>
        <w:br/>
        <w:t xml:space="preserve">The collection event is created. The </w:t>
      </w:r>
      <w:r w:rsidRPr="00E4256B">
        <w:rPr>
          <w:b/>
        </w:rPr>
        <w:t>Project Hierarchy</w:t>
      </w:r>
      <w:r>
        <w:t xml:space="preserve"> page appears with the collection event added to the hierarchy tree on the left, and the collection event information fields on the right.</w:t>
      </w:r>
    </w:p>
    <w:p w14:paraId="44012930" w14:textId="77777777" w:rsidR="006C6AD7" w:rsidRDefault="006C6AD7" w:rsidP="006C6AD7">
      <w:pPr>
        <w:ind w:left="720" w:right="540"/>
      </w:pPr>
      <w:r w:rsidRPr="00D14648">
        <w:rPr>
          <w:noProof/>
        </w:rPr>
        <w:lastRenderedPageBreak/>
        <w:drawing>
          <wp:inline distT="0" distB="0" distL="0" distR="0" wp14:anchorId="542ADB4C" wp14:editId="0B2BE27B">
            <wp:extent cx="6390640" cy="2950845"/>
            <wp:effectExtent l="19050" t="19050" r="10160" b="20955"/>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90640" cy="2950845"/>
                    </a:xfrm>
                    <a:prstGeom prst="rect">
                      <a:avLst/>
                    </a:prstGeom>
                    <a:noFill/>
                    <a:ln w="3175">
                      <a:solidFill>
                        <a:schemeClr val="tx1"/>
                      </a:solidFill>
                    </a:ln>
                  </pic:spPr>
                </pic:pic>
              </a:graphicData>
            </a:graphic>
          </wp:inline>
        </w:drawing>
      </w:r>
    </w:p>
    <w:p w14:paraId="7B95E9C1" w14:textId="77777777" w:rsidR="006C6AD7" w:rsidRDefault="006C6AD7" w:rsidP="006C6AD7">
      <w:pPr>
        <w:pStyle w:val="Figure"/>
        <w:tabs>
          <w:tab w:val="clear" w:pos="1980"/>
          <w:tab w:val="left" w:pos="1710"/>
          <w:tab w:val="num" w:pos="1800"/>
        </w:tabs>
        <w:ind w:left="1152" w:hanging="432"/>
      </w:pPr>
      <w:r>
        <w:t>Collection Event properties page</w:t>
      </w:r>
    </w:p>
    <w:p w14:paraId="413590B7" w14:textId="77777777" w:rsidR="006C6AD7" w:rsidRPr="005D4EA5" w:rsidRDefault="006C6AD7" w:rsidP="006C6AD7">
      <w:pPr>
        <w:pStyle w:val="Nomal"/>
        <w:ind w:left="720"/>
        <w:rPr>
          <w:rFonts w:ascii="Arial" w:hAnsi="Arial"/>
          <w:sz w:val="22"/>
          <w:szCs w:val="22"/>
        </w:rPr>
      </w:pPr>
      <w:r w:rsidRPr="005D4EA5">
        <w:rPr>
          <w:rFonts w:ascii="Arial" w:hAnsi="Arial"/>
          <w:sz w:val="22"/>
          <w:szCs w:val="22"/>
        </w:rPr>
        <w:t>General tips for collection events:</w:t>
      </w:r>
    </w:p>
    <w:p w14:paraId="3EFDA335" w14:textId="77777777" w:rsidR="006C6AD7" w:rsidRDefault="006C6AD7" w:rsidP="006C6AD7">
      <w:pPr>
        <w:pStyle w:val="ListParagraph"/>
        <w:numPr>
          <w:ilvl w:val="0"/>
          <w:numId w:val="34"/>
        </w:numPr>
        <w:ind w:left="1080"/>
      </w:pPr>
      <w:r>
        <w:t>In order to publish this collection, you must create at least one collection event.</w:t>
      </w:r>
      <w:r>
        <w:br/>
      </w:r>
    </w:p>
    <w:p w14:paraId="236B0338" w14:textId="77777777" w:rsidR="006C6AD7" w:rsidRDefault="006C6AD7" w:rsidP="006C6AD7">
      <w:pPr>
        <w:pStyle w:val="ListParagraph"/>
        <w:numPr>
          <w:ilvl w:val="0"/>
          <w:numId w:val="34"/>
        </w:numPr>
        <w:ind w:left="1080"/>
      </w:pPr>
      <w:r>
        <w:t xml:space="preserve">You can create multiple collection events. However, you must create the events one at a time. </w:t>
      </w:r>
      <w:r>
        <w:br/>
      </w:r>
    </w:p>
    <w:p w14:paraId="5B674273" w14:textId="77777777" w:rsidR="006C6AD7" w:rsidRPr="005D4EA5" w:rsidRDefault="006C6AD7" w:rsidP="006C6AD7">
      <w:pPr>
        <w:pStyle w:val="ListParagraph"/>
        <w:numPr>
          <w:ilvl w:val="0"/>
          <w:numId w:val="34"/>
        </w:numPr>
        <w:ind w:left="1080"/>
      </w:pPr>
      <w:r>
        <w:t>You can create the same event for multiple sites. However, you must create the events one at a time for each site.</w:t>
      </w:r>
      <w:r>
        <w:br/>
      </w:r>
    </w:p>
    <w:p w14:paraId="236D1E14" w14:textId="77777777" w:rsidR="006C6AD7" w:rsidRDefault="006C6AD7" w:rsidP="006C6AD7">
      <w:pPr>
        <w:numPr>
          <w:ilvl w:val="0"/>
          <w:numId w:val="45"/>
        </w:numPr>
        <w:ind w:right="540"/>
      </w:pPr>
      <w:r>
        <w:t>Type a brief description of this collection event, if applicable.</w:t>
      </w:r>
      <w:r>
        <w:br/>
      </w:r>
    </w:p>
    <w:p w14:paraId="2C27B91D" w14:textId="77777777" w:rsidR="006C6AD7" w:rsidRDefault="006C6AD7" w:rsidP="006C6AD7">
      <w:pPr>
        <w:ind w:left="720" w:right="540"/>
      </w:pPr>
      <w:r w:rsidRPr="00EA12A5">
        <w:rPr>
          <w:b/>
        </w:rPr>
        <w:t>Note:</w:t>
      </w:r>
      <w:r>
        <w:t xml:space="preserve"> The </w:t>
      </w:r>
      <w:r w:rsidRPr="00C857C9">
        <w:rPr>
          <w:b/>
        </w:rPr>
        <w:t>Description</w:t>
      </w:r>
      <w:r>
        <w:t xml:space="preserve"> field can be expanded by placing the cursor on the bottom right corner of the box and resizing the box.</w:t>
      </w:r>
    </w:p>
    <w:p w14:paraId="0AF54AD4" w14:textId="77777777" w:rsidR="006C6AD7" w:rsidRDefault="006C6AD7" w:rsidP="006C6AD7">
      <w:pPr>
        <w:pStyle w:val="ListParagraph"/>
      </w:pPr>
    </w:p>
    <w:p w14:paraId="7F4470D1" w14:textId="77777777" w:rsidR="006C6AD7" w:rsidRDefault="006C6AD7" w:rsidP="006C6AD7">
      <w:pPr>
        <w:numPr>
          <w:ilvl w:val="0"/>
          <w:numId w:val="45"/>
        </w:numPr>
        <w:ind w:right="540"/>
      </w:pPr>
      <w:r>
        <w:t xml:space="preserve">If you selected </w:t>
      </w:r>
      <w:r w:rsidRPr="005D4EA5">
        <w:rPr>
          <w:b/>
        </w:rPr>
        <w:t>Initial</w:t>
      </w:r>
      <w:r>
        <w:t xml:space="preserve"> as the </w:t>
      </w:r>
      <w:r w:rsidRPr="005D4EA5">
        <w:rPr>
          <w:b/>
        </w:rPr>
        <w:t>Collection Event Type</w:t>
      </w:r>
      <w:r>
        <w:t xml:space="preserve">, skip this step. </w:t>
      </w:r>
      <w:r>
        <w:br/>
      </w:r>
      <w:r w:rsidRPr="00BF3BD5">
        <w:rPr>
          <w:b/>
        </w:rPr>
        <w:t>Note</w:t>
      </w:r>
      <w:r>
        <w:t xml:space="preserve">: One initial collection event is mandatory for each collection site. </w:t>
      </w:r>
      <w:r>
        <w:br/>
        <w:t xml:space="preserve">However, if you selected Follow-up, Visit or Final as the </w:t>
      </w:r>
      <w:r w:rsidRPr="005A7847">
        <w:rPr>
          <w:b/>
        </w:rPr>
        <w:t>Collection Event Type</w:t>
      </w:r>
      <w:r>
        <w:rPr>
          <w:b/>
        </w:rPr>
        <w:t xml:space="preserve">, </w:t>
      </w:r>
      <w:r w:rsidRPr="00C77BFA">
        <w:t>perform the following</w:t>
      </w:r>
      <w:r>
        <w:t>:</w:t>
      </w:r>
    </w:p>
    <w:p w14:paraId="7FA8FEE7" w14:textId="77777777" w:rsidR="006C6AD7" w:rsidRDefault="006C6AD7" w:rsidP="006C6AD7">
      <w:pPr>
        <w:numPr>
          <w:ilvl w:val="0"/>
          <w:numId w:val="69"/>
        </w:numPr>
        <w:tabs>
          <w:tab w:val="left" w:pos="630"/>
          <w:tab w:val="left" w:pos="1080"/>
        </w:tabs>
        <w:ind w:left="1080" w:right="540"/>
      </w:pPr>
      <w:r>
        <w:t xml:space="preserve">Click the </w:t>
      </w:r>
      <w:r w:rsidRPr="00BB59C9">
        <w:rPr>
          <w:b/>
        </w:rPr>
        <w:t>Appointments</w:t>
      </w:r>
      <w:r>
        <w:t xml:space="preserve"> tab.</w:t>
      </w:r>
      <w:r>
        <w:br/>
        <w:t xml:space="preserve">The </w:t>
      </w:r>
      <w:r w:rsidRPr="006271D3">
        <w:rPr>
          <w:b/>
        </w:rPr>
        <w:t>Appointments</w:t>
      </w:r>
      <w:r>
        <w:t xml:space="preserve"> page appears.</w:t>
      </w:r>
    </w:p>
    <w:p w14:paraId="1147E339" w14:textId="77777777" w:rsidR="006C6AD7" w:rsidRDefault="006C6AD7" w:rsidP="006C6AD7">
      <w:pPr>
        <w:tabs>
          <w:tab w:val="left" w:pos="630"/>
          <w:tab w:val="left" w:pos="1080"/>
        </w:tabs>
        <w:ind w:left="720" w:right="540"/>
      </w:pPr>
      <w:r w:rsidRPr="00D14648">
        <w:rPr>
          <w:noProof/>
        </w:rPr>
        <w:lastRenderedPageBreak/>
        <w:drawing>
          <wp:inline distT="0" distB="0" distL="0" distR="0" wp14:anchorId="2D9C436E" wp14:editId="5ED39605">
            <wp:extent cx="6255385" cy="2898775"/>
            <wp:effectExtent l="19050" t="19050" r="12065" b="15875"/>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55385" cy="2898775"/>
                    </a:xfrm>
                    <a:prstGeom prst="rect">
                      <a:avLst/>
                    </a:prstGeom>
                    <a:noFill/>
                    <a:ln w="3175">
                      <a:solidFill>
                        <a:schemeClr val="tx1"/>
                      </a:solidFill>
                    </a:ln>
                  </pic:spPr>
                </pic:pic>
              </a:graphicData>
            </a:graphic>
          </wp:inline>
        </w:drawing>
      </w:r>
    </w:p>
    <w:p w14:paraId="0DE4CC90" w14:textId="77777777" w:rsidR="006C6AD7" w:rsidRDefault="006C6AD7" w:rsidP="006C6AD7">
      <w:pPr>
        <w:pStyle w:val="Figure"/>
        <w:tabs>
          <w:tab w:val="clear" w:pos="1980"/>
          <w:tab w:val="left" w:pos="1710"/>
          <w:tab w:val="num" w:pos="1800"/>
        </w:tabs>
        <w:ind w:left="1152" w:hanging="432"/>
      </w:pPr>
      <w:r>
        <w:t>Collection Event appointment scheduling page</w:t>
      </w:r>
      <w:r>
        <w:br/>
      </w:r>
    </w:p>
    <w:p w14:paraId="1D887566" w14:textId="77777777" w:rsidR="006C6AD7" w:rsidRDefault="006C6AD7" w:rsidP="006C6AD7">
      <w:pPr>
        <w:numPr>
          <w:ilvl w:val="0"/>
          <w:numId w:val="69"/>
        </w:numPr>
        <w:ind w:left="1080" w:right="540"/>
      </w:pPr>
      <w:r>
        <w:t>Click the appropriate checkbox:</w:t>
      </w:r>
    </w:p>
    <w:p w14:paraId="170C8FAA" w14:textId="77777777" w:rsidR="006C6AD7" w:rsidRDefault="006C6AD7" w:rsidP="006C6AD7">
      <w:pPr>
        <w:numPr>
          <w:ilvl w:val="0"/>
          <w:numId w:val="68"/>
        </w:numPr>
        <w:ind w:right="540"/>
      </w:pPr>
      <w:r w:rsidRPr="005A7847">
        <w:rPr>
          <w:b/>
        </w:rPr>
        <w:t>Mandatory</w:t>
      </w:r>
      <w:r>
        <w:t>: Click this checkbox if the collection event is mandatory and is not a scheduled event. No appointment scheduling action is required.</w:t>
      </w:r>
      <w:r>
        <w:br/>
      </w:r>
    </w:p>
    <w:p w14:paraId="57F03CC8" w14:textId="77777777" w:rsidR="006C6AD7" w:rsidRPr="00A96669" w:rsidRDefault="006C6AD7" w:rsidP="006C6AD7">
      <w:pPr>
        <w:pStyle w:val="Nomal"/>
        <w:numPr>
          <w:ilvl w:val="0"/>
          <w:numId w:val="68"/>
        </w:numPr>
        <w:tabs>
          <w:tab w:val="left" w:pos="1800"/>
        </w:tabs>
        <w:rPr>
          <w:rFonts w:ascii="Arial" w:hAnsi="Arial"/>
          <w:sz w:val="22"/>
          <w:szCs w:val="22"/>
        </w:rPr>
      </w:pPr>
      <w:r w:rsidRPr="00A96669">
        <w:rPr>
          <w:rFonts w:ascii="Arial" w:hAnsi="Arial"/>
          <w:b/>
          <w:sz w:val="22"/>
          <w:szCs w:val="22"/>
        </w:rPr>
        <w:t>Scheduled</w:t>
      </w:r>
      <w:r w:rsidRPr="00A96669">
        <w:rPr>
          <w:rFonts w:ascii="Arial" w:hAnsi="Arial"/>
          <w:sz w:val="22"/>
          <w:szCs w:val="22"/>
        </w:rPr>
        <w:t xml:space="preserve">: Click this checkbox if the event must be scheduled. If checked, fields appear on the page for scheduling the appointment. Enter appropriate information in each field. </w:t>
      </w:r>
      <w:r>
        <w:rPr>
          <w:rFonts w:ascii="Arial" w:hAnsi="Arial"/>
          <w:sz w:val="22"/>
          <w:szCs w:val="22"/>
        </w:rPr>
        <w:t>F</w:t>
      </w:r>
      <w:r w:rsidRPr="00A96669">
        <w:rPr>
          <w:rFonts w:ascii="Arial" w:hAnsi="Arial"/>
          <w:sz w:val="22"/>
          <w:szCs w:val="22"/>
        </w:rPr>
        <w:t xml:space="preserve">ollowing table lists each field and its description. </w:t>
      </w:r>
      <w:r w:rsidRPr="00A96669">
        <w:rPr>
          <w:rFonts w:ascii="Arial" w:hAnsi="Arial"/>
          <w:sz w:val="22"/>
          <w:szCs w:val="22"/>
        </w:rPr>
        <w:br/>
      </w:r>
      <w:r w:rsidRPr="00A96669">
        <w:rPr>
          <w:rFonts w:ascii="Arial" w:hAnsi="Arial"/>
          <w:b/>
          <w:sz w:val="22"/>
          <w:szCs w:val="22"/>
        </w:rPr>
        <w:t>Note:</w:t>
      </w:r>
      <w:r w:rsidRPr="00A96669">
        <w:rPr>
          <w:rFonts w:ascii="Arial" w:hAnsi="Arial"/>
          <w:sz w:val="22"/>
          <w:szCs w:val="22"/>
        </w:rPr>
        <w:t xml:space="preserve"> Fields that are marked with the red asterisk (*) are mandatory.</w:t>
      </w:r>
    </w:p>
    <w:p w14:paraId="36589E32" w14:textId="21A80349" w:rsidR="006C6AD7" w:rsidRPr="00A96669" w:rsidRDefault="006C6AD7" w:rsidP="006C6AD7">
      <w:pPr>
        <w:pStyle w:val="Nomal"/>
        <w:tabs>
          <w:tab w:val="left" w:pos="1800"/>
        </w:tabs>
        <w:spacing w:afterAutospacing="0"/>
        <w:ind w:left="720"/>
        <w:rPr>
          <w:rFonts w:ascii="Arial" w:hAnsi="Arial"/>
          <w:b/>
        </w:rPr>
      </w:pPr>
      <w:r w:rsidRPr="00A96669">
        <w:rPr>
          <w:rFonts w:ascii="Arial" w:hAnsi="Arial"/>
          <w:b/>
        </w:rPr>
        <w:t xml:space="preserve">Table </w:t>
      </w:r>
      <w:r w:rsidRPr="00A96669">
        <w:rPr>
          <w:rFonts w:ascii="Arial" w:hAnsi="Arial"/>
          <w:b/>
        </w:rPr>
        <w:fldChar w:fldCharType="begin"/>
      </w:r>
      <w:r w:rsidRPr="00A96669">
        <w:rPr>
          <w:rFonts w:ascii="Arial" w:hAnsi="Arial"/>
          <w:b/>
        </w:rPr>
        <w:instrText xml:space="preserve"> SEQ Figure \* ARABIC </w:instrText>
      </w:r>
      <w:r w:rsidRPr="00A96669">
        <w:rPr>
          <w:rFonts w:ascii="Arial" w:hAnsi="Arial"/>
          <w:b/>
        </w:rPr>
        <w:fldChar w:fldCharType="separate"/>
      </w:r>
      <w:r w:rsidR="006A4F84">
        <w:rPr>
          <w:rFonts w:ascii="Arial" w:hAnsi="Arial"/>
          <w:b/>
          <w:noProof/>
        </w:rPr>
        <w:t>56</w:t>
      </w:r>
      <w:r w:rsidRPr="00A96669">
        <w:rPr>
          <w:rFonts w:ascii="Arial" w:hAnsi="Arial"/>
          <w:b/>
        </w:rPr>
        <w:fldChar w:fldCharType="end"/>
      </w:r>
      <w:r w:rsidRPr="00A96669">
        <w:rPr>
          <w:rFonts w:ascii="Arial" w:hAnsi="Arial"/>
          <w:b/>
        </w:rPr>
        <w:t>: Scheduling a collection event appointment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0"/>
        <w:gridCol w:w="7020"/>
      </w:tblGrid>
      <w:tr w:rsidR="006C6AD7" w:rsidRPr="002C6247" w14:paraId="2B374B46" w14:textId="77777777" w:rsidTr="00D960F4">
        <w:tc>
          <w:tcPr>
            <w:tcW w:w="2610" w:type="dxa"/>
            <w:shd w:val="clear" w:color="auto" w:fill="BFBFBF"/>
          </w:tcPr>
          <w:p w14:paraId="00B9C054" w14:textId="77777777" w:rsidR="006C6AD7" w:rsidRPr="00F578E5" w:rsidRDefault="006C6AD7" w:rsidP="00D960F4">
            <w:pPr>
              <w:ind w:right="540"/>
              <w:rPr>
                <w:b/>
              </w:rPr>
            </w:pPr>
            <w:r>
              <w:rPr>
                <w:b/>
              </w:rPr>
              <w:t>Field</w:t>
            </w:r>
          </w:p>
        </w:tc>
        <w:tc>
          <w:tcPr>
            <w:tcW w:w="7020" w:type="dxa"/>
            <w:shd w:val="clear" w:color="auto" w:fill="BFBFBF"/>
          </w:tcPr>
          <w:p w14:paraId="71141A06" w14:textId="77777777" w:rsidR="006C6AD7" w:rsidRPr="00F578E5" w:rsidRDefault="006C6AD7" w:rsidP="00D960F4">
            <w:pPr>
              <w:ind w:right="540"/>
              <w:rPr>
                <w:b/>
              </w:rPr>
            </w:pPr>
            <w:r>
              <w:rPr>
                <w:b/>
              </w:rPr>
              <w:t>Description</w:t>
            </w:r>
          </w:p>
        </w:tc>
      </w:tr>
      <w:tr w:rsidR="006C6AD7" w14:paraId="71456531" w14:textId="77777777" w:rsidTr="00D960F4">
        <w:trPr>
          <w:trHeight w:val="70"/>
        </w:trPr>
        <w:tc>
          <w:tcPr>
            <w:tcW w:w="2610" w:type="dxa"/>
          </w:tcPr>
          <w:p w14:paraId="034F7B73" w14:textId="77777777" w:rsidR="006C6AD7" w:rsidRDefault="006C6AD7" w:rsidP="00D960F4">
            <w:pPr>
              <w:ind w:right="540"/>
            </w:pPr>
            <w:r>
              <w:rPr>
                <w:b/>
              </w:rPr>
              <w:t>Schedule this event to occur</w:t>
            </w:r>
            <w:r w:rsidRPr="00F578E5">
              <w:rPr>
                <w:color w:val="FF0000"/>
              </w:rPr>
              <w:t>*</w:t>
            </w:r>
          </w:p>
        </w:tc>
        <w:tc>
          <w:tcPr>
            <w:tcW w:w="7020" w:type="dxa"/>
          </w:tcPr>
          <w:p w14:paraId="1B3F950A" w14:textId="77777777" w:rsidR="006C6AD7" w:rsidRDefault="006C6AD7" w:rsidP="00D960F4">
            <w:pPr>
              <w:ind w:right="540"/>
            </w:pPr>
            <w:r>
              <w:t>Type  the number of days used for the scheduling of this event.</w:t>
            </w:r>
          </w:p>
        </w:tc>
      </w:tr>
      <w:tr w:rsidR="006C6AD7" w14:paraId="07BD0AB0" w14:textId="77777777" w:rsidTr="00D960F4">
        <w:tc>
          <w:tcPr>
            <w:tcW w:w="2610" w:type="dxa"/>
          </w:tcPr>
          <w:p w14:paraId="0E48015D" w14:textId="77777777" w:rsidR="006C6AD7" w:rsidRDefault="006C6AD7" w:rsidP="00D960F4">
            <w:pPr>
              <w:ind w:right="540"/>
            </w:pPr>
            <w:r>
              <w:rPr>
                <w:b/>
              </w:rPr>
              <w:t>days +/-</w:t>
            </w:r>
          </w:p>
        </w:tc>
        <w:tc>
          <w:tcPr>
            <w:tcW w:w="7020" w:type="dxa"/>
          </w:tcPr>
          <w:p w14:paraId="7B690A4C" w14:textId="77777777" w:rsidR="006C6AD7" w:rsidRDefault="006C6AD7" w:rsidP="00D960F4">
            <w:pPr>
              <w:ind w:right="540"/>
            </w:pPr>
            <w:r>
              <w:t>To allow a variance of several days in the scheduling, type the number of days that the scheduling can vary.</w:t>
            </w:r>
            <w:r>
              <w:br/>
              <w:t xml:space="preserve">For example: If you input 10 in the first field and input 2 in this field, this event is scheduled for 8 to 12 days. </w:t>
            </w:r>
          </w:p>
        </w:tc>
      </w:tr>
      <w:tr w:rsidR="006C6AD7" w14:paraId="0A3935FF" w14:textId="77777777" w:rsidTr="00D960F4">
        <w:tc>
          <w:tcPr>
            <w:tcW w:w="2610" w:type="dxa"/>
          </w:tcPr>
          <w:p w14:paraId="7A4FA5D3" w14:textId="77777777" w:rsidR="006C6AD7" w:rsidRPr="00F82565" w:rsidRDefault="006C6AD7" w:rsidP="00D960F4">
            <w:pPr>
              <w:ind w:right="540"/>
              <w:rPr>
                <w:b/>
                <w:color w:val="FF0000"/>
              </w:rPr>
            </w:pPr>
            <w:r>
              <w:rPr>
                <w:b/>
              </w:rPr>
              <w:t>after Collection Event</w:t>
            </w:r>
            <w:r>
              <w:rPr>
                <w:b/>
                <w:color w:val="FF0000"/>
              </w:rPr>
              <w:t>*</w:t>
            </w:r>
          </w:p>
        </w:tc>
        <w:tc>
          <w:tcPr>
            <w:tcW w:w="7020" w:type="dxa"/>
          </w:tcPr>
          <w:p w14:paraId="5C999014" w14:textId="77777777" w:rsidR="006C6AD7" w:rsidRDefault="006C6AD7" w:rsidP="00D960F4">
            <w:pPr>
              <w:ind w:right="540"/>
            </w:pPr>
            <w:r>
              <w:t xml:space="preserve">Click the appropriate collection event that should be used for scheduling this event. </w:t>
            </w:r>
            <w:r>
              <w:br/>
              <w:t xml:space="preserve">For example: If you input 10 in the first field and select </w:t>
            </w:r>
            <w:r w:rsidRPr="00B0048B">
              <w:rPr>
                <w:b/>
              </w:rPr>
              <w:t xml:space="preserve">Initial </w:t>
            </w:r>
            <w:r w:rsidRPr="00F82565">
              <w:t>as the</w:t>
            </w:r>
            <w:r>
              <w:rPr>
                <w:b/>
              </w:rPr>
              <w:t xml:space="preserve"> Collection Event, </w:t>
            </w:r>
            <w:r>
              <w:t>this event is scheduled 10 days after the Initial collection event.</w:t>
            </w:r>
          </w:p>
        </w:tc>
      </w:tr>
    </w:tbl>
    <w:p w14:paraId="4FD92C3C" w14:textId="77777777" w:rsidR="006C6AD7" w:rsidRDefault="006C6AD7" w:rsidP="006C6AD7">
      <w:pPr>
        <w:ind w:right="540"/>
      </w:pPr>
    </w:p>
    <w:p w14:paraId="5982E744" w14:textId="77777777" w:rsidR="006C6AD7" w:rsidRDefault="006C6AD7" w:rsidP="006C6AD7">
      <w:pPr>
        <w:numPr>
          <w:ilvl w:val="0"/>
          <w:numId w:val="45"/>
        </w:numPr>
        <w:ind w:right="540"/>
      </w:pPr>
      <w:r>
        <w:t xml:space="preserve">Click </w:t>
      </w:r>
      <w:r w:rsidRPr="00114B69">
        <w:rPr>
          <w:b/>
        </w:rPr>
        <w:t>SAVE</w:t>
      </w:r>
      <w:r>
        <w:t>.</w:t>
      </w:r>
      <w:r>
        <w:br/>
        <w:t xml:space="preserve">The collection event information is saved and the </w:t>
      </w:r>
      <w:r w:rsidRPr="00114B69">
        <w:rPr>
          <w:b/>
        </w:rPr>
        <w:t>Project Hierarchy</w:t>
      </w:r>
      <w:r>
        <w:t xml:space="preserve"> is updated.</w:t>
      </w:r>
      <w:r>
        <w:br/>
      </w:r>
      <w:r>
        <w:br/>
      </w:r>
      <w:r w:rsidRPr="00114B69">
        <w:rPr>
          <w:b/>
        </w:rPr>
        <w:t>Note:</w:t>
      </w:r>
      <w:r>
        <w:t xml:space="preserve"> </w:t>
      </w:r>
    </w:p>
    <w:p w14:paraId="0DEF0402" w14:textId="77777777" w:rsidR="006C6AD7" w:rsidRDefault="006C6AD7" w:rsidP="006C6AD7">
      <w:pPr>
        <w:numPr>
          <w:ilvl w:val="0"/>
          <w:numId w:val="42"/>
        </w:numPr>
        <w:ind w:left="1440" w:right="540"/>
      </w:pPr>
      <w:r>
        <w:t xml:space="preserve">Click the </w:t>
      </w:r>
      <w:r w:rsidRPr="00114B69">
        <w:rPr>
          <w:b/>
        </w:rPr>
        <w:t>Expand All</w:t>
      </w:r>
      <w:r>
        <w:t xml:space="preserve"> link above the Project Hierarchy to expand the hierarchy tree to show all information.</w:t>
      </w:r>
      <w:r>
        <w:br/>
      </w:r>
    </w:p>
    <w:p w14:paraId="25796E36" w14:textId="77777777" w:rsidR="006C6AD7" w:rsidRDefault="006C6AD7" w:rsidP="006C6AD7">
      <w:pPr>
        <w:numPr>
          <w:ilvl w:val="0"/>
          <w:numId w:val="42"/>
        </w:numPr>
        <w:ind w:left="1440" w:right="540"/>
      </w:pPr>
      <w:r>
        <w:lastRenderedPageBreak/>
        <w:t>If you want to add an additional collection event to this collection, repeat steps 5 – 10.</w:t>
      </w:r>
      <w:r>
        <w:br/>
      </w:r>
    </w:p>
    <w:p w14:paraId="3E85CAE9" w14:textId="4592C316" w:rsidR="006C6AD7" w:rsidRDefault="006C6AD7" w:rsidP="006C6AD7">
      <w:pPr>
        <w:numPr>
          <w:ilvl w:val="0"/>
          <w:numId w:val="42"/>
        </w:numPr>
        <w:ind w:right="540"/>
      </w:pPr>
      <w:r>
        <w:t xml:space="preserve">If you want to add an additional collection to this project, select the project on the </w:t>
      </w:r>
      <w:r w:rsidRPr="00581B79">
        <w:rPr>
          <w:b/>
        </w:rPr>
        <w:t>Project Hierarchy</w:t>
      </w:r>
      <w:r>
        <w:t xml:space="preserve"> tree and repeat steps mentioned in the section </w:t>
      </w:r>
      <w:hyperlink w:anchor="_Adding_a_Collection_1" w:history="1">
        <w:r w:rsidRPr="00634D78">
          <w:rPr>
            <w:rStyle w:val="Hyperlink"/>
            <w:b/>
          </w:rPr>
          <w:t>Adding a Collection to an Existing Project</w:t>
        </w:r>
      </w:hyperlink>
      <w:r>
        <w:t>.</w:t>
      </w:r>
      <w:r>
        <w:br/>
      </w:r>
    </w:p>
    <w:p w14:paraId="2DC61673" w14:textId="77777777" w:rsidR="006C6AD7" w:rsidRDefault="006C6AD7" w:rsidP="006C6AD7">
      <w:pPr>
        <w:numPr>
          <w:ilvl w:val="0"/>
          <w:numId w:val="45"/>
        </w:numPr>
        <w:ind w:right="540"/>
      </w:pPr>
      <w:r>
        <w:t xml:space="preserve">Click </w:t>
      </w:r>
      <w:r w:rsidRPr="00B66006">
        <w:rPr>
          <w:b/>
        </w:rPr>
        <w:t>VALIDATE</w:t>
      </w:r>
      <w:r>
        <w:t xml:space="preserve"> to verify if the collection is ready for publishing.</w:t>
      </w:r>
      <w:r>
        <w:br/>
        <w:t xml:space="preserve">The </w:t>
      </w:r>
      <w:r w:rsidRPr="00B66006">
        <w:rPr>
          <w:b/>
        </w:rPr>
        <w:t>Validate Collection</w:t>
      </w:r>
      <w:r>
        <w:t xml:space="preserve"> page appears.</w:t>
      </w:r>
    </w:p>
    <w:p w14:paraId="23581066" w14:textId="77777777" w:rsidR="006C6AD7" w:rsidRDefault="006C6AD7" w:rsidP="006C6AD7">
      <w:pPr>
        <w:ind w:left="720" w:right="540"/>
      </w:pPr>
    </w:p>
    <w:p w14:paraId="0479CBA3" w14:textId="77777777" w:rsidR="006C6AD7" w:rsidRDefault="006C6AD7" w:rsidP="006C6AD7">
      <w:pPr>
        <w:ind w:left="810" w:right="540"/>
      </w:pPr>
      <w:r w:rsidRPr="00D14648">
        <w:rPr>
          <w:noProof/>
        </w:rPr>
        <w:drawing>
          <wp:inline distT="0" distB="0" distL="0" distR="0" wp14:anchorId="762F2D75" wp14:editId="0AEFD413">
            <wp:extent cx="6172200" cy="2857500"/>
            <wp:effectExtent l="19050" t="19050" r="19050" b="1905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72200" cy="2857500"/>
                    </a:xfrm>
                    <a:prstGeom prst="rect">
                      <a:avLst/>
                    </a:prstGeom>
                    <a:noFill/>
                    <a:ln w="3175">
                      <a:solidFill>
                        <a:schemeClr val="tx1"/>
                      </a:solidFill>
                    </a:ln>
                  </pic:spPr>
                </pic:pic>
              </a:graphicData>
            </a:graphic>
          </wp:inline>
        </w:drawing>
      </w:r>
    </w:p>
    <w:p w14:paraId="4F85D0A1" w14:textId="77777777" w:rsidR="006C6AD7" w:rsidRDefault="006C6AD7" w:rsidP="006C6AD7">
      <w:pPr>
        <w:pStyle w:val="Figure"/>
        <w:tabs>
          <w:tab w:val="clear" w:pos="1980"/>
          <w:tab w:val="left" w:pos="1710"/>
          <w:tab w:val="num" w:pos="1800"/>
        </w:tabs>
        <w:ind w:left="1152" w:hanging="432"/>
      </w:pPr>
      <w:r>
        <w:t>Validate Collection page</w:t>
      </w:r>
    </w:p>
    <w:p w14:paraId="5BA194F7" w14:textId="77777777" w:rsidR="006C6AD7" w:rsidRDefault="006C6AD7" w:rsidP="006C6AD7">
      <w:pPr>
        <w:ind w:right="540"/>
      </w:pPr>
    </w:p>
    <w:p w14:paraId="60DCB7D2" w14:textId="77777777" w:rsidR="006C6AD7" w:rsidRDefault="006C6AD7" w:rsidP="006C6AD7">
      <w:pPr>
        <w:pStyle w:val="ListParagraph"/>
        <w:rPr>
          <w:b/>
        </w:rPr>
      </w:pPr>
      <w:r w:rsidRPr="00B66006">
        <w:rPr>
          <w:b/>
        </w:rPr>
        <w:t>Note:</w:t>
      </w:r>
      <w:r>
        <w:t xml:space="preserve"> </w:t>
      </w:r>
      <w:r w:rsidRPr="00B55AA8">
        <w:t xml:space="preserve">If you receive a publication failed message, </w:t>
      </w:r>
      <w:r>
        <w:t>do the following:</w:t>
      </w:r>
    </w:p>
    <w:p w14:paraId="0E84E94E" w14:textId="77777777" w:rsidR="006C6AD7" w:rsidRPr="009A7DCC" w:rsidRDefault="006C6AD7" w:rsidP="006C6AD7">
      <w:pPr>
        <w:pStyle w:val="ListParagraph"/>
        <w:numPr>
          <w:ilvl w:val="0"/>
          <w:numId w:val="53"/>
        </w:numPr>
        <w:rPr>
          <w:b/>
        </w:rPr>
      </w:pPr>
      <w:r w:rsidRPr="004558ED">
        <w:t>C</w:t>
      </w:r>
      <w:r w:rsidRPr="00B55AA8">
        <w:t>lick the</w:t>
      </w:r>
      <w:r>
        <w:rPr>
          <w:b/>
        </w:rPr>
        <w:t xml:space="preserve"> expand icon</w:t>
      </w:r>
      <w:r w:rsidRPr="00B66006">
        <w:rPr>
          <w:b/>
          <w:noProof/>
        </w:rPr>
        <w:drawing>
          <wp:inline distT="0" distB="0" distL="0" distR="0" wp14:anchorId="2DA7860A" wp14:editId="0ECDFCC3">
            <wp:extent cx="269875" cy="280670"/>
            <wp:effectExtent l="0" t="0" r="0" b="508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l="42719" t="39861" r="54607" b="56288"/>
                    <a:stretch>
                      <a:fillRect/>
                    </a:stretch>
                  </pic:blipFill>
                  <pic:spPr bwMode="auto">
                    <a:xfrm>
                      <a:off x="0" y="0"/>
                      <a:ext cx="269875" cy="280670"/>
                    </a:xfrm>
                    <a:prstGeom prst="rect">
                      <a:avLst/>
                    </a:prstGeom>
                    <a:noFill/>
                    <a:ln>
                      <a:noFill/>
                    </a:ln>
                  </pic:spPr>
                </pic:pic>
              </a:graphicData>
            </a:graphic>
          </wp:inline>
        </w:drawing>
      </w:r>
      <w:r>
        <w:rPr>
          <w:b/>
        </w:rPr>
        <w:t>.</w:t>
      </w:r>
    </w:p>
    <w:p w14:paraId="1BF70C09" w14:textId="77777777" w:rsidR="006C6AD7" w:rsidRPr="00B55AA8" w:rsidRDefault="006C6AD7" w:rsidP="006C6AD7">
      <w:pPr>
        <w:pStyle w:val="ListParagraph"/>
        <w:numPr>
          <w:ilvl w:val="0"/>
          <w:numId w:val="53"/>
        </w:numPr>
        <w:rPr>
          <w:b/>
        </w:rPr>
      </w:pPr>
      <w:r>
        <w:t>S</w:t>
      </w:r>
      <w:r w:rsidRPr="00B55AA8">
        <w:t>croll down</w:t>
      </w:r>
      <w:r>
        <w:rPr>
          <w:b/>
        </w:rPr>
        <w:t xml:space="preserve"> </w:t>
      </w:r>
      <w:r w:rsidRPr="00B55AA8">
        <w:t xml:space="preserve">and </w:t>
      </w:r>
      <w:r>
        <w:t xml:space="preserve">make </w:t>
      </w:r>
      <w:r w:rsidRPr="00B55AA8">
        <w:t xml:space="preserve">note </w:t>
      </w:r>
      <w:r>
        <w:t>of the validation error</w:t>
      </w:r>
      <w:r w:rsidRPr="00B55AA8">
        <w:t xml:space="preserve">s, which appear in </w:t>
      </w:r>
      <w:r w:rsidRPr="00B55AA8">
        <w:rPr>
          <w:color w:val="FF0000"/>
        </w:rPr>
        <w:t>red</w:t>
      </w:r>
      <w:r w:rsidRPr="00B55AA8">
        <w:t>.</w:t>
      </w:r>
    </w:p>
    <w:p w14:paraId="6F957FAC" w14:textId="77777777" w:rsidR="006C6AD7" w:rsidRPr="00B55AA8" w:rsidRDefault="006C6AD7" w:rsidP="006C6AD7">
      <w:pPr>
        <w:pStyle w:val="ListParagraph"/>
        <w:numPr>
          <w:ilvl w:val="0"/>
          <w:numId w:val="53"/>
        </w:numPr>
        <w:rPr>
          <w:b/>
        </w:rPr>
      </w:pPr>
      <w:r>
        <w:t xml:space="preserve">Click </w:t>
      </w:r>
      <w:r w:rsidRPr="00B55AA8">
        <w:rPr>
          <w:b/>
          <w:caps/>
        </w:rPr>
        <w:t>close</w:t>
      </w:r>
      <w:r>
        <w:rPr>
          <w:caps/>
        </w:rPr>
        <w:t>.</w:t>
      </w:r>
    </w:p>
    <w:p w14:paraId="554FD17C" w14:textId="77777777" w:rsidR="006C6AD7" w:rsidRPr="007F1AEC" w:rsidRDefault="006C6AD7" w:rsidP="006C6AD7">
      <w:pPr>
        <w:pStyle w:val="ListParagraph"/>
        <w:numPr>
          <w:ilvl w:val="0"/>
          <w:numId w:val="53"/>
        </w:numPr>
        <w:rPr>
          <w:b/>
        </w:rPr>
      </w:pPr>
      <w:r w:rsidRPr="001C2B0C">
        <w:t xml:space="preserve">Click </w:t>
      </w:r>
      <w:r w:rsidRPr="001C2B0C">
        <w:rPr>
          <w:b/>
          <w:caps/>
        </w:rPr>
        <w:t>Modify</w:t>
      </w:r>
      <w:r w:rsidRPr="001C2B0C">
        <w:rPr>
          <w:b/>
        </w:rPr>
        <w:t xml:space="preserve"> COLLECTION</w:t>
      </w:r>
      <w:r>
        <w:rPr>
          <w:b/>
        </w:rPr>
        <w:t xml:space="preserve"> </w:t>
      </w:r>
      <w:r>
        <w:t>and make the necessary corrections.</w:t>
      </w:r>
    </w:p>
    <w:p w14:paraId="72246061" w14:textId="77777777" w:rsidR="006C6AD7" w:rsidRPr="009A7DCC" w:rsidRDefault="006C6AD7" w:rsidP="006C6AD7">
      <w:pPr>
        <w:pStyle w:val="ListParagraph"/>
        <w:numPr>
          <w:ilvl w:val="0"/>
          <w:numId w:val="53"/>
        </w:numPr>
        <w:rPr>
          <w:b/>
        </w:rPr>
      </w:pPr>
      <w:r>
        <w:t xml:space="preserve">Click </w:t>
      </w:r>
      <w:r w:rsidRPr="007F1AEC">
        <w:rPr>
          <w:b/>
        </w:rPr>
        <w:t>VALIDATE</w:t>
      </w:r>
      <w:r>
        <w:t>. Repeat the above steps untila  successful validation is received.</w:t>
      </w:r>
      <w:r>
        <w:br/>
      </w:r>
    </w:p>
    <w:p w14:paraId="78925D60" w14:textId="77777777" w:rsidR="006C6AD7" w:rsidRDefault="006C6AD7" w:rsidP="006C6AD7">
      <w:pPr>
        <w:numPr>
          <w:ilvl w:val="0"/>
          <w:numId w:val="45"/>
        </w:numPr>
        <w:ind w:right="540"/>
      </w:pPr>
      <w:r>
        <w:t xml:space="preserve">Once the corrections have been made, click </w:t>
      </w:r>
      <w:r w:rsidRPr="00433387">
        <w:rPr>
          <w:b/>
          <w:caps/>
        </w:rPr>
        <w:t>Publish</w:t>
      </w:r>
      <w:r>
        <w:t xml:space="preserve">. </w:t>
      </w:r>
      <w:r>
        <w:br/>
        <w:t xml:space="preserve">The </w:t>
      </w:r>
      <w:r w:rsidRPr="00433387">
        <w:rPr>
          <w:b/>
        </w:rPr>
        <w:t>Publish Collection</w:t>
      </w:r>
      <w:r>
        <w:t xml:space="preserve"> page appears.</w:t>
      </w:r>
      <w:r w:rsidRPr="00433387">
        <w:t xml:space="preserve"> </w:t>
      </w:r>
      <w:r>
        <w:br/>
      </w:r>
    </w:p>
    <w:p w14:paraId="22151AB2" w14:textId="77777777" w:rsidR="006C6AD7" w:rsidRDefault="006C6AD7" w:rsidP="006C6AD7">
      <w:pPr>
        <w:numPr>
          <w:ilvl w:val="0"/>
          <w:numId w:val="45"/>
        </w:numPr>
        <w:ind w:right="540"/>
      </w:pPr>
      <w:r>
        <w:t xml:space="preserve">Click </w:t>
      </w:r>
      <w:r w:rsidRPr="00433387">
        <w:rPr>
          <w:b/>
        </w:rPr>
        <w:t>CONFIRM</w:t>
      </w:r>
      <w:r>
        <w:t>.</w:t>
      </w:r>
    </w:p>
    <w:p w14:paraId="1EADEB05" w14:textId="77777777" w:rsidR="006C6AD7" w:rsidRDefault="006C6AD7" w:rsidP="006C6AD7">
      <w:pPr>
        <w:ind w:left="720" w:right="540"/>
      </w:pPr>
      <w:r>
        <w:t>The collection is published and is available for use throughout the applicaiton. All activated users assigned to this collection can access the application.</w:t>
      </w:r>
    </w:p>
    <w:p w14:paraId="111DD5D1" w14:textId="77777777" w:rsidR="006C6AD7" w:rsidRDefault="006C6AD7" w:rsidP="006C6AD7">
      <w:pPr>
        <w:ind w:left="720" w:right="540"/>
      </w:pPr>
    </w:p>
    <w:p w14:paraId="40A072D7" w14:textId="77777777" w:rsidR="006C6AD7" w:rsidRDefault="006C6AD7" w:rsidP="006C6AD7">
      <w:pPr>
        <w:pStyle w:val="Heading3"/>
      </w:pPr>
      <w:r>
        <w:br w:type="page"/>
      </w:r>
      <w:bookmarkStart w:id="394" w:name="ModifyProject"/>
      <w:bookmarkStart w:id="395" w:name="_Toc452394774"/>
      <w:bookmarkStart w:id="396" w:name="_Toc507159184"/>
      <w:bookmarkEnd w:id="394"/>
      <w:r>
        <w:lastRenderedPageBreak/>
        <w:t>Modifying the Project Details</w:t>
      </w:r>
      <w:bookmarkEnd w:id="395"/>
      <w:bookmarkEnd w:id="396"/>
    </w:p>
    <w:p w14:paraId="6662799F" w14:textId="77777777" w:rsidR="006C6AD7" w:rsidRDefault="006C6AD7" w:rsidP="006C6AD7"/>
    <w:p w14:paraId="6AE0A898" w14:textId="77777777" w:rsidR="006C6AD7" w:rsidRDefault="006C6AD7" w:rsidP="006C6AD7">
      <w:r>
        <w:t>To modify the details of an existing project:</w:t>
      </w:r>
    </w:p>
    <w:p w14:paraId="47B0B545" w14:textId="77777777" w:rsidR="006C6AD7" w:rsidRPr="00585562" w:rsidRDefault="006C6AD7" w:rsidP="006C6AD7"/>
    <w:p w14:paraId="61270130" w14:textId="77777777" w:rsidR="006C6AD7" w:rsidRDefault="006C6AD7" w:rsidP="006C6AD7">
      <w:pPr>
        <w:numPr>
          <w:ilvl w:val="0"/>
          <w:numId w:val="54"/>
        </w:numPr>
        <w:ind w:right="540"/>
      </w:pPr>
      <w:r>
        <w:t xml:space="preserve">Log on to the application as the System Administrator. </w:t>
      </w:r>
    </w:p>
    <w:p w14:paraId="30658892" w14:textId="77777777" w:rsidR="006C6AD7" w:rsidRDefault="006C6AD7" w:rsidP="006C6AD7">
      <w:pPr>
        <w:ind w:left="720" w:right="540"/>
      </w:pPr>
      <w:r>
        <w:t xml:space="preserve">The CIRRASPEC home page appears. </w:t>
      </w:r>
      <w:r>
        <w:br/>
      </w:r>
    </w:p>
    <w:p w14:paraId="423525BA" w14:textId="77777777" w:rsidR="006C6AD7" w:rsidRPr="007051E5" w:rsidRDefault="006C6AD7" w:rsidP="006C6AD7">
      <w:pPr>
        <w:numPr>
          <w:ilvl w:val="0"/>
          <w:numId w:val="54"/>
        </w:numPr>
        <w:ind w:right="540"/>
      </w:pPr>
      <w:r>
        <w:t xml:space="preserve">Point to the arrow of the </w:t>
      </w:r>
      <w:r>
        <w:rPr>
          <w:b/>
        </w:rPr>
        <w:t xml:space="preserve">RPMS </w:t>
      </w:r>
      <w:r w:rsidRPr="007051E5">
        <w:t>tab, and then click</w:t>
      </w:r>
      <w:r>
        <w:rPr>
          <w:b/>
        </w:rPr>
        <w:t xml:space="preserve"> Configuration</w:t>
      </w:r>
      <w:r w:rsidRPr="007051E5">
        <w:t>.</w:t>
      </w:r>
    </w:p>
    <w:p w14:paraId="0BF51E80" w14:textId="77777777" w:rsidR="006C6AD7" w:rsidRPr="007051E5" w:rsidRDefault="006C6AD7" w:rsidP="006C6AD7">
      <w:pPr>
        <w:ind w:left="720" w:right="540"/>
      </w:pPr>
      <w:r w:rsidRPr="007051E5">
        <w:t xml:space="preserve">The </w:t>
      </w:r>
      <w:r>
        <w:rPr>
          <w:b/>
        </w:rPr>
        <w:t>RPMS S</w:t>
      </w:r>
      <w:r w:rsidRPr="004238B2">
        <w:rPr>
          <w:b/>
        </w:rPr>
        <w:t>earch</w:t>
      </w:r>
      <w:r w:rsidRPr="007051E5">
        <w:t xml:space="preserve"> page appears. </w:t>
      </w:r>
    </w:p>
    <w:p w14:paraId="559FC461" w14:textId="77777777" w:rsidR="006C6AD7" w:rsidRPr="007051E5" w:rsidRDefault="006C6AD7" w:rsidP="006C6AD7">
      <w:pPr>
        <w:ind w:left="720" w:right="540"/>
      </w:pPr>
    </w:p>
    <w:p w14:paraId="6D3D99B3" w14:textId="77777777" w:rsidR="006C6AD7" w:rsidRPr="007051E5" w:rsidRDefault="006C6AD7" w:rsidP="006C6AD7">
      <w:pPr>
        <w:numPr>
          <w:ilvl w:val="0"/>
          <w:numId w:val="54"/>
        </w:numPr>
        <w:ind w:right="540"/>
      </w:pPr>
      <w:r w:rsidRPr="007051E5">
        <w:t>Click</w:t>
      </w:r>
      <w:r>
        <w:rPr>
          <w:b/>
        </w:rPr>
        <w:t xml:space="preserve"> SEARCH</w:t>
      </w:r>
      <w:r w:rsidRPr="007051E5">
        <w:t>.</w:t>
      </w:r>
      <w:r>
        <w:rPr>
          <w:b/>
        </w:rPr>
        <w:t xml:space="preserve"> </w:t>
      </w:r>
    </w:p>
    <w:p w14:paraId="6F3E4769" w14:textId="77777777" w:rsidR="006C6AD7" w:rsidRDefault="006C6AD7" w:rsidP="006C6AD7">
      <w:pPr>
        <w:ind w:left="720" w:right="540"/>
      </w:pPr>
      <w:r w:rsidRPr="007051E5">
        <w:t>The</w:t>
      </w:r>
      <w:r>
        <w:rPr>
          <w:b/>
        </w:rPr>
        <w:t xml:space="preserve"> </w:t>
      </w:r>
      <w:r>
        <w:t>RPMS</w:t>
      </w:r>
      <w:r w:rsidRPr="007051E5">
        <w:t xml:space="preserve"> search page</w:t>
      </w:r>
      <w:r>
        <w:t xml:space="preserve"> displays a list of projects and collections. </w:t>
      </w:r>
      <w:r>
        <w:br/>
      </w:r>
    </w:p>
    <w:p w14:paraId="434669D3" w14:textId="77777777" w:rsidR="006C6AD7" w:rsidRDefault="006C6AD7" w:rsidP="006C6AD7">
      <w:pPr>
        <w:numPr>
          <w:ilvl w:val="0"/>
          <w:numId w:val="54"/>
        </w:numPr>
        <w:ind w:right="540"/>
      </w:pPr>
      <w:r>
        <w:t xml:space="preserve">Click the row of the project that you want to modify. </w:t>
      </w:r>
    </w:p>
    <w:p w14:paraId="7F56A608" w14:textId="77777777" w:rsidR="006C6AD7" w:rsidRDefault="006C6AD7" w:rsidP="006C6AD7">
      <w:pPr>
        <w:ind w:left="720"/>
      </w:pPr>
      <w:r>
        <w:t xml:space="preserve">The </w:t>
      </w:r>
      <w:r>
        <w:rPr>
          <w:b/>
        </w:rPr>
        <w:t>View Project</w:t>
      </w:r>
      <w:r>
        <w:t xml:space="preserve"> page appears. </w:t>
      </w:r>
      <w:r>
        <w:br/>
      </w:r>
    </w:p>
    <w:p w14:paraId="3A2C6DB4" w14:textId="77777777" w:rsidR="006C6AD7" w:rsidRDefault="006C6AD7" w:rsidP="006C6AD7">
      <w:pPr>
        <w:pStyle w:val="ListParagraph"/>
        <w:numPr>
          <w:ilvl w:val="0"/>
          <w:numId w:val="54"/>
        </w:numPr>
      </w:pPr>
      <w:r>
        <w:t xml:space="preserve">Click </w:t>
      </w:r>
      <w:r w:rsidRPr="001E7902">
        <w:rPr>
          <w:b/>
        </w:rPr>
        <w:t>MODIFY PROJECT</w:t>
      </w:r>
      <w:r>
        <w:t>.</w:t>
      </w:r>
      <w:r>
        <w:br/>
        <w:t xml:space="preserve">The </w:t>
      </w:r>
      <w:r w:rsidRPr="005A5B85">
        <w:rPr>
          <w:b/>
        </w:rPr>
        <w:t>Modify Project</w:t>
      </w:r>
      <w:r>
        <w:t xml:space="preserve"> page appears.</w:t>
      </w:r>
      <w:r w:rsidRPr="005A5B85">
        <w:t xml:space="preserve"> </w:t>
      </w:r>
      <w:r>
        <w:br/>
      </w:r>
      <w:r>
        <w:br/>
      </w:r>
      <w:r w:rsidRPr="00DA796F">
        <w:rPr>
          <w:noProof/>
        </w:rPr>
        <w:drawing>
          <wp:inline distT="0" distB="0" distL="0" distR="0" wp14:anchorId="0F667120" wp14:editId="680E9983">
            <wp:extent cx="6276340" cy="2898775"/>
            <wp:effectExtent l="19050" t="19050" r="10160" b="1587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76340" cy="2898775"/>
                    </a:xfrm>
                    <a:prstGeom prst="rect">
                      <a:avLst/>
                    </a:prstGeom>
                    <a:noFill/>
                    <a:ln w="3175">
                      <a:solidFill>
                        <a:schemeClr val="tx1"/>
                      </a:solidFill>
                    </a:ln>
                  </pic:spPr>
                </pic:pic>
              </a:graphicData>
            </a:graphic>
          </wp:inline>
        </w:drawing>
      </w:r>
    </w:p>
    <w:p w14:paraId="55796257" w14:textId="77777777" w:rsidR="006C6AD7" w:rsidRDefault="006C6AD7" w:rsidP="006C6AD7">
      <w:pPr>
        <w:pStyle w:val="Figure"/>
        <w:tabs>
          <w:tab w:val="clear" w:pos="1980"/>
          <w:tab w:val="left" w:pos="1710"/>
          <w:tab w:val="num" w:pos="1800"/>
        </w:tabs>
        <w:ind w:left="1152" w:hanging="432"/>
      </w:pPr>
      <w:r>
        <w:t>Modify Project page</w:t>
      </w:r>
      <w:r>
        <w:br/>
      </w:r>
    </w:p>
    <w:p w14:paraId="2CBE762E" w14:textId="77777777" w:rsidR="006C6AD7" w:rsidRDefault="006C6AD7" w:rsidP="006C6AD7">
      <w:pPr>
        <w:numPr>
          <w:ilvl w:val="0"/>
          <w:numId w:val="54"/>
        </w:numPr>
        <w:ind w:right="540"/>
      </w:pPr>
      <w:r>
        <w:t xml:space="preserve">Enter appropriate information in each field. Following table lists each field and its description. </w:t>
      </w:r>
    </w:p>
    <w:p w14:paraId="21C87CA2" w14:textId="77777777" w:rsidR="006C6AD7" w:rsidRDefault="006C6AD7" w:rsidP="006C6AD7">
      <w:pPr>
        <w:ind w:left="360" w:right="540" w:firstLine="360"/>
      </w:pPr>
      <w:r w:rsidRPr="00EA12A5">
        <w:rPr>
          <w:b/>
        </w:rPr>
        <w:t>Note:</w:t>
      </w:r>
      <w:r>
        <w:t xml:space="preserve"> </w:t>
      </w:r>
    </w:p>
    <w:p w14:paraId="236215FD" w14:textId="77777777" w:rsidR="006C6AD7" w:rsidRDefault="006C6AD7" w:rsidP="006C6AD7">
      <w:pPr>
        <w:numPr>
          <w:ilvl w:val="0"/>
          <w:numId w:val="33"/>
        </w:numPr>
        <w:ind w:right="540"/>
      </w:pPr>
      <w:r>
        <w:t>Fields that are marked with the red asterisk (</w:t>
      </w:r>
      <w:r w:rsidRPr="00EA12A5">
        <w:rPr>
          <w:color w:val="FF0000"/>
        </w:rPr>
        <w:t>*</w:t>
      </w:r>
      <w:r>
        <w:t>) are mandatory.</w:t>
      </w:r>
    </w:p>
    <w:p w14:paraId="04F25B2A" w14:textId="77777777" w:rsidR="006C6AD7" w:rsidRDefault="006C6AD7" w:rsidP="006C6AD7">
      <w:pPr>
        <w:numPr>
          <w:ilvl w:val="0"/>
          <w:numId w:val="33"/>
        </w:numPr>
        <w:ind w:right="540"/>
      </w:pPr>
      <w:r>
        <w:t xml:space="preserve">The </w:t>
      </w:r>
      <w:r w:rsidRPr="00C857C9">
        <w:rPr>
          <w:b/>
        </w:rPr>
        <w:t>Project Description</w:t>
      </w:r>
      <w:r>
        <w:t xml:space="preserve"> and </w:t>
      </w:r>
      <w:r w:rsidRPr="00C857C9">
        <w:rPr>
          <w:b/>
        </w:rPr>
        <w:t>Project Characteristics</w:t>
      </w:r>
      <w:r>
        <w:t xml:space="preserve"> fields can be expanded by placing the cursor on the bottom right corner of the box and resizing the box.</w:t>
      </w:r>
    </w:p>
    <w:p w14:paraId="609FFBF9" w14:textId="77777777" w:rsidR="006C6AD7" w:rsidRDefault="006C6AD7" w:rsidP="006C6AD7">
      <w:pPr>
        <w:ind w:left="720" w:right="540"/>
      </w:pPr>
    </w:p>
    <w:p w14:paraId="7492759E" w14:textId="09966DBD" w:rsidR="006C6AD7" w:rsidRDefault="006C6AD7" w:rsidP="006C6AD7">
      <w:pPr>
        <w:pStyle w:val="Caption"/>
        <w:ind w:firstLine="720"/>
      </w:pPr>
      <w:r>
        <w:t xml:space="preserve">Table </w:t>
      </w:r>
      <w:fldSimple w:instr=" SEQ Figure \* ARABIC ">
        <w:r w:rsidR="006A4F84">
          <w:rPr>
            <w:noProof/>
          </w:rPr>
          <w:t>57</w:t>
        </w:r>
      </w:fldSimple>
      <w:r>
        <w:t>: Modifying a project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0"/>
        <w:gridCol w:w="6480"/>
      </w:tblGrid>
      <w:tr w:rsidR="006C6AD7" w:rsidRPr="002C6247" w14:paraId="7B1EC6BA" w14:textId="77777777" w:rsidTr="00D960F4">
        <w:tc>
          <w:tcPr>
            <w:tcW w:w="2880" w:type="dxa"/>
            <w:shd w:val="clear" w:color="auto" w:fill="BFBFBF"/>
          </w:tcPr>
          <w:p w14:paraId="31B71966" w14:textId="77777777" w:rsidR="006C6AD7" w:rsidRPr="00F578E5" w:rsidRDefault="006C6AD7" w:rsidP="00D960F4">
            <w:pPr>
              <w:ind w:right="540"/>
              <w:rPr>
                <w:b/>
              </w:rPr>
            </w:pPr>
            <w:r>
              <w:rPr>
                <w:b/>
              </w:rPr>
              <w:t>Field</w:t>
            </w:r>
          </w:p>
        </w:tc>
        <w:tc>
          <w:tcPr>
            <w:tcW w:w="6480" w:type="dxa"/>
            <w:shd w:val="clear" w:color="auto" w:fill="BFBFBF"/>
          </w:tcPr>
          <w:p w14:paraId="58562037" w14:textId="77777777" w:rsidR="006C6AD7" w:rsidRPr="00F578E5" w:rsidRDefault="006C6AD7" w:rsidP="00D960F4">
            <w:pPr>
              <w:ind w:right="540"/>
              <w:rPr>
                <w:b/>
              </w:rPr>
            </w:pPr>
            <w:r>
              <w:rPr>
                <w:b/>
              </w:rPr>
              <w:t>Description</w:t>
            </w:r>
          </w:p>
        </w:tc>
      </w:tr>
      <w:tr w:rsidR="006C6AD7" w14:paraId="27CE1AED" w14:textId="77777777" w:rsidTr="00D960F4">
        <w:trPr>
          <w:trHeight w:val="70"/>
        </w:trPr>
        <w:tc>
          <w:tcPr>
            <w:tcW w:w="2880" w:type="dxa"/>
          </w:tcPr>
          <w:p w14:paraId="66BACB39" w14:textId="77777777" w:rsidR="006C6AD7" w:rsidRDefault="006C6AD7" w:rsidP="00D960F4">
            <w:pPr>
              <w:ind w:right="540"/>
            </w:pPr>
            <w:r>
              <w:rPr>
                <w:b/>
              </w:rPr>
              <w:t>Project</w:t>
            </w:r>
            <w:r w:rsidRPr="00F578E5">
              <w:rPr>
                <w:b/>
              </w:rPr>
              <w:t xml:space="preserve"> Code</w:t>
            </w:r>
            <w:r w:rsidRPr="00F578E5">
              <w:rPr>
                <w:color w:val="FF0000"/>
              </w:rPr>
              <w:t>*</w:t>
            </w:r>
          </w:p>
        </w:tc>
        <w:tc>
          <w:tcPr>
            <w:tcW w:w="6480" w:type="dxa"/>
          </w:tcPr>
          <w:p w14:paraId="27133B13" w14:textId="77777777" w:rsidR="006C6AD7" w:rsidRDefault="006C6AD7" w:rsidP="00D960F4">
            <w:pPr>
              <w:ind w:right="540"/>
            </w:pPr>
            <w:r>
              <w:t xml:space="preserve">Type a new code for this project, if applicable. </w:t>
            </w:r>
          </w:p>
        </w:tc>
      </w:tr>
      <w:tr w:rsidR="006C6AD7" w14:paraId="3309D1DC" w14:textId="77777777" w:rsidTr="00D960F4">
        <w:tc>
          <w:tcPr>
            <w:tcW w:w="2880" w:type="dxa"/>
          </w:tcPr>
          <w:p w14:paraId="28EBB377" w14:textId="77777777" w:rsidR="006C6AD7" w:rsidRDefault="006C6AD7" w:rsidP="00D960F4">
            <w:pPr>
              <w:ind w:right="540"/>
            </w:pPr>
            <w:r>
              <w:rPr>
                <w:b/>
              </w:rPr>
              <w:t>Project</w:t>
            </w:r>
            <w:r w:rsidRPr="00F578E5">
              <w:rPr>
                <w:b/>
              </w:rPr>
              <w:t xml:space="preserve"> Name</w:t>
            </w:r>
            <w:r w:rsidRPr="00F578E5">
              <w:rPr>
                <w:color w:val="FF0000"/>
              </w:rPr>
              <w:t>*</w:t>
            </w:r>
          </w:p>
        </w:tc>
        <w:tc>
          <w:tcPr>
            <w:tcW w:w="6480" w:type="dxa"/>
          </w:tcPr>
          <w:p w14:paraId="7550AD00" w14:textId="77777777" w:rsidR="006C6AD7" w:rsidRDefault="006C6AD7" w:rsidP="00D960F4">
            <w:pPr>
              <w:ind w:right="540"/>
            </w:pPr>
            <w:r>
              <w:t>T</w:t>
            </w:r>
            <w:r w:rsidRPr="00DA2B4B">
              <w:t xml:space="preserve">ype a </w:t>
            </w:r>
            <w:r>
              <w:t xml:space="preserve">new </w:t>
            </w:r>
            <w:r w:rsidRPr="00DA2B4B">
              <w:t xml:space="preserve">name for </w:t>
            </w:r>
            <w:r>
              <w:t>this</w:t>
            </w:r>
            <w:r w:rsidRPr="00DA2B4B">
              <w:t xml:space="preserve"> </w:t>
            </w:r>
            <w:r>
              <w:t>project, if applicable.</w:t>
            </w:r>
            <w:r w:rsidRPr="00F578E5">
              <w:rPr>
                <w:b/>
              </w:rPr>
              <w:t xml:space="preserve"> </w:t>
            </w:r>
            <w:r>
              <w:rPr>
                <w:b/>
              </w:rPr>
              <w:br/>
            </w:r>
            <w:r w:rsidRPr="00F578E5">
              <w:rPr>
                <w:b/>
              </w:rPr>
              <w:t>Note:</w:t>
            </w:r>
            <w:r>
              <w:t xml:space="preserve"> Combination of the code and the name must be unique.</w:t>
            </w:r>
          </w:p>
        </w:tc>
      </w:tr>
      <w:tr w:rsidR="006C6AD7" w14:paraId="27FACFA3" w14:textId="77777777" w:rsidTr="00D960F4">
        <w:tc>
          <w:tcPr>
            <w:tcW w:w="2880" w:type="dxa"/>
          </w:tcPr>
          <w:p w14:paraId="1AC4BE50" w14:textId="77777777" w:rsidR="006C6AD7" w:rsidRPr="00F578E5" w:rsidRDefault="006C6AD7" w:rsidP="00D960F4">
            <w:pPr>
              <w:ind w:right="540"/>
              <w:rPr>
                <w:b/>
              </w:rPr>
            </w:pPr>
            <w:r>
              <w:rPr>
                <w:b/>
              </w:rPr>
              <w:lastRenderedPageBreak/>
              <w:t>External ID</w:t>
            </w:r>
          </w:p>
        </w:tc>
        <w:tc>
          <w:tcPr>
            <w:tcW w:w="6480" w:type="dxa"/>
          </w:tcPr>
          <w:p w14:paraId="08C5D14B" w14:textId="77777777" w:rsidR="006C6AD7" w:rsidRDefault="006C6AD7" w:rsidP="00D960F4">
            <w:pPr>
              <w:ind w:right="540"/>
            </w:pPr>
            <w:r>
              <w:t>Type an external identifier, if applicable.</w:t>
            </w:r>
          </w:p>
        </w:tc>
      </w:tr>
      <w:tr w:rsidR="006C6AD7" w14:paraId="1ABC3219" w14:textId="77777777" w:rsidTr="00D960F4">
        <w:trPr>
          <w:trHeight w:val="70"/>
        </w:trPr>
        <w:tc>
          <w:tcPr>
            <w:tcW w:w="2880" w:type="dxa"/>
          </w:tcPr>
          <w:p w14:paraId="5BFC6C31" w14:textId="77777777" w:rsidR="006C6AD7" w:rsidRPr="00915AEF" w:rsidRDefault="006C6AD7" w:rsidP="00D960F4">
            <w:pPr>
              <w:ind w:right="540"/>
              <w:rPr>
                <w:b/>
              </w:rPr>
            </w:pPr>
            <w:r w:rsidRPr="00915AEF">
              <w:rPr>
                <w:b/>
              </w:rPr>
              <w:t>Intended Start Date</w:t>
            </w:r>
          </w:p>
        </w:tc>
        <w:tc>
          <w:tcPr>
            <w:tcW w:w="6480" w:type="dxa"/>
          </w:tcPr>
          <w:p w14:paraId="7DCF74AE" w14:textId="77777777" w:rsidR="006C6AD7" w:rsidRDefault="006C6AD7" w:rsidP="00D960F4">
            <w:pPr>
              <w:ind w:right="540"/>
            </w:pPr>
            <w:r>
              <w:t xml:space="preserve">If applicable, click the date icon and then in the pop-up, select the appropriate start date for this project.  </w:t>
            </w:r>
          </w:p>
        </w:tc>
      </w:tr>
      <w:tr w:rsidR="006C6AD7" w14:paraId="2158E247" w14:textId="77777777" w:rsidTr="00D960F4">
        <w:trPr>
          <w:trHeight w:val="70"/>
        </w:trPr>
        <w:tc>
          <w:tcPr>
            <w:tcW w:w="2880" w:type="dxa"/>
          </w:tcPr>
          <w:p w14:paraId="40DA985D" w14:textId="77777777" w:rsidR="006C6AD7" w:rsidRPr="00915AEF" w:rsidRDefault="006C6AD7" w:rsidP="00D960F4">
            <w:pPr>
              <w:ind w:right="540"/>
              <w:rPr>
                <w:b/>
              </w:rPr>
            </w:pPr>
            <w:r w:rsidRPr="00915AEF">
              <w:rPr>
                <w:b/>
              </w:rPr>
              <w:t>Intended End date</w:t>
            </w:r>
          </w:p>
        </w:tc>
        <w:tc>
          <w:tcPr>
            <w:tcW w:w="6480" w:type="dxa"/>
          </w:tcPr>
          <w:p w14:paraId="1D13F2DE" w14:textId="77777777" w:rsidR="006C6AD7" w:rsidRDefault="006C6AD7" w:rsidP="00D960F4">
            <w:pPr>
              <w:ind w:right="540"/>
            </w:pPr>
            <w:r>
              <w:t xml:space="preserve">If applicable, click the date icon and then in the pop-up, select the appropriate end date for this project.  </w:t>
            </w:r>
          </w:p>
        </w:tc>
      </w:tr>
      <w:tr w:rsidR="006C6AD7" w14:paraId="548B46A1" w14:textId="77777777" w:rsidTr="00D960F4">
        <w:trPr>
          <w:trHeight w:val="70"/>
        </w:trPr>
        <w:tc>
          <w:tcPr>
            <w:tcW w:w="2880" w:type="dxa"/>
          </w:tcPr>
          <w:p w14:paraId="69ED7709" w14:textId="77777777" w:rsidR="006C6AD7" w:rsidRPr="00915AEF" w:rsidRDefault="006C6AD7" w:rsidP="00D960F4">
            <w:pPr>
              <w:ind w:right="540"/>
              <w:rPr>
                <w:b/>
              </w:rPr>
            </w:pPr>
            <w:r w:rsidRPr="00915AEF">
              <w:rPr>
                <w:b/>
              </w:rPr>
              <w:t>Actual Start Date</w:t>
            </w:r>
          </w:p>
        </w:tc>
        <w:tc>
          <w:tcPr>
            <w:tcW w:w="6480" w:type="dxa"/>
          </w:tcPr>
          <w:p w14:paraId="55FC8BC7" w14:textId="77777777" w:rsidR="006C6AD7" w:rsidRDefault="006C6AD7" w:rsidP="00D960F4">
            <w:pPr>
              <w:ind w:right="540"/>
            </w:pPr>
            <w:r>
              <w:t>If applicable, click the calendar icon and then in the pop-up, select the appropriate date when the project actually started.</w:t>
            </w:r>
          </w:p>
        </w:tc>
      </w:tr>
      <w:tr w:rsidR="006C6AD7" w14:paraId="16049DAF" w14:textId="77777777" w:rsidTr="00D960F4">
        <w:trPr>
          <w:trHeight w:val="70"/>
        </w:trPr>
        <w:tc>
          <w:tcPr>
            <w:tcW w:w="2880" w:type="dxa"/>
          </w:tcPr>
          <w:p w14:paraId="7E21798F" w14:textId="77777777" w:rsidR="006C6AD7" w:rsidRPr="00915AEF" w:rsidRDefault="006C6AD7" w:rsidP="00D960F4">
            <w:pPr>
              <w:ind w:right="540"/>
              <w:rPr>
                <w:b/>
              </w:rPr>
            </w:pPr>
            <w:r w:rsidRPr="00915AEF">
              <w:rPr>
                <w:b/>
              </w:rPr>
              <w:t>Actual End date</w:t>
            </w:r>
          </w:p>
        </w:tc>
        <w:tc>
          <w:tcPr>
            <w:tcW w:w="6480" w:type="dxa"/>
          </w:tcPr>
          <w:p w14:paraId="65415271" w14:textId="77777777" w:rsidR="006C6AD7" w:rsidRDefault="006C6AD7" w:rsidP="00D960F4">
            <w:pPr>
              <w:ind w:right="540"/>
            </w:pPr>
            <w:r>
              <w:t xml:space="preserve">If applicable, click the date icon and then in the pop-up, select the appropriate date for when the project actually ended.  </w:t>
            </w:r>
          </w:p>
        </w:tc>
      </w:tr>
      <w:tr w:rsidR="006C6AD7" w14:paraId="6E1B3824" w14:textId="77777777" w:rsidTr="00D960F4">
        <w:trPr>
          <w:trHeight w:val="70"/>
        </w:trPr>
        <w:tc>
          <w:tcPr>
            <w:tcW w:w="2880" w:type="dxa"/>
          </w:tcPr>
          <w:p w14:paraId="4A21F3E0" w14:textId="77777777" w:rsidR="006C6AD7" w:rsidRPr="00915AEF" w:rsidRDefault="006C6AD7" w:rsidP="00D960F4">
            <w:pPr>
              <w:ind w:right="540"/>
              <w:rPr>
                <w:b/>
                <w:color w:val="FF0000"/>
              </w:rPr>
            </w:pPr>
            <w:r>
              <w:rPr>
                <w:b/>
              </w:rPr>
              <w:t xml:space="preserve">Project </w:t>
            </w:r>
            <w:r w:rsidRPr="00915AEF">
              <w:rPr>
                <w:b/>
              </w:rPr>
              <w:t>Sta</w:t>
            </w:r>
            <w:r>
              <w:rPr>
                <w:b/>
              </w:rPr>
              <w:t>t</w:t>
            </w:r>
            <w:r w:rsidRPr="00915AEF">
              <w:rPr>
                <w:b/>
              </w:rPr>
              <w:t>us</w:t>
            </w:r>
            <w:r>
              <w:rPr>
                <w:b/>
              </w:rPr>
              <w:t xml:space="preserve"> </w:t>
            </w:r>
            <w:r>
              <w:rPr>
                <w:b/>
                <w:color w:val="FF0000"/>
              </w:rPr>
              <w:t>*</w:t>
            </w:r>
          </w:p>
        </w:tc>
        <w:tc>
          <w:tcPr>
            <w:tcW w:w="6480" w:type="dxa"/>
          </w:tcPr>
          <w:p w14:paraId="1395C626" w14:textId="77777777" w:rsidR="006C6AD7" w:rsidRDefault="006C6AD7" w:rsidP="00D960F4">
            <w:pPr>
              <w:ind w:right="540"/>
            </w:pPr>
            <w:r>
              <w:t>Click the appropriate status for this project:</w:t>
            </w:r>
          </w:p>
          <w:p w14:paraId="73DF5740" w14:textId="77777777" w:rsidR="006C6AD7" w:rsidRPr="002D1F6D" w:rsidRDefault="006C6AD7" w:rsidP="00D960F4">
            <w:pPr>
              <w:numPr>
                <w:ilvl w:val="0"/>
                <w:numId w:val="65"/>
              </w:numPr>
              <w:ind w:left="342" w:right="540" w:hanging="270"/>
            </w:pPr>
            <w:r w:rsidRPr="001806B3">
              <w:rPr>
                <w:b/>
              </w:rPr>
              <w:t>Planned</w:t>
            </w:r>
            <w:r>
              <w:t xml:space="preserve">: </w:t>
            </w:r>
            <w:r>
              <w:rPr>
                <w:lang w:val="en-GB"/>
              </w:rPr>
              <w:t>N</w:t>
            </w:r>
            <w:r w:rsidRPr="003B4FAB">
              <w:rPr>
                <w:lang w:val="en-GB"/>
              </w:rPr>
              <w:t>o kit has been created yet in the system and collections have not started yet</w:t>
            </w:r>
            <w:r>
              <w:rPr>
                <w:lang w:val="en-GB"/>
              </w:rPr>
              <w:t>.</w:t>
            </w:r>
          </w:p>
          <w:p w14:paraId="5A231BF9" w14:textId="77777777" w:rsidR="006C6AD7" w:rsidRPr="002D1F6D" w:rsidRDefault="006C6AD7" w:rsidP="00D960F4">
            <w:pPr>
              <w:numPr>
                <w:ilvl w:val="0"/>
                <w:numId w:val="65"/>
              </w:numPr>
              <w:ind w:left="342" w:right="540" w:hanging="270"/>
            </w:pPr>
            <w:r w:rsidRPr="002D1F6D">
              <w:rPr>
                <w:b/>
                <w:lang w:val="en-GB"/>
              </w:rPr>
              <w:t>Ongoing</w:t>
            </w:r>
            <w:r w:rsidRPr="002D1F6D">
              <w:rPr>
                <w:lang w:val="en-GB"/>
              </w:rPr>
              <w:t xml:space="preserve">: </w:t>
            </w:r>
            <w:r>
              <w:rPr>
                <w:lang w:val="en-GB"/>
              </w:rPr>
              <w:t>T</w:t>
            </w:r>
            <w:r w:rsidRPr="002D1F6D">
              <w:rPr>
                <w:lang w:val="en-GB"/>
              </w:rPr>
              <w:t xml:space="preserve">he first collection </w:t>
            </w:r>
            <w:r>
              <w:rPr>
                <w:lang w:val="en-GB"/>
              </w:rPr>
              <w:t xml:space="preserve">associated with this project </w:t>
            </w:r>
            <w:r w:rsidRPr="002D1F6D">
              <w:rPr>
                <w:lang w:val="en-GB"/>
              </w:rPr>
              <w:t>has started. Preconditions for the availability of this status are:</w:t>
            </w:r>
          </w:p>
          <w:p w14:paraId="0FF504B0" w14:textId="77777777" w:rsidR="006C6AD7" w:rsidRPr="008333CD" w:rsidRDefault="006C6AD7" w:rsidP="00D960F4">
            <w:pPr>
              <w:pStyle w:val="ListParagraph"/>
              <w:numPr>
                <w:ilvl w:val="0"/>
                <w:numId w:val="66"/>
              </w:numPr>
              <w:spacing w:line="276" w:lineRule="auto"/>
              <w:contextualSpacing/>
              <w:rPr>
                <w:lang w:val="en-GB"/>
              </w:rPr>
            </w:pPr>
            <w:r w:rsidRPr="008333CD">
              <w:rPr>
                <w:lang w:val="en-GB"/>
              </w:rPr>
              <w:t xml:space="preserve">All mandatory fields in the </w:t>
            </w:r>
            <w:r>
              <w:rPr>
                <w:lang w:val="en-GB"/>
              </w:rPr>
              <w:t>collection</w:t>
            </w:r>
            <w:r w:rsidRPr="008333CD">
              <w:rPr>
                <w:lang w:val="en-GB"/>
              </w:rPr>
              <w:t xml:space="preserve"> form have been filled.</w:t>
            </w:r>
          </w:p>
          <w:p w14:paraId="45C196A0" w14:textId="77777777" w:rsidR="006C6AD7" w:rsidRPr="008333CD" w:rsidRDefault="006C6AD7" w:rsidP="00D960F4">
            <w:pPr>
              <w:pStyle w:val="ListParagraph"/>
              <w:numPr>
                <w:ilvl w:val="0"/>
                <w:numId w:val="66"/>
              </w:numPr>
              <w:spacing w:line="276" w:lineRule="auto"/>
              <w:contextualSpacing/>
              <w:rPr>
                <w:lang w:val="en-GB"/>
              </w:rPr>
            </w:pPr>
            <w:r w:rsidRPr="008333CD">
              <w:rPr>
                <w:lang w:val="en-GB"/>
              </w:rPr>
              <w:t xml:space="preserve">At least one collection has been assigned to the </w:t>
            </w:r>
            <w:r>
              <w:rPr>
                <w:lang w:val="en-GB"/>
              </w:rPr>
              <w:t>project</w:t>
            </w:r>
            <w:r w:rsidRPr="008333CD">
              <w:rPr>
                <w:lang w:val="en-GB"/>
              </w:rPr>
              <w:t xml:space="preserve">. </w:t>
            </w:r>
          </w:p>
          <w:p w14:paraId="2EBC44EE" w14:textId="77777777" w:rsidR="006C6AD7" w:rsidRPr="008333CD" w:rsidRDefault="006C6AD7" w:rsidP="00D960F4">
            <w:pPr>
              <w:pStyle w:val="ListParagraph"/>
              <w:numPr>
                <w:ilvl w:val="0"/>
                <w:numId w:val="66"/>
              </w:numPr>
              <w:spacing w:line="276" w:lineRule="auto"/>
              <w:contextualSpacing/>
              <w:rPr>
                <w:lang w:val="en-GB"/>
              </w:rPr>
            </w:pPr>
            <w:r w:rsidRPr="008333CD">
              <w:rPr>
                <w:lang w:val="en-GB"/>
              </w:rPr>
              <w:t>All mandatory fields of an assigned collection have been filled.</w:t>
            </w:r>
          </w:p>
          <w:p w14:paraId="07AD18E9" w14:textId="77777777" w:rsidR="006C6AD7" w:rsidRPr="008333CD" w:rsidRDefault="006C6AD7" w:rsidP="00D960F4">
            <w:pPr>
              <w:pStyle w:val="ListParagraph"/>
              <w:numPr>
                <w:ilvl w:val="0"/>
                <w:numId w:val="66"/>
              </w:numPr>
              <w:spacing w:line="276" w:lineRule="auto"/>
              <w:contextualSpacing/>
              <w:rPr>
                <w:lang w:val="en-GB"/>
              </w:rPr>
            </w:pPr>
            <w:r w:rsidRPr="008333CD">
              <w:rPr>
                <w:lang w:val="en-GB"/>
              </w:rPr>
              <w:t>At least one assigned collection has got the approval of all required committees</w:t>
            </w:r>
          </w:p>
          <w:p w14:paraId="16A149D6" w14:textId="77777777" w:rsidR="006C6AD7" w:rsidRPr="008333CD" w:rsidRDefault="006C6AD7" w:rsidP="00D960F4">
            <w:pPr>
              <w:pStyle w:val="ListParagraph"/>
              <w:numPr>
                <w:ilvl w:val="0"/>
                <w:numId w:val="67"/>
              </w:numPr>
              <w:spacing w:line="276" w:lineRule="auto"/>
              <w:ind w:left="342" w:hanging="270"/>
              <w:contextualSpacing/>
              <w:rPr>
                <w:lang w:val="en-GB"/>
              </w:rPr>
            </w:pPr>
            <w:r w:rsidRPr="008333CD">
              <w:rPr>
                <w:b/>
                <w:lang w:val="en-GB"/>
              </w:rPr>
              <w:t>On Hold</w:t>
            </w:r>
            <w:r w:rsidRPr="008333CD">
              <w:rPr>
                <w:lang w:val="en-GB"/>
              </w:rPr>
              <w:t xml:space="preserve">: Work on </w:t>
            </w:r>
            <w:r>
              <w:rPr>
                <w:lang w:val="en-GB"/>
              </w:rPr>
              <w:t>all collections</w:t>
            </w:r>
            <w:r w:rsidRPr="008333CD">
              <w:rPr>
                <w:lang w:val="en-GB"/>
              </w:rPr>
              <w:t xml:space="preserve"> associated with this project has been temporarily stopped due to a specific reason,  which should be documented in the </w:t>
            </w:r>
            <w:r w:rsidRPr="008333CD">
              <w:rPr>
                <w:b/>
                <w:lang w:val="en-GB"/>
              </w:rPr>
              <w:t>Description</w:t>
            </w:r>
            <w:r w:rsidRPr="008333CD">
              <w:rPr>
                <w:lang w:val="en-GB"/>
              </w:rPr>
              <w:t xml:space="preserve"> field.</w:t>
            </w:r>
          </w:p>
          <w:p w14:paraId="449A4A25" w14:textId="77777777" w:rsidR="006C6AD7" w:rsidRDefault="006C6AD7" w:rsidP="00D960F4">
            <w:pPr>
              <w:numPr>
                <w:ilvl w:val="0"/>
                <w:numId w:val="65"/>
              </w:numPr>
              <w:ind w:left="342" w:right="540" w:hanging="270"/>
            </w:pPr>
            <w:r w:rsidRPr="001806B3">
              <w:rPr>
                <w:b/>
                <w:lang w:val="en-GB"/>
              </w:rPr>
              <w:t>Closed</w:t>
            </w:r>
            <w:r>
              <w:rPr>
                <w:lang w:val="en-GB"/>
              </w:rPr>
              <w:t xml:space="preserve">: </w:t>
            </w:r>
            <w:r w:rsidRPr="003B4FAB">
              <w:rPr>
                <w:lang w:val="en-GB"/>
              </w:rPr>
              <w:t xml:space="preserve">The work on </w:t>
            </w:r>
            <w:r>
              <w:rPr>
                <w:lang w:val="en-GB"/>
              </w:rPr>
              <w:t>all collections</w:t>
            </w:r>
            <w:r w:rsidRPr="003B4FAB">
              <w:rPr>
                <w:lang w:val="en-GB"/>
              </w:rPr>
              <w:t xml:space="preserve"> </w:t>
            </w:r>
            <w:r>
              <w:rPr>
                <w:lang w:val="en-GB"/>
              </w:rPr>
              <w:t>associated with this project has been</w:t>
            </w:r>
            <w:r w:rsidRPr="003B4FAB">
              <w:rPr>
                <w:lang w:val="en-GB"/>
              </w:rPr>
              <w:t xml:space="preserve"> completed.</w:t>
            </w:r>
            <w:r>
              <w:rPr>
                <w:lang w:val="en-GB"/>
              </w:rPr>
              <w:t xml:space="preserve"> </w:t>
            </w:r>
          </w:p>
        </w:tc>
      </w:tr>
      <w:tr w:rsidR="006C6AD7" w14:paraId="5286970C" w14:textId="77777777" w:rsidTr="00D960F4">
        <w:trPr>
          <w:trHeight w:val="70"/>
        </w:trPr>
        <w:tc>
          <w:tcPr>
            <w:tcW w:w="2880" w:type="dxa"/>
          </w:tcPr>
          <w:p w14:paraId="2545C0F4" w14:textId="77777777" w:rsidR="006C6AD7" w:rsidRPr="00915AEF" w:rsidRDefault="006C6AD7" w:rsidP="00D960F4">
            <w:pPr>
              <w:ind w:right="540"/>
              <w:rPr>
                <w:b/>
              </w:rPr>
            </w:pPr>
            <w:r>
              <w:rPr>
                <w:b/>
              </w:rPr>
              <w:t>Project Description</w:t>
            </w:r>
          </w:p>
        </w:tc>
        <w:tc>
          <w:tcPr>
            <w:tcW w:w="6480" w:type="dxa"/>
          </w:tcPr>
          <w:p w14:paraId="00081E7F" w14:textId="77777777" w:rsidR="006C6AD7" w:rsidRDefault="006C6AD7" w:rsidP="00D960F4">
            <w:pPr>
              <w:ind w:right="540"/>
            </w:pPr>
            <w:r>
              <w:t>Type a brief description of this project, if applicable.</w:t>
            </w:r>
          </w:p>
        </w:tc>
      </w:tr>
      <w:tr w:rsidR="006C6AD7" w14:paraId="627B078A" w14:textId="77777777" w:rsidTr="00D960F4">
        <w:trPr>
          <w:trHeight w:val="70"/>
        </w:trPr>
        <w:tc>
          <w:tcPr>
            <w:tcW w:w="2880" w:type="dxa"/>
          </w:tcPr>
          <w:p w14:paraId="105D87F2" w14:textId="77777777" w:rsidR="006C6AD7" w:rsidRPr="00915AEF" w:rsidRDefault="006C6AD7" w:rsidP="00D960F4">
            <w:pPr>
              <w:ind w:right="540"/>
              <w:rPr>
                <w:b/>
              </w:rPr>
            </w:pPr>
            <w:r>
              <w:rPr>
                <w:b/>
              </w:rPr>
              <w:t>Project Characteristics</w:t>
            </w:r>
          </w:p>
        </w:tc>
        <w:tc>
          <w:tcPr>
            <w:tcW w:w="6480" w:type="dxa"/>
          </w:tcPr>
          <w:p w14:paraId="6F351532" w14:textId="77777777" w:rsidR="006C6AD7" w:rsidRDefault="006C6AD7" w:rsidP="00D960F4">
            <w:pPr>
              <w:ind w:right="540"/>
            </w:pPr>
            <w:r>
              <w:t>Type a summary of the project charactereistics, if applicable.</w:t>
            </w:r>
          </w:p>
        </w:tc>
      </w:tr>
    </w:tbl>
    <w:p w14:paraId="24DD1406" w14:textId="77777777" w:rsidR="006C6AD7" w:rsidRDefault="006C6AD7" w:rsidP="006C6AD7">
      <w:pPr>
        <w:pStyle w:val="ListParagraph"/>
      </w:pPr>
    </w:p>
    <w:p w14:paraId="5055EA51" w14:textId="77777777" w:rsidR="006C6AD7" w:rsidRDefault="006C6AD7" w:rsidP="006C6AD7">
      <w:pPr>
        <w:pStyle w:val="ListParagraph"/>
      </w:pPr>
    </w:p>
    <w:p w14:paraId="0B0B11DA" w14:textId="77777777" w:rsidR="006C6AD7" w:rsidRDefault="006C6AD7" w:rsidP="006C6AD7">
      <w:pPr>
        <w:pStyle w:val="ListParagraph"/>
        <w:numPr>
          <w:ilvl w:val="0"/>
          <w:numId w:val="54"/>
        </w:numPr>
      </w:pPr>
      <w:r>
        <w:t xml:space="preserve">Click </w:t>
      </w:r>
      <w:r w:rsidRPr="00990E33">
        <w:rPr>
          <w:b/>
        </w:rPr>
        <w:t>SAVE</w:t>
      </w:r>
      <w:r>
        <w:t>.</w:t>
      </w:r>
    </w:p>
    <w:p w14:paraId="42B8854D" w14:textId="77777777" w:rsidR="006C6AD7" w:rsidRDefault="006C6AD7" w:rsidP="006C6AD7">
      <w:pPr>
        <w:ind w:left="720" w:right="540"/>
      </w:pPr>
      <w:r>
        <w:t>Project information is saved.</w:t>
      </w:r>
    </w:p>
    <w:p w14:paraId="3BDEC226" w14:textId="77777777" w:rsidR="006C6AD7" w:rsidRDefault="006C6AD7" w:rsidP="006C6AD7">
      <w:pPr>
        <w:ind w:left="720" w:right="540"/>
      </w:pPr>
    </w:p>
    <w:p w14:paraId="6BCB0A36" w14:textId="77777777" w:rsidR="006C6AD7" w:rsidRDefault="006C6AD7" w:rsidP="006C6AD7">
      <w:r>
        <w:br w:type="page"/>
      </w:r>
    </w:p>
    <w:p w14:paraId="6753B4B9" w14:textId="77777777" w:rsidR="006C6AD7" w:rsidRDefault="006C6AD7" w:rsidP="006C6AD7">
      <w:pPr>
        <w:pStyle w:val="Heading3"/>
      </w:pPr>
      <w:bookmarkStart w:id="397" w:name="ModifyStudy"/>
      <w:bookmarkStart w:id="398" w:name="ModifyCollection"/>
      <w:bookmarkStart w:id="399" w:name="_Toc452394775"/>
      <w:bookmarkStart w:id="400" w:name="_Toc507159185"/>
      <w:bookmarkEnd w:id="397"/>
      <w:bookmarkEnd w:id="398"/>
      <w:r>
        <w:lastRenderedPageBreak/>
        <w:t>Modifying the Collection Details</w:t>
      </w:r>
      <w:bookmarkEnd w:id="399"/>
      <w:bookmarkEnd w:id="400"/>
    </w:p>
    <w:p w14:paraId="114907D5" w14:textId="77777777" w:rsidR="006C6AD7" w:rsidRPr="00574106" w:rsidRDefault="006C6AD7" w:rsidP="006C6AD7">
      <w:pPr>
        <w:pStyle w:val="Nomal"/>
        <w:rPr>
          <w:rFonts w:ascii="Arial" w:hAnsi="Arial"/>
          <w:sz w:val="22"/>
        </w:rPr>
      </w:pPr>
      <w:r w:rsidRPr="00574106">
        <w:rPr>
          <w:rFonts w:ascii="Arial" w:hAnsi="Arial"/>
          <w:b/>
          <w:sz w:val="22"/>
        </w:rPr>
        <w:t>Note:</w:t>
      </w:r>
      <w:r w:rsidRPr="00574106">
        <w:rPr>
          <w:rFonts w:ascii="Arial" w:hAnsi="Arial"/>
          <w:sz w:val="22"/>
        </w:rPr>
        <w:t xml:space="preserve"> You cannot modify a collection with </w:t>
      </w:r>
      <w:r w:rsidRPr="00574106">
        <w:rPr>
          <w:rFonts w:ascii="Arial" w:hAnsi="Arial"/>
          <w:b/>
          <w:sz w:val="22"/>
        </w:rPr>
        <w:t xml:space="preserve">Published </w:t>
      </w:r>
      <w:r w:rsidRPr="00574106">
        <w:rPr>
          <w:rFonts w:ascii="Arial" w:hAnsi="Arial"/>
          <w:sz w:val="22"/>
        </w:rPr>
        <w:t xml:space="preserve">as the </w:t>
      </w:r>
      <w:r w:rsidRPr="00574106">
        <w:rPr>
          <w:rFonts w:ascii="Arial" w:hAnsi="Arial"/>
          <w:b/>
          <w:sz w:val="22"/>
        </w:rPr>
        <w:t>Publication Status</w:t>
      </w:r>
      <w:r w:rsidRPr="00574106">
        <w:rPr>
          <w:rFonts w:ascii="Arial" w:hAnsi="Arial"/>
          <w:sz w:val="22"/>
        </w:rPr>
        <w:t xml:space="preserve">. </w:t>
      </w:r>
    </w:p>
    <w:p w14:paraId="39BE3C10" w14:textId="77777777" w:rsidR="006C6AD7" w:rsidRDefault="006C6AD7" w:rsidP="006C6AD7">
      <w:pPr>
        <w:pStyle w:val="BodyText"/>
      </w:pPr>
      <w:r>
        <w:t xml:space="preserve">To modify the collection details: </w:t>
      </w:r>
    </w:p>
    <w:p w14:paraId="521308CE" w14:textId="77777777" w:rsidR="006C6AD7" w:rsidRDefault="006C6AD7" w:rsidP="006C6AD7"/>
    <w:p w14:paraId="3F459C41" w14:textId="77777777" w:rsidR="006C6AD7" w:rsidRDefault="006C6AD7" w:rsidP="006C6AD7">
      <w:pPr>
        <w:numPr>
          <w:ilvl w:val="0"/>
          <w:numId w:val="56"/>
        </w:numPr>
        <w:ind w:right="540"/>
      </w:pPr>
      <w:r>
        <w:t xml:space="preserve">Log on to the application as the System Administrator. </w:t>
      </w:r>
    </w:p>
    <w:p w14:paraId="6C884626" w14:textId="77777777" w:rsidR="006C6AD7" w:rsidRDefault="006C6AD7" w:rsidP="006C6AD7">
      <w:pPr>
        <w:ind w:left="720" w:right="540"/>
      </w:pPr>
      <w:r>
        <w:t xml:space="preserve">The CIRRASPEC home page appears. </w:t>
      </w:r>
      <w:r>
        <w:br/>
      </w:r>
    </w:p>
    <w:p w14:paraId="42F80628" w14:textId="77777777" w:rsidR="006C6AD7" w:rsidRPr="007051E5" w:rsidRDefault="006C6AD7" w:rsidP="006C6AD7">
      <w:pPr>
        <w:numPr>
          <w:ilvl w:val="0"/>
          <w:numId w:val="56"/>
        </w:numPr>
        <w:ind w:right="540"/>
      </w:pPr>
      <w:r>
        <w:t xml:space="preserve">Point to the arrow of the </w:t>
      </w:r>
      <w:r>
        <w:rPr>
          <w:b/>
        </w:rPr>
        <w:t xml:space="preserve">RPMS </w:t>
      </w:r>
      <w:r w:rsidRPr="007051E5">
        <w:t>tab, and then click</w:t>
      </w:r>
      <w:r>
        <w:rPr>
          <w:b/>
        </w:rPr>
        <w:t xml:space="preserve"> Configuration</w:t>
      </w:r>
      <w:r w:rsidRPr="007051E5">
        <w:t>.</w:t>
      </w:r>
    </w:p>
    <w:p w14:paraId="40110B2A" w14:textId="77777777" w:rsidR="006C6AD7" w:rsidRPr="007051E5" w:rsidRDefault="006C6AD7" w:rsidP="006C6AD7">
      <w:pPr>
        <w:ind w:left="720" w:right="540"/>
      </w:pPr>
      <w:r w:rsidRPr="007051E5">
        <w:t xml:space="preserve">The </w:t>
      </w:r>
      <w:r>
        <w:rPr>
          <w:b/>
        </w:rPr>
        <w:t>RPMS S</w:t>
      </w:r>
      <w:r w:rsidRPr="004238B2">
        <w:rPr>
          <w:b/>
        </w:rPr>
        <w:t>earch</w:t>
      </w:r>
      <w:r w:rsidRPr="007051E5">
        <w:t xml:space="preserve"> page appears. </w:t>
      </w:r>
    </w:p>
    <w:p w14:paraId="68E633E8" w14:textId="77777777" w:rsidR="006C6AD7" w:rsidRPr="007051E5" w:rsidRDefault="006C6AD7" w:rsidP="006C6AD7">
      <w:pPr>
        <w:ind w:left="720" w:right="540"/>
      </w:pPr>
    </w:p>
    <w:p w14:paraId="62622977" w14:textId="77777777" w:rsidR="006C6AD7" w:rsidRPr="007051E5" w:rsidRDefault="006C6AD7" w:rsidP="006C6AD7">
      <w:pPr>
        <w:numPr>
          <w:ilvl w:val="0"/>
          <w:numId w:val="56"/>
        </w:numPr>
        <w:ind w:right="540"/>
      </w:pPr>
      <w:r w:rsidRPr="007051E5">
        <w:t>Click</w:t>
      </w:r>
      <w:r>
        <w:rPr>
          <w:b/>
        </w:rPr>
        <w:t xml:space="preserve"> SEARCH</w:t>
      </w:r>
      <w:r w:rsidRPr="007051E5">
        <w:t>.</w:t>
      </w:r>
      <w:r>
        <w:rPr>
          <w:b/>
        </w:rPr>
        <w:t xml:space="preserve"> </w:t>
      </w:r>
    </w:p>
    <w:p w14:paraId="6ADDA06E" w14:textId="77777777" w:rsidR="006C6AD7" w:rsidRDefault="006C6AD7" w:rsidP="006C6AD7">
      <w:pPr>
        <w:ind w:left="720" w:right="540"/>
      </w:pPr>
      <w:r w:rsidRPr="007051E5">
        <w:t>The</w:t>
      </w:r>
      <w:r>
        <w:rPr>
          <w:b/>
        </w:rPr>
        <w:t xml:space="preserve"> </w:t>
      </w:r>
      <w:r>
        <w:t>RPMS</w:t>
      </w:r>
      <w:r w:rsidRPr="007051E5">
        <w:t xml:space="preserve"> search page</w:t>
      </w:r>
      <w:r>
        <w:t xml:space="preserve"> displays a list of projects and collections. </w:t>
      </w:r>
      <w:r>
        <w:br/>
      </w:r>
    </w:p>
    <w:p w14:paraId="536092DF" w14:textId="77777777" w:rsidR="006C6AD7" w:rsidRDefault="006C6AD7" w:rsidP="006C6AD7">
      <w:pPr>
        <w:numPr>
          <w:ilvl w:val="0"/>
          <w:numId w:val="56"/>
        </w:numPr>
        <w:ind w:right="540"/>
      </w:pPr>
      <w:r>
        <w:t xml:space="preserve">Note the </w:t>
      </w:r>
      <w:r w:rsidRPr="003E06DC">
        <w:rPr>
          <w:b/>
        </w:rPr>
        <w:t>Publication Status</w:t>
      </w:r>
      <w:r>
        <w:t xml:space="preserve"> of the collection that you want to modify and click the row of the collection. </w:t>
      </w:r>
    </w:p>
    <w:p w14:paraId="3AEF590B" w14:textId="77777777" w:rsidR="006C6AD7" w:rsidRDefault="006C6AD7" w:rsidP="006C6AD7">
      <w:pPr>
        <w:ind w:left="720"/>
      </w:pPr>
      <w:r>
        <w:t xml:space="preserve">The </w:t>
      </w:r>
      <w:r>
        <w:rPr>
          <w:b/>
        </w:rPr>
        <w:t>View Collection</w:t>
      </w:r>
      <w:r>
        <w:t xml:space="preserve"> page appears.  </w:t>
      </w:r>
      <w:r>
        <w:br/>
      </w:r>
    </w:p>
    <w:p w14:paraId="0B37C148" w14:textId="77777777" w:rsidR="006C6AD7" w:rsidRDefault="006C6AD7" w:rsidP="006C6AD7">
      <w:pPr>
        <w:numPr>
          <w:ilvl w:val="0"/>
          <w:numId w:val="56"/>
        </w:numPr>
      </w:pPr>
      <w:r>
        <w:t xml:space="preserve">If the </w:t>
      </w:r>
      <w:r w:rsidRPr="003E06DC">
        <w:rPr>
          <w:b/>
        </w:rPr>
        <w:t>Publication Status</w:t>
      </w:r>
      <w:r>
        <w:t xml:space="preserve"> noted in step 4 was </w:t>
      </w:r>
      <w:r w:rsidRPr="00BE064D">
        <w:rPr>
          <w:b/>
        </w:rPr>
        <w:t>Published</w:t>
      </w:r>
      <w:r>
        <w:t xml:space="preserve">, click </w:t>
      </w:r>
      <w:r w:rsidRPr="00BE064D">
        <w:rPr>
          <w:b/>
        </w:rPr>
        <w:t>UNPUBLISH</w:t>
      </w:r>
      <w:r>
        <w:t xml:space="preserve">. Click </w:t>
      </w:r>
      <w:r w:rsidRPr="007F2F1C">
        <w:rPr>
          <w:b/>
        </w:rPr>
        <w:t>CLOSE</w:t>
      </w:r>
      <w:r>
        <w:t xml:space="preserve"> and then, click </w:t>
      </w:r>
      <w:r>
        <w:rPr>
          <w:b/>
        </w:rPr>
        <w:t xml:space="preserve">MODIFY </w:t>
      </w:r>
      <w:r w:rsidRPr="00BE064D">
        <w:rPr>
          <w:b/>
        </w:rPr>
        <w:t>COLLECTION</w:t>
      </w:r>
      <w:r>
        <w:t>.</w:t>
      </w:r>
      <w:r>
        <w:br/>
        <w:t>OR</w:t>
      </w:r>
    </w:p>
    <w:p w14:paraId="74FEA92A" w14:textId="77777777" w:rsidR="006C6AD7" w:rsidRDefault="006C6AD7" w:rsidP="006C6AD7">
      <w:pPr>
        <w:ind w:left="720"/>
      </w:pPr>
      <w:r>
        <w:t xml:space="preserve">If the Publication Status noted in step 4 was </w:t>
      </w:r>
      <w:r w:rsidRPr="00BE064D">
        <w:rPr>
          <w:b/>
        </w:rPr>
        <w:t>Unpublished</w:t>
      </w:r>
      <w:r>
        <w:rPr>
          <w:b/>
        </w:rPr>
        <w:t xml:space="preserve"> or Draft</w:t>
      </w:r>
      <w:r>
        <w:t xml:space="preserve">, click </w:t>
      </w:r>
      <w:r>
        <w:rPr>
          <w:b/>
        </w:rPr>
        <w:t xml:space="preserve">MODIFY </w:t>
      </w:r>
      <w:r w:rsidRPr="00BE064D">
        <w:rPr>
          <w:b/>
        </w:rPr>
        <w:t>COLLECTION</w:t>
      </w:r>
      <w:r>
        <w:t>.</w:t>
      </w:r>
      <w:r>
        <w:br/>
      </w:r>
      <w:r w:rsidRPr="00570C03">
        <w:t xml:space="preserve">The </w:t>
      </w:r>
      <w:r>
        <w:rPr>
          <w:b/>
        </w:rPr>
        <w:t>Modify</w:t>
      </w:r>
      <w:r w:rsidRPr="00570C03">
        <w:rPr>
          <w:b/>
        </w:rPr>
        <w:t xml:space="preserve"> Collection </w:t>
      </w:r>
      <w:r>
        <w:t xml:space="preserve">page appears. </w:t>
      </w:r>
    </w:p>
    <w:p w14:paraId="68ACB16F" w14:textId="77777777" w:rsidR="006C6AD7" w:rsidRDefault="006C6AD7" w:rsidP="006C6AD7">
      <w:pPr>
        <w:ind w:left="720" w:right="540"/>
      </w:pPr>
      <w:r>
        <w:br/>
      </w:r>
      <w:r w:rsidRPr="00D14648">
        <w:rPr>
          <w:noProof/>
        </w:rPr>
        <w:drawing>
          <wp:inline distT="0" distB="0" distL="0" distR="0" wp14:anchorId="13241BF9" wp14:editId="6B51C9B7">
            <wp:extent cx="6245225" cy="2888615"/>
            <wp:effectExtent l="19050" t="19050" r="22225" b="26035"/>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45225" cy="2888615"/>
                    </a:xfrm>
                    <a:prstGeom prst="rect">
                      <a:avLst/>
                    </a:prstGeom>
                    <a:noFill/>
                    <a:ln w="3175">
                      <a:solidFill>
                        <a:schemeClr val="tx1"/>
                      </a:solidFill>
                    </a:ln>
                  </pic:spPr>
                </pic:pic>
              </a:graphicData>
            </a:graphic>
          </wp:inline>
        </w:drawing>
      </w:r>
    </w:p>
    <w:p w14:paraId="441FCEDC" w14:textId="77777777" w:rsidR="006C6AD7" w:rsidRDefault="006C6AD7" w:rsidP="006C6AD7">
      <w:pPr>
        <w:pStyle w:val="Figure"/>
        <w:tabs>
          <w:tab w:val="clear" w:pos="1980"/>
          <w:tab w:val="left" w:pos="1710"/>
          <w:tab w:val="num" w:pos="1800"/>
        </w:tabs>
        <w:ind w:left="1152" w:hanging="432"/>
      </w:pPr>
      <w:r>
        <w:t>Collection properties page</w:t>
      </w:r>
      <w:r>
        <w:br/>
      </w:r>
    </w:p>
    <w:p w14:paraId="134F981B" w14:textId="77777777" w:rsidR="006C6AD7" w:rsidRDefault="006C6AD7" w:rsidP="006C6AD7">
      <w:pPr>
        <w:numPr>
          <w:ilvl w:val="0"/>
          <w:numId w:val="56"/>
        </w:numPr>
        <w:ind w:right="540"/>
      </w:pPr>
      <w:r>
        <w:t xml:space="preserve">Enter appropriate information in each field. Following table lists each field and its description. </w:t>
      </w:r>
      <w:r>
        <w:br/>
      </w:r>
    </w:p>
    <w:p w14:paraId="6F8AF08A" w14:textId="77777777" w:rsidR="006C6AD7" w:rsidRDefault="006C6AD7" w:rsidP="006C6AD7">
      <w:pPr>
        <w:ind w:left="360" w:right="540" w:firstLine="360"/>
      </w:pPr>
      <w:r w:rsidRPr="00EA12A5">
        <w:rPr>
          <w:b/>
        </w:rPr>
        <w:t>Note:</w:t>
      </w:r>
      <w:r>
        <w:t xml:space="preserve"> </w:t>
      </w:r>
    </w:p>
    <w:p w14:paraId="403AC8D5" w14:textId="77777777" w:rsidR="006C6AD7" w:rsidRDefault="006C6AD7" w:rsidP="006C6AD7">
      <w:pPr>
        <w:numPr>
          <w:ilvl w:val="0"/>
          <w:numId w:val="33"/>
        </w:numPr>
        <w:ind w:right="540"/>
      </w:pPr>
      <w:r>
        <w:t>Fields that are marked with the red asterisk (</w:t>
      </w:r>
      <w:r w:rsidRPr="00EA12A5">
        <w:rPr>
          <w:color w:val="FF0000"/>
        </w:rPr>
        <w:t>*</w:t>
      </w:r>
      <w:r>
        <w:t>) are mandatory.</w:t>
      </w:r>
    </w:p>
    <w:p w14:paraId="2A376008" w14:textId="77777777" w:rsidR="006C6AD7" w:rsidRDefault="006C6AD7" w:rsidP="006C6AD7">
      <w:pPr>
        <w:numPr>
          <w:ilvl w:val="0"/>
          <w:numId w:val="33"/>
        </w:numPr>
        <w:ind w:right="540"/>
      </w:pPr>
      <w:r>
        <w:t xml:space="preserve">The </w:t>
      </w:r>
      <w:r w:rsidRPr="00C857C9">
        <w:rPr>
          <w:b/>
        </w:rPr>
        <w:t>Description</w:t>
      </w:r>
      <w:r>
        <w:t xml:space="preserve"> field can be expanded by placing the cursor on the bottom right corner of the box and resizing the box.</w:t>
      </w:r>
    </w:p>
    <w:p w14:paraId="296BE5C7" w14:textId="77777777" w:rsidR="006C6AD7" w:rsidRDefault="006C6AD7" w:rsidP="006C6AD7">
      <w:pPr>
        <w:ind w:left="720" w:right="540"/>
      </w:pPr>
    </w:p>
    <w:p w14:paraId="2B5AD916" w14:textId="27F458E9" w:rsidR="006C6AD7" w:rsidRDefault="006C6AD7" w:rsidP="006C6AD7">
      <w:pPr>
        <w:pStyle w:val="Caption"/>
        <w:ind w:firstLine="720"/>
      </w:pPr>
      <w:r>
        <w:t xml:space="preserve">Table </w:t>
      </w:r>
      <w:fldSimple w:instr=" SEQ Figure \* ARABIC ">
        <w:r w:rsidR="006A4F84">
          <w:rPr>
            <w:noProof/>
          </w:rPr>
          <w:t>58</w:t>
        </w:r>
      </w:fldSimple>
      <w:r>
        <w:t>: Modifying a collection</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90"/>
        <w:gridCol w:w="6930"/>
      </w:tblGrid>
      <w:tr w:rsidR="006C6AD7" w:rsidRPr="002C6247" w14:paraId="54A33250" w14:textId="77777777" w:rsidTr="00D960F4">
        <w:tc>
          <w:tcPr>
            <w:tcW w:w="2790" w:type="dxa"/>
            <w:shd w:val="clear" w:color="auto" w:fill="BFBFBF"/>
          </w:tcPr>
          <w:p w14:paraId="5746FA02" w14:textId="77777777" w:rsidR="006C6AD7" w:rsidRPr="00F578E5" w:rsidRDefault="006C6AD7" w:rsidP="00D960F4">
            <w:pPr>
              <w:ind w:right="540"/>
              <w:rPr>
                <w:b/>
              </w:rPr>
            </w:pPr>
            <w:r>
              <w:rPr>
                <w:b/>
              </w:rPr>
              <w:t>Field</w:t>
            </w:r>
          </w:p>
        </w:tc>
        <w:tc>
          <w:tcPr>
            <w:tcW w:w="6930" w:type="dxa"/>
            <w:shd w:val="clear" w:color="auto" w:fill="BFBFBF"/>
          </w:tcPr>
          <w:p w14:paraId="58F1F079" w14:textId="77777777" w:rsidR="006C6AD7" w:rsidRPr="00F578E5" w:rsidRDefault="006C6AD7" w:rsidP="00D960F4">
            <w:pPr>
              <w:ind w:right="540"/>
              <w:rPr>
                <w:b/>
              </w:rPr>
            </w:pPr>
            <w:r>
              <w:rPr>
                <w:b/>
              </w:rPr>
              <w:t>Description</w:t>
            </w:r>
          </w:p>
        </w:tc>
      </w:tr>
      <w:tr w:rsidR="006C6AD7" w14:paraId="3FA7B83A" w14:textId="77777777" w:rsidTr="00D960F4">
        <w:trPr>
          <w:trHeight w:val="70"/>
        </w:trPr>
        <w:tc>
          <w:tcPr>
            <w:tcW w:w="2790" w:type="dxa"/>
          </w:tcPr>
          <w:p w14:paraId="13CE1788" w14:textId="77777777" w:rsidR="006C6AD7" w:rsidRDefault="006C6AD7" w:rsidP="00D960F4">
            <w:pPr>
              <w:ind w:right="540"/>
            </w:pPr>
            <w:r>
              <w:rPr>
                <w:b/>
              </w:rPr>
              <w:t xml:space="preserve">Collection </w:t>
            </w:r>
            <w:r w:rsidRPr="00F578E5">
              <w:rPr>
                <w:b/>
              </w:rPr>
              <w:t>Code</w:t>
            </w:r>
            <w:r w:rsidRPr="00F578E5">
              <w:rPr>
                <w:color w:val="FF0000"/>
              </w:rPr>
              <w:t>*</w:t>
            </w:r>
          </w:p>
        </w:tc>
        <w:tc>
          <w:tcPr>
            <w:tcW w:w="6930" w:type="dxa"/>
          </w:tcPr>
          <w:p w14:paraId="64698888" w14:textId="77777777" w:rsidR="006C6AD7" w:rsidRDefault="006C6AD7" w:rsidP="00D960F4">
            <w:pPr>
              <w:ind w:right="540"/>
            </w:pPr>
            <w:r>
              <w:t xml:space="preserve">Type a new code for this collection, if applicable. </w:t>
            </w:r>
          </w:p>
        </w:tc>
      </w:tr>
      <w:tr w:rsidR="006C6AD7" w14:paraId="28615C9B" w14:textId="77777777" w:rsidTr="00D960F4">
        <w:trPr>
          <w:trHeight w:val="70"/>
        </w:trPr>
        <w:tc>
          <w:tcPr>
            <w:tcW w:w="2790" w:type="dxa"/>
          </w:tcPr>
          <w:p w14:paraId="20535559" w14:textId="77777777" w:rsidR="006C6AD7" w:rsidRDefault="006C6AD7" w:rsidP="00D960F4">
            <w:pPr>
              <w:ind w:right="540"/>
            </w:pPr>
            <w:r>
              <w:rPr>
                <w:b/>
              </w:rPr>
              <w:t xml:space="preserve">Collection </w:t>
            </w:r>
            <w:r w:rsidRPr="00F578E5">
              <w:rPr>
                <w:b/>
              </w:rPr>
              <w:t>Name</w:t>
            </w:r>
            <w:r w:rsidRPr="00F578E5">
              <w:rPr>
                <w:color w:val="FF0000"/>
              </w:rPr>
              <w:t>*</w:t>
            </w:r>
          </w:p>
        </w:tc>
        <w:tc>
          <w:tcPr>
            <w:tcW w:w="6930" w:type="dxa"/>
          </w:tcPr>
          <w:p w14:paraId="37FE0DBA" w14:textId="77777777" w:rsidR="006C6AD7" w:rsidRDefault="006C6AD7" w:rsidP="00D960F4">
            <w:pPr>
              <w:ind w:right="540"/>
            </w:pPr>
            <w:r>
              <w:t>T</w:t>
            </w:r>
            <w:r w:rsidRPr="00DA2B4B">
              <w:t xml:space="preserve">ype a </w:t>
            </w:r>
            <w:r>
              <w:t xml:space="preserve">new </w:t>
            </w:r>
            <w:r w:rsidRPr="00DA2B4B">
              <w:t xml:space="preserve">name for </w:t>
            </w:r>
            <w:r>
              <w:t>this</w:t>
            </w:r>
            <w:r w:rsidRPr="00DA2B4B">
              <w:t xml:space="preserve"> </w:t>
            </w:r>
            <w:r>
              <w:t>collection, if applicable.</w:t>
            </w:r>
            <w:r w:rsidRPr="00F578E5">
              <w:rPr>
                <w:b/>
              </w:rPr>
              <w:t xml:space="preserve"> </w:t>
            </w:r>
            <w:r>
              <w:rPr>
                <w:b/>
              </w:rPr>
              <w:br/>
            </w:r>
            <w:r w:rsidRPr="00F578E5">
              <w:rPr>
                <w:b/>
              </w:rPr>
              <w:t>Note:</w:t>
            </w:r>
            <w:r>
              <w:t xml:space="preserve"> Combination of the code and the name must be unique.</w:t>
            </w:r>
          </w:p>
        </w:tc>
      </w:tr>
      <w:tr w:rsidR="006C6AD7" w14:paraId="7E43178D" w14:textId="77777777" w:rsidTr="00D960F4">
        <w:trPr>
          <w:trHeight w:val="70"/>
        </w:trPr>
        <w:tc>
          <w:tcPr>
            <w:tcW w:w="2790" w:type="dxa"/>
          </w:tcPr>
          <w:p w14:paraId="3A2A7D73" w14:textId="77777777" w:rsidR="006C6AD7" w:rsidRPr="00BB17C0" w:rsidRDefault="006C6AD7" w:rsidP="00D960F4">
            <w:pPr>
              <w:ind w:right="540"/>
              <w:rPr>
                <w:b/>
                <w:color w:val="FF0000"/>
              </w:rPr>
            </w:pPr>
            <w:r>
              <w:rPr>
                <w:b/>
              </w:rPr>
              <w:t>Collection Type</w:t>
            </w:r>
            <w:r>
              <w:rPr>
                <w:b/>
                <w:color w:val="FF0000"/>
              </w:rPr>
              <w:t>*</w:t>
            </w:r>
          </w:p>
        </w:tc>
        <w:tc>
          <w:tcPr>
            <w:tcW w:w="6930" w:type="dxa"/>
          </w:tcPr>
          <w:p w14:paraId="0B1B8823" w14:textId="77777777" w:rsidR="006C6AD7" w:rsidRDefault="006C6AD7" w:rsidP="00D960F4">
            <w:pPr>
              <w:ind w:right="540"/>
            </w:pPr>
            <w:r>
              <w:t>Click the appropriate type for this collection:</w:t>
            </w:r>
          </w:p>
          <w:p w14:paraId="3A4254A6" w14:textId="77777777" w:rsidR="006C6AD7" w:rsidRDefault="006C6AD7" w:rsidP="00D960F4">
            <w:pPr>
              <w:numPr>
                <w:ilvl w:val="0"/>
                <w:numId w:val="65"/>
              </w:numPr>
              <w:ind w:left="342" w:right="540" w:hanging="270"/>
            </w:pPr>
            <w:r w:rsidRPr="00626038">
              <w:rPr>
                <w:b/>
              </w:rPr>
              <w:t>Conventional</w:t>
            </w:r>
            <w:r>
              <w:t>: Select this type for a conventional collection that includes biospecimen collected thru this collection.</w:t>
            </w:r>
          </w:p>
          <w:p w14:paraId="1DB6250C" w14:textId="77777777" w:rsidR="006C6AD7" w:rsidRDefault="006C6AD7" w:rsidP="00D960F4">
            <w:pPr>
              <w:numPr>
                <w:ilvl w:val="0"/>
                <w:numId w:val="65"/>
              </w:numPr>
              <w:ind w:left="342" w:right="540" w:hanging="270"/>
            </w:pPr>
            <w:r w:rsidRPr="00626038">
              <w:rPr>
                <w:b/>
              </w:rPr>
              <w:t>Virtual</w:t>
            </w:r>
            <w:r>
              <w:t xml:space="preserve">: Select this type for a collection that </w:t>
            </w:r>
            <w:r w:rsidRPr="00626038">
              <w:rPr>
                <w:lang w:val="en-GB" w:eastAsia="x-none"/>
              </w:rPr>
              <w:t>group</w:t>
            </w:r>
            <w:r>
              <w:rPr>
                <w:lang w:val="en-GB" w:eastAsia="x-none"/>
              </w:rPr>
              <w:t>s</w:t>
            </w:r>
            <w:r w:rsidRPr="00626038">
              <w:rPr>
                <w:lang w:val="en-GB" w:eastAsia="x-none"/>
              </w:rPr>
              <w:t xml:space="preserve"> </w:t>
            </w:r>
            <w:r>
              <w:rPr>
                <w:lang w:val="en-GB" w:eastAsia="x-none"/>
              </w:rPr>
              <w:t xml:space="preserve">already collected </w:t>
            </w:r>
            <w:r w:rsidRPr="00626038">
              <w:rPr>
                <w:lang w:val="en-GB" w:eastAsia="x-none"/>
              </w:rPr>
              <w:t xml:space="preserve">biospecimens </w:t>
            </w:r>
            <w:r>
              <w:rPr>
                <w:lang w:val="en-GB" w:eastAsia="x-none"/>
              </w:rPr>
              <w:t xml:space="preserve">together </w:t>
            </w:r>
            <w:r w:rsidRPr="00626038">
              <w:rPr>
                <w:lang w:val="en-GB" w:eastAsia="x-none"/>
              </w:rPr>
              <w:t xml:space="preserve">from </w:t>
            </w:r>
            <w:r>
              <w:rPr>
                <w:lang w:val="en-GB" w:eastAsia="x-none"/>
              </w:rPr>
              <w:t>other</w:t>
            </w:r>
            <w:r w:rsidRPr="00626038">
              <w:rPr>
                <w:lang w:val="en-GB" w:eastAsia="x-none"/>
              </w:rPr>
              <w:t xml:space="preserve"> collections. </w:t>
            </w:r>
            <w:r>
              <w:rPr>
                <w:lang w:val="en-GB" w:eastAsia="x-none"/>
              </w:rPr>
              <w:br/>
            </w:r>
            <w:r w:rsidRPr="00626038">
              <w:rPr>
                <w:b/>
                <w:lang w:val="en-GB" w:eastAsia="x-none"/>
              </w:rPr>
              <w:t>Note:</w:t>
            </w:r>
            <w:r>
              <w:rPr>
                <w:lang w:val="en-GB" w:eastAsia="x-none"/>
              </w:rPr>
              <w:t xml:space="preserve"> Since a</w:t>
            </w:r>
            <w:r w:rsidRPr="00626038">
              <w:rPr>
                <w:lang w:val="en-GB" w:eastAsia="x-none"/>
              </w:rPr>
              <w:t xml:space="preserve"> virtual collection is composed of already </w:t>
            </w:r>
            <w:r>
              <w:rPr>
                <w:lang w:val="en-GB" w:eastAsia="x-none"/>
              </w:rPr>
              <w:t xml:space="preserve">collected specimens, </w:t>
            </w:r>
            <w:r w:rsidRPr="00626038">
              <w:rPr>
                <w:lang w:val="en-GB" w:eastAsia="x-none"/>
              </w:rPr>
              <w:t xml:space="preserve">collection events </w:t>
            </w:r>
            <w:r>
              <w:rPr>
                <w:lang w:val="en-GB" w:eastAsia="x-none"/>
              </w:rPr>
              <w:t xml:space="preserve">are not defined for and </w:t>
            </w:r>
            <w:r w:rsidRPr="00626038">
              <w:rPr>
                <w:lang w:val="en-GB" w:eastAsia="x-none"/>
              </w:rPr>
              <w:t>do not apply to virtual collections.</w:t>
            </w:r>
          </w:p>
          <w:p w14:paraId="6FB7EE6F" w14:textId="77777777" w:rsidR="006C6AD7" w:rsidRDefault="006C6AD7" w:rsidP="00D960F4">
            <w:pPr>
              <w:numPr>
                <w:ilvl w:val="0"/>
                <w:numId w:val="65"/>
              </w:numPr>
              <w:ind w:left="342" w:right="540" w:hanging="270"/>
            </w:pPr>
            <w:r w:rsidRPr="00626038">
              <w:rPr>
                <w:b/>
              </w:rPr>
              <w:t>Not Applicable</w:t>
            </w:r>
            <w:r>
              <w:t>: Select this type if neither Virtual nor Convention apply to this collection.</w:t>
            </w:r>
          </w:p>
        </w:tc>
      </w:tr>
      <w:tr w:rsidR="006C6AD7" w14:paraId="759ACF53" w14:textId="77777777" w:rsidTr="00D960F4">
        <w:trPr>
          <w:trHeight w:val="70"/>
        </w:trPr>
        <w:tc>
          <w:tcPr>
            <w:tcW w:w="2790" w:type="dxa"/>
          </w:tcPr>
          <w:p w14:paraId="6EEB668B" w14:textId="77777777" w:rsidR="006C6AD7" w:rsidRPr="00915AEF" w:rsidRDefault="006C6AD7" w:rsidP="00D960F4">
            <w:pPr>
              <w:ind w:right="540"/>
              <w:rPr>
                <w:b/>
              </w:rPr>
            </w:pPr>
            <w:r w:rsidRPr="00915AEF">
              <w:rPr>
                <w:b/>
              </w:rPr>
              <w:t>Intended Start Date</w:t>
            </w:r>
          </w:p>
        </w:tc>
        <w:tc>
          <w:tcPr>
            <w:tcW w:w="6930" w:type="dxa"/>
          </w:tcPr>
          <w:p w14:paraId="57C9D91B" w14:textId="77777777" w:rsidR="006C6AD7" w:rsidRDefault="006C6AD7" w:rsidP="00D960F4">
            <w:pPr>
              <w:ind w:right="540"/>
            </w:pPr>
            <w:r>
              <w:t xml:space="preserve">If applicable, click the date icon and then in the pop-up, select the appropriate start date for this collection.  </w:t>
            </w:r>
          </w:p>
        </w:tc>
      </w:tr>
      <w:tr w:rsidR="006C6AD7" w14:paraId="3122C88C" w14:textId="77777777" w:rsidTr="00D960F4">
        <w:trPr>
          <w:trHeight w:val="70"/>
        </w:trPr>
        <w:tc>
          <w:tcPr>
            <w:tcW w:w="2790" w:type="dxa"/>
          </w:tcPr>
          <w:p w14:paraId="4F10A048" w14:textId="77777777" w:rsidR="006C6AD7" w:rsidRPr="00915AEF" w:rsidRDefault="006C6AD7" w:rsidP="00D960F4">
            <w:pPr>
              <w:ind w:right="540"/>
              <w:rPr>
                <w:b/>
              </w:rPr>
            </w:pPr>
            <w:r w:rsidRPr="00915AEF">
              <w:rPr>
                <w:b/>
              </w:rPr>
              <w:t>Intended End date</w:t>
            </w:r>
          </w:p>
        </w:tc>
        <w:tc>
          <w:tcPr>
            <w:tcW w:w="6930" w:type="dxa"/>
          </w:tcPr>
          <w:p w14:paraId="4BE1D12F" w14:textId="77777777" w:rsidR="006C6AD7" w:rsidRDefault="006C6AD7" w:rsidP="00D960F4">
            <w:pPr>
              <w:ind w:right="540"/>
            </w:pPr>
            <w:r>
              <w:t xml:space="preserve">If applicable, click the date icon and then in the pop-up, select the appropriate end date for this collection.  </w:t>
            </w:r>
          </w:p>
        </w:tc>
      </w:tr>
      <w:tr w:rsidR="006C6AD7" w14:paraId="5F74FBD3" w14:textId="77777777" w:rsidTr="00D960F4">
        <w:trPr>
          <w:trHeight w:val="70"/>
        </w:trPr>
        <w:tc>
          <w:tcPr>
            <w:tcW w:w="2790" w:type="dxa"/>
          </w:tcPr>
          <w:p w14:paraId="1E747FD9" w14:textId="77777777" w:rsidR="006C6AD7" w:rsidRPr="00915AEF" w:rsidRDefault="006C6AD7" w:rsidP="00D960F4">
            <w:pPr>
              <w:ind w:right="540"/>
              <w:rPr>
                <w:b/>
              </w:rPr>
            </w:pPr>
            <w:r w:rsidRPr="00915AEF">
              <w:rPr>
                <w:b/>
              </w:rPr>
              <w:t>Actual Start Date</w:t>
            </w:r>
          </w:p>
        </w:tc>
        <w:tc>
          <w:tcPr>
            <w:tcW w:w="6930" w:type="dxa"/>
          </w:tcPr>
          <w:p w14:paraId="76596B44" w14:textId="77777777" w:rsidR="006C6AD7" w:rsidRDefault="006C6AD7" w:rsidP="00D960F4">
            <w:pPr>
              <w:ind w:right="540"/>
            </w:pPr>
            <w:r>
              <w:t>If applicable, click the calendar icon and then in the pop-up, select the appropriate date when the project actually started.</w:t>
            </w:r>
          </w:p>
        </w:tc>
      </w:tr>
      <w:tr w:rsidR="006C6AD7" w14:paraId="1E7E3EAF" w14:textId="77777777" w:rsidTr="00D960F4">
        <w:trPr>
          <w:trHeight w:val="70"/>
        </w:trPr>
        <w:tc>
          <w:tcPr>
            <w:tcW w:w="2790" w:type="dxa"/>
          </w:tcPr>
          <w:p w14:paraId="25EDABB0" w14:textId="77777777" w:rsidR="006C6AD7" w:rsidRPr="00915AEF" w:rsidRDefault="006C6AD7" w:rsidP="00D960F4">
            <w:pPr>
              <w:ind w:right="540"/>
              <w:rPr>
                <w:b/>
              </w:rPr>
            </w:pPr>
            <w:r w:rsidRPr="00915AEF">
              <w:rPr>
                <w:b/>
              </w:rPr>
              <w:t>Actual End date</w:t>
            </w:r>
          </w:p>
        </w:tc>
        <w:tc>
          <w:tcPr>
            <w:tcW w:w="6930" w:type="dxa"/>
          </w:tcPr>
          <w:p w14:paraId="29E05734" w14:textId="77777777" w:rsidR="006C6AD7" w:rsidRDefault="006C6AD7" w:rsidP="00D960F4">
            <w:pPr>
              <w:ind w:right="540"/>
            </w:pPr>
            <w:r>
              <w:t xml:space="preserve">If applicable, click the date icon and then in the pop-up, select the appropriate date for when the project actually ended.  </w:t>
            </w:r>
          </w:p>
        </w:tc>
      </w:tr>
      <w:tr w:rsidR="006C6AD7" w14:paraId="0C3B7F32" w14:textId="77777777" w:rsidTr="00D960F4">
        <w:trPr>
          <w:trHeight w:val="70"/>
        </w:trPr>
        <w:tc>
          <w:tcPr>
            <w:tcW w:w="2790" w:type="dxa"/>
          </w:tcPr>
          <w:p w14:paraId="6C377C6A" w14:textId="77777777" w:rsidR="006C6AD7" w:rsidRPr="00915AEF" w:rsidRDefault="006C6AD7" w:rsidP="00D960F4">
            <w:pPr>
              <w:ind w:right="540"/>
              <w:rPr>
                <w:b/>
                <w:color w:val="FF0000"/>
              </w:rPr>
            </w:pPr>
            <w:r>
              <w:rPr>
                <w:b/>
              </w:rPr>
              <w:t xml:space="preserve">Collection </w:t>
            </w:r>
            <w:r w:rsidRPr="00915AEF">
              <w:rPr>
                <w:b/>
              </w:rPr>
              <w:t>Sta</w:t>
            </w:r>
            <w:r>
              <w:rPr>
                <w:b/>
              </w:rPr>
              <w:t>t</w:t>
            </w:r>
            <w:r w:rsidRPr="00915AEF">
              <w:rPr>
                <w:b/>
              </w:rPr>
              <w:t>us</w:t>
            </w:r>
            <w:r>
              <w:rPr>
                <w:b/>
              </w:rPr>
              <w:t xml:space="preserve"> </w:t>
            </w:r>
            <w:r>
              <w:rPr>
                <w:b/>
                <w:color w:val="FF0000"/>
              </w:rPr>
              <w:t>*</w:t>
            </w:r>
          </w:p>
        </w:tc>
        <w:tc>
          <w:tcPr>
            <w:tcW w:w="6930" w:type="dxa"/>
          </w:tcPr>
          <w:p w14:paraId="27ACDB3B" w14:textId="77777777" w:rsidR="006C6AD7" w:rsidRDefault="006C6AD7" w:rsidP="00D960F4">
            <w:pPr>
              <w:ind w:right="540"/>
            </w:pPr>
            <w:r>
              <w:t>Click the appropriate status for this collection:</w:t>
            </w:r>
          </w:p>
          <w:p w14:paraId="2D632F7D" w14:textId="77777777" w:rsidR="006C6AD7" w:rsidRPr="001806B3" w:rsidRDefault="006C6AD7" w:rsidP="00D960F4">
            <w:pPr>
              <w:numPr>
                <w:ilvl w:val="0"/>
                <w:numId w:val="65"/>
              </w:numPr>
              <w:ind w:left="342" w:right="540" w:hanging="270"/>
            </w:pPr>
            <w:r w:rsidRPr="001806B3">
              <w:rPr>
                <w:b/>
              </w:rPr>
              <w:t>Planned</w:t>
            </w:r>
            <w:r>
              <w:t xml:space="preserve">: </w:t>
            </w:r>
            <w:r w:rsidRPr="003B4FAB">
              <w:rPr>
                <w:lang w:val="en-GB"/>
              </w:rPr>
              <w:t>The collection is created but not all its charact</w:t>
            </w:r>
            <w:r>
              <w:rPr>
                <w:lang w:val="en-GB"/>
              </w:rPr>
              <w:t>eristics are completely defined (e.g.,</w:t>
            </w:r>
            <w:r w:rsidRPr="003B4FAB">
              <w:rPr>
                <w:lang w:val="en-GB"/>
              </w:rPr>
              <w:t xml:space="preserve"> </w:t>
            </w:r>
            <w:r>
              <w:rPr>
                <w:lang w:val="en-GB"/>
              </w:rPr>
              <w:t xml:space="preserve">some </w:t>
            </w:r>
            <w:r w:rsidRPr="003B4FAB">
              <w:rPr>
                <w:lang w:val="en-GB"/>
              </w:rPr>
              <w:t xml:space="preserve">collection events </w:t>
            </w:r>
            <w:r>
              <w:rPr>
                <w:lang w:val="en-GB"/>
              </w:rPr>
              <w:t xml:space="preserve">might be missing </w:t>
            </w:r>
            <w:r w:rsidRPr="003B4FAB">
              <w:rPr>
                <w:lang w:val="en-GB"/>
              </w:rPr>
              <w:t xml:space="preserve">or </w:t>
            </w:r>
            <w:r>
              <w:rPr>
                <w:lang w:val="en-GB"/>
              </w:rPr>
              <w:t xml:space="preserve">some </w:t>
            </w:r>
            <w:r w:rsidRPr="003B4FAB">
              <w:rPr>
                <w:lang w:val="en-GB"/>
              </w:rPr>
              <w:t xml:space="preserve">processing </w:t>
            </w:r>
            <w:r>
              <w:rPr>
                <w:lang w:val="en-GB"/>
              </w:rPr>
              <w:t xml:space="preserve">steps might not </w:t>
            </w:r>
            <w:r w:rsidRPr="003B4FAB">
              <w:rPr>
                <w:lang w:val="en-GB"/>
              </w:rPr>
              <w:t xml:space="preserve">been </w:t>
            </w:r>
            <w:r>
              <w:rPr>
                <w:lang w:val="en-GB"/>
              </w:rPr>
              <w:t>assigned yet).</w:t>
            </w:r>
          </w:p>
          <w:p w14:paraId="5121AC12" w14:textId="77777777" w:rsidR="006C6AD7" w:rsidRPr="001806B3" w:rsidRDefault="006C6AD7" w:rsidP="00D960F4">
            <w:pPr>
              <w:numPr>
                <w:ilvl w:val="0"/>
                <w:numId w:val="65"/>
              </w:numPr>
              <w:ind w:left="342" w:right="540" w:hanging="270"/>
            </w:pPr>
            <w:r w:rsidRPr="001806B3">
              <w:rPr>
                <w:b/>
                <w:lang w:val="en-GB"/>
              </w:rPr>
              <w:t>Ongoing</w:t>
            </w:r>
            <w:r>
              <w:rPr>
                <w:lang w:val="en-GB"/>
              </w:rPr>
              <w:t>: All</w:t>
            </w:r>
            <w:r w:rsidRPr="003B4FAB">
              <w:rPr>
                <w:lang w:val="en-GB"/>
              </w:rPr>
              <w:t xml:space="preserve"> collection events have been fully described</w:t>
            </w:r>
            <w:r>
              <w:rPr>
                <w:lang w:val="en-GB"/>
              </w:rPr>
              <w:t xml:space="preserve"> and acquisition can start</w:t>
            </w:r>
            <w:r w:rsidRPr="003B4FAB">
              <w:rPr>
                <w:lang w:val="en-GB"/>
              </w:rPr>
              <w:t>.</w:t>
            </w:r>
          </w:p>
          <w:p w14:paraId="13D30A54" w14:textId="77777777" w:rsidR="006C6AD7" w:rsidRPr="001806B3" w:rsidRDefault="006C6AD7" w:rsidP="00D960F4">
            <w:pPr>
              <w:numPr>
                <w:ilvl w:val="0"/>
                <w:numId w:val="65"/>
              </w:numPr>
              <w:ind w:left="342" w:right="540" w:hanging="270"/>
            </w:pPr>
            <w:r w:rsidRPr="001806B3">
              <w:rPr>
                <w:b/>
                <w:lang w:val="en-GB"/>
              </w:rPr>
              <w:t>On Hold</w:t>
            </w:r>
            <w:r w:rsidRPr="001806B3">
              <w:rPr>
                <w:lang w:val="en-GB"/>
              </w:rPr>
              <w:t xml:space="preserve">: Work on the </w:t>
            </w:r>
            <w:r>
              <w:rPr>
                <w:lang w:val="en-GB"/>
              </w:rPr>
              <w:t>collection</w:t>
            </w:r>
            <w:r w:rsidRPr="001806B3">
              <w:rPr>
                <w:lang w:val="en-GB"/>
              </w:rPr>
              <w:t xml:space="preserve"> has been temporarily stopped due to a specific reason</w:t>
            </w:r>
            <w:r>
              <w:rPr>
                <w:lang w:val="en-GB"/>
              </w:rPr>
              <w:t xml:space="preserve">, which should be documented in the </w:t>
            </w:r>
            <w:r w:rsidRPr="005A7847">
              <w:rPr>
                <w:b/>
                <w:lang w:val="en-GB"/>
              </w:rPr>
              <w:t>Description</w:t>
            </w:r>
            <w:r>
              <w:rPr>
                <w:lang w:val="en-GB"/>
              </w:rPr>
              <w:t xml:space="preserve"> field</w:t>
            </w:r>
            <w:r w:rsidRPr="001806B3">
              <w:rPr>
                <w:lang w:val="en-GB"/>
              </w:rPr>
              <w:t>.</w:t>
            </w:r>
          </w:p>
          <w:p w14:paraId="223FFF8D" w14:textId="77777777" w:rsidR="006C6AD7" w:rsidRDefault="006C6AD7" w:rsidP="00D960F4">
            <w:pPr>
              <w:numPr>
                <w:ilvl w:val="0"/>
                <w:numId w:val="65"/>
              </w:numPr>
              <w:ind w:left="342" w:right="540" w:hanging="270"/>
            </w:pPr>
            <w:r w:rsidRPr="001806B3">
              <w:rPr>
                <w:b/>
                <w:lang w:val="en-GB"/>
              </w:rPr>
              <w:t>Closed</w:t>
            </w:r>
            <w:r>
              <w:rPr>
                <w:lang w:val="en-GB"/>
              </w:rPr>
              <w:t xml:space="preserve">: </w:t>
            </w:r>
            <w:r w:rsidRPr="003B4FAB">
              <w:rPr>
                <w:lang w:val="en-GB"/>
              </w:rPr>
              <w:t>No more specimens can be added to</w:t>
            </w:r>
            <w:r>
              <w:rPr>
                <w:lang w:val="en-GB"/>
              </w:rPr>
              <w:t xml:space="preserve"> the collection (e.g., all scheduled c</w:t>
            </w:r>
            <w:r w:rsidRPr="003B4FAB">
              <w:rPr>
                <w:lang w:val="en-GB"/>
              </w:rPr>
              <w:t xml:space="preserve">ollection events have </w:t>
            </w:r>
            <w:r>
              <w:rPr>
                <w:lang w:val="en-GB"/>
              </w:rPr>
              <w:t>occurred</w:t>
            </w:r>
            <w:r w:rsidRPr="003B4FAB">
              <w:rPr>
                <w:lang w:val="en-GB"/>
              </w:rPr>
              <w:t>).</w:t>
            </w:r>
            <w:r>
              <w:rPr>
                <w:lang w:val="en-GB"/>
              </w:rPr>
              <w:br/>
            </w:r>
            <w:r w:rsidRPr="001806B3">
              <w:rPr>
                <w:b/>
                <w:lang w:val="en-GB"/>
              </w:rPr>
              <w:t>Note:</w:t>
            </w:r>
            <w:r>
              <w:rPr>
                <w:lang w:val="en-GB"/>
              </w:rPr>
              <w:t xml:space="preserve"> You can change the status from </w:t>
            </w:r>
            <w:r>
              <w:rPr>
                <w:b/>
                <w:lang w:val="en-GB"/>
              </w:rPr>
              <w:t>Closed</w:t>
            </w:r>
            <w:r>
              <w:rPr>
                <w:lang w:val="en-GB"/>
              </w:rPr>
              <w:t xml:space="preserve"> to </w:t>
            </w:r>
            <w:r w:rsidRPr="001806B3">
              <w:rPr>
                <w:b/>
                <w:lang w:val="en-GB"/>
              </w:rPr>
              <w:t xml:space="preserve">Ongoing </w:t>
            </w:r>
            <w:r>
              <w:rPr>
                <w:lang w:val="en-GB"/>
              </w:rPr>
              <w:t>if an unscheduled visit occurs.</w:t>
            </w:r>
          </w:p>
        </w:tc>
      </w:tr>
      <w:tr w:rsidR="006C6AD7" w14:paraId="5F32BE5F" w14:textId="77777777" w:rsidTr="00D960F4">
        <w:trPr>
          <w:trHeight w:val="70"/>
        </w:trPr>
        <w:tc>
          <w:tcPr>
            <w:tcW w:w="2790" w:type="dxa"/>
          </w:tcPr>
          <w:p w14:paraId="618B52C4" w14:textId="77777777" w:rsidR="006C6AD7" w:rsidRPr="00915AEF" w:rsidRDefault="006C6AD7" w:rsidP="00D960F4">
            <w:pPr>
              <w:ind w:right="540"/>
              <w:rPr>
                <w:b/>
              </w:rPr>
            </w:pPr>
            <w:r>
              <w:rPr>
                <w:b/>
              </w:rPr>
              <w:t>Description</w:t>
            </w:r>
          </w:p>
        </w:tc>
        <w:tc>
          <w:tcPr>
            <w:tcW w:w="6930" w:type="dxa"/>
          </w:tcPr>
          <w:p w14:paraId="38F30C7C" w14:textId="77777777" w:rsidR="006C6AD7" w:rsidRDefault="006C6AD7" w:rsidP="00D960F4">
            <w:pPr>
              <w:ind w:right="540"/>
            </w:pPr>
            <w:r>
              <w:t>Type a brief description of this collection, if applicable.</w:t>
            </w:r>
          </w:p>
        </w:tc>
      </w:tr>
      <w:tr w:rsidR="006C6AD7" w14:paraId="16FD382D" w14:textId="77777777" w:rsidTr="00D960F4">
        <w:trPr>
          <w:trHeight w:val="70"/>
        </w:trPr>
        <w:tc>
          <w:tcPr>
            <w:tcW w:w="2790" w:type="dxa"/>
          </w:tcPr>
          <w:p w14:paraId="38BE2DBC" w14:textId="77777777" w:rsidR="006C6AD7" w:rsidRDefault="006C6AD7" w:rsidP="00D960F4">
            <w:pPr>
              <w:ind w:right="540"/>
              <w:rPr>
                <w:b/>
              </w:rPr>
            </w:pPr>
            <w:r>
              <w:rPr>
                <w:b/>
              </w:rPr>
              <w:t>Allowed Subject Types</w:t>
            </w:r>
          </w:p>
        </w:tc>
        <w:tc>
          <w:tcPr>
            <w:tcW w:w="6930" w:type="dxa"/>
          </w:tcPr>
          <w:p w14:paraId="72ED5C5C" w14:textId="77777777" w:rsidR="006C6AD7" w:rsidRDefault="006C6AD7" w:rsidP="00D960F4">
            <w:pPr>
              <w:ind w:right="540"/>
            </w:pPr>
            <w:r>
              <w:t>Click the appropriate subject type(s) that you want to be allowed for enrollment in this collection.</w:t>
            </w:r>
          </w:p>
        </w:tc>
      </w:tr>
    </w:tbl>
    <w:p w14:paraId="0B60C87A" w14:textId="77777777" w:rsidR="006C6AD7" w:rsidRDefault="006C6AD7" w:rsidP="006C6AD7">
      <w:pPr>
        <w:pStyle w:val="ListParagraph"/>
      </w:pPr>
    </w:p>
    <w:p w14:paraId="1AF7B7A8" w14:textId="77777777" w:rsidR="006C6AD7" w:rsidRDefault="006C6AD7" w:rsidP="006C6AD7">
      <w:pPr>
        <w:numPr>
          <w:ilvl w:val="0"/>
          <w:numId w:val="56"/>
        </w:numPr>
        <w:ind w:right="540"/>
      </w:pPr>
      <w:r>
        <w:lastRenderedPageBreak/>
        <w:t xml:space="preserve">Click the </w:t>
      </w:r>
      <w:r w:rsidRPr="00A90B9A">
        <w:rPr>
          <w:b/>
        </w:rPr>
        <w:t>Sites</w:t>
      </w:r>
      <w:r>
        <w:t xml:space="preserve"> tab.The s</w:t>
      </w:r>
      <w:r w:rsidRPr="00582230">
        <w:t xml:space="preserve">ite </w:t>
      </w:r>
      <w:r>
        <w:t>assignment fields appear.</w:t>
      </w:r>
      <w:r>
        <w:br/>
      </w:r>
      <w:r>
        <w:br/>
      </w:r>
      <w:r w:rsidRPr="00D14648">
        <w:rPr>
          <w:noProof/>
        </w:rPr>
        <w:drawing>
          <wp:inline distT="0" distB="0" distL="0" distR="0" wp14:anchorId="3BB45C67" wp14:editId="1149BD0D">
            <wp:extent cx="6245225" cy="2888615"/>
            <wp:effectExtent l="19050" t="19050" r="22225" b="2603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245225" cy="2888615"/>
                    </a:xfrm>
                    <a:prstGeom prst="rect">
                      <a:avLst/>
                    </a:prstGeom>
                    <a:noFill/>
                    <a:ln w="3175">
                      <a:solidFill>
                        <a:schemeClr val="tx1"/>
                      </a:solidFill>
                    </a:ln>
                  </pic:spPr>
                </pic:pic>
              </a:graphicData>
            </a:graphic>
          </wp:inline>
        </w:drawing>
      </w:r>
    </w:p>
    <w:p w14:paraId="2C4D5883" w14:textId="77777777" w:rsidR="006C6AD7" w:rsidRDefault="006C6AD7" w:rsidP="006C6AD7">
      <w:pPr>
        <w:pStyle w:val="Figure"/>
        <w:tabs>
          <w:tab w:val="clear" w:pos="1980"/>
          <w:tab w:val="left" w:pos="1710"/>
          <w:tab w:val="num" w:pos="1800"/>
        </w:tabs>
        <w:ind w:left="1152" w:hanging="432"/>
      </w:pPr>
      <w:r>
        <w:t>Sites assignment page</w:t>
      </w:r>
      <w:r>
        <w:br/>
      </w:r>
    </w:p>
    <w:p w14:paraId="2E496113" w14:textId="77777777" w:rsidR="006C6AD7" w:rsidRDefault="006C6AD7" w:rsidP="006C6AD7">
      <w:pPr>
        <w:pStyle w:val="ListParagraph"/>
      </w:pPr>
      <w:r w:rsidRPr="001C58AD">
        <w:t>General tips</w:t>
      </w:r>
      <w:r>
        <w:t xml:space="preserve"> for the all of the collection assignment tabs</w:t>
      </w:r>
      <w:r w:rsidRPr="001C58AD">
        <w:t xml:space="preserve">: </w:t>
      </w:r>
    </w:p>
    <w:p w14:paraId="501DD451" w14:textId="77777777" w:rsidR="006C6AD7" w:rsidRDefault="006C6AD7" w:rsidP="006C6AD7">
      <w:pPr>
        <w:pStyle w:val="ListParagraph"/>
        <w:numPr>
          <w:ilvl w:val="0"/>
          <w:numId w:val="34"/>
        </w:numPr>
        <w:ind w:left="1080"/>
      </w:pPr>
      <w:r>
        <w:t xml:space="preserve">To assign items: </w:t>
      </w:r>
      <w:r>
        <w:br/>
        <w:t xml:space="preserve">Select the appropriate item on the list on the right and “drag and drop” it to the appropriate item on  the left. </w:t>
      </w:r>
      <w:r>
        <w:br/>
        <w:t>OR</w:t>
      </w:r>
      <w:r>
        <w:br/>
        <w:t xml:space="preserve">Select the appropriate item on both lists and click </w:t>
      </w:r>
      <w:r w:rsidRPr="00903A1D">
        <w:rPr>
          <w:b/>
        </w:rPr>
        <w:t>ASSIGN</w:t>
      </w:r>
      <w:r>
        <w:rPr>
          <w:b/>
        </w:rPr>
        <w:t xml:space="preserve"> SITE(S)</w:t>
      </w:r>
      <w:r w:rsidRPr="00820A6A">
        <w:t>.</w:t>
      </w:r>
      <w:r>
        <w:br/>
      </w:r>
    </w:p>
    <w:p w14:paraId="23670D08" w14:textId="77777777" w:rsidR="006C6AD7" w:rsidRDefault="006C6AD7" w:rsidP="006C6AD7">
      <w:pPr>
        <w:pStyle w:val="ListParagraph"/>
        <w:numPr>
          <w:ilvl w:val="0"/>
          <w:numId w:val="34"/>
        </w:numPr>
        <w:ind w:left="1080"/>
      </w:pPr>
      <w:r>
        <w:t xml:space="preserve">You can assign multiple items; however, you must select and assign the items one at a time. </w:t>
      </w:r>
      <w:r>
        <w:br/>
      </w:r>
    </w:p>
    <w:p w14:paraId="436BAB12" w14:textId="77777777" w:rsidR="006C6AD7" w:rsidRDefault="006C6AD7" w:rsidP="006C6AD7">
      <w:pPr>
        <w:pStyle w:val="ListParagraph"/>
        <w:numPr>
          <w:ilvl w:val="0"/>
          <w:numId w:val="34"/>
        </w:numPr>
        <w:ind w:left="1080"/>
      </w:pPr>
      <w:r>
        <w:t xml:space="preserve">When assigning items using “drag and drop”, the red X indicates that you are trying to assign the item to an invalid level or location. </w:t>
      </w:r>
      <w:r>
        <w:br/>
      </w:r>
    </w:p>
    <w:p w14:paraId="148EB01A" w14:textId="77777777" w:rsidR="006C6AD7" w:rsidRDefault="006C6AD7" w:rsidP="006C6AD7">
      <w:pPr>
        <w:pStyle w:val="ListParagraph"/>
        <w:numPr>
          <w:ilvl w:val="0"/>
          <w:numId w:val="34"/>
        </w:numPr>
        <w:ind w:left="1080"/>
      </w:pPr>
      <w:r>
        <w:t xml:space="preserve">You can navigate between tabs with the system automatically saving changes before displaying the next tab. If you click on </w:t>
      </w:r>
      <w:r w:rsidRPr="00820A6A">
        <w:rPr>
          <w:b/>
        </w:rPr>
        <w:t>SAVE</w:t>
      </w:r>
      <w:r>
        <w:t xml:space="preserve"> before completing all of the tabs, you must click </w:t>
      </w:r>
      <w:r w:rsidRPr="0051000A">
        <w:rPr>
          <w:b/>
        </w:rPr>
        <w:t>Modify Collection</w:t>
      </w:r>
      <w:r>
        <w:t xml:space="preserve"> to return to “create/modify” mode.</w:t>
      </w:r>
      <w:r>
        <w:br/>
      </w:r>
    </w:p>
    <w:p w14:paraId="410691C3" w14:textId="77777777" w:rsidR="006C6AD7" w:rsidRPr="00820A6A" w:rsidRDefault="006C6AD7" w:rsidP="006C6AD7">
      <w:pPr>
        <w:pStyle w:val="ListParagraph"/>
        <w:numPr>
          <w:ilvl w:val="0"/>
          <w:numId w:val="34"/>
        </w:numPr>
        <w:ind w:left="1080"/>
      </w:pPr>
      <w:r>
        <w:t xml:space="preserve">To unassign an item: Select the item on the left that you want to unassign, and click the </w:t>
      </w:r>
      <w:r w:rsidRPr="00820A6A">
        <w:rPr>
          <w:b/>
        </w:rPr>
        <w:t>UNA</w:t>
      </w:r>
      <w:r w:rsidRPr="00903A1D">
        <w:rPr>
          <w:b/>
        </w:rPr>
        <w:t xml:space="preserve">SSIGN </w:t>
      </w:r>
      <w:r w:rsidRPr="00820A6A">
        <w:t>button.</w:t>
      </w:r>
    </w:p>
    <w:p w14:paraId="3412C826" w14:textId="77777777" w:rsidR="006C6AD7" w:rsidRDefault="006C6AD7" w:rsidP="006C6AD7">
      <w:pPr>
        <w:pStyle w:val="ListParagraph"/>
        <w:ind w:left="1080"/>
      </w:pPr>
    </w:p>
    <w:p w14:paraId="4F951945" w14:textId="77777777" w:rsidR="006C6AD7" w:rsidRDefault="006C6AD7" w:rsidP="006C6AD7">
      <w:pPr>
        <w:pStyle w:val="ListParagraph"/>
        <w:numPr>
          <w:ilvl w:val="0"/>
          <w:numId w:val="56"/>
        </w:numPr>
      </w:pPr>
      <w:r>
        <w:t xml:space="preserve">To make changes to the authorized sites for this collection, assign or unassign the collection, processing and storage </w:t>
      </w:r>
      <w:r w:rsidRPr="000D4847">
        <w:t>site</w:t>
      </w:r>
      <w:r>
        <w:t xml:space="preserve"> location</w:t>
      </w:r>
      <w:r w:rsidRPr="000D4847">
        <w:t xml:space="preserve">s </w:t>
      </w:r>
      <w:r>
        <w:t xml:space="preserve">listed under </w:t>
      </w:r>
      <w:r w:rsidRPr="00660EA7">
        <w:rPr>
          <w:b/>
        </w:rPr>
        <w:t>Available Sites</w:t>
      </w:r>
      <w:r>
        <w:t xml:space="preserve"> on the right </w:t>
      </w:r>
      <w:r w:rsidRPr="000D4847">
        <w:t>to the applicable site types (</w:t>
      </w:r>
      <w:r w:rsidRPr="00660EA7">
        <w:rPr>
          <w:b/>
        </w:rPr>
        <w:t>Collection, Processing and Storage)</w:t>
      </w:r>
      <w:r>
        <w:rPr>
          <w:b/>
        </w:rPr>
        <w:t xml:space="preserve"> </w:t>
      </w:r>
      <w:r w:rsidRPr="00CC2F95">
        <w:t>on the left.</w:t>
      </w:r>
      <w:r w:rsidRPr="000D4847">
        <w:t xml:space="preserve"> </w:t>
      </w:r>
      <w:r>
        <w:t xml:space="preserve"> </w:t>
      </w:r>
      <w:r>
        <w:br/>
      </w:r>
      <w:r w:rsidRPr="000D4847">
        <w:br/>
      </w:r>
      <w:r w:rsidRPr="00660EA7">
        <w:rPr>
          <w:b/>
        </w:rPr>
        <w:t>Note:</w:t>
      </w:r>
      <w:r w:rsidRPr="000D4847">
        <w:t xml:space="preserve"> The </w:t>
      </w:r>
      <w:r w:rsidRPr="00660EA7">
        <w:rPr>
          <w:b/>
        </w:rPr>
        <w:t>Available Sites</w:t>
      </w:r>
      <w:r w:rsidRPr="000D4847">
        <w:t xml:space="preserve"> list displays all sites created and activated in </w:t>
      </w:r>
      <w:r w:rsidRPr="00660EA7">
        <w:rPr>
          <w:b/>
        </w:rPr>
        <w:t>IAMS</w:t>
      </w:r>
      <w:r>
        <w:rPr>
          <w:b/>
        </w:rPr>
        <w:t xml:space="preserve"> </w:t>
      </w:r>
      <w:r w:rsidRPr="00660EA7">
        <w:rPr>
          <w:b/>
        </w:rPr>
        <w:t>&gt;</w:t>
      </w:r>
      <w:r>
        <w:rPr>
          <w:b/>
        </w:rPr>
        <w:t xml:space="preserve"> </w:t>
      </w:r>
      <w:r w:rsidRPr="00660EA7">
        <w:rPr>
          <w:b/>
        </w:rPr>
        <w:t>Address Book</w:t>
      </w:r>
      <w:r w:rsidRPr="000D4847">
        <w:t xml:space="preserve">. </w:t>
      </w:r>
      <w:r>
        <w:br/>
        <w:t>If you don’t see a site location</w:t>
      </w:r>
      <w:r w:rsidRPr="000D4847">
        <w:t xml:space="preserve"> you want to assign, verify that it is activated in the IAMS module.</w:t>
      </w:r>
      <w:r w:rsidRPr="000D4847">
        <w:br/>
      </w:r>
    </w:p>
    <w:p w14:paraId="25F74023" w14:textId="77777777" w:rsidR="006C6AD7" w:rsidRDefault="006C6AD7" w:rsidP="006C6AD7">
      <w:pPr>
        <w:pStyle w:val="ListParagraph"/>
        <w:numPr>
          <w:ilvl w:val="0"/>
          <w:numId w:val="56"/>
        </w:numPr>
      </w:pPr>
      <w:r>
        <w:t>To make changes to the authorized subject type for this collection, a</w:t>
      </w:r>
      <w:r w:rsidRPr="00660EA7">
        <w:t xml:space="preserve">ssign </w:t>
      </w:r>
      <w:r>
        <w:t>or unassign a</w:t>
      </w:r>
      <w:r w:rsidRPr="00660EA7">
        <w:t xml:space="preserve"> subject type on the </w:t>
      </w:r>
      <w:r w:rsidRPr="00660EA7">
        <w:rPr>
          <w:b/>
        </w:rPr>
        <w:t>Subject Types</w:t>
      </w:r>
      <w:r w:rsidRPr="00660EA7">
        <w:t xml:space="preserve"> list to the applicable collection site location on the left side.</w:t>
      </w:r>
      <w:r w:rsidRPr="00660EA7">
        <w:br/>
      </w:r>
    </w:p>
    <w:p w14:paraId="196450EA" w14:textId="77777777" w:rsidR="006C6AD7" w:rsidRDefault="006C6AD7" w:rsidP="006C6AD7">
      <w:pPr>
        <w:numPr>
          <w:ilvl w:val="0"/>
          <w:numId w:val="56"/>
        </w:numPr>
        <w:ind w:right="540"/>
      </w:pPr>
      <w:r>
        <w:lastRenderedPageBreak/>
        <w:t xml:space="preserve">To make changes to the users assigned to the roles for this collection, click the </w:t>
      </w:r>
      <w:r w:rsidRPr="002D123B">
        <w:rPr>
          <w:b/>
        </w:rPr>
        <w:t>Personnel</w:t>
      </w:r>
      <w:r>
        <w:t xml:space="preserve"> tab.</w:t>
      </w:r>
      <w:r>
        <w:br/>
        <w:t>The personnel fields app</w:t>
      </w:r>
      <w:r w:rsidRPr="00C7145F">
        <w:t>ear.</w:t>
      </w:r>
      <w:r>
        <w:br/>
      </w:r>
    </w:p>
    <w:p w14:paraId="3880DE73" w14:textId="77777777" w:rsidR="006C6AD7" w:rsidRDefault="006C6AD7" w:rsidP="006C6AD7">
      <w:pPr>
        <w:ind w:left="720" w:right="540"/>
      </w:pPr>
      <w:r w:rsidRPr="00D14648">
        <w:rPr>
          <w:noProof/>
        </w:rPr>
        <w:drawing>
          <wp:inline distT="0" distB="0" distL="0" distR="0" wp14:anchorId="54E66933" wp14:editId="265E9C53">
            <wp:extent cx="6296660" cy="2919730"/>
            <wp:effectExtent l="19050" t="19050" r="27940" b="1397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296660" cy="2919730"/>
                    </a:xfrm>
                    <a:prstGeom prst="rect">
                      <a:avLst/>
                    </a:prstGeom>
                    <a:noFill/>
                    <a:ln w="3175">
                      <a:solidFill>
                        <a:schemeClr val="tx1"/>
                      </a:solidFill>
                    </a:ln>
                  </pic:spPr>
                </pic:pic>
              </a:graphicData>
            </a:graphic>
          </wp:inline>
        </w:drawing>
      </w:r>
    </w:p>
    <w:p w14:paraId="42E2B985" w14:textId="77777777" w:rsidR="006C6AD7" w:rsidRDefault="006C6AD7" w:rsidP="006C6AD7">
      <w:pPr>
        <w:pStyle w:val="Figure"/>
        <w:tabs>
          <w:tab w:val="clear" w:pos="1980"/>
          <w:tab w:val="left" w:pos="1710"/>
          <w:tab w:val="num" w:pos="1800"/>
        </w:tabs>
        <w:ind w:left="1152" w:hanging="432"/>
      </w:pPr>
      <w:r>
        <w:t>Personnel assignment page</w:t>
      </w:r>
    </w:p>
    <w:p w14:paraId="0EF3F1B2" w14:textId="77777777" w:rsidR="006C6AD7" w:rsidRDefault="006C6AD7" w:rsidP="006C6AD7">
      <w:pPr>
        <w:pStyle w:val="ListParagraph"/>
        <w:ind w:left="0"/>
      </w:pPr>
    </w:p>
    <w:p w14:paraId="3F8BECFE" w14:textId="77777777" w:rsidR="006C6AD7" w:rsidRPr="00097567" w:rsidRDefault="006C6AD7" w:rsidP="006C6AD7">
      <w:pPr>
        <w:pStyle w:val="ListParagraph"/>
        <w:numPr>
          <w:ilvl w:val="0"/>
          <w:numId w:val="57"/>
        </w:numPr>
        <w:ind w:left="1080"/>
      </w:pPr>
      <w:r>
        <w:t xml:space="preserve">Assign or unassign the appropriate users on the </w:t>
      </w:r>
      <w:r w:rsidRPr="00EC5185">
        <w:rPr>
          <w:b/>
        </w:rPr>
        <w:t>Users</w:t>
      </w:r>
      <w:r>
        <w:t xml:space="preserve"> list on right to the applicable roles on the left (</w:t>
      </w:r>
      <w:r w:rsidRPr="00EC5185">
        <w:rPr>
          <w:b/>
        </w:rPr>
        <w:t>Bio Repository Tec</w:t>
      </w:r>
      <w:r>
        <w:rPr>
          <w:b/>
        </w:rPr>
        <w:t xml:space="preserve">hnician </w:t>
      </w:r>
      <w:r w:rsidRPr="00DD15AE">
        <w:t>and</w:t>
      </w:r>
      <w:r w:rsidRPr="00EC5185">
        <w:rPr>
          <w:b/>
        </w:rPr>
        <w:t xml:space="preserve"> Clinical Research Nurse</w:t>
      </w:r>
      <w:r w:rsidRPr="00BF2DB0">
        <w:t>)</w:t>
      </w:r>
      <w:r>
        <w:t xml:space="preserve">. </w:t>
      </w:r>
    </w:p>
    <w:p w14:paraId="760F9001" w14:textId="77777777" w:rsidR="006C6AD7" w:rsidRDefault="006C6AD7" w:rsidP="006C6AD7">
      <w:pPr>
        <w:pStyle w:val="ListParagraph"/>
        <w:ind w:left="1080"/>
      </w:pPr>
      <w:r w:rsidRPr="00097567">
        <w:rPr>
          <w:b/>
        </w:rPr>
        <w:t>Note</w:t>
      </w:r>
      <w:r>
        <w:t>:</w:t>
      </w:r>
    </w:p>
    <w:p w14:paraId="4E147E5C" w14:textId="77777777" w:rsidR="006C6AD7" w:rsidRDefault="006C6AD7" w:rsidP="006C6AD7">
      <w:pPr>
        <w:pStyle w:val="ListParagraph"/>
        <w:numPr>
          <w:ilvl w:val="0"/>
          <w:numId w:val="74"/>
        </w:numPr>
      </w:pPr>
      <w:r>
        <w:t>It is currently not recommended to add</w:t>
      </w:r>
      <w:r w:rsidRPr="00EC5185">
        <w:rPr>
          <w:b/>
        </w:rPr>
        <w:t xml:space="preserve"> Project Manager</w:t>
      </w:r>
      <w:r>
        <w:rPr>
          <w:b/>
        </w:rPr>
        <w:t xml:space="preserve"> </w:t>
      </w:r>
      <w:r>
        <w:t>users to c</w:t>
      </w:r>
      <w:r w:rsidRPr="009C59BB">
        <w:t>ollections</w:t>
      </w:r>
      <w:r>
        <w:t>.</w:t>
      </w:r>
    </w:p>
    <w:p w14:paraId="03405CFA" w14:textId="77777777" w:rsidR="006C6AD7" w:rsidRDefault="006C6AD7" w:rsidP="006C6AD7">
      <w:pPr>
        <w:pStyle w:val="ListParagraph"/>
        <w:numPr>
          <w:ilvl w:val="0"/>
          <w:numId w:val="74"/>
        </w:numPr>
      </w:pPr>
      <w:r w:rsidRPr="0045160E">
        <w:t xml:space="preserve">PHI authorized </w:t>
      </w:r>
      <w:r>
        <w:t xml:space="preserve">as well as </w:t>
      </w:r>
      <w:r w:rsidRPr="0045160E">
        <w:t>Non-</w:t>
      </w:r>
      <w:r>
        <w:t>PHI auth</w:t>
      </w:r>
      <w:r w:rsidRPr="0045160E">
        <w:t>orized</w:t>
      </w:r>
      <w:r>
        <w:t xml:space="preserve"> users, of all user roles,  will be shown in the </w:t>
      </w:r>
      <w:r w:rsidRPr="0045160E">
        <w:rPr>
          <w:b/>
        </w:rPr>
        <w:t>Personnel</w:t>
      </w:r>
      <w:r>
        <w:t xml:space="preserve"> tab for the Site(s) selected for the Collection, and these users can  be assigned</w:t>
      </w:r>
      <w:r w:rsidRPr="0045160E">
        <w:t xml:space="preserve"> </w:t>
      </w:r>
      <w:r>
        <w:t xml:space="preserve">to the Collection </w:t>
      </w:r>
      <w:r w:rsidRPr="0045160E">
        <w:t>as per the requirement</w:t>
      </w:r>
      <w:r>
        <w:t>.</w:t>
      </w:r>
      <w:r>
        <w:br/>
      </w:r>
      <w:r>
        <w:br/>
      </w:r>
      <w:r w:rsidRPr="008F4EBA">
        <w:rPr>
          <w:b/>
        </w:rPr>
        <w:t>Note:</w:t>
      </w:r>
      <w:r>
        <w:t xml:space="preserve"> The </w:t>
      </w:r>
      <w:r w:rsidRPr="00EC5185">
        <w:rPr>
          <w:b/>
        </w:rPr>
        <w:t>Users</w:t>
      </w:r>
      <w:r>
        <w:t xml:space="preserve"> list displays all users created and activated in </w:t>
      </w:r>
      <w:r w:rsidRPr="00EC5185">
        <w:rPr>
          <w:b/>
        </w:rPr>
        <w:t>IAMS</w:t>
      </w:r>
      <w:r>
        <w:rPr>
          <w:b/>
        </w:rPr>
        <w:t xml:space="preserve"> </w:t>
      </w:r>
      <w:r w:rsidRPr="00EC5185">
        <w:rPr>
          <w:b/>
        </w:rPr>
        <w:t>&gt;</w:t>
      </w:r>
      <w:r>
        <w:rPr>
          <w:b/>
        </w:rPr>
        <w:t xml:space="preserve"> </w:t>
      </w:r>
      <w:r w:rsidRPr="00EC5185">
        <w:rPr>
          <w:b/>
        </w:rPr>
        <w:t>Address Book</w:t>
      </w:r>
      <w:r>
        <w:t xml:space="preserve"> that are authorized for the specified roles.</w:t>
      </w:r>
      <w:r w:rsidRPr="0072014F">
        <w:t xml:space="preserve"> </w:t>
      </w:r>
      <w:r>
        <w:t>If you don’t see an item you want to assign, verify that it is assigned and activated in the IAMS module.</w:t>
      </w:r>
      <w:r>
        <w:br/>
      </w:r>
    </w:p>
    <w:p w14:paraId="573B9638" w14:textId="77777777" w:rsidR="006C6AD7" w:rsidRDefault="006C6AD7" w:rsidP="006C6AD7">
      <w:pPr>
        <w:numPr>
          <w:ilvl w:val="0"/>
          <w:numId w:val="56"/>
        </w:numPr>
        <w:ind w:right="540"/>
      </w:pPr>
      <w:r>
        <w:t xml:space="preserve">To make changes to the kit templates assigned for this collection, click the </w:t>
      </w:r>
      <w:r w:rsidRPr="00606D83">
        <w:rPr>
          <w:b/>
        </w:rPr>
        <w:t>Kit Templates</w:t>
      </w:r>
      <w:r>
        <w:t xml:space="preserve"> tab.</w:t>
      </w:r>
      <w:r>
        <w:br/>
        <w:t>The kit template assignment fields appear.</w:t>
      </w:r>
      <w:r>
        <w:br/>
      </w:r>
      <w:r>
        <w:lastRenderedPageBreak/>
        <w:br/>
      </w:r>
      <w:r w:rsidRPr="00D14648">
        <w:rPr>
          <w:noProof/>
        </w:rPr>
        <w:drawing>
          <wp:inline distT="0" distB="0" distL="0" distR="0" wp14:anchorId="169FEAFB" wp14:editId="100655F6">
            <wp:extent cx="6234430" cy="2878455"/>
            <wp:effectExtent l="19050" t="19050" r="13970" b="17145"/>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234430" cy="2878455"/>
                    </a:xfrm>
                    <a:prstGeom prst="rect">
                      <a:avLst/>
                    </a:prstGeom>
                    <a:noFill/>
                    <a:ln w="3175">
                      <a:solidFill>
                        <a:schemeClr val="tx1"/>
                      </a:solidFill>
                    </a:ln>
                  </pic:spPr>
                </pic:pic>
              </a:graphicData>
            </a:graphic>
          </wp:inline>
        </w:drawing>
      </w:r>
    </w:p>
    <w:p w14:paraId="23FED36A" w14:textId="77777777" w:rsidR="006C6AD7" w:rsidRDefault="006C6AD7" w:rsidP="006C6AD7">
      <w:pPr>
        <w:pStyle w:val="Figure"/>
        <w:tabs>
          <w:tab w:val="clear" w:pos="1980"/>
          <w:tab w:val="left" w:pos="1710"/>
          <w:tab w:val="num" w:pos="1800"/>
        </w:tabs>
        <w:ind w:left="1152" w:hanging="432"/>
      </w:pPr>
      <w:r>
        <w:t>Kit Templates assignment page</w:t>
      </w:r>
      <w:r>
        <w:br/>
      </w:r>
    </w:p>
    <w:p w14:paraId="020157AA" w14:textId="77777777" w:rsidR="006C6AD7" w:rsidRDefault="006C6AD7" w:rsidP="006C6AD7">
      <w:pPr>
        <w:pStyle w:val="ListParagraph"/>
        <w:numPr>
          <w:ilvl w:val="0"/>
          <w:numId w:val="58"/>
        </w:numPr>
        <w:ind w:left="1080"/>
      </w:pPr>
      <w:r>
        <w:t xml:space="preserve">Assign or unassign the appropriate kit templates on the </w:t>
      </w:r>
      <w:r w:rsidRPr="00A41AD8">
        <w:rPr>
          <w:b/>
        </w:rPr>
        <w:t xml:space="preserve">Available </w:t>
      </w:r>
      <w:r>
        <w:rPr>
          <w:b/>
        </w:rPr>
        <w:t>Kit</w:t>
      </w:r>
      <w:r w:rsidRPr="00A41AD8">
        <w:rPr>
          <w:b/>
        </w:rPr>
        <w:t>s</w:t>
      </w:r>
      <w:r>
        <w:t xml:space="preserve"> list on the right to the collection on the left. </w:t>
      </w:r>
      <w:r>
        <w:br/>
      </w:r>
      <w:r>
        <w:br/>
      </w:r>
      <w:r w:rsidRPr="008F4EBA">
        <w:rPr>
          <w:b/>
        </w:rPr>
        <w:t>Note:</w:t>
      </w:r>
      <w:r>
        <w:t xml:space="preserve"> The </w:t>
      </w:r>
      <w:r w:rsidRPr="00E30383">
        <w:rPr>
          <w:b/>
        </w:rPr>
        <w:t xml:space="preserve">Available </w:t>
      </w:r>
      <w:r>
        <w:rPr>
          <w:b/>
        </w:rPr>
        <w:t>Kits</w:t>
      </w:r>
      <w:r>
        <w:t xml:space="preserve"> list displays all kits created and activated in </w:t>
      </w:r>
      <w:r w:rsidRPr="00E30383">
        <w:rPr>
          <w:b/>
        </w:rPr>
        <w:t>IAMS</w:t>
      </w:r>
      <w:r>
        <w:rPr>
          <w:b/>
        </w:rPr>
        <w:t xml:space="preserve"> </w:t>
      </w:r>
      <w:r w:rsidRPr="00E30383">
        <w:rPr>
          <w:b/>
        </w:rPr>
        <w:t>&gt;</w:t>
      </w:r>
      <w:r>
        <w:rPr>
          <w:b/>
        </w:rPr>
        <w:t xml:space="preserve"> Kits </w:t>
      </w:r>
      <w:r w:rsidRPr="00E30383">
        <w:rPr>
          <w:b/>
        </w:rPr>
        <w:t>Designer</w:t>
      </w:r>
      <w:r>
        <w:rPr>
          <w:b/>
        </w:rPr>
        <w:t xml:space="preserve"> </w:t>
      </w:r>
      <w:r w:rsidRPr="004C2C22">
        <w:t>that are available for this project.</w:t>
      </w:r>
      <w:r w:rsidRPr="0072014F">
        <w:t xml:space="preserve"> </w:t>
      </w:r>
      <w:r>
        <w:t>If you don’t see an item you want to assign, verify that it is activated in the IAMS module.</w:t>
      </w:r>
      <w:r w:rsidRPr="004C2C22">
        <w:br/>
      </w:r>
    </w:p>
    <w:p w14:paraId="088CB32F" w14:textId="77777777" w:rsidR="006C6AD7" w:rsidRDefault="006C6AD7" w:rsidP="006C6AD7">
      <w:pPr>
        <w:pStyle w:val="ListParagraph"/>
        <w:numPr>
          <w:ilvl w:val="0"/>
          <w:numId w:val="58"/>
        </w:numPr>
        <w:ind w:left="1080"/>
      </w:pPr>
      <w:r>
        <w:t xml:space="preserve">Click the </w:t>
      </w:r>
      <w:r w:rsidRPr="00606D83">
        <w:rPr>
          <w:b/>
        </w:rPr>
        <w:t>Expand All</w:t>
      </w:r>
      <w:r>
        <w:t xml:space="preserve"> </w:t>
      </w:r>
      <w:r w:rsidRPr="00606D83">
        <w:t>link under</w:t>
      </w:r>
      <w:r>
        <w:rPr>
          <w:b/>
        </w:rPr>
        <w:t xml:space="preserve"> Selected Kits </w:t>
      </w:r>
      <w:r>
        <w:t xml:space="preserve">to expand the </w:t>
      </w:r>
      <w:r w:rsidRPr="003F37DB">
        <w:t xml:space="preserve">hierarchy </w:t>
      </w:r>
      <w:r>
        <w:t xml:space="preserve">tree. </w:t>
      </w:r>
      <w:r>
        <w:br/>
      </w:r>
    </w:p>
    <w:p w14:paraId="18C2BBD0" w14:textId="77777777" w:rsidR="006C6AD7" w:rsidRDefault="006C6AD7" w:rsidP="006C6AD7">
      <w:pPr>
        <w:pStyle w:val="ListParagraph"/>
        <w:numPr>
          <w:ilvl w:val="0"/>
          <w:numId w:val="58"/>
        </w:numPr>
        <w:ind w:left="1080"/>
      </w:pPr>
      <w:r>
        <w:t xml:space="preserve">Assign or unassign the appropriate forms on the </w:t>
      </w:r>
      <w:r w:rsidRPr="00CB05BE">
        <w:rPr>
          <w:b/>
        </w:rPr>
        <w:t>Specimen Collection Forms</w:t>
      </w:r>
      <w:r>
        <w:t xml:space="preserve"> list on the right to the applicable kit component item(s) on the left.</w:t>
      </w:r>
      <w:r w:rsidRPr="004C2C22">
        <w:t xml:space="preserve"> </w:t>
      </w:r>
      <w:r>
        <w:br/>
      </w:r>
      <w:r>
        <w:br/>
      </w:r>
      <w:r w:rsidRPr="008F4EBA">
        <w:rPr>
          <w:b/>
        </w:rPr>
        <w:t>Note:</w:t>
      </w:r>
      <w:r>
        <w:t xml:space="preserve"> The </w:t>
      </w:r>
      <w:r w:rsidRPr="00E30383">
        <w:rPr>
          <w:b/>
        </w:rPr>
        <w:t xml:space="preserve">Available </w:t>
      </w:r>
      <w:r>
        <w:rPr>
          <w:b/>
        </w:rPr>
        <w:t xml:space="preserve">Specimen Collection </w:t>
      </w:r>
      <w:r w:rsidRPr="00E30383">
        <w:rPr>
          <w:b/>
        </w:rPr>
        <w:t>Forms</w:t>
      </w:r>
      <w:r>
        <w:t xml:space="preserve"> list displays all forms created and activated in </w:t>
      </w:r>
      <w:r w:rsidRPr="00E30383">
        <w:rPr>
          <w:b/>
        </w:rPr>
        <w:t>IAMS</w:t>
      </w:r>
      <w:r>
        <w:rPr>
          <w:b/>
        </w:rPr>
        <w:t xml:space="preserve"> </w:t>
      </w:r>
      <w:r w:rsidRPr="00E30383">
        <w:rPr>
          <w:b/>
        </w:rPr>
        <w:t>&gt;</w:t>
      </w:r>
      <w:r>
        <w:rPr>
          <w:b/>
        </w:rPr>
        <w:t xml:space="preserve"> </w:t>
      </w:r>
      <w:r w:rsidRPr="00E30383">
        <w:rPr>
          <w:b/>
        </w:rPr>
        <w:t>Forms Designer</w:t>
      </w:r>
      <w:r>
        <w:t xml:space="preserve"> with a Category Type = Specimen Collection Form.</w:t>
      </w:r>
      <w:r w:rsidRPr="0072014F">
        <w:t xml:space="preserve"> </w:t>
      </w:r>
      <w:r>
        <w:t xml:space="preserve">If you don’t see an item you want to assign, verify that it is activated in the IAMS module. </w:t>
      </w:r>
      <w:r>
        <w:br/>
      </w:r>
    </w:p>
    <w:p w14:paraId="01ABEBB4" w14:textId="77777777" w:rsidR="006C6AD7" w:rsidRDefault="006C6AD7" w:rsidP="006C6AD7">
      <w:pPr>
        <w:pStyle w:val="ListParagraph"/>
        <w:numPr>
          <w:ilvl w:val="0"/>
          <w:numId w:val="58"/>
        </w:numPr>
        <w:ind w:left="1080"/>
      </w:pPr>
      <w:r>
        <w:t xml:space="preserve">Assign or unassign the default barcode template values for </w:t>
      </w:r>
      <w:r w:rsidRPr="00A315B0">
        <w:t>each kit template and each</w:t>
      </w:r>
      <w:r>
        <w:t xml:space="preserve"> kit component: </w:t>
      </w:r>
    </w:p>
    <w:p w14:paraId="3B7E181E" w14:textId="77777777" w:rsidR="006C6AD7" w:rsidRDefault="006C6AD7" w:rsidP="006C6AD7">
      <w:pPr>
        <w:pStyle w:val="ListParagraph"/>
        <w:numPr>
          <w:ilvl w:val="0"/>
          <w:numId w:val="59"/>
        </w:numPr>
        <w:tabs>
          <w:tab w:val="left" w:pos="1440"/>
        </w:tabs>
        <w:ind w:left="1440"/>
      </w:pPr>
      <w:r>
        <w:t xml:space="preserve">Select the kit template name on the </w:t>
      </w:r>
      <w:r w:rsidRPr="003F37DB">
        <w:rPr>
          <w:b/>
        </w:rPr>
        <w:t>Selected Kits</w:t>
      </w:r>
      <w:r>
        <w:t xml:space="preserve"> hierarchy tree, and then click </w:t>
      </w:r>
      <w:r w:rsidRPr="00FE300B">
        <w:rPr>
          <w:b/>
        </w:rPr>
        <w:t>DEFAULT VALUES</w:t>
      </w:r>
      <w:r>
        <w:t xml:space="preserve">. </w:t>
      </w:r>
      <w:r>
        <w:br/>
      </w:r>
    </w:p>
    <w:p w14:paraId="6F70102D" w14:textId="77777777" w:rsidR="006C6AD7" w:rsidRDefault="006C6AD7" w:rsidP="006C6AD7">
      <w:pPr>
        <w:pStyle w:val="ListParagraph"/>
        <w:numPr>
          <w:ilvl w:val="0"/>
          <w:numId w:val="59"/>
        </w:numPr>
        <w:ind w:left="1440"/>
      </w:pPr>
      <w:r>
        <w:t xml:space="preserve">In the </w:t>
      </w:r>
      <w:r w:rsidRPr="00FE300B">
        <w:rPr>
          <w:b/>
        </w:rPr>
        <w:t>Default Values</w:t>
      </w:r>
      <w:r>
        <w:t xml:space="preserve"> pop-up, click </w:t>
      </w:r>
      <w:r w:rsidRPr="00FE300B">
        <w:rPr>
          <w:b/>
        </w:rPr>
        <w:t>CHANGE</w:t>
      </w:r>
      <w:r>
        <w:rPr>
          <w:b/>
        </w:rPr>
        <w:t xml:space="preserve">. </w:t>
      </w:r>
      <w:r>
        <w:rPr>
          <w:b/>
        </w:rPr>
        <w:br/>
      </w:r>
    </w:p>
    <w:p w14:paraId="39297C45" w14:textId="77777777" w:rsidR="006C6AD7" w:rsidRDefault="006C6AD7" w:rsidP="006C6AD7">
      <w:pPr>
        <w:pStyle w:val="ListParagraph"/>
        <w:numPr>
          <w:ilvl w:val="0"/>
          <w:numId w:val="59"/>
        </w:numPr>
        <w:ind w:left="1440"/>
      </w:pPr>
      <w:r>
        <w:t xml:space="preserve">Input the number of labels needed in </w:t>
      </w:r>
      <w:r w:rsidRPr="00A315B0">
        <w:rPr>
          <w:b/>
        </w:rPr>
        <w:t>Copies</w:t>
      </w:r>
      <w:r>
        <w:t xml:space="preserve">, select the appropriate value on the </w:t>
      </w:r>
      <w:r w:rsidRPr="00A315B0">
        <w:rPr>
          <w:b/>
        </w:rPr>
        <w:t xml:space="preserve">Available Barcode Templates </w:t>
      </w:r>
      <w:r>
        <w:t>list</w:t>
      </w:r>
      <w:r w:rsidRPr="00FE300B">
        <w:t xml:space="preserve"> and</w:t>
      </w:r>
      <w:r>
        <w:t xml:space="preserve"> click</w:t>
      </w:r>
      <w:r w:rsidRPr="00A315B0">
        <w:rPr>
          <w:b/>
        </w:rPr>
        <w:t xml:space="preserve"> SAVE</w:t>
      </w:r>
      <w:r>
        <w:t>.</w:t>
      </w:r>
      <w:r w:rsidRPr="00775E6D">
        <w:t xml:space="preserve"> </w:t>
      </w:r>
      <w:r>
        <w:br/>
      </w:r>
    </w:p>
    <w:p w14:paraId="07912887" w14:textId="77777777" w:rsidR="006C6AD7" w:rsidRDefault="006C6AD7" w:rsidP="006C6AD7">
      <w:pPr>
        <w:pStyle w:val="ListParagraph"/>
        <w:numPr>
          <w:ilvl w:val="0"/>
          <w:numId w:val="59"/>
        </w:numPr>
        <w:ind w:left="1440"/>
      </w:pPr>
      <w:r>
        <w:t xml:space="preserve">Select a kit component on the </w:t>
      </w:r>
      <w:r w:rsidRPr="003F37DB">
        <w:rPr>
          <w:b/>
        </w:rPr>
        <w:t>Selected Kits</w:t>
      </w:r>
      <w:r>
        <w:t xml:space="preserve"> hierarchy tree, and then click </w:t>
      </w:r>
      <w:r w:rsidRPr="00FE300B">
        <w:rPr>
          <w:b/>
        </w:rPr>
        <w:t>DEFAULT VALUES</w:t>
      </w:r>
      <w:r>
        <w:t xml:space="preserve">. </w:t>
      </w:r>
      <w:r>
        <w:br/>
      </w:r>
    </w:p>
    <w:p w14:paraId="66CC8521" w14:textId="77777777" w:rsidR="006C6AD7" w:rsidRPr="00FE300B" w:rsidRDefault="006C6AD7" w:rsidP="006C6AD7">
      <w:pPr>
        <w:pStyle w:val="ListParagraph"/>
        <w:numPr>
          <w:ilvl w:val="0"/>
          <w:numId w:val="59"/>
        </w:numPr>
        <w:ind w:left="1440"/>
      </w:pPr>
      <w:r>
        <w:t xml:space="preserve">In the </w:t>
      </w:r>
      <w:r w:rsidRPr="00FE300B">
        <w:rPr>
          <w:b/>
        </w:rPr>
        <w:t>Default Values</w:t>
      </w:r>
      <w:r>
        <w:t xml:space="preserve"> pop-up, click </w:t>
      </w:r>
      <w:r w:rsidRPr="00FE300B">
        <w:rPr>
          <w:b/>
        </w:rPr>
        <w:t>CHANGE</w:t>
      </w:r>
      <w:r>
        <w:rPr>
          <w:b/>
        </w:rPr>
        <w:t xml:space="preserve">. </w:t>
      </w:r>
      <w:r>
        <w:rPr>
          <w:b/>
        </w:rPr>
        <w:br/>
      </w:r>
    </w:p>
    <w:p w14:paraId="4F1C24C5" w14:textId="77777777" w:rsidR="006C6AD7" w:rsidRDefault="006C6AD7" w:rsidP="006C6AD7">
      <w:pPr>
        <w:pStyle w:val="ListParagraph"/>
        <w:numPr>
          <w:ilvl w:val="0"/>
          <w:numId w:val="59"/>
        </w:numPr>
        <w:ind w:left="1440"/>
      </w:pPr>
      <w:r>
        <w:lastRenderedPageBreak/>
        <w:t xml:space="preserve">Input the number of labels needed in </w:t>
      </w:r>
      <w:r w:rsidRPr="00775E6D">
        <w:rPr>
          <w:b/>
        </w:rPr>
        <w:t>Copies</w:t>
      </w:r>
      <w:r>
        <w:t xml:space="preserve"> and select the appropriate value on the </w:t>
      </w:r>
      <w:r>
        <w:rPr>
          <w:b/>
        </w:rPr>
        <w:t xml:space="preserve">Available Barcode Templates </w:t>
      </w:r>
      <w:r>
        <w:t>list.</w:t>
      </w:r>
      <w:r>
        <w:br/>
      </w:r>
    </w:p>
    <w:p w14:paraId="05BB74FC" w14:textId="77777777" w:rsidR="006C6AD7" w:rsidRDefault="006C6AD7" w:rsidP="006C6AD7">
      <w:pPr>
        <w:pStyle w:val="ListParagraph"/>
        <w:numPr>
          <w:ilvl w:val="0"/>
          <w:numId w:val="59"/>
        </w:numPr>
        <w:ind w:left="1440"/>
      </w:pPr>
      <w:r>
        <w:t xml:space="preserve">Select the appropriate value on the </w:t>
      </w:r>
      <w:r w:rsidRPr="0099323D">
        <w:rPr>
          <w:b/>
        </w:rPr>
        <w:t>Label Codes</w:t>
      </w:r>
      <w:r>
        <w:t xml:space="preserve"> list.</w:t>
      </w:r>
      <w:r>
        <w:br/>
      </w:r>
      <w:r w:rsidRPr="00775E6D">
        <w:rPr>
          <w:b/>
        </w:rPr>
        <w:t>Note:</w:t>
      </w:r>
      <w:r>
        <w:t xml:space="preserve"> The selected Label Code values must be unique for each kit component. </w:t>
      </w:r>
      <w:r>
        <w:br/>
      </w:r>
    </w:p>
    <w:p w14:paraId="03838BBE" w14:textId="77777777" w:rsidR="006C6AD7" w:rsidRDefault="006C6AD7" w:rsidP="006C6AD7">
      <w:pPr>
        <w:pStyle w:val="ListParagraph"/>
        <w:numPr>
          <w:ilvl w:val="0"/>
          <w:numId w:val="59"/>
        </w:numPr>
        <w:ind w:left="1440"/>
      </w:pPr>
      <w:r w:rsidRPr="00A315B0">
        <w:rPr>
          <w:b/>
        </w:rPr>
        <w:t>Quantity</w:t>
      </w:r>
      <w:r>
        <w:t xml:space="preserve"> is optional. However, if you input the quantity, the system assigns this quantity as the initial quantity for all samples collected for this kit template component.</w:t>
      </w:r>
      <w:r>
        <w:br/>
      </w:r>
    </w:p>
    <w:p w14:paraId="6894A13B" w14:textId="77777777" w:rsidR="006C6AD7" w:rsidRDefault="006C6AD7" w:rsidP="006C6AD7">
      <w:pPr>
        <w:pStyle w:val="ListParagraph"/>
        <w:numPr>
          <w:ilvl w:val="0"/>
          <w:numId w:val="59"/>
        </w:numPr>
        <w:ind w:left="1440"/>
      </w:pPr>
      <w:r w:rsidRPr="00A315B0">
        <w:rPr>
          <w:b/>
        </w:rPr>
        <w:t>Code Scheme</w:t>
      </w:r>
      <w:r>
        <w:t xml:space="preserve"> is optional.</w:t>
      </w:r>
      <w:r w:rsidRPr="00865DE2">
        <w:t xml:space="preserve"> </w:t>
      </w:r>
      <w:r>
        <w:t>However, if you complete the code schemem fields, the system assigns this code scheme to all samples collected for this kit template component.</w:t>
      </w:r>
      <w:r>
        <w:br/>
      </w:r>
    </w:p>
    <w:p w14:paraId="28FA50E4" w14:textId="77777777" w:rsidR="006C6AD7" w:rsidRDefault="006C6AD7" w:rsidP="006C6AD7">
      <w:pPr>
        <w:pStyle w:val="ListParagraph"/>
        <w:numPr>
          <w:ilvl w:val="0"/>
          <w:numId w:val="59"/>
        </w:numPr>
        <w:ind w:left="1440"/>
      </w:pPr>
      <w:r>
        <w:t>Click</w:t>
      </w:r>
      <w:r w:rsidRPr="00A315B0">
        <w:rPr>
          <w:b/>
        </w:rPr>
        <w:t xml:space="preserve"> SAVE.</w:t>
      </w:r>
      <w:r>
        <w:rPr>
          <w:b/>
        </w:rPr>
        <w:br/>
      </w:r>
      <w:r>
        <w:t xml:space="preserve">Kit templates and kit components that have the default barcode values assigned appear on the </w:t>
      </w:r>
      <w:r w:rsidRPr="00A315B0">
        <w:rPr>
          <w:b/>
        </w:rPr>
        <w:t>Selected Kits</w:t>
      </w:r>
      <w:r>
        <w:t xml:space="preserve"> hierarchy tree with a green check mark.</w:t>
      </w:r>
    </w:p>
    <w:p w14:paraId="25FE095B" w14:textId="77777777" w:rsidR="006C6AD7" w:rsidRDefault="006C6AD7" w:rsidP="006C6AD7">
      <w:pPr>
        <w:pStyle w:val="ListParagraph"/>
        <w:ind w:left="1440"/>
      </w:pPr>
    </w:p>
    <w:p w14:paraId="1DB9A953" w14:textId="77777777" w:rsidR="006C6AD7" w:rsidRPr="00485FC2" w:rsidRDefault="006C6AD7" w:rsidP="006C6AD7">
      <w:pPr>
        <w:pStyle w:val="ListParagraph"/>
        <w:numPr>
          <w:ilvl w:val="0"/>
          <w:numId w:val="59"/>
        </w:numPr>
        <w:ind w:left="1440"/>
      </w:pPr>
      <w:r>
        <w:t xml:space="preserve">Repeat steps 4 -10 to assign the default barcode template values for each additional kit component. </w:t>
      </w:r>
      <w:r>
        <w:br/>
      </w:r>
      <w:r w:rsidRPr="009A416A">
        <w:rPr>
          <w:b/>
        </w:rPr>
        <w:br/>
        <w:t>Note:</w:t>
      </w:r>
      <w:r>
        <w:t xml:space="preserve"> </w:t>
      </w:r>
    </w:p>
    <w:p w14:paraId="76A190A4" w14:textId="77777777" w:rsidR="006C6AD7" w:rsidRPr="00485FC2" w:rsidRDefault="006C6AD7" w:rsidP="006C6AD7">
      <w:pPr>
        <w:pStyle w:val="ListParagraph"/>
        <w:numPr>
          <w:ilvl w:val="0"/>
          <w:numId w:val="73"/>
        </w:numPr>
        <w:ind w:left="2070" w:hanging="270"/>
      </w:pPr>
      <w:r>
        <w:t xml:space="preserve">If you assigned multiple kit templates to this collection, repeat steps 1 – 10 for each additional kit template on the </w:t>
      </w:r>
      <w:r w:rsidRPr="004A33E9">
        <w:rPr>
          <w:b/>
        </w:rPr>
        <w:t>Selected Kits</w:t>
      </w:r>
      <w:r>
        <w:t xml:space="preserve"> hierarchy. </w:t>
      </w:r>
    </w:p>
    <w:p w14:paraId="2F36EC53" w14:textId="77777777" w:rsidR="006C6AD7" w:rsidRDefault="006C6AD7" w:rsidP="006C6AD7">
      <w:pPr>
        <w:pStyle w:val="ListParagraph"/>
        <w:ind w:right="540"/>
      </w:pPr>
    </w:p>
    <w:p w14:paraId="6914F2A8" w14:textId="77777777" w:rsidR="006C6AD7" w:rsidRDefault="006C6AD7" w:rsidP="006C6AD7">
      <w:pPr>
        <w:numPr>
          <w:ilvl w:val="0"/>
          <w:numId w:val="56"/>
        </w:numPr>
        <w:ind w:right="540"/>
      </w:pPr>
      <w:r>
        <w:t xml:space="preserve">To make changes to the consent and clinical forms assigned for this collection, click the </w:t>
      </w:r>
      <w:r w:rsidRPr="002D123B">
        <w:rPr>
          <w:b/>
        </w:rPr>
        <w:t>Form Templates</w:t>
      </w:r>
      <w:r>
        <w:t xml:space="preserve"> tab.</w:t>
      </w:r>
      <w:r>
        <w:br/>
      </w:r>
      <w:r w:rsidRPr="00C7145F">
        <w:t xml:space="preserve">The </w:t>
      </w:r>
      <w:r>
        <w:t xml:space="preserve">consent and clinical </w:t>
      </w:r>
      <w:r w:rsidRPr="00C7145F">
        <w:t>forms assignment fields appear.</w:t>
      </w:r>
      <w:r>
        <w:br/>
      </w:r>
      <w:r w:rsidRPr="00C7145F">
        <w:br/>
      </w:r>
      <w:r w:rsidRPr="00D14648">
        <w:rPr>
          <w:noProof/>
        </w:rPr>
        <w:drawing>
          <wp:inline distT="0" distB="0" distL="0" distR="0" wp14:anchorId="5E1C6960" wp14:editId="03036BC2">
            <wp:extent cx="6296660" cy="2919730"/>
            <wp:effectExtent l="19050" t="19050" r="27940" b="1397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96660" cy="2919730"/>
                    </a:xfrm>
                    <a:prstGeom prst="rect">
                      <a:avLst/>
                    </a:prstGeom>
                    <a:noFill/>
                    <a:ln w="3175">
                      <a:solidFill>
                        <a:schemeClr val="tx1"/>
                      </a:solidFill>
                    </a:ln>
                  </pic:spPr>
                </pic:pic>
              </a:graphicData>
            </a:graphic>
          </wp:inline>
        </w:drawing>
      </w:r>
    </w:p>
    <w:p w14:paraId="63AE144F" w14:textId="77777777" w:rsidR="006C6AD7" w:rsidRDefault="006C6AD7" w:rsidP="006C6AD7">
      <w:pPr>
        <w:pStyle w:val="Figure"/>
        <w:tabs>
          <w:tab w:val="clear" w:pos="1980"/>
          <w:tab w:val="left" w:pos="1710"/>
          <w:tab w:val="num" w:pos="1800"/>
        </w:tabs>
        <w:ind w:left="1152" w:hanging="432"/>
      </w:pPr>
      <w:r>
        <w:t>Form Templates assignment page</w:t>
      </w:r>
      <w:r>
        <w:br/>
      </w:r>
    </w:p>
    <w:p w14:paraId="284E0F84" w14:textId="77777777" w:rsidR="006C6AD7" w:rsidRDefault="006C6AD7" w:rsidP="006C6AD7">
      <w:pPr>
        <w:pStyle w:val="ListParagraph"/>
        <w:numPr>
          <w:ilvl w:val="0"/>
          <w:numId w:val="60"/>
        </w:numPr>
      </w:pPr>
      <w:r>
        <w:t xml:space="preserve">Assign or unassign the appropriate Consent Form from the </w:t>
      </w:r>
      <w:r w:rsidRPr="00E30383">
        <w:rPr>
          <w:b/>
        </w:rPr>
        <w:t>Available Consent Forms</w:t>
      </w:r>
      <w:r>
        <w:t xml:space="preserve"> list on the right to the applicable collection site(s) on the left.</w:t>
      </w:r>
      <w:r w:rsidRPr="00E30383">
        <w:t xml:space="preserve"> </w:t>
      </w:r>
      <w:r>
        <w:br/>
      </w:r>
      <w:r>
        <w:br/>
      </w:r>
      <w:r w:rsidRPr="00DF3C2D">
        <w:rPr>
          <w:b/>
        </w:rPr>
        <w:t>Note</w:t>
      </w:r>
      <w:r w:rsidRPr="00DF3C2D">
        <w:t xml:space="preserve">: </w:t>
      </w:r>
      <w:r>
        <w:t xml:space="preserve">The </w:t>
      </w:r>
      <w:r w:rsidRPr="00E30383">
        <w:rPr>
          <w:b/>
        </w:rPr>
        <w:t xml:space="preserve">Available </w:t>
      </w:r>
      <w:r>
        <w:rPr>
          <w:b/>
        </w:rPr>
        <w:t xml:space="preserve">Consent </w:t>
      </w:r>
      <w:r w:rsidRPr="00E30383">
        <w:rPr>
          <w:b/>
        </w:rPr>
        <w:t>Forms</w:t>
      </w:r>
      <w:r>
        <w:t xml:space="preserve"> list displays all forms created and activated in </w:t>
      </w:r>
      <w:r w:rsidRPr="00E30383">
        <w:rPr>
          <w:b/>
        </w:rPr>
        <w:t>IAMS</w:t>
      </w:r>
      <w:r>
        <w:rPr>
          <w:b/>
        </w:rPr>
        <w:t xml:space="preserve"> </w:t>
      </w:r>
      <w:r w:rsidRPr="00E30383">
        <w:rPr>
          <w:b/>
        </w:rPr>
        <w:t>&gt;</w:t>
      </w:r>
      <w:r>
        <w:rPr>
          <w:b/>
        </w:rPr>
        <w:t xml:space="preserve"> </w:t>
      </w:r>
      <w:r w:rsidRPr="00E30383">
        <w:rPr>
          <w:b/>
        </w:rPr>
        <w:lastRenderedPageBreak/>
        <w:t>Forms Designer</w:t>
      </w:r>
      <w:r>
        <w:t xml:space="preserve"> with a Category Type = Consent Form.</w:t>
      </w:r>
      <w:r w:rsidRPr="0072014F">
        <w:t xml:space="preserve"> </w:t>
      </w:r>
      <w:r>
        <w:t>If you don’t see an item you want to assign, verify that it is activated in the IAMS module.</w:t>
      </w:r>
      <w:r>
        <w:br/>
      </w:r>
    </w:p>
    <w:p w14:paraId="55B5F53F" w14:textId="77777777" w:rsidR="006C6AD7" w:rsidRDefault="006C6AD7" w:rsidP="006C6AD7">
      <w:pPr>
        <w:pStyle w:val="ListParagraph"/>
        <w:numPr>
          <w:ilvl w:val="0"/>
          <w:numId w:val="60"/>
        </w:numPr>
      </w:pPr>
      <w:r>
        <w:t xml:space="preserve">If </w:t>
      </w:r>
      <w:r w:rsidRPr="00DF3C2D">
        <w:t>applicable</w:t>
      </w:r>
      <w:r>
        <w:t xml:space="preserve">, assign or unassign the appropriate clinical form(s) from the </w:t>
      </w:r>
      <w:r w:rsidRPr="0072014F">
        <w:rPr>
          <w:b/>
        </w:rPr>
        <w:t>Available Clinical Forms</w:t>
      </w:r>
      <w:r>
        <w:t xml:space="preserve"> list on the right to the</w:t>
      </w:r>
      <w:r w:rsidRPr="00E30383">
        <w:t xml:space="preserve"> </w:t>
      </w:r>
      <w:r>
        <w:t>applicable collection site on the left.</w:t>
      </w:r>
      <w:r>
        <w:br/>
      </w:r>
      <w:r>
        <w:br/>
      </w:r>
      <w:r w:rsidRPr="00DF3C2D">
        <w:rPr>
          <w:b/>
        </w:rPr>
        <w:t>Note:</w:t>
      </w:r>
      <w:r>
        <w:t xml:space="preserve"> The </w:t>
      </w:r>
      <w:r w:rsidRPr="0072014F">
        <w:rPr>
          <w:b/>
        </w:rPr>
        <w:t>Available Clinical Forms</w:t>
      </w:r>
      <w:r>
        <w:t xml:space="preserve"> list displays all forms created and activated in </w:t>
      </w:r>
      <w:r w:rsidRPr="0072014F">
        <w:rPr>
          <w:b/>
        </w:rPr>
        <w:t>IAMS</w:t>
      </w:r>
      <w:r>
        <w:rPr>
          <w:b/>
        </w:rPr>
        <w:t xml:space="preserve"> </w:t>
      </w:r>
      <w:r w:rsidRPr="0072014F">
        <w:rPr>
          <w:b/>
        </w:rPr>
        <w:t>&gt;</w:t>
      </w:r>
      <w:r>
        <w:rPr>
          <w:b/>
        </w:rPr>
        <w:t xml:space="preserve"> </w:t>
      </w:r>
      <w:r w:rsidRPr="0072014F">
        <w:rPr>
          <w:b/>
        </w:rPr>
        <w:t>Forms Designer</w:t>
      </w:r>
      <w:r>
        <w:t xml:space="preserve"> with a Category Type = Clinical Form.</w:t>
      </w:r>
      <w:r w:rsidRPr="0072014F">
        <w:t xml:space="preserve"> </w:t>
      </w:r>
      <w:r>
        <w:t>If you don’t see an item you want to assign, verify that it is activated in the IAMS module.</w:t>
      </w:r>
      <w:r>
        <w:br/>
      </w:r>
    </w:p>
    <w:p w14:paraId="408E57DD" w14:textId="77777777" w:rsidR="006C6AD7" w:rsidRDefault="006C6AD7" w:rsidP="006C6AD7">
      <w:pPr>
        <w:numPr>
          <w:ilvl w:val="0"/>
          <w:numId w:val="56"/>
        </w:numPr>
      </w:pPr>
      <w:r>
        <w:t xml:space="preserve">To make changes to the sample process workflow templates and forms assigned for this collection, click the </w:t>
      </w:r>
      <w:r w:rsidRPr="002D123B">
        <w:rPr>
          <w:b/>
        </w:rPr>
        <w:t>Process Workflow Templates</w:t>
      </w:r>
      <w:r>
        <w:t xml:space="preserve"> tab.</w:t>
      </w:r>
      <w:r>
        <w:br/>
      </w:r>
      <w:r w:rsidRPr="00C7145F">
        <w:t xml:space="preserve">The </w:t>
      </w:r>
      <w:r>
        <w:t>process workflow assignment fields appear</w:t>
      </w:r>
      <w:r w:rsidRPr="00C7145F">
        <w:t>.</w:t>
      </w:r>
      <w:r>
        <w:br/>
      </w:r>
      <w:r w:rsidRPr="00C7145F">
        <w:br/>
      </w:r>
      <w:r w:rsidRPr="00D14648">
        <w:rPr>
          <w:noProof/>
        </w:rPr>
        <w:drawing>
          <wp:inline distT="0" distB="0" distL="0" distR="0" wp14:anchorId="3549A9D3" wp14:editId="6604CDE8">
            <wp:extent cx="6307455" cy="2919730"/>
            <wp:effectExtent l="19050" t="19050" r="17145" b="1397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307455" cy="2919730"/>
                    </a:xfrm>
                    <a:prstGeom prst="rect">
                      <a:avLst/>
                    </a:prstGeom>
                    <a:noFill/>
                    <a:ln w="3175">
                      <a:solidFill>
                        <a:schemeClr val="tx1"/>
                      </a:solidFill>
                    </a:ln>
                  </pic:spPr>
                </pic:pic>
              </a:graphicData>
            </a:graphic>
          </wp:inline>
        </w:drawing>
      </w:r>
    </w:p>
    <w:p w14:paraId="2FCD9B4B" w14:textId="77777777" w:rsidR="006C6AD7" w:rsidRDefault="006C6AD7" w:rsidP="006C6AD7">
      <w:pPr>
        <w:pStyle w:val="Figure"/>
        <w:tabs>
          <w:tab w:val="clear" w:pos="1980"/>
          <w:tab w:val="left" w:pos="1710"/>
          <w:tab w:val="num" w:pos="1800"/>
        </w:tabs>
        <w:ind w:left="1152" w:hanging="432"/>
      </w:pPr>
      <w:r>
        <w:t>Process Workflow assignment page</w:t>
      </w:r>
    </w:p>
    <w:p w14:paraId="7DCB5632" w14:textId="77777777" w:rsidR="006C6AD7" w:rsidRDefault="006C6AD7" w:rsidP="006C6AD7">
      <w:pPr>
        <w:ind w:right="540"/>
      </w:pPr>
    </w:p>
    <w:p w14:paraId="7CB6C714" w14:textId="77777777" w:rsidR="006C6AD7" w:rsidRDefault="006C6AD7" w:rsidP="006C6AD7">
      <w:pPr>
        <w:pStyle w:val="ListParagraph"/>
        <w:numPr>
          <w:ilvl w:val="0"/>
          <w:numId w:val="61"/>
        </w:numPr>
        <w:ind w:left="1080"/>
      </w:pPr>
      <w:r>
        <w:t xml:space="preserve">Assign or unassign the appropriate process template(s) from the </w:t>
      </w:r>
      <w:r w:rsidRPr="00C53F06">
        <w:rPr>
          <w:b/>
        </w:rPr>
        <w:t xml:space="preserve">Available </w:t>
      </w:r>
      <w:r>
        <w:rPr>
          <w:b/>
        </w:rPr>
        <w:t>Process Workflows</w:t>
      </w:r>
      <w:r>
        <w:t xml:space="preserve"> list on the right to the applicable processing site(s) on the left.</w:t>
      </w:r>
      <w:r w:rsidRPr="00E30383">
        <w:t xml:space="preserve"> </w:t>
      </w:r>
      <w:r>
        <w:br/>
      </w:r>
      <w:r>
        <w:br/>
      </w:r>
      <w:r w:rsidRPr="00805D5E">
        <w:rPr>
          <w:b/>
        </w:rPr>
        <w:t>Note:</w:t>
      </w:r>
      <w:r>
        <w:t xml:space="preserve"> The </w:t>
      </w:r>
      <w:r w:rsidRPr="00C53F06">
        <w:rPr>
          <w:b/>
        </w:rPr>
        <w:t xml:space="preserve">Available </w:t>
      </w:r>
      <w:r>
        <w:rPr>
          <w:b/>
        </w:rPr>
        <w:t>Process Workflows</w:t>
      </w:r>
      <w:r>
        <w:t xml:space="preserve"> list displays all sample processing templates uploaded in </w:t>
      </w:r>
      <w:r w:rsidRPr="00C53F06">
        <w:rPr>
          <w:b/>
        </w:rPr>
        <w:t>IAMS</w:t>
      </w:r>
      <w:r>
        <w:rPr>
          <w:b/>
        </w:rPr>
        <w:t xml:space="preserve"> </w:t>
      </w:r>
      <w:r w:rsidRPr="00C53F06">
        <w:rPr>
          <w:b/>
        </w:rPr>
        <w:t>&gt;</w:t>
      </w:r>
      <w:r>
        <w:rPr>
          <w:b/>
        </w:rPr>
        <w:t xml:space="preserve"> Import Data</w:t>
      </w:r>
      <w:r>
        <w:t>.</w:t>
      </w:r>
      <w:r w:rsidRPr="0072014F">
        <w:t xml:space="preserve"> </w:t>
      </w:r>
      <w:r>
        <w:t>If you don’t see an item you want to assign, create and upload the appropriate template(s) in the IAMS module.</w:t>
      </w:r>
      <w:r>
        <w:br/>
      </w:r>
    </w:p>
    <w:p w14:paraId="0B00417B" w14:textId="77777777" w:rsidR="006C6AD7" w:rsidRDefault="006C6AD7" w:rsidP="006C6AD7">
      <w:pPr>
        <w:pStyle w:val="ListParagraph"/>
        <w:numPr>
          <w:ilvl w:val="0"/>
          <w:numId w:val="61"/>
        </w:numPr>
        <w:ind w:left="1080"/>
      </w:pPr>
      <w:r>
        <w:t xml:space="preserve">Click the </w:t>
      </w:r>
      <w:r w:rsidRPr="00BB43CA">
        <w:rPr>
          <w:b/>
        </w:rPr>
        <w:t>Expand All</w:t>
      </w:r>
      <w:r>
        <w:t xml:space="preserve"> link under </w:t>
      </w:r>
      <w:r w:rsidRPr="005B0A00">
        <w:rPr>
          <w:b/>
        </w:rPr>
        <w:t>Available Process Workflow Forms</w:t>
      </w:r>
      <w:r>
        <w:t xml:space="preserve"> on the right side. </w:t>
      </w:r>
      <w:r>
        <w:br/>
      </w:r>
    </w:p>
    <w:p w14:paraId="23DCBEDD" w14:textId="77777777" w:rsidR="006C6AD7" w:rsidRDefault="006C6AD7" w:rsidP="006C6AD7">
      <w:pPr>
        <w:pStyle w:val="ListParagraph"/>
        <w:numPr>
          <w:ilvl w:val="0"/>
          <w:numId w:val="61"/>
        </w:numPr>
        <w:ind w:left="1080"/>
      </w:pPr>
      <w:r>
        <w:t xml:space="preserve">Assign or unassign the appropriate Sample Processing Form(s) from the </w:t>
      </w:r>
      <w:r w:rsidRPr="005B0A00">
        <w:rPr>
          <w:b/>
        </w:rPr>
        <w:t>Available Process Workflow Forms</w:t>
      </w:r>
      <w:r>
        <w:t xml:space="preserve"> list on the right to each of the applicable processing template(s) on the left.</w:t>
      </w:r>
      <w:r w:rsidRPr="00E30383">
        <w:t xml:space="preserve"> </w:t>
      </w:r>
      <w:r>
        <w:br/>
      </w:r>
      <w:r>
        <w:br/>
      </w:r>
      <w:r w:rsidRPr="00805D5E">
        <w:rPr>
          <w:b/>
        </w:rPr>
        <w:t>Note:</w:t>
      </w:r>
      <w:r>
        <w:t xml:space="preserve"> The </w:t>
      </w:r>
      <w:r w:rsidRPr="00E30383">
        <w:rPr>
          <w:b/>
        </w:rPr>
        <w:t xml:space="preserve">Available </w:t>
      </w:r>
      <w:r>
        <w:rPr>
          <w:b/>
        </w:rPr>
        <w:t xml:space="preserve">Process Workflow </w:t>
      </w:r>
      <w:r w:rsidRPr="00E30383">
        <w:rPr>
          <w:b/>
        </w:rPr>
        <w:t>Forms</w:t>
      </w:r>
      <w:r>
        <w:t xml:space="preserve"> list displays all forms created and activated in </w:t>
      </w:r>
      <w:r w:rsidRPr="00E30383">
        <w:rPr>
          <w:b/>
        </w:rPr>
        <w:t>IAMS</w:t>
      </w:r>
      <w:r>
        <w:rPr>
          <w:b/>
        </w:rPr>
        <w:t xml:space="preserve"> </w:t>
      </w:r>
      <w:r w:rsidRPr="00E30383">
        <w:rPr>
          <w:b/>
        </w:rPr>
        <w:t>&gt;</w:t>
      </w:r>
      <w:r>
        <w:rPr>
          <w:b/>
        </w:rPr>
        <w:t xml:space="preserve"> </w:t>
      </w:r>
      <w:r w:rsidRPr="00E30383">
        <w:rPr>
          <w:b/>
        </w:rPr>
        <w:t>Forms Designer</w:t>
      </w:r>
      <w:r>
        <w:t xml:space="preserve"> with a Category Type = Sample Processing Form.</w:t>
      </w:r>
      <w:r w:rsidRPr="0072014F">
        <w:t xml:space="preserve"> </w:t>
      </w:r>
      <w:r>
        <w:t>If you don’t see an item you want to assign, verify that it is activated in the IAMS module.</w:t>
      </w:r>
    </w:p>
    <w:p w14:paraId="6692DA15" w14:textId="77777777" w:rsidR="006C6AD7" w:rsidRDefault="006C6AD7" w:rsidP="006C6AD7">
      <w:pPr>
        <w:ind w:right="540"/>
      </w:pPr>
    </w:p>
    <w:p w14:paraId="2AC54181" w14:textId="77777777" w:rsidR="006C6AD7" w:rsidRPr="00C7145F" w:rsidRDefault="006C6AD7" w:rsidP="006C6AD7">
      <w:pPr>
        <w:numPr>
          <w:ilvl w:val="0"/>
          <w:numId w:val="56"/>
        </w:numPr>
        <w:ind w:right="540"/>
      </w:pPr>
      <w:r>
        <w:lastRenderedPageBreak/>
        <w:t xml:space="preserve">To make changes to the shipping courier(s) assigned for this collection, click the </w:t>
      </w:r>
      <w:r w:rsidRPr="00790802">
        <w:t>Couriers</w:t>
      </w:r>
      <w:r>
        <w:t xml:space="preserve"> tab.</w:t>
      </w:r>
      <w:r>
        <w:br/>
      </w:r>
      <w:r w:rsidRPr="00C7145F">
        <w:t xml:space="preserve">The </w:t>
      </w:r>
      <w:r>
        <w:t>c</w:t>
      </w:r>
      <w:r w:rsidRPr="00C7145F">
        <w:t>ourier</w:t>
      </w:r>
      <w:r>
        <w:t xml:space="preserve"> assignment field</w:t>
      </w:r>
      <w:r w:rsidRPr="00C7145F">
        <w:t>s appea</w:t>
      </w:r>
      <w:r>
        <w:t>r</w:t>
      </w:r>
      <w:r w:rsidRPr="00C7145F">
        <w:t>.</w:t>
      </w:r>
    </w:p>
    <w:p w14:paraId="6C6EBE96" w14:textId="77777777" w:rsidR="006C6AD7" w:rsidRDefault="006C6AD7" w:rsidP="006C6AD7">
      <w:pPr>
        <w:ind w:left="720" w:right="540"/>
      </w:pPr>
    </w:p>
    <w:p w14:paraId="6F9280B1" w14:textId="77777777" w:rsidR="006C6AD7" w:rsidRPr="00790802" w:rsidRDefault="006C6AD7" w:rsidP="006C6AD7">
      <w:pPr>
        <w:ind w:left="720" w:right="540"/>
      </w:pPr>
      <w:r w:rsidRPr="00D14648">
        <w:rPr>
          <w:noProof/>
        </w:rPr>
        <w:drawing>
          <wp:inline distT="0" distB="0" distL="0" distR="0" wp14:anchorId="615C2E59" wp14:editId="286AE9D8">
            <wp:extent cx="6203315" cy="2867660"/>
            <wp:effectExtent l="19050" t="19050" r="26035" b="2794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203315" cy="2867660"/>
                    </a:xfrm>
                    <a:prstGeom prst="rect">
                      <a:avLst/>
                    </a:prstGeom>
                    <a:noFill/>
                    <a:ln w="3175">
                      <a:solidFill>
                        <a:schemeClr val="tx1"/>
                      </a:solidFill>
                    </a:ln>
                  </pic:spPr>
                </pic:pic>
              </a:graphicData>
            </a:graphic>
          </wp:inline>
        </w:drawing>
      </w:r>
    </w:p>
    <w:p w14:paraId="625FFE69" w14:textId="77777777" w:rsidR="006C6AD7" w:rsidRDefault="006C6AD7" w:rsidP="006C6AD7">
      <w:pPr>
        <w:pStyle w:val="Figure"/>
        <w:tabs>
          <w:tab w:val="clear" w:pos="1980"/>
          <w:tab w:val="left" w:pos="1710"/>
          <w:tab w:val="num" w:pos="1800"/>
        </w:tabs>
        <w:ind w:left="1152" w:hanging="432"/>
      </w:pPr>
      <w:r>
        <w:t>Courier assignment page</w:t>
      </w:r>
    </w:p>
    <w:p w14:paraId="17AFE294" w14:textId="77777777" w:rsidR="006C6AD7" w:rsidRDefault="006C6AD7" w:rsidP="006C6AD7">
      <w:pPr>
        <w:ind w:right="540"/>
      </w:pPr>
    </w:p>
    <w:p w14:paraId="519418D6" w14:textId="77777777" w:rsidR="006C6AD7" w:rsidRDefault="006C6AD7" w:rsidP="006C6AD7">
      <w:pPr>
        <w:pStyle w:val="ListParagraph"/>
        <w:numPr>
          <w:ilvl w:val="0"/>
          <w:numId w:val="56"/>
        </w:numPr>
      </w:pPr>
      <w:r>
        <w:t xml:space="preserve">Assign or uanassign the appropriate courier from the </w:t>
      </w:r>
      <w:r w:rsidRPr="00E24DAC">
        <w:rPr>
          <w:b/>
        </w:rPr>
        <w:t>Available Couriers</w:t>
      </w:r>
      <w:r>
        <w:t xml:space="preserve"> list on the right to the applicable collection on the left. </w:t>
      </w:r>
      <w:r>
        <w:br/>
      </w:r>
      <w:r>
        <w:br/>
      </w:r>
      <w:r w:rsidRPr="00805D5E">
        <w:rPr>
          <w:b/>
        </w:rPr>
        <w:t>Note:</w:t>
      </w:r>
      <w:r>
        <w:t xml:space="preserve"> The </w:t>
      </w:r>
      <w:r w:rsidRPr="00E24DAC">
        <w:rPr>
          <w:b/>
        </w:rPr>
        <w:t>Available Couriers</w:t>
      </w:r>
      <w:r>
        <w:t xml:space="preserve"> list displays all couriers created and activated in </w:t>
      </w:r>
      <w:r w:rsidRPr="00E24DAC">
        <w:rPr>
          <w:b/>
        </w:rPr>
        <w:t>IAMS</w:t>
      </w:r>
      <w:r>
        <w:rPr>
          <w:b/>
        </w:rPr>
        <w:t xml:space="preserve"> </w:t>
      </w:r>
      <w:r w:rsidRPr="00E24DAC">
        <w:rPr>
          <w:b/>
        </w:rPr>
        <w:t>&gt;</w:t>
      </w:r>
      <w:r>
        <w:rPr>
          <w:b/>
        </w:rPr>
        <w:t xml:space="preserve"> </w:t>
      </w:r>
      <w:r w:rsidRPr="00E24DAC">
        <w:rPr>
          <w:b/>
        </w:rPr>
        <w:t>Address Book</w:t>
      </w:r>
      <w:r>
        <w:t>. If you don’t see an item you want to assign, verify that it is activated in the IAMS module.</w:t>
      </w:r>
    </w:p>
    <w:p w14:paraId="3989B81D" w14:textId="77777777" w:rsidR="006C6AD7" w:rsidRDefault="006C6AD7" w:rsidP="006C6AD7">
      <w:pPr>
        <w:ind w:left="1440" w:right="540"/>
      </w:pPr>
    </w:p>
    <w:p w14:paraId="7368F95D" w14:textId="77777777" w:rsidR="006C6AD7" w:rsidRDefault="006C6AD7" w:rsidP="006C6AD7">
      <w:pPr>
        <w:numPr>
          <w:ilvl w:val="0"/>
          <w:numId w:val="56"/>
        </w:numPr>
        <w:ind w:right="540"/>
      </w:pPr>
      <w:r w:rsidRPr="00570C03">
        <w:t xml:space="preserve">Click </w:t>
      </w:r>
      <w:r w:rsidRPr="00570C03">
        <w:rPr>
          <w:b/>
        </w:rPr>
        <w:t>SAVE.</w:t>
      </w:r>
      <w:r w:rsidRPr="00570C03">
        <w:br/>
        <w:t xml:space="preserve">Collection information is saved. </w:t>
      </w:r>
      <w:r w:rsidRPr="00570C03">
        <w:br/>
      </w:r>
    </w:p>
    <w:p w14:paraId="1D3353E8" w14:textId="77777777" w:rsidR="006C6AD7" w:rsidRDefault="006C6AD7" w:rsidP="006C6AD7">
      <w:pPr>
        <w:numPr>
          <w:ilvl w:val="0"/>
          <w:numId w:val="56"/>
        </w:numPr>
        <w:ind w:right="540"/>
      </w:pPr>
      <w:r>
        <w:t xml:space="preserve">Click </w:t>
      </w:r>
      <w:r w:rsidRPr="00B66006">
        <w:rPr>
          <w:b/>
        </w:rPr>
        <w:t>VALIDATE</w:t>
      </w:r>
      <w:r>
        <w:t xml:space="preserve"> to verify if the collection is ready for publishing.</w:t>
      </w:r>
      <w:r>
        <w:br/>
        <w:t xml:space="preserve">The </w:t>
      </w:r>
      <w:r w:rsidRPr="00B66006">
        <w:rPr>
          <w:b/>
        </w:rPr>
        <w:t>Validate Collection</w:t>
      </w:r>
      <w:r>
        <w:t xml:space="preserve"> page appears.</w:t>
      </w:r>
    </w:p>
    <w:p w14:paraId="5526AD24" w14:textId="77777777" w:rsidR="006C6AD7" w:rsidRDefault="006C6AD7" w:rsidP="006C6AD7">
      <w:pPr>
        <w:ind w:right="540"/>
      </w:pPr>
    </w:p>
    <w:p w14:paraId="47CD3151" w14:textId="77777777" w:rsidR="006C6AD7" w:rsidRDefault="006C6AD7" w:rsidP="006C6AD7">
      <w:pPr>
        <w:pStyle w:val="ListParagraph"/>
        <w:rPr>
          <w:b/>
        </w:rPr>
      </w:pPr>
      <w:r w:rsidRPr="00B66006">
        <w:rPr>
          <w:b/>
        </w:rPr>
        <w:t>Note:</w:t>
      </w:r>
      <w:r>
        <w:t xml:space="preserve"> </w:t>
      </w:r>
      <w:r w:rsidRPr="00B55AA8">
        <w:t xml:space="preserve">If you receive a publication failed message, </w:t>
      </w:r>
      <w:r>
        <w:t>do the following:</w:t>
      </w:r>
    </w:p>
    <w:p w14:paraId="25E9D834" w14:textId="77777777" w:rsidR="006C6AD7" w:rsidRPr="009A7DCC" w:rsidRDefault="006C6AD7" w:rsidP="006C6AD7">
      <w:pPr>
        <w:pStyle w:val="ListParagraph"/>
        <w:numPr>
          <w:ilvl w:val="0"/>
          <w:numId w:val="62"/>
        </w:numPr>
        <w:rPr>
          <w:b/>
        </w:rPr>
      </w:pPr>
      <w:r w:rsidRPr="005672FB">
        <w:t>C</w:t>
      </w:r>
      <w:r w:rsidRPr="00B55AA8">
        <w:t>lick the</w:t>
      </w:r>
      <w:r>
        <w:rPr>
          <w:b/>
        </w:rPr>
        <w:t xml:space="preserve"> expand icon</w:t>
      </w:r>
      <w:r w:rsidRPr="00B66006">
        <w:rPr>
          <w:b/>
          <w:noProof/>
        </w:rPr>
        <w:drawing>
          <wp:inline distT="0" distB="0" distL="0" distR="0" wp14:anchorId="2899D152" wp14:editId="30000611">
            <wp:extent cx="269875" cy="280670"/>
            <wp:effectExtent l="0" t="0" r="0" b="5080"/>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l="42719" t="39861" r="54607" b="56288"/>
                    <a:stretch>
                      <a:fillRect/>
                    </a:stretch>
                  </pic:blipFill>
                  <pic:spPr bwMode="auto">
                    <a:xfrm>
                      <a:off x="0" y="0"/>
                      <a:ext cx="269875" cy="280670"/>
                    </a:xfrm>
                    <a:prstGeom prst="rect">
                      <a:avLst/>
                    </a:prstGeom>
                    <a:noFill/>
                    <a:ln>
                      <a:noFill/>
                    </a:ln>
                  </pic:spPr>
                </pic:pic>
              </a:graphicData>
            </a:graphic>
          </wp:inline>
        </w:drawing>
      </w:r>
      <w:r>
        <w:rPr>
          <w:b/>
        </w:rPr>
        <w:t>.</w:t>
      </w:r>
    </w:p>
    <w:p w14:paraId="17180C53" w14:textId="77777777" w:rsidR="006C6AD7" w:rsidRPr="00B55AA8" w:rsidRDefault="006C6AD7" w:rsidP="006C6AD7">
      <w:pPr>
        <w:pStyle w:val="ListParagraph"/>
        <w:numPr>
          <w:ilvl w:val="0"/>
          <w:numId w:val="62"/>
        </w:numPr>
        <w:rPr>
          <w:b/>
        </w:rPr>
      </w:pPr>
      <w:r>
        <w:t>S</w:t>
      </w:r>
      <w:r w:rsidRPr="00B55AA8">
        <w:t>croll down</w:t>
      </w:r>
      <w:r>
        <w:rPr>
          <w:b/>
        </w:rPr>
        <w:t xml:space="preserve"> </w:t>
      </w:r>
      <w:r w:rsidRPr="00B55AA8">
        <w:t xml:space="preserve">and </w:t>
      </w:r>
      <w:r>
        <w:t xml:space="preserve">make </w:t>
      </w:r>
      <w:r w:rsidRPr="00B55AA8">
        <w:t xml:space="preserve">note </w:t>
      </w:r>
      <w:r>
        <w:t>of the validation error</w:t>
      </w:r>
      <w:r w:rsidRPr="00B55AA8">
        <w:t xml:space="preserve">s, which appear in </w:t>
      </w:r>
      <w:r w:rsidRPr="00B55AA8">
        <w:rPr>
          <w:color w:val="FF0000"/>
        </w:rPr>
        <w:t>red</w:t>
      </w:r>
      <w:r w:rsidRPr="00B55AA8">
        <w:t>.</w:t>
      </w:r>
    </w:p>
    <w:p w14:paraId="109D7FEE" w14:textId="77777777" w:rsidR="006C6AD7" w:rsidRPr="00B55AA8" w:rsidRDefault="006C6AD7" w:rsidP="006C6AD7">
      <w:pPr>
        <w:pStyle w:val="ListParagraph"/>
        <w:numPr>
          <w:ilvl w:val="0"/>
          <w:numId w:val="62"/>
        </w:numPr>
        <w:rPr>
          <w:b/>
        </w:rPr>
      </w:pPr>
      <w:r>
        <w:t xml:space="preserve">Click </w:t>
      </w:r>
      <w:r w:rsidRPr="00B55AA8">
        <w:rPr>
          <w:b/>
          <w:caps/>
        </w:rPr>
        <w:t>close</w:t>
      </w:r>
      <w:r>
        <w:rPr>
          <w:caps/>
        </w:rPr>
        <w:t>.</w:t>
      </w:r>
    </w:p>
    <w:p w14:paraId="054194A6" w14:textId="77777777" w:rsidR="006C6AD7" w:rsidRPr="007F1AEC" w:rsidRDefault="006C6AD7" w:rsidP="006C6AD7">
      <w:pPr>
        <w:pStyle w:val="ListParagraph"/>
        <w:numPr>
          <w:ilvl w:val="0"/>
          <w:numId w:val="62"/>
        </w:numPr>
        <w:rPr>
          <w:b/>
        </w:rPr>
      </w:pPr>
      <w:r w:rsidRPr="001C2B0C">
        <w:t xml:space="preserve">Click </w:t>
      </w:r>
      <w:r w:rsidRPr="001C2B0C">
        <w:rPr>
          <w:b/>
          <w:caps/>
        </w:rPr>
        <w:t>Modify</w:t>
      </w:r>
      <w:r w:rsidRPr="001C2B0C">
        <w:rPr>
          <w:b/>
        </w:rPr>
        <w:t xml:space="preserve"> COLLECTION</w:t>
      </w:r>
      <w:r>
        <w:rPr>
          <w:b/>
        </w:rPr>
        <w:t xml:space="preserve"> </w:t>
      </w:r>
      <w:r>
        <w:t>and make the necessary corrections.</w:t>
      </w:r>
    </w:p>
    <w:p w14:paraId="3FF046D9" w14:textId="77777777" w:rsidR="006C6AD7" w:rsidRPr="009A7DCC" w:rsidRDefault="006C6AD7" w:rsidP="006C6AD7">
      <w:pPr>
        <w:pStyle w:val="ListParagraph"/>
        <w:numPr>
          <w:ilvl w:val="0"/>
          <w:numId w:val="62"/>
        </w:numPr>
        <w:rPr>
          <w:b/>
        </w:rPr>
      </w:pPr>
      <w:r>
        <w:t xml:space="preserve">Click </w:t>
      </w:r>
      <w:r w:rsidRPr="007F1AEC">
        <w:rPr>
          <w:b/>
        </w:rPr>
        <w:t>VALIDATE</w:t>
      </w:r>
      <w:r>
        <w:t>. Repeat the above steps untila  successful validation is received.</w:t>
      </w:r>
      <w:r>
        <w:br/>
      </w:r>
    </w:p>
    <w:p w14:paraId="7FDAC28D" w14:textId="77777777" w:rsidR="006C6AD7" w:rsidRDefault="006C6AD7" w:rsidP="006C6AD7">
      <w:pPr>
        <w:numPr>
          <w:ilvl w:val="0"/>
          <w:numId w:val="56"/>
        </w:numPr>
        <w:ind w:right="540"/>
      </w:pPr>
      <w:r>
        <w:t xml:space="preserve">Once the corrections have been made, click </w:t>
      </w:r>
      <w:r w:rsidRPr="00433387">
        <w:rPr>
          <w:b/>
          <w:caps/>
        </w:rPr>
        <w:t>Publish</w:t>
      </w:r>
      <w:r>
        <w:t xml:space="preserve">. </w:t>
      </w:r>
      <w:r>
        <w:br/>
        <w:t xml:space="preserve">The </w:t>
      </w:r>
      <w:r w:rsidRPr="00433387">
        <w:rPr>
          <w:b/>
        </w:rPr>
        <w:t>Publish Collection</w:t>
      </w:r>
      <w:r>
        <w:t xml:space="preserve"> page appears.</w:t>
      </w:r>
      <w:r w:rsidRPr="00433387">
        <w:t xml:space="preserve"> </w:t>
      </w:r>
      <w:r>
        <w:br/>
      </w:r>
    </w:p>
    <w:p w14:paraId="0666A59E" w14:textId="77777777" w:rsidR="006C6AD7" w:rsidRDefault="006C6AD7" w:rsidP="006C6AD7">
      <w:pPr>
        <w:numPr>
          <w:ilvl w:val="0"/>
          <w:numId w:val="56"/>
        </w:numPr>
        <w:ind w:right="540"/>
      </w:pPr>
      <w:r>
        <w:t xml:space="preserve">Click </w:t>
      </w:r>
      <w:r w:rsidRPr="00433387">
        <w:rPr>
          <w:b/>
        </w:rPr>
        <w:t>CONFIRM</w:t>
      </w:r>
      <w:r>
        <w:t>.</w:t>
      </w:r>
    </w:p>
    <w:p w14:paraId="2AEC64C2" w14:textId="77777777" w:rsidR="006C6AD7" w:rsidRDefault="006C6AD7" w:rsidP="006C6AD7">
      <w:pPr>
        <w:ind w:left="720" w:right="540"/>
      </w:pPr>
      <w:r>
        <w:t xml:space="preserve">The collection is published and is available for use throughout the applicaiton. All activated users assigned to this collection can access the application.       </w:t>
      </w:r>
    </w:p>
    <w:p w14:paraId="49E22F75" w14:textId="77777777" w:rsidR="006C6AD7" w:rsidRDefault="006C6AD7" w:rsidP="006C6AD7">
      <w:pPr>
        <w:pStyle w:val="Heading3"/>
      </w:pPr>
      <w:r>
        <w:br w:type="page"/>
      </w:r>
      <w:bookmarkStart w:id="401" w:name="_Deleting_a_Collection"/>
      <w:bookmarkStart w:id="402" w:name="DeleteCollection"/>
      <w:bookmarkStart w:id="403" w:name="_Toc452394776"/>
      <w:bookmarkStart w:id="404" w:name="_Toc507159186"/>
      <w:bookmarkEnd w:id="401"/>
      <w:bookmarkEnd w:id="402"/>
      <w:r>
        <w:lastRenderedPageBreak/>
        <w:t>Deleting a Collection</w:t>
      </w:r>
      <w:bookmarkEnd w:id="403"/>
      <w:bookmarkEnd w:id="404"/>
    </w:p>
    <w:p w14:paraId="05437233" w14:textId="77777777" w:rsidR="006C6AD7" w:rsidRPr="00574106" w:rsidRDefault="006C6AD7" w:rsidP="006C6AD7">
      <w:pPr>
        <w:pStyle w:val="Nomal"/>
        <w:spacing w:afterAutospacing="0"/>
        <w:rPr>
          <w:rFonts w:ascii="Arial" w:hAnsi="Arial"/>
          <w:b/>
          <w:sz w:val="22"/>
        </w:rPr>
      </w:pPr>
      <w:r w:rsidRPr="00574106">
        <w:rPr>
          <w:rFonts w:ascii="Arial" w:hAnsi="Arial"/>
          <w:b/>
          <w:sz w:val="22"/>
        </w:rPr>
        <w:t xml:space="preserve">Note: </w:t>
      </w:r>
    </w:p>
    <w:p w14:paraId="0780C813" w14:textId="77777777" w:rsidR="006C6AD7" w:rsidRPr="001C5B3B" w:rsidRDefault="006C6AD7" w:rsidP="006C6AD7">
      <w:pPr>
        <w:pStyle w:val="BodyText"/>
        <w:numPr>
          <w:ilvl w:val="0"/>
          <w:numId w:val="55"/>
        </w:numPr>
        <w:rPr>
          <w:b/>
        </w:rPr>
      </w:pPr>
      <w:r>
        <w:t xml:space="preserve">You cannot delete a collection with </w:t>
      </w:r>
      <w:r w:rsidRPr="00D43250">
        <w:rPr>
          <w:b/>
        </w:rPr>
        <w:t>Published</w:t>
      </w:r>
      <w:r>
        <w:t xml:space="preserve"> as the </w:t>
      </w:r>
      <w:r w:rsidRPr="004C16FA">
        <w:rPr>
          <w:b/>
        </w:rPr>
        <w:t>Publication Status</w:t>
      </w:r>
      <w:r>
        <w:rPr>
          <w:b/>
        </w:rPr>
        <w:t xml:space="preserve">. </w:t>
      </w:r>
      <w:r>
        <w:rPr>
          <w:b/>
        </w:rPr>
        <w:br/>
      </w:r>
    </w:p>
    <w:p w14:paraId="7288478F" w14:textId="6403984B" w:rsidR="006C6AD7" w:rsidRPr="00D43250" w:rsidRDefault="006C6AD7" w:rsidP="006C6AD7">
      <w:pPr>
        <w:pStyle w:val="BodyText"/>
        <w:numPr>
          <w:ilvl w:val="0"/>
          <w:numId w:val="55"/>
        </w:numPr>
        <w:rPr>
          <w:b/>
        </w:rPr>
      </w:pPr>
      <w:r>
        <w:t>You cannot delete a collection if collection events appear under the collection on the project hierarchy</w:t>
      </w:r>
      <w:r w:rsidRPr="004267E8">
        <w:t>. You must first delete any collection events. For information regarding deleting a collection, see</w:t>
      </w:r>
      <w:r w:rsidRPr="00D43250">
        <w:rPr>
          <w:b/>
        </w:rPr>
        <w:t xml:space="preserve"> </w:t>
      </w:r>
      <w:hyperlink w:anchor="DeleteCollectionEvent" w:history="1">
        <w:r w:rsidRPr="00D43250">
          <w:rPr>
            <w:rStyle w:val="Hyperlink"/>
            <w:b/>
          </w:rPr>
          <w:t>Deleting a Collection Event</w:t>
        </w:r>
      </w:hyperlink>
      <w:r w:rsidRPr="00D43250">
        <w:rPr>
          <w:b/>
        </w:rPr>
        <w:t>.</w:t>
      </w:r>
    </w:p>
    <w:p w14:paraId="712E1DCD" w14:textId="77777777" w:rsidR="006C6AD7" w:rsidRDefault="006C6AD7" w:rsidP="006C6AD7">
      <w:pPr>
        <w:pStyle w:val="BodyText"/>
      </w:pPr>
    </w:p>
    <w:p w14:paraId="113A2E32" w14:textId="77777777" w:rsidR="006C6AD7" w:rsidRDefault="006C6AD7" w:rsidP="006C6AD7">
      <w:pPr>
        <w:pStyle w:val="BodyText"/>
      </w:pPr>
      <w:r>
        <w:t xml:space="preserve">To delete a collection: </w:t>
      </w:r>
      <w:r>
        <w:br/>
      </w:r>
    </w:p>
    <w:p w14:paraId="000AFD39" w14:textId="77777777" w:rsidR="006C6AD7" w:rsidRDefault="006C6AD7" w:rsidP="006C6AD7">
      <w:pPr>
        <w:numPr>
          <w:ilvl w:val="0"/>
          <w:numId w:val="63"/>
        </w:numPr>
        <w:ind w:right="540"/>
      </w:pPr>
      <w:r>
        <w:t xml:space="preserve">Log on to the application as the System Administrator. </w:t>
      </w:r>
    </w:p>
    <w:p w14:paraId="40A12B01" w14:textId="77777777" w:rsidR="006C6AD7" w:rsidRDefault="006C6AD7" w:rsidP="006C6AD7">
      <w:pPr>
        <w:ind w:left="720" w:right="540"/>
      </w:pPr>
      <w:r>
        <w:t xml:space="preserve">The CIRRASPEC home page appears. </w:t>
      </w:r>
      <w:r>
        <w:br/>
      </w:r>
    </w:p>
    <w:p w14:paraId="01FBA128" w14:textId="77777777" w:rsidR="006C6AD7" w:rsidRPr="007051E5" w:rsidRDefault="006C6AD7" w:rsidP="006C6AD7">
      <w:pPr>
        <w:numPr>
          <w:ilvl w:val="0"/>
          <w:numId w:val="63"/>
        </w:numPr>
        <w:ind w:right="540"/>
      </w:pPr>
      <w:r>
        <w:t xml:space="preserve">Point to the arrow of the </w:t>
      </w:r>
      <w:r>
        <w:rPr>
          <w:b/>
        </w:rPr>
        <w:t xml:space="preserve">RPMS </w:t>
      </w:r>
      <w:r w:rsidRPr="007051E5">
        <w:t>tab, and then click</w:t>
      </w:r>
      <w:r>
        <w:rPr>
          <w:b/>
        </w:rPr>
        <w:t xml:space="preserve"> Configuration</w:t>
      </w:r>
      <w:r w:rsidRPr="007051E5">
        <w:t>.</w:t>
      </w:r>
    </w:p>
    <w:p w14:paraId="2D6229D7" w14:textId="77777777" w:rsidR="006C6AD7" w:rsidRPr="007051E5" w:rsidRDefault="006C6AD7" w:rsidP="006C6AD7">
      <w:pPr>
        <w:ind w:left="720" w:right="540"/>
      </w:pPr>
      <w:r w:rsidRPr="007051E5">
        <w:t xml:space="preserve">The </w:t>
      </w:r>
      <w:r>
        <w:rPr>
          <w:b/>
        </w:rPr>
        <w:t>RPMS S</w:t>
      </w:r>
      <w:r w:rsidRPr="004238B2">
        <w:rPr>
          <w:b/>
        </w:rPr>
        <w:t>earch</w:t>
      </w:r>
      <w:r w:rsidRPr="007051E5">
        <w:t xml:space="preserve"> page appears. </w:t>
      </w:r>
    </w:p>
    <w:p w14:paraId="29EBDA53" w14:textId="77777777" w:rsidR="006C6AD7" w:rsidRPr="007051E5" w:rsidRDefault="006C6AD7" w:rsidP="006C6AD7">
      <w:pPr>
        <w:ind w:left="720" w:right="540"/>
      </w:pPr>
    </w:p>
    <w:p w14:paraId="58237BFD" w14:textId="77777777" w:rsidR="006C6AD7" w:rsidRPr="007051E5" w:rsidRDefault="006C6AD7" w:rsidP="006C6AD7">
      <w:pPr>
        <w:numPr>
          <w:ilvl w:val="0"/>
          <w:numId w:val="63"/>
        </w:numPr>
        <w:ind w:right="540"/>
      </w:pPr>
      <w:r w:rsidRPr="007051E5">
        <w:t>Click</w:t>
      </w:r>
      <w:r>
        <w:rPr>
          <w:b/>
        </w:rPr>
        <w:t xml:space="preserve"> SEARCH</w:t>
      </w:r>
      <w:r w:rsidRPr="007051E5">
        <w:t>.</w:t>
      </w:r>
      <w:r>
        <w:rPr>
          <w:b/>
        </w:rPr>
        <w:t xml:space="preserve"> </w:t>
      </w:r>
    </w:p>
    <w:p w14:paraId="645890F2" w14:textId="77777777" w:rsidR="006C6AD7" w:rsidRDefault="006C6AD7" w:rsidP="006C6AD7">
      <w:pPr>
        <w:ind w:left="720" w:right="540"/>
      </w:pPr>
      <w:r w:rsidRPr="007051E5">
        <w:t>The</w:t>
      </w:r>
      <w:r>
        <w:rPr>
          <w:b/>
        </w:rPr>
        <w:t xml:space="preserve"> </w:t>
      </w:r>
      <w:r>
        <w:t>RPMS</w:t>
      </w:r>
      <w:r w:rsidRPr="007051E5">
        <w:t xml:space="preserve"> search page</w:t>
      </w:r>
      <w:r>
        <w:t xml:space="preserve"> displays a list of projects and collections. </w:t>
      </w:r>
      <w:r>
        <w:br/>
      </w:r>
    </w:p>
    <w:p w14:paraId="34BD6D4E" w14:textId="77777777" w:rsidR="006C6AD7" w:rsidRDefault="006C6AD7" w:rsidP="006C6AD7">
      <w:pPr>
        <w:numPr>
          <w:ilvl w:val="0"/>
          <w:numId w:val="63"/>
        </w:numPr>
        <w:ind w:right="540"/>
      </w:pPr>
      <w:r>
        <w:t xml:space="preserve">Note the </w:t>
      </w:r>
      <w:r w:rsidRPr="003E06DC">
        <w:rPr>
          <w:b/>
        </w:rPr>
        <w:t>Publication Status</w:t>
      </w:r>
      <w:r>
        <w:t xml:space="preserve"> of the collection that you want to delete and click the row of the collection. </w:t>
      </w:r>
    </w:p>
    <w:p w14:paraId="6217178F" w14:textId="77777777" w:rsidR="006C6AD7" w:rsidRDefault="006C6AD7" w:rsidP="006C6AD7">
      <w:pPr>
        <w:ind w:left="720"/>
      </w:pPr>
      <w:r>
        <w:t xml:space="preserve">The </w:t>
      </w:r>
      <w:r>
        <w:rPr>
          <w:b/>
        </w:rPr>
        <w:t>View Collection</w:t>
      </w:r>
      <w:r>
        <w:t xml:space="preserve"> page appears.  </w:t>
      </w:r>
      <w:r>
        <w:br/>
      </w:r>
    </w:p>
    <w:p w14:paraId="2AEFBB11" w14:textId="77777777" w:rsidR="006C6AD7" w:rsidRDefault="006C6AD7" w:rsidP="006C6AD7">
      <w:pPr>
        <w:numPr>
          <w:ilvl w:val="0"/>
          <w:numId w:val="63"/>
        </w:numPr>
      </w:pPr>
      <w:r>
        <w:t xml:space="preserve">If the </w:t>
      </w:r>
      <w:r w:rsidRPr="003E06DC">
        <w:rPr>
          <w:b/>
        </w:rPr>
        <w:t>Publication Status</w:t>
      </w:r>
      <w:r>
        <w:t xml:space="preserve"> noted in step 4 was </w:t>
      </w:r>
      <w:r w:rsidRPr="00BE064D">
        <w:rPr>
          <w:b/>
        </w:rPr>
        <w:t>Published</w:t>
      </w:r>
      <w:r>
        <w:t xml:space="preserve">, click </w:t>
      </w:r>
      <w:r w:rsidRPr="00BE064D">
        <w:rPr>
          <w:b/>
        </w:rPr>
        <w:t>UNPUBLISH</w:t>
      </w:r>
      <w:r>
        <w:t xml:space="preserve">. Then, click </w:t>
      </w:r>
      <w:r>
        <w:rPr>
          <w:b/>
        </w:rPr>
        <w:t xml:space="preserve">DELETE </w:t>
      </w:r>
      <w:r w:rsidRPr="00BE064D">
        <w:rPr>
          <w:b/>
        </w:rPr>
        <w:t>COLLECTION</w:t>
      </w:r>
      <w:r>
        <w:t>.</w:t>
      </w:r>
      <w:r>
        <w:br/>
        <w:t>OR</w:t>
      </w:r>
    </w:p>
    <w:p w14:paraId="49E84727" w14:textId="77777777" w:rsidR="006C6AD7" w:rsidRDefault="006C6AD7" w:rsidP="006C6AD7">
      <w:pPr>
        <w:ind w:left="720"/>
      </w:pPr>
      <w:r>
        <w:t xml:space="preserve">If the Publication Status noted in step 4 was </w:t>
      </w:r>
      <w:r w:rsidRPr="00BE064D">
        <w:rPr>
          <w:b/>
        </w:rPr>
        <w:t>Unpublished</w:t>
      </w:r>
      <w:r>
        <w:rPr>
          <w:b/>
        </w:rPr>
        <w:t xml:space="preserve"> or Draft</w:t>
      </w:r>
      <w:r>
        <w:t xml:space="preserve">, click </w:t>
      </w:r>
      <w:r>
        <w:rPr>
          <w:b/>
        </w:rPr>
        <w:t xml:space="preserve">DELETE </w:t>
      </w:r>
      <w:r w:rsidRPr="00BE064D">
        <w:rPr>
          <w:b/>
        </w:rPr>
        <w:t>COLLECTION</w:t>
      </w:r>
      <w:r>
        <w:t>.</w:t>
      </w:r>
      <w:r>
        <w:br/>
        <w:t xml:space="preserve">A confirmation message appears. </w:t>
      </w:r>
    </w:p>
    <w:p w14:paraId="6EFE840C" w14:textId="77777777" w:rsidR="006C6AD7" w:rsidRDefault="006C6AD7" w:rsidP="006C6AD7">
      <w:pPr>
        <w:ind w:left="720" w:right="540"/>
      </w:pPr>
    </w:p>
    <w:p w14:paraId="351CBB3E" w14:textId="77777777" w:rsidR="006C6AD7" w:rsidRDefault="006C6AD7" w:rsidP="006C6AD7">
      <w:pPr>
        <w:numPr>
          <w:ilvl w:val="0"/>
          <w:numId w:val="63"/>
        </w:numPr>
        <w:ind w:right="540"/>
      </w:pPr>
      <w:r w:rsidRPr="00F22757">
        <w:t xml:space="preserve">Click </w:t>
      </w:r>
      <w:r>
        <w:rPr>
          <w:b/>
        </w:rPr>
        <w:t>YES</w:t>
      </w:r>
      <w:r w:rsidRPr="00F22757">
        <w:t xml:space="preserve">. </w:t>
      </w:r>
      <w:r>
        <w:br/>
        <w:t>The collection is removed from the Project Hierarchy tree.</w:t>
      </w:r>
    </w:p>
    <w:p w14:paraId="2A480F2B" w14:textId="77777777" w:rsidR="006C6AD7" w:rsidRDefault="006C6AD7" w:rsidP="006C6AD7">
      <w:pPr>
        <w:ind w:left="720" w:right="540"/>
      </w:pPr>
    </w:p>
    <w:p w14:paraId="297AAFB3" w14:textId="77777777" w:rsidR="006C6AD7" w:rsidRDefault="006C6AD7" w:rsidP="006C6AD7">
      <w:pPr>
        <w:pStyle w:val="Heading3"/>
      </w:pPr>
      <w:r>
        <w:br w:type="page"/>
      </w:r>
      <w:bookmarkStart w:id="405" w:name="ModifyCollectionEvent"/>
      <w:bookmarkStart w:id="406" w:name="_Toc452394777"/>
      <w:bookmarkStart w:id="407" w:name="_Toc507159187"/>
      <w:bookmarkEnd w:id="405"/>
      <w:r>
        <w:lastRenderedPageBreak/>
        <w:t>Modifying the Collection Event Details</w:t>
      </w:r>
      <w:bookmarkEnd w:id="406"/>
      <w:bookmarkEnd w:id="407"/>
    </w:p>
    <w:p w14:paraId="62B34004" w14:textId="77777777" w:rsidR="006C6AD7" w:rsidRDefault="006C6AD7" w:rsidP="006C6AD7">
      <w:pPr>
        <w:pStyle w:val="Nomal"/>
      </w:pPr>
      <w:r w:rsidRPr="007E3181">
        <w:rPr>
          <w:rFonts w:ascii="Arial" w:hAnsi="Arial"/>
          <w:b/>
          <w:sz w:val="22"/>
        </w:rPr>
        <w:t>Note:</w:t>
      </w:r>
      <w:r w:rsidRPr="007E3181">
        <w:rPr>
          <w:rFonts w:ascii="Arial" w:hAnsi="Arial"/>
          <w:sz w:val="22"/>
        </w:rPr>
        <w:t xml:space="preserve"> You</w:t>
      </w:r>
      <w:r w:rsidRPr="007E3181">
        <w:t xml:space="preserve"> </w:t>
      </w:r>
      <w:r w:rsidRPr="00EF04A8">
        <w:rPr>
          <w:rFonts w:ascii="Arial" w:hAnsi="Arial"/>
          <w:sz w:val="22"/>
          <w:szCs w:val="22"/>
        </w:rPr>
        <w:t xml:space="preserve">cannot </w:t>
      </w:r>
      <w:r>
        <w:rPr>
          <w:rFonts w:ascii="Arial" w:hAnsi="Arial"/>
          <w:sz w:val="22"/>
          <w:szCs w:val="22"/>
        </w:rPr>
        <w:t xml:space="preserve">modify </w:t>
      </w:r>
      <w:r w:rsidRPr="00EF04A8">
        <w:rPr>
          <w:rFonts w:ascii="Arial" w:hAnsi="Arial"/>
          <w:sz w:val="22"/>
          <w:szCs w:val="22"/>
        </w:rPr>
        <w:t xml:space="preserve">a collection event for a collection with </w:t>
      </w:r>
      <w:r w:rsidRPr="00EF04A8">
        <w:rPr>
          <w:rFonts w:ascii="Arial" w:hAnsi="Arial"/>
          <w:b/>
          <w:sz w:val="22"/>
          <w:szCs w:val="22"/>
        </w:rPr>
        <w:t>Published</w:t>
      </w:r>
      <w:r w:rsidRPr="00EF04A8">
        <w:rPr>
          <w:rFonts w:ascii="Arial" w:hAnsi="Arial"/>
          <w:sz w:val="22"/>
          <w:szCs w:val="22"/>
        </w:rPr>
        <w:t xml:space="preserve"> as the </w:t>
      </w:r>
      <w:r w:rsidRPr="00EF04A8">
        <w:rPr>
          <w:rFonts w:ascii="Arial" w:hAnsi="Arial"/>
          <w:b/>
          <w:sz w:val="22"/>
          <w:szCs w:val="22"/>
        </w:rPr>
        <w:t>Publication Status</w:t>
      </w:r>
      <w:r w:rsidRPr="00EF04A8">
        <w:rPr>
          <w:rFonts w:ascii="Arial" w:hAnsi="Arial"/>
          <w:sz w:val="22"/>
          <w:szCs w:val="22"/>
        </w:rPr>
        <w:t>.</w:t>
      </w:r>
      <w:r w:rsidRPr="007E3181">
        <w:t xml:space="preserve"> </w:t>
      </w:r>
    </w:p>
    <w:p w14:paraId="11ABB911" w14:textId="77777777" w:rsidR="006C6AD7" w:rsidRDefault="006C6AD7" w:rsidP="006C6AD7">
      <w:pPr>
        <w:pStyle w:val="BodyText"/>
      </w:pPr>
      <w:r>
        <w:t xml:space="preserve">To modify the collection event details: </w:t>
      </w:r>
    </w:p>
    <w:p w14:paraId="03E76BF7" w14:textId="77777777" w:rsidR="006C6AD7" w:rsidRDefault="006C6AD7" w:rsidP="006C6AD7"/>
    <w:p w14:paraId="60258B57" w14:textId="77777777" w:rsidR="006C6AD7" w:rsidRDefault="006C6AD7" w:rsidP="006C6AD7">
      <w:pPr>
        <w:numPr>
          <w:ilvl w:val="0"/>
          <w:numId w:val="70"/>
        </w:numPr>
        <w:ind w:right="540"/>
      </w:pPr>
      <w:r>
        <w:t xml:space="preserve">Log on to the application as the System Administrator. </w:t>
      </w:r>
    </w:p>
    <w:p w14:paraId="1B5F73AE" w14:textId="77777777" w:rsidR="006C6AD7" w:rsidRDefault="006C6AD7" w:rsidP="006C6AD7">
      <w:pPr>
        <w:ind w:left="720" w:right="540"/>
      </w:pPr>
      <w:r>
        <w:t xml:space="preserve">The CIRRASPEC home page appears. </w:t>
      </w:r>
      <w:r>
        <w:br/>
      </w:r>
    </w:p>
    <w:p w14:paraId="37E5A357" w14:textId="77777777" w:rsidR="006C6AD7" w:rsidRPr="007051E5" w:rsidRDefault="006C6AD7" w:rsidP="006C6AD7">
      <w:pPr>
        <w:numPr>
          <w:ilvl w:val="0"/>
          <w:numId w:val="70"/>
        </w:numPr>
        <w:ind w:right="540"/>
      </w:pPr>
      <w:r>
        <w:t xml:space="preserve">Point to the arrow of the </w:t>
      </w:r>
      <w:r>
        <w:rPr>
          <w:b/>
        </w:rPr>
        <w:t xml:space="preserve">RPMS </w:t>
      </w:r>
      <w:r w:rsidRPr="007051E5">
        <w:t>tab, and then click</w:t>
      </w:r>
      <w:r>
        <w:rPr>
          <w:b/>
        </w:rPr>
        <w:t xml:space="preserve"> Configuration</w:t>
      </w:r>
      <w:r w:rsidRPr="007051E5">
        <w:t>.</w:t>
      </w:r>
    </w:p>
    <w:p w14:paraId="7FB8253B" w14:textId="77777777" w:rsidR="006C6AD7" w:rsidRPr="007051E5" w:rsidRDefault="006C6AD7" w:rsidP="006C6AD7">
      <w:pPr>
        <w:ind w:left="720" w:right="540"/>
      </w:pPr>
      <w:r w:rsidRPr="007051E5">
        <w:t xml:space="preserve">The </w:t>
      </w:r>
      <w:r>
        <w:rPr>
          <w:b/>
        </w:rPr>
        <w:t>RPMS S</w:t>
      </w:r>
      <w:r w:rsidRPr="004238B2">
        <w:rPr>
          <w:b/>
        </w:rPr>
        <w:t>earch</w:t>
      </w:r>
      <w:r w:rsidRPr="007051E5">
        <w:t xml:space="preserve"> page appears. </w:t>
      </w:r>
    </w:p>
    <w:p w14:paraId="56794676" w14:textId="77777777" w:rsidR="006C6AD7" w:rsidRPr="007051E5" w:rsidRDefault="006C6AD7" w:rsidP="006C6AD7">
      <w:pPr>
        <w:ind w:left="720" w:right="540"/>
      </w:pPr>
    </w:p>
    <w:p w14:paraId="05910ACA" w14:textId="77777777" w:rsidR="006C6AD7" w:rsidRPr="007051E5" w:rsidRDefault="006C6AD7" w:rsidP="006C6AD7">
      <w:pPr>
        <w:numPr>
          <w:ilvl w:val="0"/>
          <w:numId w:val="70"/>
        </w:numPr>
        <w:ind w:right="540"/>
      </w:pPr>
      <w:r w:rsidRPr="007051E5">
        <w:t>Click</w:t>
      </w:r>
      <w:r>
        <w:rPr>
          <w:b/>
        </w:rPr>
        <w:t xml:space="preserve"> SEARCH</w:t>
      </w:r>
      <w:r w:rsidRPr="007051E5">
        <w:t>.</w:t>
      </w:r>
      <w:r>
        <w:rPr>
          <w:b/>
        </w:rPr>
        <w:t xml:space="preserve"> </w:t>
      </w:r>
    </w:p>
    <w:p w14:paraId="2857ACC5" w14:textId="77777777" w:rsidR="006C6AD7" w:rsidRDefault="006C6AD7" w:rsidP="006C6AD7">
      <w:pPr>
        <w:ind w:left="720" w:right="540"/>
      </w:pPr>
      <w:r w:rsidRPr="007051E5">
        <w:t>The</w:t>
      </w:r>
      <w:r>
        <w:rPr>
          <w:b/>
        </w:rPr>
        <w:t xml:space="preserve"> </w:t>
      </w:r>
      <w:r>
        <w:t>RPMS</w:t>
      </w:r>
      <w:r w:rsidRPr="007051E5">
        <w:t xml:space="preserve"> search page</w:t>
      </w:r>
      <w:r>
        <w:t xml:space="preserve"> displays a list of projects and collections. </w:t>
      </w:r>
      <w:r>
        <w:br/>
      </w:r>
    </w:p>
    <w:p w14:paraId="468BBCAF" w14:textId="77777777" w:rsidR="006C6AD7" w:rsidRDefault="006C6AD7" w:rsidP="006C6AD7">
      <w:pPr>
        <w:numPr>
          <w:ilvl w:val="0"/>
          <w:numId w:val="70"/>
        </w:numPr>
        <w:ind w:right="540"/>
      </w:pPr>
      <w:r>
        <w:t xml:space="preserve">Note the </w:t>
      </w:r>
      <w:r w:rsidRPr="003E06DC">
        <w:rPr>
          <w:b/>
        </w:rPr>
        <w:t>Publication Status</w:t>
      </w:r>
      <w:r>
        <w:t xml:space="preserve"> of the collection for which you want to modify a collection event and click the row of the collection. </w:t>
      </w:r>
    </w:p>
    <w:p w14:paraId="79D26B79" w14:textId="77777777" w:rsidR="006C6AD7" w:rsidRDefault="006C6AD7" w:rsidP="006C6AD7">
      <w:pPr>
        <w:ind w:left="720"/>
      </w:pPr>
      <w:r>
        <w:t xml:space="preserve">The </w:t>
      </w:r>
      <w:r>
        <w:rPr>
          <w:b/>
        </w:rPr>
        <w:t>View Collection</w:t>
      </w:r>
      <w:r>
        <w:t xml:space="preserve"> page appears.  </w:t>
      </w:r>
      <w:r>
        <w:br/>
      </w:r>
    </w:p>
    <w:p w14:paraId="1872025C" w14:textId="77777777" w:rsidR="006C6AD7" w:rsidRDefault="006C6AD7" w:rsidP="006C6AD7">
      <w:pPr>
        <w:numPr>
          <w:ilvl w:val="0"/>
          <w:numId w:val="70"/>
        </w:numPr>
      </w:pPr>
      <w:r>
        <w:t xml:space="preserve">If the </w:t>
      </w:r>
      <w:r w:rsidRPr="003E06DC">
        <w:rPr>
          <w:b/>
        </w:rPr>
        <w:t>Publication Status</w:t>
      </w:r>
      <w:r>
        <w:t xml:space="preserve"> noted in step 4 was </w:t>
      </w:r>
      <w:r w:rsidRPr="00BE064D">
        <w:rPr>
          <w:b/>
        </w:rPr>
        <w:t>Published</w:t>
      </w:r>
      <w:r>
        <w:t xml:space="preserve">, click </w:t>
      </w:r>
      <w:r w:rsidRPr="00BE064D">
        <w:rPr>
          <w:b/>
        </w:rPr>
        <w:t>UNPUBLISH</w:t>
      </w:r>
      <w:r w:rsidRPr="00597A8D">
        <w:t>. Then, click</w:t>
      </w:r>
      <w:r>
        <w:t xml:space="preserve"> </w:t>
      </w:r>
      <w:r w:rsidRPr="007F2F1C">
        <w:rPr>
          <w:b/>
        </w:rPr>
        <w:t>CLOSE</w:t>
      </w:r>
      <w:r>
        <w:t>.</w:t>
      </w:r>
      <w:r>
        <w:br/>
      </w:r>
    </w:p>
    <w:p w14:paraId="68D15192" w14:textId="77777777" w:rsidR="006C6AD7" w:rsidRDefault="006C6AD7" w:rsidP="006C6AD7">
      <w:pPr>
        <w:pStyle w:val="Nomal"/>
        <w:numPr>
          <w:ilvl w:val="0"/>
          <w:numId w:val="70"/>
        </w:numPr>
      </w:pPr>
      <w:r w:rsidRPr="00597A8D">
        <w:rPr>
          <w:rFonts w:ascii="Arial" w:hAnsi="Arial"/>
          <w:sz w:val="22"/>
          <w:szCs w:val="22"/>
        </w:rPr>
        <w:t xml:space="preserve">Click the collection event on the Project Hierarchy tree that you want to modify. Then click </w:t>
      </w:r>
      <w:r w:rsidRPr="00597A8D">
        <w:rPr>
          <w:rFonts w:ascii="Arial" w:hAnsi="Arial"/>
          <w:b/>
          <w:sz w:val="22"/>
          <w:szCs w:val="22"/>
        </w:rPr>
        <w:t xml:space="preserve">MODIFY COLLECTION EVENT. </w:t>
      </w:r>
      <w:r w:rsidRPr="00597A8D">
        <w:rPr>
          <w:rFonts w:ascii="Arial" w:hAnsi="Arial"/>
          <w:b/>
          <w:sz w:val="22"/>
          <w:szCs w:val="22"/>
        </w:rPr>
        <w:br/>
      </w:r>
      <w:r w:rsidRPr="00597A8D">
        <w:rPr>
          <w:rFonts w:ascii="Arial" w:hAnsi="Arial"/>
          <w:sz w:val="22"/>
          <w:szCs w:val="22"/>
        </w:rPr>
        <w:t xml:space="preserve">The </w:t>
      </w:r>
      <w:r w:rsidRPr="00597A8D">
        <w:rPr>
          <w:rFonts w:ascii="Arial" w:hAnsi="Arial"/>
          <w:b/>
          <w:sz w:val="22"/>
          <w:szCs w:val="22"/>
        </w:rPr>
        <w:t>Modify Collection Event</w:t>
      </w:r>
      <w:r w:rsidRPr="00597A8D">
        <w:rPr>
          <w:rFonts w:ascii="Arial" w:hAnsi="Arial"/>
          <w:sz w:val="22"/>
          <w:szCs w:val="22"/>
        </w:rPr>
        <w:t xml:space="preserve"> page appears.</w:t>
      </w:r>
      <w:r w:rsidRPr="00597A8D">
        <w:rPr>
          <w:rFonts w:ascii="Arial" w:hAnsi="Arial"/>
        </w:rPr>
        <w:br/>
      </w:r>
      <w:r>
        <w:br/>
      </w:r>
      <w:r w:rsidRPr="00D14648">
        <w:rPr>
          <w:noProof/>
        </w:rPr>
        <w:drawing>
          <wp:inline distT="0" distB="0" distL="0" distR="0" wp14:anchorId="0BF57466" wp14:editId="627F25B3">
            <wp:extent cx="6307455" cy="2919730"/>
            <wp:effectExtent l="19050" t="19050" r="17145" b="1397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07455" cy="2919730"/>
                    </a:xfrm>
                    <a:prstGeom prst="rect">
                      <a:avLst/>
                    </a:prstGeom>
                    <a:noFill/>
                    <a:ln w="3175">
                      <a:solidFill>
                        <a:schemeClr val="tx1"/>
                      </a:solidFill>
                    </a:ln>
                  </pic:spPr>
                </pic:pic>
              </a:graphicData>
            </a:graphic>
          </wp:inline>
        </w:drawing>
      </w:r>
    </w:p>
    <w:p w14:paraId="41333930" w14:textId="77777777" w:rsidR="006C6AD7" w:rsidRDefault="006C6AD7" w:rsidP="006C6AD7">
      <w:pPr>
        <w:pStyle w:val="Figure"/>
        <w:tabs>
          <w:tab w:val="clear" w:pos="1980"/>
          <w:tab w:val="left" w:pos="1710"/>
          <w:tab w:val="num" w:pos="1800"/>
        </w:tabs>
        <w:ind w:left="1152" w:hanging="432"/>
      </w:pPr>
      <w:r>
        <w:t>Collection Event properties page</w:t>
      </w:r>
    </w:p>
    <w:p w14:paraId="6525B689" w14:textId="77777777" w:rsidR="006C6AD7" w:rsidRPr="005D4EA5" w:rsidRDefault="006C6AD7" w:rsidP="006C6AD7">
      <w:pPr>
        <w:pStyle w:val="ListParagraph"/>
        <w:ind w:left="0"/>
      </w:pPr>
    </w:p>
    <w:p w14:paraId="72D88646" w14:textId="77777777" w:rsidR="006C6AD7" w:rsidRDefault="006C6AD7" w:rsidP="006C6AD7">
      <w:pPr>
        <w:numPr>
          <w:ilvl w:val="0"/>
          <w:numId w:val="70"/>
        </w:numPr>
        <w:ind w:right="540"/>
      </w:pPr>
      <w:r>
        <w:t xml:space="preserve">Enter appropriate information in each field. Following table lists each field and its description. </w:t>
      </w:r>
    </w:p>
    <w:p w14:paraId="77A429D5" w14:textId="77777777" w:rsidR="006C6AD7" w:rsidRDefault="006C6AD7" w:rsidP="006C6AD7">
      <w:pPr>
        <w:ind w:left="360" w:right="540" w:firstLine="360"/>
      </w:pPr>
      <w:r w:rsidRPr="00EA12A5">
        <w:rPr>
          <w:b/>
        </w:rPr>
        <w:t>Note:</w:t>
      </w:r>
      <w:r>
        <w:t xml:space="preserve"> Fields that are marked with the red asterisk (</w:t>
      </w:r>
      <w:r w:rsidRPr="00EA12A5">
        <w:rPr>
          <w:color w:val="FF0000"/>
        </w:rPr>
        <w:t>*</w:t>
      </w:r>
      <w:r>
        <w:t>) are mandatory.</w:t>
      </w:r>
    </w:p>
    <w:p w14:paraId="6FE5BAB3" w14:textId="77777777" w:rsidR="006C6AD7" w:rsidRDefault="006C6AD7" w:rsidP="006C6AD7">
      <w:pPr>
        <w:ind w:left="720" w:right="540"/>
      </w:pPr>
    </w:p>
    <w:p w14:paraId="5B385BA3" w14:textId="34467C73" w:rsidR="006C6AD7" w:rsidRDefault="006C6AD7" w:rsidP="006C6AD7">
      <w:pPr>
        <w:pStyle w:val="Caption"/>
        <w:ind w:firstLine="720"/>
      </w:pPr>
      <w:r>
        <w:t xml:space="preserve">Table </w:t>
      </w:r>
      <w:fldSimple w:instr=" SEQ Figure \* ARABIC ">
        <w:r w:rsidR="006A4F84">
          <w:rPr>
            <w:noProof/>
          </w:rPr>
          <w:t>59</w:t>
        </w:r>
      </w:fldSimple>
      <w:r>
        <w:t>: Modifying a collection event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0"/>
        <w:gridCol w:w="7020"/>
      </w:tblGrid>
      <w:tr w:rsidR="006C6AD7" w:rsidRPr="002C6247" w14:paraId="291C9DB1" w14:textId="77777777" w:rsidTr="00D960F4">
        <w:tc>
          <w:tcPr>
            <w:tcW w:w="2610" w:type="dxa"/>
            <w:shd w:val="clear" w:color="auto" w:fill="BFBFBF"/>
          </w:tcPr>
          <w:p w14:paraId="1C206ABD" w14:textId="77777777" w:rsidR="006C6AD7" w:rsidRPr="00F578E5" w:rsidRDefault="006C6AD7" w:rsidP="00D960F4">
            <w:pPr>
              <w:ind w:right="540"/>
              <w:rPr>
                <w:b/>
              </w:rPr>
            </w:pPr>
            <w:r>
              <w:rPr>
                <w:b/>
              </w:rPr>
              <w:t>Field</w:t>
            </w:r>
          </w:p>
        </w:tc>
        <w:tc>
          <w:tcPr>
            <w:tcW w:w="7020" w:type="dxa"/>
            <w:shd w:val="clear" w:color="auto" w:fill="BFBFBF"/>
          </w:tcPr>
          <w:p w14:paraId="22AB8511" w14:textId="77777777" w:rsidR="006C6AD7" w:rsidRPr="00F578E5" w:rsidRDefault="006C6AD7" w:rsidP="00D960F4">
            <w:pPr>
              <w:ind w:right="540"/>
              <w:rPr>
                <w:b/>
              </w:rPr>
            </w:pPr>
            <w:r>
              <w:rPr>
                <w:b/>
              </w:rPr>
              <w:t>Description</w:t>
            </w:r>
          </w:p>
        </w:tc>
      </w:tr>
      <w:tr w:rsidR="006C6AD7" w14:paraId="40420A25" w14:textId="77777777" w:rsidTr="00D960F4">
        <w:trPr>
          <w:trHeight w:val="70"/>
        </w:trPr>
        <w:tc>
          <w:tcPr>
            <w:tcW w:w="2610" w:type="dxa"/>
          </w:tcPr>
          <w:p w14:paraId="49DA51D6" w14:textId="77777777" w:rsidR="006C6AD7" w:rsidRDefault="006C6AD7" w:rsidP="00D960F4">
            <w:pPr>
              <w:ind w:right="540"/>
            </w:pPr>
            <w:r>
              <w:rPr>
                <w:b/>
              </w:rPr>
              <w:t xml:space="preserve">CE </w:t>
            </w:r>
            <w:r w:rsidRPr="00F578E5">
              <w:rPr>
                <w:b/>
              </w:rPr>
              <w:t>Code</w:t>
            </w:r>
            <w:r w:rsidRPr="00F578E5">
              <w:rPr>
                <w:color w:val="FF0000"/>
              </w:rPr>
              <w:t>*</w:t>
            </w:r>
          </w:p>
        </w:tc>
        <w:tc>
          <w:tcPr>
            <w:tcW w:w="7020" w:type="dxa"/>
          </w:tcPr>
          <w:p w14:paraId="578263F8" w14:textId="77777777" w:rsidR="006C6AD7" w:rsidRDefault="006C6AD7" w:rsidP="00D960F4">
            <w:pPr>
              <w:ind w:right="540"/>
            </w:pPr>
            <w:r>
              <w:t xml:space="preserve">Type a new code for this collection event, if applicable. </w:t>
            </w:r>
          </w:p>
        </w:tc>
      </w:tr>
      <w:tr w:rsidR="006C6AD7" w14:paraId="4802736E" w14:textId="77777777" w:rsidTr="00D960F4">
        <w:tc>
          <w:tcPr>
            <w:tcW w:w="2610" w:type="dxa"/>
          </w:tcPr>
          <w:p w14:paraId="408BFA3E" w14:textId="77777777" w:rsidR="006C6AD7" w:rsidRDefault="006C6AD7" w:rsidP="00D960F4">
            <w:pPr>
              <w:ind w:right="540"/>
            </w:pPr>
            <w:r>
              <w:rPr>
                <w:b/>
              </w:rPr>
              <w:lastRenderedPageBreak/>
              <w:t xml:space="preserve">CE </w:t>
            </w:r>
            <w:r w:rsidRPr="00F578E5">
              <w:rPr>
                <w:b/>
              </w:rPr>
              <w:t>Name</w:t>
            </w:r>
            <w:r w:rsidRPr="00F578E5">
              <w:rPr>
                <w:color w:val="FF0000"/>
              </w:rPr>
              <w:t>*</w:t>
            </w:r>
          </w:p>
        </w:tc>
        <w:tc>
          <w:tcPr>
            <w:tcW w:w="7020" w:type="dxa"/>
          </w:tcPr>
          <w:p w14:paraId="550BFD54" w14:textId="77777777" w:rsidR="006C6AD7" w:rsidRDefault="006C6AD7" w:rsidP="00D960F4">
            <w:pPr>
              <w:ind w:right="540"/>
            </w:pPr>
            <w:r>
              <w:t>T</w:t>
            </w:r>
            <w:r w:rsidRPr="00DA2B4B">
              <w:t xml:space="preserve">ype a </w:t>
            </w:r>
            <w:r>
              <w:t xml:space="preserve">new </w:t>
            </w:r>
            <w:r w:rsidRPr="00DA2B4B">
              <w:t xml:space="preserve">name for </w:t>
            </w:r>
            <w:r>
              <w:t>this</w:t>
            </w:r>
            <w:r w:rsidRPr="00DA2B4B">
              <w:t xml:space="preserve"> </w:t>
            </w:r>
            <w:r>
              <w:t>collection event, if applicable.</w:t>
            </w:r>
            <w:r>
              <w:rPr>
                <w:b/>
              </w:rPr>
              <w:br/>
            </w:r>
            <w:r w:rsidRPr="003A6A22">
              <w:rPr>
                <w:b/>
              </w:rPr>
              <w:t>Note:</w:t>
            </w:r>
            <w:r>
              <w:t xml:space="preserve"> Combination of the code and the name must be unique.</w:t>
            </w:r>
          </w:p>
        </w:tc>
      </w:tr>
      <w:tr w:rsidR="006C6AD7" w14:paraId="79C618F0" w14:textId="77777777" w:rsidTr="00D960F4">
        <w:tc>
          <w:tcPr>
            <w:tcW w:w="2610" w:type="dxa"/>
          </w:tcPr>
          <w:p w14:paraId="21131CBA" w14:textId="77777777" w:rsidR="006C6AD7" w:rsidRPr="00B67CD1" w:rsidRDefault="006C6AD7" w:rsidP="00D960F4">
            <w:pPr>
              <w:ind w:right="540"/>
              <w:rPr>
                <w:b/>
                <w:color w:val="FF0000"/>
              </w:rPr>
            </w:pPr>
            <w:r>
              <w:rPr>
                <w:b/>
              </w:rPr>
              <w:t>CE Profile</w:t>
            </w:r>
            <w:r>
              <w:rPr>
                <w:b/>
                <w:color w:val="FF0000"/>
              </w:rPr>
              <w:t>*</w:t>
            </w:r>
          </w:p>
        </w:tc>
        <w:tc>
          <w:tcPr>
            <w:tcW w:w="7020" w:type="dxa"/>
          </w:tcPr>
          <w:p w14:paraId="7541D645" w14:textId="77777777" w:rsidR="006C6AD7" w:rsidRDefault="006C6AD7" w:rsidP="00D960F4">
            <w:pPr>
              <w:ind w:right="540"/>
            </w:pPr>
            <w:r>
              <w:t>To change the profile for this event, click the appropriate collection profile.</w:t>
            </w:r>
          </w:p>
        </w:tc>
      </w:tr>
      <w:tr w:rsidR="006C6AD7" w14:paraId="5D26C7C1" w14:textId="77777777" w:rsidTr="00D960F4">
        <w:tc>
          <w:tcPr>
            <w:tcW w:w="2610" w:type="dxa"/>
          </w:tcPr>
          <w:p w14:paraId="3FB7A367" w14:textId="77777777" w:rsidR="006C6AD7" w:rsidRDefault="006C6AD7" w:rsidP="00D960F4">
            <w:pPr>
              <w:ind w:right="540"/>
              <w:rPr>
                <w:b/>
              </w:rPr>
            </w:pPr>
            <w:r>
              <w:rPr>
                <w:b/>
              </w:rPr>
              <w:t>Description</w:t>
            </w:r>
          </w:p>
        </w:tc>
        <w:tc>
          <w:tcPr>
            <w:tcW w:w="7020" w:type="dxa"/>
          </w:tcPr>
          <w:p w14:paraId="030475C5" w14:textId="77777777" w:rsidR="006C6AD7" w:rsidRDefault="006C6AD7" w:rsidP="00D960F4">
            <w:pPr>
              <w:ind w:right="540"/>
            </w:pPr>
            <w:r>
              <w:t>Type a brief description of this collection event, if applicable.</w:t>
            </w:r>
            <w:r>
              <w:br/>
            </w:r>
            <w:r w:rsidRPr="00EA12A5">
              <w:rPr>
                <w:b/>
              </w:rPr>
              <w:t>Note:</w:t>
            </w:r>
            <w:r>
              <w:t xml:space="preserve"> The </w:t>
            </w:r>
            <w:r w:rsidRPr="00C857C9">
              <w:rPr>
                <w:b/>
              </w:rPr>
              <w:t>Description</w:t>
            </w:r>
            <w:r>
              <w:t xml:space="preserve"> field can be expanded by placing the cursor on the bottom right corner of the box and resizing the box</w:t>
            </w:r>
          </w:p>
        </w:tc>
      </w:tr>
    </w:tbl>
    <w:p w14:paraId="33CA1201" w14:textId="77777777" w:rsidR="006C6AD7" w:rsidRDefault="006C6AD7" w:rsidP="006C6AD7">
      <w:pPr>
        <w:ind w:left="720" w:right="540"/>
      </w:pPr>
    </w:p>
    <w:p w14:paraId="6A218781" w14:textId="77777777" w:rsidR="006C6AD7" w:rsidRDefault="006C6AD7" w:rsidP="006C6AD7">
      <w:pPr>
        <w:pStyle w:val="ListParagraph"/>
      </w:pPr>
    </w:p>
    <w:p w14:paraId="23584338" w14:textId="77777777" w:rsidR="006C6AD7" w:rsidRDefault="006C6AD7" w:rsidP="006C6AD7">
      <w:pPr>
        <w:numPr>
          <w:ilvl w:val="0"/>
          <w:numId w:val="70"/>
        </w:numPr>
        <w:ind w:right="540"/>
      </w:pPr>
      <w:r>
        <w:t xml:space="preserve">To change the scheduling of this event, click the </w:t>
      </w:r>
      <w:r w:rsidRPr="00BB59C9">
        <w:rPr>
          <w:b/>
        </w:rPr>
        <w:t>Appointments</w:t>
      </w:r>
      <w:r>
        <w:t xml:space="preserve"> tab.</w:t>
      </w:r>
      <w:r>
        <w:br/>
        <w:t xml:space="preserve">The </w:t>
      </w:r>
      <w:r w:rsidRPr="003A6A22">
        <w:rPr>
          <w:b/>
        </w:rPr>
        <w:t>Appointments</w:t>
      </w:r>
      <w:r>
        <w:t xml:space="preserve"> page appears.</w:t>
      </w:r>
      <w:r>
        <w:br/>
      </w:r>
    </w:p>
    <w:p w14:paraId="0C178FA4" w14:textId="77777777" w:rsidR="006C6AD7" w:rsidRDefault="006C6AD7" w:rsidP="006C6AD7">
      <w:pPr>
        <w:numPr>
          <w:ilvl w:val="0"/>
          <w:numId w:val="71"/>
        </w:numPr>
        <w:ind w:left="1080" w:right="540"/>
      </w:pPr>
      <w:r>
        <w:t>Click the appropriate checkbox:</w:t>
      </w:r>
    </w:p>
    <w:p w14:paraId="7EEE4750" w14:textId="77777777" w:rsidR="006C6AD7" w:rsidRDefault="006C6AD7" w:rsidP="006C6AD7">
      <w:pPr>
        <w:numPr>
          <w:ilvl w:val="0"/>
          <w:numId w:val="68"/>
        </w:numPr>
        <w:ind w:right="540"/>
      </w:pPr>
      <w:r w:rsidRPr="005A7847">
        <w:rPr>
          <w:b/>
        </w:rPr>
        <w:t>Mandatory</w:t>
      </w:r>
      <w:r>
        <w:t>: Click this checkbox if the collection event is mandatory and is not a scheduled event. No appointment scheduling action is required.</w:t>
      </w:r>
      <w:r>
        <w:br/>
      </w:r>
    </w:p>
    <w:p w14:paraId="1632C5DF" w14:textId="77777777" w:rsidR="006C6AD7" w:rsidRDefault="006C6AD7" w:rsidP="006C6AD7">
      <w:pPr>
        <w:numPr>
          <w:ilvl w:val="0"/>
          <w:numId w:val="68"/>
        </w:numPr>
        <w:ind w:right="540"/>
      </w:pPr>
      <w:r w:rsidRPr="006271D3">
        <w:rPr>
          <w:b/>
        </w:rPr>
        <w:t>Scheduled</w:t>
      </w:r>
      <w:r>
        <w:t xml:space="preserve">: Click this checkbox if the event must be scheduled. If checked, fields appear on the page for scheduling the appointment. Enter appropriate information in each field. Following table lists each field and its description. </w:t>
      </w:r>
    </w:p>
    <w:p w14:paraId="34DDAE97" w14:textId="77777777" w:rsidR="006C6AD7" w:rsidRDefault="006C6AD7" w:rsidP="006C6AD7">
      <w:pPr>
        <w:ind w:left="1800" w:right="540"/>
      </w:pPr>
      <w:r w:rsidRPr="00EA12A5">
        <w:rPr>
          <w:b/>
        </w:rPr>
        <w:t>Note:</w:t>
      </w:r>
      <w:r>
        <w:t xml:space="preserve"> Fields that are marked with the red asterisk (</w:t>
      </w:r>
      <w:r w:rsidRPr="00EA12A5">
        <w:rPr>
          <w:color w:val="FF0000"/>
        </w:rPr>
        <w:t>*</w:t>
      </w:r>
      <w:r>
        <w:t>) are mandatory.</w:t>
      </w:r>
      <w:r>
        <w:br/>
      </w:r>
    </w:p>
    <w:p w14:paraId="377FA1A2" w14:textId="200FE3DF" w:rsidR="006C6AD7" w:rsidRDefault="006C6AD7" w:rsidP="006C6AD7">
      <w:pPr>
        <w:pStyle w:val="Caption"/>
        <w:ind w:firstLine="720"/>
      </w:pPr>
      <w:r>
        <w:t xml:space="preserve">Table </w:t>
      </w:r>
      <w:fldSimple w:instr=" SEQ Figure \* ARABIC ">
        <w:r w:rsidR="006A4F84">
          <w:rPr>
            <w:noProof/>
          </w:rPr>
          <w:t>60</w:t>
        </w:r>
      </w:fldSimple>
      <w:r>
        <w:t>: Scheduling a collection event appointment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0"/>
        <w:gridCol w:w="7020"/>
      </w:tblGrid>
      <w:tr w:rsidR="006C6AD7" w:rsidRPr="002C6247" w14:paraId="1181C653" w14:textId="77777777" w:rsidTr="00D960F4">
        <w:tc>
          <w:tcPr>
            <w:tcW w:w="2610" w:type="dxa"/>
            <w:shd w:val="clear" w:color="auto" w:fill="BFBFBF"/>
          </w:tcPr>
          <w:p w14:paraId="3668A855" w14:textId="77777777" w:rsidR="006C6AD7" w:rsidRPr="00F578E5" w:rsidRDefault="006C6AD7" w:rsidP="00D960F4">
            <w:pPr>
              <w:ind w:right="540"/>
              <w:rPr>
                <w:b/>
              </w:rPr>
            </w:pPr>
            <w:r>
              <w:rPr>
                <w:b/>
              </w:rPr>
              <w:t>Field</w:t>
            </w:r>
          </w:p>
        </w:tc>
        <w:tc>
          <w:tcPr>
            <w:tcW w:w="7020" w:type="dxa"/>
            <w:shd w:val="clear" w:color="auto" w:fill="BFBFBF"/>
          </w:tcPr>
          <w:p w14:paraId="680E8E9B" w14:textId="77777777" w:rsidR="006C6AD7" w:rsidRPr="00F578E5" w:rsidRDefault="006C6AD7" w:rsidP="00D960F4">
            <w:pPr>
              <w:ind w:right="540"/>
              <w:rPr>
                <w:b/>
              </w:rPr>
            </w:pPr>
            <w:r>
              <w:rPr>
                <w:b/>
              </w:rPr>
              <w:t>Description</w:t>
            </w:r>
          </w:p>
        </w:tc>
      </w:tr>
      <w:tr w:rsidR="006C6AD7" w14:paraId="580B0A95" w14:textId="77777777" w:rsidTr="00D960F4">
        <w:trPr>
          <w:trHeight w:val="70"/>
        </w:trPr>
        <w:tc>
          <w:tcPr>
            <w:tcW w:w="2610" w:type="dxa"/>
          </w:tcPr>
          <w:p w14:paraId="3AA214DA" w14:textId="77777777" w:rsidR="006C6AD7" w:rsidRDefault="006C6AD7" w:rsidP="00D960F4">
            <w:pPr>
              <w:ind w:right="540"/>
            </w:pPr>
            <w:r>
              <w:rPr>
                <w:b/>
              </w:rPr>
              <w:t>Schedule this event to occur</w:t>
            </w:r>
            <w:r w:rsidRPr="00F578E5">
              <w:rPr>
                <w:color w:val="FF0000"/>
              </w:rPr>
              <w:t>*</w:t>
            </w:r>
          </w:p>
        </w:tc>
        <w:tc>
          <w:tcPr>
            <w:tcW w:w="7020" w:type="dxa"/>
          </w:tcPr>
          <w:p w14:paraId="7706B999" w14:textId="77777777" w:rsidR="006C6AD7" w:rsidRDefault="006C6AD7" w:rsidP="00D960F4">
            <w:pPr>
              <w:ind w:right="540"/>
            </w:pPr>
            <w:r>
              <w:t>Type  the number of days used for the scheduling of this event.</w:t>
            </w:r>
          </w:p>
        </w:tc>
      </w:tr>
      <w:tr w:rsidR="006C6AD7" w14:paraId="2FF3C009" w14:textId="77777777" w:rsidTr="00D960F4">
        <w:tc>
          <w:tcPr>
            <w:tcW w:w="2610" w:type="dxa"/>
          </w:tcPr>
          <w:p w14:paraId="3AA1D477" w14:textId="77777777" w:rsidR="006C6AD7" w:rsidRDefault="006C6AD7" w:rsidP="00D960F4">
            <w:pPr>
              <w:ind w:right="540"/>
            </w:pPr>
            <w:r>
              <w:rPr>
                <w:b/>
              </w:rPr>
              <w:t>days +/-</w:t>
            </w:r>
          </w:p>
        </w:tc>
        <w:tc>
          <w:tcPr>
            <w:tcW w:w="7020" w:type="dxa"/>
          </w:tcPr>
          <w:p w14:paraId="6D60A701" w14:textId="77777777" w:rsidR="006C6AD7" w:rsidRDefault="006C6AD7" w:rsidP="00D960F4">
            <w:pPr>
              <w:ind w:right="540"/>
            </w:pPr>
            <w:r>
              <w:t>To allow a variance of several days in the scheduling, type the number of days that the scheduling can vary.</w:t>
            </w:r>
            <w:r>
              <w:br/>
              <w:t xml:space="preserve">For example: If you input 10 in the first field and input 2 in this field, this event is scheduled for 8 to 12 days. </w:t>
            </w:r>
            <w:r>
              <w:br/>
            </w:r>
            <w:r w:rsidRPr="00F578E5">
              <w:rPr>
                <w:b/>
              </w:rPr>
              <w:t>Note:</w:t>
            </w:r>
            <w:r>
              <w:rPr>
                <w:b/>
              </w:rPr>
              <w:t xml:space="preserve"> </w:t>
            </w:r>
          </w:p>
        </w:tc>
      </w:tr>
      <w:tr w:rsidR="006C6AD7" w14:paraId="32B1B5E0" w14:textId="77777777" w:rsidTr="00D960F4">
        <w:tc>
          <w:tcPr>
            <w:tcW w:w="2610" w:type="dxa"/>
          </w:tcPr>
          <w:p w14:paraId="351AD7B0" w14:textId="77777777" w:rsidR="006C6AD7" w:rsidRPr="00F82565" w:rsidRDefault="006C6AD7" w:rsidP="00D960F4">
            <w:pPr>
              <w:ind w:right="540"/>
              <w:rPr>
                <w:b/>
                <w:color w:val="FF0000"/>
              </w:rPr>
            </w:pPr>
            <w:r>
              <w:rPr>
                <w:b/>
              </w:rPr>
              <w:t>after Collection Event</w:t>
            </w:r>
            <w:r>
              <w:rPr>
                <w:b/>
                <w:color w:val="FF0000"/>
              </w:rPr>
              <w:t>*</w:t>
            </w:r>
          </w:p>
        </w:tc>
        <w:tc>
          <w:tcPr>
            <w:tcW w:w="7020" w:type="dxa"/>
          </w:tcPr>
          <w:p w14:paraId="61D13A2D" w14:textId="77777777" w:rsidR="006C6AD7" w:rsidRDefault="006C6AD7" w:rsidP="00D960F4">
            <w:pPr>
              <w:ind w:right="540"/>
            </w:pPr>
            <w:r>
              <w:t xml:space="preserve">Click the appropriate collection event that should be used for scheduling this event. </w:t>
            </w:r>
            <w:r>
              <w:br/>
              <w:t xml:space="preserve">For example: If you input 10 in the first field and select </w:t>
            </w:r>
            <w:r w:rsidRPr="00B0048B">
              <w:rPr>
                <w:b/>
              </w:rPr>
              <w:t xml:space="preserve">Initial </w:t>
            </w:r>
            <w:r w:rsidRPr="00F82565">
              <w:t>as the</w:t>
            </w:r>
            <w:r>
              <w:rPr>
                <w:b/>
              </w:rPr>
              <w:t xml:space="preserve"> Collection Event, </w:t>
            </w:r>
            <w:r>
              <w:t>this event is scheduled 10 days after the Initial collection event.</w:t>
            </w:r>
          </w:p>
        </w:tc>
      </w:tr>
    </w:tbl>
    <w:p w14:paraId="669B30EF" w14:textId="77777777" w:rsidR="006C6AD7" w:rsidRDefault="006C6AD7" w:rsidP="006C6AD7">
      <w:pPr>
        <w:ind w:right="540"/>
      </w:pPr>
    </w:p>
    <w:p w14:paraId="6AB12381" w14:textId="77777777" w:rsidR="006C6AD7" w:rsidRDefault="006C6AD7" w:rsidP="006C6AD7">
      <w:pPr>
        <w:numPr>
          <w:ilvl w:val="0"/>
          <w:numId w:val="70"/>
        </w:numPr>
        <w:ind w:right="540"/>
      </w:pPr>
      <w:r>
        <w:t xml:space="preserve">Click </w:t>
      </w:r>
      <w:r w:rsidRPr="00116778">
        <w:rPr>
          <w:b/>
        </w:rPr>
        <w:t>SAVE</w:t>
      </w:r>
      <w:r>
        <w:t>.</w:t>
      </w:r>
      <w:r>
        <w:br/>
        <w:t>The collection event information is saved.</w:t>
      </w:r>
      <w:r>
        <w:br/>
      </w:r>
    </w:p>
    <w:p w14:paraId="28ABEE2C" w14:textId="77777777" w:rsidR="006C6AD7" w:rsidRDefault="006C6AD7" w:rsidP="006C6AD7">
      <w:pPr>
        <w:numPr>
          <w:ilvl w:val="0"/>
          <w:numId w:val="70"/>
        </w:numPr>
        <w:ind w:right="540"/>
      </w:pPr>
      <w:r>
        <w:t xml:space="preserve">Click </w:t>
      </w:r>
      <w:r w:rsidRPr="00116778">
        <w:rPr>
          <w:b/>
        </w:rPr>
        <w:t>VALIDATE</w:t>
      </w:r>
      <w:r>
        <w:t xml:space="preserve"> to verify if the collection is ready for publishing.</w:t>
      </w:r>
      <w:r>
        <w:br/>
        <w:t xml:space="preserve">The </w:t>
      </w:r>
      <w:r w:rsidRPr="00116778">
        <w:rPr>
          <w:b/>
        </w:rPr>
        <w:t>Validate Collection</w:t>
      </w:r>
      <w:r>
        <w:t xml:space="preserve"> page appears.</w:t>
      </w:r>
    </w:p>
    <w:p w14:paraId="66DCCD72" w14:textId="77777777" w:rsidR="006C6AD7" w:rsidRDefault="006C6AD7" w:rsidP="006C6AD7">
      <w:pPr>
        <w:ind w:left="720" w:right="540"/>
      </w:pPr>
    </w:p>
    <w:p w14:paraId="3FC288D9" w14:textId="77777777" w:rsidR="006C6AD7" w:rsidRDefault="006C6AD7" w:rsidP="006C6AD7">
      <w:pPr>
        <w:pStyle w:val="ListParagraph"/>
        <w:rPr>
          <w:b/>
        </w:rPr>
      </w:pPr>
      <w:r w:rsidRPr="00B66006">
        <w:rPr>
          <w:b/>
        </w:rPr>
        <w:t>Note:</w:t>
      </w:r>
      <w:r>
        <w:t xml:space="preserve"> </w:t>
      </w:r>
      <w:r w:rsidRPr="00B55AA8">
        <w:t xml:space="preserve">If you receive a publication failed message, </w:t>
      </w:r>
      <w:r>
        <w:t>do the following:</w:t>
      </w:r>
    </w:p>
    <w:p w14:paraId="2508BF08" w14:textId="77777777" w:rsidR="006C6AD7" w:rsidRPr="009A7DCC" w:rsidRDefault="006C6AD7" w:rsidP="006C6AD7">
      <w:pPr>
        <w:pStyle w:val="ListParagraph"/>
        <w:numPr>
          <w:ilvl w:val="0"/>
          <w:numId w:val="72"/>
        </w:numPr>
        <w:rPr>
          <w:b/>
        </w:rPr>
      </w:pPr>
      <w:r w:rsidRPr="00B62AF5">
        <w:t>C</w:t>
      </w:r>
      <w:r w:rsidRPr="00B55AA8">
        <w:t>lick the</w:t>
      </w:r>
      <w:r>
        <w:rPr>
          <w:b/>
        </w:rPr>
        <w:t xml:space="preserve"> expand icon</w:t>
      </w:r>
      <w:r w:rsidRPr="00B66006">
        <w:rPr>
          <w:b/>
          <w:noProof/>
        </w:rPr>
        <w:drawing>
          <wp:inline distT="0" distB="0" distL="0" distR="0" wp14:anchorId="42D62A28" wp14:editId="2D1C0A1D">
            <wp:extent cx="269875" cy="280670"/>
            <wp:effectExtent l="0" t="0" r="0" b="5080"/>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l="42719" t="39861" r="54607" b="56288"/>
                    <a:stretch>
                      <a:fillRect/>
                    </a:stretch>
                  </pic:blipFill>
                  <pic:spPr bwMode="auto">
                    <a:xfrm>
                      <a:off x="0" y="0"/>
                      <a:ext cx="269875" cy="280670"/>
                    </a:xfrm>
                    <a:prstGeom prst="rect">
                      <a:avLst/>
                    </a:prstGeom>
                    <a:noFill/>
                    <a:ln>
                      <a:noFill/>
                    </a:ln>
                  </pic:spPr>
                </pic:pic>
              </a:graphicData>
            </a:graphic>
          </wp:inline>
        </w:drawing>
      </w:r>
      <w:r>
        <w:rPr>
          <w:b/>
        </w:rPr>
        <w:t>.</w:t>
      </w:r>
    </w:p>
    <w:p w14:paraId="5B955359" w14:textId="77777777" w:rsidR="006C6AD7" w:rsidRPr="00B55AA8" w:rsidRDefault="006C6AD7" w:rsidP="006C6AD7">
      <w:pPr>
        <w:pStyle w:val="ListParagraph"/>
        <w:numPr>
          <w:ilvl w:val="0"/>
          <w:numId w:val="72"/>
        </w:numPr>
        <w:rPr>
          <w:b/>
        </w:rPr>
      </w:pPr>
      <w:r>
        <w:t>S</w:t>
      </w:r>
      <w:r w:rsidRPr="00B55AA8">
        <w:t>croll down</w:t>
      </w:r>
      <w:r>
        <w:rPr>
          <w:b/>
        </w:rPr>
        <w:t xml:space="preserve"> </w:t>
      </w:r>
      <w:r w:rsidRPr="00B55AA8">
        <w:t xml:space="preserve">and </w:t>
      </w:r>
      <w:r>
        <w:t xml:space="preserve">make </w:t>
      </w:r>
      <w:r w:rsidRPr="00B55AA8">
        <w:t xml:space="preserve">note </w:t>
      </w:r>
      <w:r>
        <w:t>of the validation error</w:t>
      </w:r>
      <w:r w:rsidRPr="00B55AA8">
        <w:t xml:space="preserve">s, which appear in </w:t>
      </w:r>
      <w:r w:rsidRPr="00B55AA8">
        <w:rPr>
          <w:color w:val="FF0000"/>
        </w:rPr>
        <w:t>red</w:t>
      </w:r>
      <w:r w:rsidRPr="00B55AA8">
        <w:t>.</w:t>
      </w:r>
    </w:p>
    <w:p w14:paraId="0AAB5514" w14:textId="77777777" w:rsidR="006C6AD7" w:rsidRPr="00B55AA8" w:rsidRDefault="006C6AD7" w:rsidP="006C6AD7">
      <w:pPr>
        <w:pStyle w:val="ListParagraph"/>
        <w:numPr>
          <w:ilvl w:val="0"/>
          <w:numId w:val="72"/>
        </w:numPr>
        <w:rPr>
          <w:b/>
        </w:rPr>
      </w:pPr>
      <w:r>
        <w:t xml:space="preserve">Click </w:t>
      </w:r>
      <w:r w:rsidRPr="00B55AA8">
        <w:rPr>
          <w:b/>
          <w:caps/>
        </w:rPr>
        <w:t>close</w:t>
      </w:r>
      <w:r>
        <w:rPr>
          <w:caps/>
        </w:rPr>
        <w:t>.</w:t>
      </w:r>
    </w:p>
    <w:p w14:paraId="69EB8846" w14:textId="77777777" w:rsidR="006C6AD7" w:rsidRPr="007F1AEC" w:rsidRDefault="006C6AD7" w:rsidP="006C6AD7">
      <w:pPr>
        <w:pStyle w:val="ListParagraph"/>
        <w:numPr>
          <w:ilvl w:val="0"/>
          <w:numId w:val="72"/>
        </w:numPr>
        <w:rPr>
          <w:b/>
        </w:rPr>
      </w:pPr>
      <w:r w:rsidRPr="001C2B0C">
        <w:t xml:space="preserve">Click </w:t>
      </w:r>
      <w:r w:rsidRPr="001C2B0C">
        <w:rPr>
          <w:b/>
          <w:caps/>
        </w:rPr>
        <w:t>Modify</w:t>
      </w:r>
      <w:r w:rsidRPr="001C2B0C">
        <w:rPr>
          <w:b/>
        </w:rPr>
        <w:t xml:space="preserve"> COLLECTION</w:t>
      </w:r>
      <w:r>
        <w:rPr>
          <w:b/>
        </w:rPr>
        <w:t xml:space="preserve"> </w:t>
      </w:r>
      <w:r>
        <w:t>and make the necessary corrections.</w:t>
      </w:r>
    </w:p>
    <w:p w14:paraId="0BD7E57C" w14:textId="77777777" w:rsidR="006C6AD7" w:rsidRPr="009A7DCC" w:rsidRDefault="006C6AD7" w:rsidP="006C6AD7">
      <w:pPr>
        <w:pStyle w:val="ListParagraph"/>
        <w:numPr>
          <w:ilvl w:val="0"/>
          <w:numId w:val="72"/>
        </w:numPr>
        <w:rPr>
          <w:b/>
        </w:rPr>
      </w:pPr>
      <w:r>
        <w:t xml:space="preserve">Click </w:t>
      </w:r>
      <w:r w:rsidRPr="007F1AEC">
        <w:rPr>
          <w:b/>
        </w:rPr>
        <w:t>VALIDATE</w:t>
      </w:r>
      <w:r>
        <w:t>. Repeat the above steps untila  successful validation is received.</w:t>
      </w:r>
      <w:r>
        <w:br/>
      </w:r>
    </w:p>
    <w:p w14:paraId="748B89C7" w14:textId="77777777" w:rsidR="006C6AD7" w:rsidRDefault="006C6AD7" w:rsidP="006C6AD7">
      <w:pPr>
        <w:numPr>
          <w:ilvl w:val="0"/>
          <w:numId w:val="70"/>
        </w:numPr>
        <w:ind w:right="540"/>
      </w:pPr>
      <w:r>
        <w:lastRenderedPageBreak/>
        <w:t xml:space="preserve">Once the corrections have been made, click </w:t>
      </w:r>
      <w:r w:rsidRPr="00433387">
        <w:rPr>
          <w:b/>
          <w:caps/>
        </w:rPr>
        <w:t>Publish</w:t>
      </w:r>
      <w:r>
        <w:t xml:space="preserve">. </w:t>
      </w:r>
      <w:r>
        <w:br/>
        <w:t xml:space="preserve">The </w:t>
      </w:r>
      <w:r w:rsidRPr="00433387">
        <w:rPr>
          <w:b/>
        </w:rPr>
        <w:t>Publish Collection</w:t>
      </w:r>
      <w:r>
        <w:t xml:space="preserve"> page appears.</w:t>
      </w:r>
      <w:r w:rsidRPr="00433387">
        <w:t xml:space="preserve"> </w:t>
      </w:r>
      <w:r>
        <w:br/>
      </w:r>
    </w:p>
    <w:p w14:paraId="28319F4A" w14:textId="77777777" w:rsidR="006C6AD7" w:rsidRDefault="006C6AD7" w:rsidP="006C6AD7">
      <w:pPr>
        <w:numPr>
          <w:ilvl w:val="0"/>
          <w:numId w:val="70"/>
        </w:numPr>
        <w:ind w:right="540"/>
      </w:pPr>
      <w:r>
        <w:t xml:space="preserve">Click </w:t>
      </w:r>
      <w:r w:rsidRPr="00433387">
        <w:rPr>
          <w:b/>
        </w:rPr>
        <w:t>CONFIRM</w:t>
      </w:r>
      <w:r>
        <w:t>.</w:t>
      </w:r>
    </w:p>
    <w:p w14:paraId="12B8A770" w14:textId="77777777" w:rsidR="006C6AD7" w:rsidRDefault="006C6AD7" w:rsidP="006C6AD7">
      <w:pPr>
        <w:ind w:left="720" w:right="540"/>
      </w:pPr>
      <w:r>
        <w:t>The collection is published and is available for use throughout the application. All activated users assigned to this collection can access the application.</w:t>
      </w:r>
    </w:p>
    <w:p w14:paraId="50FC2716" w14:textId="77777777" w:rsidR="006C6AD7" w:rsidRDefault="006C6AD7" w:rsidP="006C6AD7">
      <w:pPr>
        <w:ind w:left="720" w:right="540"/>
      </w:pPr>
    </w:p>
    <w:p w14:paraId="7474680E" w14:textId="77777777" w:rsidR="006C6AD7" w:rsidRDefault="006C6AD7" w:rsidP="006C6AD7">
      <w:pPr>
        <w:pStyle w:val="Heading3"/>
      </w:pPr>
      <w:r>
        <w:br w:type="page"/>
      </w:r>
      <w:bookmarkStart w:id="408" w:name="DeleteCollectionEvent"/>
      <w:bookmarkStart w:id="409" w:name="_Toc452394778"/>
      <w:bookmarkStart w:id="410" w:name="_Toc507159188"/>
      <w:bookmarkEnd w:id="408"/>
      <w:r>
        <w:lastRenderedPageBreak/>
        <w:t>Deleting a Collection Event</w:t>
      </w:r>
      <w:bookmarkEnd w:id="409"/>
      <w:bookmarkEnd w:id="410"/>
    </w:p>
    <w:p w14:paraId="30C8E4F6" w14:textId="77777777" w:rsidR="006C6AD7" w:rsidRPr="00E97FCA" w:rsidRDefault="006C6AD7" w:rsidP="006C6AD7">
      <w:pPr>
        <w:pStyle w:val="Nomal"/>
        <w:spacing w:afterAutospacing="0"/>
        <w:rPr>
          <w:rFonts w:ascii="Arial" w:hAnsi="Arial"/>
          <w:sz w:val="22"/>
          <w:szCs w:val="22"/>
        </w:rPr>
      </w:pPr>
      <w:r w:rsidRPr="00574106">
        <w:rPr>
          <w:rFonts w:ascii="Arial" w:hAnsi="Arial"/>
          <w:b/>
          <w:sz w:val="22"/>
          <w:szCs w:val="22"/>
        </w:rPr>
        <w:t xml:space="preserve">Note: </w:t>
      </w:r>
      <w:r w:rsidRPr="00E97FCA">
        <w:rPr>
          <w:rFonts w:ascii="Arial" w:hAnsi="Arial"/>
          <w:sz w:val="22"/>
          <w:szCs w:val="22"/>
        </w:rPr>
        <w:t xml:space="preserve">You can only delete a collection event for a collection with </w:t>
      </w:r>
      <w:r w:rsidRPr="00E97FCA">
        <w:rPr>
          <w:rFonts w:ascii="Arial" w:hAnsi="Arial"/>
          <w:b/>
          <w:sz w:val="22"/>
          <w:szCs w:val="22"/>
        </w:rPr>
        <w:t>Draft</w:t>
      </w:r>
      <w:r w:rsidRPr="00E97FCA">
        <w:rPr>
          <w:rFonts w:ascii="Arial" w:hAnsi="Arial"/>
          <w:sz w:val="22"/>
          <w:szCs w:val="22"/>
        </w:rPr>
        <w:t xml:space="preserve"> </w:t>
      </w:r>
      <w:r>
        <w:rPr>
          <w:rFonts w:ascii="Arial" w:hAnsi="Arial"/>
          <w:sz w:val="22"/>
          <w:szCs w:val="22"/>
        </w:rPr>
        <w:t xml:space="preserve">as </w:t>
      </w:r>
      <w:r w:rsidRPr="00E97FCA">
        <w:rPr>
          <w:rFonts w:ascii="Arial" w:hAnsi="Arial"/>
          <w:sz w:val="22"/>
          <w:szCs w:val="22"/>
        </w:rPr>
        <w:t xml:space="preserve">the </w:t>
      </w:r>
      <w:r w:rsidRPr="00E97FCA">
        <w:rPr>
          <w:rFonts w:ascii="Arial" w:hAnsi="Arial"/>
          <w:b/>
          <w:sz w:val="22"/>
          <w:szCs w:val="22"/>
        </w:rPr>
        <w:t xml:space="preserve">Publication Status. </w:t>
      </w:r>
    </w:p>
    <w:p w14:paraId="26047F38" w14:textId="77777777" w:rsidR="006C6AD7" w:rsidRDefault="006C6AD7" w:rsidP="006C6AD7">
      <w:pPr>
        <w:pStyle w:val="BodyText"/>
      </w:pPr>
    </w:p>
    <w:p w14:paraId="1591569F" w14:textId="77777777" w:rsidR="006C6AD7" w:rsidRDefault="006C6AD7" w:rsidP="006C6AD7">
      <w:pPr>
        <w:pStyle w:val="BodyText"/>
      </w:pPr>
      <w:r>
        <w:t xml:space="preserve">To delete a collection event: </w:t>
      </w:r>
    </w:p>
    <w:p w14:paraId="03B4CBFC" w14:textId="77777777" w:rsidR="006C6AD7" w:rsidRDefault="006C6AD7" w:rsidP="006C6AD7">
      <w:pPr>
        <w:pStyle w:val="BodyText"/>
      </w:pPr>
    </w:p>
    <w:p w14:paraId="4A023B31" w14:textId="77777777" w:rsidR="006C6AD7" w:rsidRDefault="006C6AD7" w:rsidP="006C6AD7">
      <w:pPr>
        <w:numPr>
          <w:ilvl w:val="0"/>
          <w:numId w:val="64"/>
        </w:numPr>
        <w:ind w:right="540"/>
      </w:pPr>
      <w:r>
        <w:t xml:space="preserve">Log on to the application as the System Administrator. </w:t>
      </w:r>
    </w:p>
    <w:p w14:paraId="52A5ACED" w14:textId="77777777" w:rsidR="006C6AD7" w:rsidRDefault="006C6AD7" w:rsidP="006C6AD7">
      <w:pPr>
        <w:ind w:left="720" w:right="540"/>
      </w:pPr>
      <w:r>
        <w:t xml:space="preserve">The CIRRASPEC home page appears. </w:t>
      </w:r>
      <w:r>
        <w:br/>
      </w:r>
    </w:p>
    <w:p w14:paraId="38E7F00B" w14:textId="77777777" w:rsidR="006C6AD7" w:rsidRPr="007051E5" w:rsidRDefault="006C6AD7" w:rsidP="006C6AD7">
      <w:pPr>
        <w:numPr>
          <w:ilvl w:val="0"/>
          <w:numId w:val="64"/>
        </w:numPr>
        <w:ind w:right="540"/>
      </w:pPr>
      <w:r>
        <w:t xml:space="preserve">Point to the arrow of the </w:t>
      </w:r>
      <w:r>
        <w:rPr>
          <w:b/>
        </w:rPr>
        <w:t xml:space="preserve">RPMS </w:t>
      </w:r>
      <w:r w:rsidRPr="007051E5">
        <w:t>tab, and then click</w:t>
      </w:r>
      <w:r>
        <w:rPr>
          <w:b/>
        </w:rPr>
        <w:t xml:space="preserve"> Configuration</w:t>
      </w:r>
      <w:r w:rsidRPr="007051E5">
        <w:t>.</w:t>
      </w:r>
    </w:p>
    <w:p w14:paraId="34F097B6" w14:textId="77777777" w:rsidR="006C6AD7" w:rsidRPr="007051E5" w:rsidRDefault="006C6AD7" w:rsidP="006C6AD7">
      <w:pPr>
        <w:ind w:left="720" w:right="540"/>
      </w:pPr>
      <w:r w:rsidRPr="007051E5">
        <w:t xml:space="preserve">The </w:t>
      </w:r>
      <w:r>
        <w:rPr>
          <w:b/>
        </w:rPr>
        <w:t>RPMS S</w:t>
      </w:r>
      <w:r w:rsidRPr="004238B2">
        <w:rPr>
          <w:b/>
        </w:rPr>
        <w:t>earch</w:t>
      </w:r>
      <w:r w:rsidRPr="007051E5">
        <w:t xml:space="preserve"> page appears. </w:t>
      </w:r>
    </w:p>
    <w:p w14:paraId="0CF8E00F" w14:textId="77777777" w:rsidR="006C6AD7" w:rsidRPr="007051E5" w:rsidRDefault="006C6AD7" w:rsidP="006C6AD7">
      <w:pPr>
        <w:ind w:left="720" w:right="540"/>
      </w:pPr>
    </w:p>
    <w:p w14:paraId="42B8691B" w14:textId="77777777" w:rsidR="006C6AD7" w:rsidRPr="007051E5" w:rsidRDefault="006C6AD7" w:rsidP="006C6AD7">
      <w:pPr>
        <w:numPr>
          <w:ilvl w:val="0"/>
          <w:numId w:val="64"/>
        </w:numPr>
        <w:ind w:right="540"/>
      </w:pPr>
      <w:r w:rsidRPr="007051E5">
        <w:t>Click</w:t>
      </w:r>
      <w:r>
        <w:rPr>
          <w:b/>
        </w:rPr>
        <w:t xml:space="preserve"> SEARCH</w:t>
      </w:r>
      <w:r w:rsidRPr="007051E5">
        <w:t>.</w:t>
      </w:r>
      <w:r>
        <w:rPr>
          <w:b/>
        </w:rPr>
        <w:t xml:space="preserve"> </w:t>
      </w:r>
    </w:p>
    <w:p w14:paraId="37A4F97D" w14:textId="77777777" w:rsidR="006C6AD7" w:rsidRDefault="006C6AD7" w:rsidP="006C6AD7">
      <w:pPr>
        <w:ind w:left="720" w:right="540"/>
      </w:pPr>
      <w:r w:rsidRPr="007051E5">
        <w:t>The</w:t>
      </w:r>
      <w:r>
        <w:rPr>
          <w:b/>
        </w:rPr>
        <w:t xml:space="preserve"> </w:t>
      </w:r>
      <w:r>
        <w:t>RPMS</w:t>
      </w:r>
      <w:r w:rsidRPr="007051E5">
        <w:t xml:space="preserve"> search page</w:t>
      </w:r>
      <w:r>
        <w:t xml:space="preserve"> displays a list of projects and collections. </w:t>
      </w:r>
      <w:r>
        <w:br/>
      </w:r>
    </w:p>
    <w:p w14:paraId="4F041197" w14:textId="77777777" w:rsidR="006C6AD7" w:rsidRDefault="006C6AD7" w:rsidP="006C6AD7">
      <w:pPr>
        <w:numPr>
          <w:ilvl w:val="0"/>
          <w:numId w:val="64"/>
        </w:numPr>
        <w:ind w:right="540"/>
      </w:pPr>
      <w:r>
        <w:t xml:space="preserve">Click the row of the collection for which you want to delete a collection event. </w:t>
      </w:r>
    </w:p>
    <w:p w14:paraId="6A23BE3F" w14:textId="77777777" w:rsidR="006C6AD7" w:rsidRDefault="006C6AD7" w:rsidP="006C6AD7">
      <w:pPr>
        <w:ind w:left="720"/>
      </w:pPr>
      <w:r>
        <w:t xml:space="preserve">The </w:t>
      </w:r>
      <w:r>
        <w:rPr>
          <w:b/>
        </w:rPr>
        <w:t>View Collection</w:t>
      </w:r>
      <w:r>
        <w:t xml:space="preserve"> page appears.  </w:t>
      </w:r>
      <w:r>
        <w:br/>
      </w:r>
    </w:p>
    <w:p w14:paraId="78466268" w14:textId="77777777" w:rsidR="006C6AD7" w:rsidRDefault="006C6AD7" w:rsidP="006C6AD7">
      <w:pPr>
        <w:numPr>
          <w:ilvl w:val="0"/>
          <w:numId w:val="64"/>
        </w:numPr>
      </w:pPr>
      <w:r w:rsidRPr="00597A8D">
        <w:t>Click the collection event on the Project Hierarchy tree that you want to</w:t>
      </w:r>
      <w:r>
        <w:t xml:space="preserve"> delete.</w:t>
      </w:r>
    </w:p>
    <w:p w14:paraId="3F3A22B9" w14:textId="77777777" w:rsidR="006C6AD7" w:rsidRDefault="006C6AD7" w:rsidP="006C6AD7">
      <w:pPr>
        <w:ind w:left="720"/>
      </w:pPr>
    </w:p>
    <w:p w14:paraId="3452DF43" w14:textId="77777777" w:rsidR="006C6AD7" w:rsidRDefault="006C6AD7" w:rsidP="006C6AD7">
      <w:pPr>
        <w:numPr>
          <w:ilvl w:val="0"/>
          <w:numId w:val="64"/>
        </w:numPr>
      </w:pPr>
      <w:r>
        <w:t xml:space="preserve">Click </w:t>
      </w:r>
      <w:r>
        <w:rPr>
          <w:b/>
        </w:rPr>
        <w:t xml:space="preserve">DELETE </w:t>
      </w:r>
      <w:r w:rsidRPr="00BE064D">
        <w:rPr>
          <w:b/>
        </w:rPr>
        <w:t>COLLECTION</w:t>
      </w:r>
      <w:r>
        <w:rPr>
          <w:b/>
        </w:rPr>
        <w:t xml:space="preserve"> EVENT</w:t>
      </w:r>
      <w:r>
        <w:t xml:space="preserve">. </w:t>
      </w:r>
      <w:r>
        <w:br/>
        <w:t xml:space="preserve">A confirmation message appears. </w:t>
      </w:r>
    </w:p>
    <w:p w14:paraId="6A4BCED3" w14:textId="77777777" w:rsidR="006C6AD7" w:rsidRDefault="006C6AD7" w:rsidP="006C6AD7">
      <w:pPr>
        <w:ind w:left="720" w:right="540"/>
      </w:pPr>
    </w:p>
    <w:p w14:paraId="794A6B69" w14:textId="77777777" w:rsidR="006C6AD7" w:rsidRDefault="006C6AD7" w:rsidP="006C6AD7">
      <w:pPr>
        <w:numPr>
          <w:ilvl w:val="0"/>
          <w:numId w:val="64"/>
        </w:numPr>
        <w:ind w:right="540"/>
      </w:pPr>
      <w:r w:rsidRPr="00F22757">
        <w:t xml:space="preserve">Click </w:t>
      </w:r>
      <w:r>
        <w:rPr>
          <w:b/>
        </w:rPr>
        <w:t>YES</w:t>
      </w:r>
      <w:r w:rsidRPr="00F22757">
        <w:t xml:space="preserve">. </w:t>
      </w:r>
      <w:r>
        <w:br/>
        <w:t>The collection event is removed from the Project Hierarchy tree.</w:t>
      </w:r>
    </w:p>
    <w:p w14:paraId="37079787" w14:textId="77777777" w:rsidR="006C6AD7" w:rsidRDefault="006C6AD7" w:rsidP="006C6AD7">
      <w:pPr>
        <w:rPr>
          <w:lang w:val="x-none" w:eastAsia="x-none"/>
        </w:rPr>
      </w:pPr>
    </w:p>
    <w:p w14:paraId="394CDD9A" w14:textId="77777777" w:rsidR="006C6AD7" w:rsidRDefault="006C6AD7" w:rsidP="006C6AD7">
      <w:pPr>
        <w:rPr>
          <w:lang w:val="x-none" w:eastAsia="x-none"/>
        </w:rPr>
      </w:pPr>
    </w:p>
    <w:p w14:paraId="54DE2254" w14:textId="77777777" w:rsidR="006C6AD7" w:rsidRDefault="006C6AD7" w:rsidP="006C6AD7">
      <w:pPr>
        <w:rPr>
          <w:lang w:val="x-none" w:eastAsia="x-none"/>
        </w:rPr>
      </w:pPr>
    </w:p>
    <w:p w14:paraId="68D7D1FF" w14:textId="77777777" w:rsidR="006C6AD7" w:rsidRDefault="006C6AD7" w:rsidP="006C6AD7">
      <w:pPr>
        <w:rPr>
          <w:lang w:val="x-none" w:eastAsia="x-none"/>
        </w:rPr>
      </w:pPr>
    </w:p>
    <w:p w14:paraId="3AA0098A" w14:textId="77777777" w:rsidR="006C6AD7" w:rsidRDefault="006C6AD7" w:rsidP="006C6AD7">
      <w:pPr>
        <w:rPr>
          <w:lang w:val="x-none" w:eastAsia="x-none"/>
        </w:rPr>
      </w:pPr>
    </w:p>
    <w:p w14:paraId="289ACE2C" w14:textId="77777777" w:rsidR="006C6AD7" w:rsidRDefault="006C6AD7" w:rsidP="006C6AD7">
      <w:pPr>
        <w:rPr>
          <w:lang w:val="x-none" w:eastAsia="x-none"/>
        </w:rPr>
      </w:pPr>
    </w:p>
    <w:p w14:paraId="55E43C0F" w14:textId="77777777" w:rsidR="006C6AD7" w:rsidRDefault="006C6AD7" w:rsidP="006C6AD7">
      <w:pPr>
        <w:rPr>
          <w:lang w:val="x-none" w:eastAsia="x-none"/>
        </w:rPr>
      </w:pPr>
    </w:p>
    <w:p w14:paraId="2FE0EFA1" w14:textId="77777777" w:rsidR="006C6AD7" w:rsidRDefault="006C6AD7" w:rsidP="006C6AD7">
      <w:pPr>
        <w:rPr>
          <w:lang w:val="x-none" w:eastAsia="x-none"/>
        </w:rPr>
      </w:pPr>
    </w:p>
    <w:p w14:paraId="6355C7B5" w14:textId="77777777" w:rsidR="006C6AD7" w:rsidRDefault="006C6AD7" w:rsidP="006C6AD7">
      <w:pPr>
        <w:rPr>
          <w:lang w:val="x-none" w:eastAsia="x-none"/>
        </w:rPr>
      </w:pPr>
    </w:p>
    <w:p w14:paraId="6CDB4AE2" w14:textId="77777777" w:rsidR="006C6AD7" w:rsidRDefault="006C6AD7" w:rsidP="006C6AD7">
      <w:pPr>
        <w:rPr>
          <w:lang w:val="x-none" w:eastAsia="x-none"/>
        </w:rPr>
      </w:pPr>
    </w:p>
    <w:p w14:paraId="33D4C207" w14:textId="77777777" w:rsidR="006C6AD7" w:rsidRDefault="006C6AD7" w:rsidP="006C6AD7">
      <w:pPr>
        <w:rPr>
          <w:lang w:val="x-none" w:eastAsia="x-none"/>
        </w:rPr>
      </w:pPr>
    </w:p>
    <w:p w14:paraId="04245F30" w14:textId="77777777" w:rsidR="006C6AD7" w:rsidRDefault="006C6AD7" w:rsidP="006C6AD7">
      <w:pPr>
        <w:rPr>
          <w:lang w:val="x-none" w:eastAsia="x-none"/>
        </w:rPr>
      </w:pPr>
    </w:p>
    <w:p w14:paraId="02646359" w14:textId="77777777" w:rsidR="006C6AD7" w:rsidRDefault="006C6AD7" w:rsidP="006C6AD7">
      <w:pPr>
        <w:rPr>
          <w:lang w:val="x-none" w:eastAsia="x-none"/>
        </w:rPr>
      </w:pPr>
    </w:p>
    <w:p w14:paraId="6043F591" w14:textId="77777777" w:rsidR="006C6AD7" w:rsidRDefault="006C6AD7" w:rsidP="006C6AD7">
      <w:pPr>
        <w:rPr>
          <w:lang w:val="x-none" w:eastAsia="x-none"/>
        </w:rPr>
      </w:pPr>
    </w:p>
    <w:p w14:paraId="2A30AA46" w14:textId="77777777" w:rsidR="006C6AD7" w:rsidRDefault="006C6AD7" w:rsidP="006C6AD7">
      <w:pPr>
        <w:rPr>
          <w:lang w:val="x-none" w:eastAsia="x-none"/>
        </w:rPr>
      </w:pPr>
    </w:p>
    <w:p w14:paraId="28010DCE" w14:textId="77777777" w:rsidR="006C6AD7" w:rsidRDefault="006C6AD7" w:rsidP="006C6AD7">
      <w:pPr>
        <w:rPr>
          <w:lang w:val="x-none" w:eastAsia="x-none"/>
        </w:rPr>
      </w:pPr>
    </w:p>
    <w:p w14:paraId="4B7B7186" w14:textId="77777777" w:rsidR="006C6AD7" w:rsidRDefault="006C6AD7" w:rsidP="006C6AD7">
      <w:pPr>
        <w:rPr>
          <w:lang w:val="x-none" w:eastAsia="x-none"/>
        </w:rPr>
      </w:pPr>
    </w:p>
    <w:p w14:paraId="59BF0BC7" w14:textId="77777777" w:rsidR="006C6AD7" w:rsidRDefault="006C6AD7" w:rsidP="006C6AD7">
      <w:pPr>
        <w:rPr>
          <w:lang w:val="x-none" w:eastAsia="x-none"/>
        </w:rPr>
      </w:pPr>
    </w:p>
    <w:p w14:paraId="1133B2ED" w14:textId="77777777" w:rsidR="006C6AD7" w:rsidRDefault="006C6AD7" w:rsidP="006C6AD7">
      <w:pPr>
        <w:rPr>
          <w:lang w:val="x-none" w:eastAsia="x-none"/>
        </w:rPr>
      </w:pPr>
    </w:p>
    <w:p w14:paraId="0763FB94" w14:textId="77777777" w:rsidR="006C6AD7" w:rsidRDefault="006C6AD7" w:rsidP="006C6AD7">
      <w:pPr>
        <w:rPr>
          <w:lang w:val="x-none" w:eastAsia="x-none"/>
        </w:rPr>
      </w:pPr>
    </w:p>
    <w:p w14:paraId="21B70933" w14:textId="77777777" w:rsidR="006C6AD7" w:rsidRDefault="006C6AD7" w:rsidP="006C6AD7">
      <w:pPr>
        <w:rPr>
          <w:lang w:val="x-none" w:eastAsia="x-none"/>
        </w:rPr>
      </w:pPr>
    </w:p>
    <w:p w14:paraId="05E8B85B" w14:textId="77777777" w:rsidR="006C6AD7" w:rsidRDefault="006C6AD7" w:rsidP="006C6AD7">
      <w:pPr>
        <w:rPr>
          <w:lang w:val="x-none" w:eastAsia="x-none"/>
        </w:rPr>
      </w:pPr>
    </w:p>
    <w:p w14:paraId="4BF531D5" w14:textId="77777777" w:rsidR="006C6AD7" w:rsidRDefault="006C6AD7" w:rsidP="006C6AD7">
      <w:pPr>
        <w:rPr>
          <w:lang w:val="x-none" w:eastAsia="x-none"/>
        </w:rPr>
      </w:pPr>
    </w:p>
    <w:p w14:paraId="188589C1" w14:textId="77777777" w:rsidR="006C6AD7" w:rsidRDefault="006C6AD7" w:rsidP="006C6AD7">
      <w:pPr>
        <w:rPr>
          <w:lang w:val="x-none" w:eastAsia="x-none"/>
        </w:rPr>
      </w:pPr>
    </w:p>
    <w:p w14:paraId="56026EA1" w14:textId="77777777" w:rsidR="006C6AD7" w:rsidRDefault="006C6AD7" w:rsidP="006C6AD7">
      <w:pPr>
        <w:rPr>
          <w:lang w:val="x-none" w:eastAsia="x-none"/>
        </w:rPr>
      </w:pPr>
    </w:p>
    <w:p w14:paraId="36CC9EBC" w14:textId="77777777" w:rsidR="006C6AD7" w:rsidRDefault="006C6AD7" w:rsidP="006C6AD7"/>
    <w:p w14:paraId="09370FCE" w14:textId="77777777" w:rsidR="00F41403" w:rsidRDefault="00F41403" w:rsidP="00F41403">
      <w:pPr>
        <w:ind w:left="720"/>
      </w:pPr>
    </w:p>
    <w:p w14:paraId="206609E2" w14:textId="3EC367A7" w:rsidR="00F41403" w:rsidRPr="00D278BA" w:rsidRDefault="00F41403" w:rsidP="00F41403">
      <w:pPr>
        <w:pStyle w:val="Heading1"/>
      </w:pPr>
      <w:r>
        <w:br w:type="page"/>
      </w:r>
      <w:bookmarkStart w:id="411" w:name="_Toc506907014"/>
      <w:bookmarkStart w:id="412" w:name="_Toc507159189"/>
      <w:r w:rsidR="00860899">
        <w:rPr>
          <w:noProof/>
        </w:rPr>
        <w:lastRenderedPageBreak/>
        <w:t xml:space="preserve">Search by Date Ranges, </w:t>
      </w:r>
      <w:r w:rsidR="00860899">
        <w:t>Change Search Results display,</w:t>
      </w:r>
      <w:bookmarkEnd w:id="411"/>
      <w:r w:rsidR="00860899">
        <w:t xml:space="preserve"> </w:t>
      </w:r>
      <w:bookmarkStart w:id="413" w:name="_Toc506907015"/>
      <w:r w:rsidR="00860899">
        <w:rPr>
          <w:noProof/>
        </w:rPr>
        <w:t>Manage Events and Upload Files</w:t>
      </w:r>
      <w:bookmarkEnd w:id="413"/>
      <w:bookmarkEnd w:id="412"/>
      <w:r w:rsidR="00860899">
        <w:t xml:space="preserve"> </w:t>
      </w:r>
    </w:p>
    <w:p w14:paraId="0595F7D9" w14:textId="77777777" w:rsidR="00F41403" w:rsidRDefault="00F41403" w:rsidP="00F41403">
      <w:pPr>
        <w:tabs>
          <w:tab w:val="left" w:pos="10620"/>
        </w:tabs>
        <w:ind w:right="720"/>
      </w:pPr>
    </w:p>
    <w:p w14:paraId="65520404" w14:textId="77777777" w:rsidR="00F41403" w:rsidRDefault="00F41403" w:rsidP="00F41403">
      <w:pPr>
        <w:pStyle w:val="Heading2"/>
      </w:pPr>
      <w:bookmarkStart w:id="414" w:name="DateRangeSearches"/>
      <w:bookmarkStart w:id="415" w:name="_Understanding_the_Date"/>
      <w:bookmarkStart w:id="416" w:name="_Toc282093901"/>
      <w:bookmarkStart w:id="417" w:name="_Toc313374391"/>
      <w:bookmarkStart w:id="418" w:name="_Toc452394279"/>
      <w:bookmarkStart w:id="419" w:name="_Toc507159190"/>
      <w:bookmarkEnd w:id="414"/>
      <w:bookmarkEnd w:id="415"/>
      <w:r>
        <w:t>Understanding the</w:t>
      </w:r>
      <w:r w:rsidRPr="00282C17">
        <w:t xml:space="preserve"> Date</w:t>
      </w:r>
      <w:r>
        <w:t xml:space="preserve"> Range Search Options</w:t>
      </w:r>
      <w:bookmarkEnd w:id="416"/>
      <w:bookmarkEnd w:id="417"/>
      <w:bookmarkEnd w:id="418"/>
      <w:bookmarkEnd w:id="419"/>
      <w:r>
        <w:t xml:space="preserve"> </w:t>
      </w:r>
    </w:p>
    <w:p w14:paraId="1670F289" w14:textId="77777777" w:rsidR="00F41403" w:rsidRDefault="00F41403" w:rsidP="00F41403"/>
    <w:p w14:paraId="06152686" w14:textId="77777777" w:rsidR="00F41403" w:rsidRDefault="00F41403" w:rsidP="00F41403">
      <w:r>
        <w:t>You can search for information using the date range options in the search pane of the following modules in IAMS:</w:t>
      </w:r>
    </w:p>
    <w:p w14:paraId="7473915B" w14:textId="77777777" w:rsidR="00F41403" w:rsidRDefault="00F41403" w:rsidP="00BD0B63">
      <w:pPr>
        <w:numPr>
          <w:ilvl w:val="0"/>
          <w:numId w:val="241"/>
        </w:numPr>
      </w:pPr>
      <w:r>
        <w:t>Forms Designer</w:t>
      </w:r>
    </w:p>
    <w:p w14:paraId="109C567C" w14:textId="77777777" w:rsidR="00F41403" w:rsidRDefault="00F41403" w:rsidP="00BD0B63">
      <w:pPr>
        <w:numPr>
          <w:ilvl w:val="0"/>
          <w:numId w:val="241"/>
        </w:numPr>
      </w:pPr>
      <w:r>
        <w:t>Kits Designer</w:t>
      </w:r>
    </w:p>
    <w:p w14:paraId="58AE816D" w14:textId="77777777" w:rsidR="00F41403" w:rsidRDefault="00F41403" w:rsidP="00BD0B63">
      <w:pPr>
        <w:numPr>
          <w:ilvl w:val="0"/>
          <w:numId w:val="241"/>
        </w:numPr>
      </w:pPr>
      <w:r>
        <w:t>Question Designer</w:t>
      </w:r>
    </w:p>
    <w:p w14:paraId="39A81D25" w14:textId="77777777" w:rsidR="00F41403" w:rsidRDefault="00F41403" w:rsidP="00F41403"/>
    <w:p w14:paraId="0172F986" w14:textId="77777777" w:rsidR="00F41403" w:rsidRDefault="00F41403" w:rsidP="00F41403">
      <w:r>
        <w:t>To understand the date range options:</w:t>
      </w:r>
      <w:r>
        <w:br/>
      </w:r>
    </w:p>
    <w:p w14:paraId="32DB3E6E" w14:textId="13288707" w:rsidR="00F41403" w:rsidRDefault="00F41403" w:rsidP="00F41403">
      <w:pPr>
        <w:numPr>
          <w:ilvl w:val="0"/>
          <w:numId w:val="80"/>
        </w:numPr>
      </w:pPr>
      <w:r>
        <w:t xml:space="preserve">Log on to the application using your </w:t>
      </w:r>
      <w:r w:rsidR="00761DF9">
        <w:t>login</w:t>
      </w:r>
      <w:r>
        <w:t xml:space="preserve"> credentials. </w:t>
      </w:r>
    </w:p>
    <w:p w14:paraId="1FF6D702" w14:textId="77777777" w:rsidR="00F41403" w:rsidRDefault="00F41403" w:rsidP="00F41403">
      <w:pPr>
        <w:ind w:left="720"/>
      </w:pPr>
      <w:r>
        <w:t xml:space="preserve">The home page appears. </w:t>
      </w:r>
    </w:p>
    <w:p w14:paraId="5BA32CEC" w14:textId="77777777" w:rsidR="00F41403" w:rsidRDefault="00F41403" w:rsidP="00F41403">
      <w:pPr>
        <w:ind w:left="720"/>
      </w:pPr>
    </w:p>
    <w:p w14:paraId="1DFF3CFB" w14:textId="77777777" w:rsidR="00F41403" w:rsidRDefault="00F41403" w:rsidP="00F41403">
      <w:pPr>
        <w:numPr>
          <w:ilvl w:val="0"/>
          <w:numId w:val="80"/>
        </w:numPr>
      </w:pPr>
      <w:r>
        <w:t xml:space="preserve">Point to the arrow of the </w:t>
      </w:r>
      <w:r>
        <w:rPr>
          <w:b/>
        </w:rPr>
        <w:t xml:space="preserve">IAMS </w:t>
      </w:r>
      <w:r>
        <w:t>tab, and then click the module for which you want to access the search pane.</w:t>
      </w:r>
    </w:p>
    <w:p w14:paraId="63D31FE1" w14:textId="77777777" w:rsidR="00F41403" w:rsidRDefault="00F41403" w:rsidP="00F41403">
      <w:pPr>
        <w:ind w:left="720"/>
      </w:pPr>
      <w:r w:rsidRPr="006B1D52">
        <w:t xml:space="preserve">The search pane for the </w:t>
      </w:r>
      <w:r>
        <w:t xml:space="preserve">module </w:t>
      </w:r>
      <w:r w:rsidRPr="006B1D52">
        <w:t xml:space="preserve">that you selected appears </w:t>
      </w:r>
      <w:r>
        <w:t>on the left side of the page.</w:t>
      </w:r>
    </w:p>
    <w:p w14:paraId="357AEB82" w14:textId="77777777" w:rsidR="00F41403" w:rsidRDefault="00F41403" w:rsidP="00F41403">
      <w:pPr>
        <w:ind w:left="720"/>
      </w:pPr>
    </w:p>
    <w:p w14:paraId="47A99BDD" w14:textId="77777777" w:rsidR="00F41403" w:rsidRDefault="00F41403" w:rsidP="00F41403">
      <w:pPr>
        <w:numPr>
          <w:ilvl w:val="0"/>
          <w:numId w:val="80"/>
        </w:numPr>
      </w:pPr>
      <w:r>
        <w:t xml:space="preserve">To specify the date range, click the date icon </w:t>
      </w:r>
      <w:r>
        <w:rPr>
          <w:noProof/>
        </w:rPr>
        <w:drawing>
          <wp:inline distT="0" distB="0" distL="0" distR="0" wp14:anchorId="58F66308" wp14:editId="7F42193F">
            <wp:extent cx="149860" cy="149860"/>
            <wp:effectExtent l="0" t="0" r="2540" b="2540"/>
            <wp:docPr id="125" name="Picture 125"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Search calenda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t xml:space="preserve"> for the </w:t>
      </w:r>
      <w:r w:rsidRPr="008B4A76">
        <w:rPr>
          <w:b/>
        </w:rPr>
        <w:t>Date Range</w:t>
      </w:r>
      <w:r>
        <w:t xml:space="preserve"> box. </w:t>
      </w:r>
    </w:p>
    <w:p w14:paraId="50CD4B9F" w14:textId="77777777" w:rsidR="00F41403" w:rsidRDefault="00F41403" w:rsidP="00F41403">
      <w:pPr>
        <w:ind w:left="720"/>
      </w:pPr>
      <w:r>
        <w:t>A list of date range options appears.</w:t>
      </w:r>
      <w:r>
        <w:br/>
      </w:r>
    </w:p>
    <w:p w14:paraId="6EDAE089" w14:textId="77777777" w:rsidR="00F41403" w:rsidRDefault="00F41403" w:rsidP="00F41403">
      <w:pPr>
        <w:pStyle w:val="Caption"/>
        <w:ind w:firstLine="720"/>
      </w:pPr>
      <w:r w:rsidRPr="00972968">
        <w:rPr>
          <w:noProof/>
        </w:rPr>
        <w:drawing>
          <wp:inline distT="0" distB="0" distL="0" distR="0" wp14:anchorId="25CF82F2" wp14:editId="24DF3789">
            <wp:extent cx="2767965" cy="2710180"/>
            <wp:effectExtent l="19050" t="19050" r="13335" b="1397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67965" cy="2710180"/>
                    </a:xfrm>
                    <a:prstGeom prst="rect">
                      <a:avLst/>
                    </a:prstGeom>
                    <a:noFill/>
                    <a:ln w="3175">
                      <a:solidFill>
                        <a:schemeClr val="tx1"/>
                      </a:solidFill>
                    </a:ln>
                  </pic:spPr>
                </pic:pic>
              </a:graphicData>
            </a:graphic>
          </wp:inline>
        </w:drawing>
      </w:r>
    </w:p>
    <w:p w14:paraId="5DE4D670" w14:textId="77777777" w:rsidR="00F41403" w:rsidRDefault="00F41403" w:rsidP="00F41403">
      <w:pPr>
        <w:pStyle w:val="Figure"/>
        <w:tabs>
          <w:tab w:val="clear" w:pos="1710"/>
        </w:tabs>
        <w:ind w:left="2070" w:hanging="1350"/>
      </w:pPr>
      <w:r>
        <w:t>Date Range options</w:t>
      </w:r>
    </w:p>
    <w:p w14:paraId="2F036B78" w14:textId="77777777" w:rsidR="00F41403" w:rsidRDefault="00F41403" w:rsidP="00F41403">
      <w:pPr>
        <w:ind w:firstLine="720"/>
      </w:pPr>
    </w:p>
    <w:p w14:paraId="313E99D6" w14:textId="77777777" w:rsidR="00F41403" w:rsidRDefault="00F41403" w:rsidP="00F41403">
      <w:pPr>
        <w:numPr>
          <w:ilvl w:val="0"/>
          <w:numId w:val="80"/>
        </w:numPr>
      </w:pPr>
      <w:r>
        <w:t xml:space="preserve">Click appropriate </w:t>
      </w:r>
      <w:r w:rsidRPr="00FF2A60">
        <w:t>date</w:t>
      </w:r>
      <w:r>
        <w:rPr>
          <w:b/>
        </w:rPr>
        <w:t xml:space="preserve"> </w:t>
      </w:r>
      <w:r>
        <w:t>range option. Following table lists each range option and its description.</w:t>
      </w:r>
    </w:p>
    <w:p w14:paraId="49A065E8" w14:textId="77777777" w:rsidR="00F41403" w:rsidRDefault="00F41403" w:rsidP="00F41403">
      <w:pPr>
        <w:pStyle w:val="Heading3"/>
      </w:pPr>
    </w:p>
    <w:p w14:paraId="297253D8" w14:textId="0F41015E" w:rsidR="00F41403" w:rsidRPr="00E6143E" w:rsidRDefault="00F41403" w:rsidP="00F41403">
      <w:pPr>
        <w:pStyle w:val="Caption"/>
        <w:ind w:firstLine="720"/>
      </w:pPr>
      <w:r>
        <w:t xml:space="preserve">Table </w:t>
      </w:r>
      <w:fldSimple w:instr=" SEQ Figure \* ARABIC ">
        <w:r w:rsidR="006A4F84">
          <w:rPr>
            <w:noProof/>
          </w:rPr>
          <w:t>61</w:t>
        </w:r>
      </w:fldSimple>
      <w:r>
        <w:t>: Date range options</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41403" w:rsidRPr="007A152E" w14:paraId="6D8DBBFA" w14:textId="77777777" w:rsidTr="00AA2E41">
        <w:trPr>
          <w:cantSplit/>
          <w:trHeight w:val="288"/>
          <w:tblHeader/>
        </w:trPr>
        <w:tc>
          <w:tcPr>
            <w:tcW w:w="2790" w:type="dxa"/>
            <w:shd w:val="clear" w:color="auto" w:fill="BFBFBF"/>
            <w:vAlign w:val="center"/>
          </w:tcPr>
          <w:p w14:paraId="220741CA" w14:textId="77777777" w:rsidR="00F41403" w:rsidRPr="007A152E" w:rsidRDefault="00F41403" w:rsidP="00AA2E41">
            <w:pPr>
              <w:rPr>
                <w:b/>
              </w:rPr>
            </w:pPr>
            <w:bookmarkStart w:id="420" w:name="_Toc282093903"/>
            <w:r w:rsidRPr="007A152E">
              <w:rPr>
                <w:b/>
              </w:rPr>
              <w:t>Option</w:t>
            </w:r>
          </w:p>
        </w:tc>
        <w:tc>
          <w:tcPr>
            <w:tcW w:w="7020" w:type="dxa"/>
            <w:shd w:val="clear" w:color="auto" w:fill="BFBFBF"/>
            <w:vAlign w:val="center"/>
          </w:tcPr>
          <w:p w14:paraId="0B739E54" w14:textId="77777777" w:rsidR="00F41403" w:rsidRPr="007A152E" w:rsidRDefault="00F41403" w:rsidP="00AA2E41">
            <w:pPr>
              <w:rPr>
                <w:b/>
              </w:rPr>
            </w:pPr>
            <w:r w:rsidRPr="007A152E">
              <w:rPr>
                <w:b/>
              </w:rPr>
              <w:t>Description</w:t>
            </w:r>
          </w:p>
        </w:tc>
      </w:tr>
      <w:tr w:rsidR="00F41403" w14:paraId="3181FBD2" w14:textId="77777777" w:rsidTr="00AA2E41">
        <w:trPr>
          <w:cantSplit/>
          <w:trHeight w:val="288"/>
        </w:trPr>
        <w:tc>
          <w:tcPr>
            <w:tcW w:w="2790" w:type="dxa"/>
            <w:vAlign w:val="center"/>
          </w:tcPr>
          <w:p w14:paraId="71716040" w14:textId="77777777" w:rsidR="00F41403" w:rsidRPr="007A152E" w:rsidRDefault="00F41403" w:rsidP="00AA2E41">
            <w:pPr>
              <w:rPr>
                <w:b/>
              </w:rPr>
            </w:pPr>
            <w:r w:rsidRPr="007A152E">
              <w:rPr>
                <w:b/>
              </w:rPr>
              <w:t>Today</w:t>
            </w:r>
          </w:p>
        </w:tc>
        <w:tc>
          <w:tcPr>
            <w:tcW w:w="7020" w:type="dxa"/>
            <w:vAlign w:val="center"/>
          </w:tcPr>
          <w:p w14:paraId="25866FF6" w14:textId="77777777" w:rsidR="00F41403" w:rsidRDefault="00F41403" w:rsidP="00AA2E41">
            <w:r>
              <w:t>To search for information for the current day, click this option.</w:t>
            </w:r>
          </w:p>
        </w:tc>
      </w:tr>
      <w:tr w:rsidR="00F41403" w14:paraId="5223AFB4" w14:textId="77777777" w:rsidTr="00AA2E41">
        <w:trPr>
          <w:cantSplit/>
          <w:trHeight w:val="288"/>
        </w:trPr>
        <w:tc>
          <w:tcPr>
            <w:tcW w:w="2790" w:type="dxa"/>
            <w:vAlign w:val="center"/>
          </w:tcPr>
          <w:p w14:paraId="62A67DC1" w14:textId="77777777" w:rsidR="00F41403" w:rsidRPr="007A152E" w:rsidRDefault="00F41403" w:rsidP="00AA2E41">
            <w:pPr>
              <w:rPr>
                <w:b/>
              </w:rPr>
            </w:pPr>
            <w:r w:rsidRPr="007A152E">
              <w:rPr>
                <w:b/>
              </w:rPr>
              <w:t>Last 7 days</w:t>
            </w:r>
          </w:p>
        </w:tc>
        <w:tc>
          <w:tcPr>
            <w:tcW w:w="7020" w:type="dxa"/>
            <w:vAlign w:val="center"/>
          </w:tcPr>
          <w:p w14:paraId="2833467B" w14:textId="77777777" w:rsidR="00F41403" w:rsidRDefault="00F41403" w:rsidP="00AA2E41">
            <w:r>
              <w:t>To search for information for the last seven days, click this option.</w:t>
            </w:r>
          </w:p>
        </w:tc>
      </w:tr>
      <w:tr w:rsidR="00F41403" w14:paraId="63C9F9C4" w14:textId="77777777" w:rsidTr="00AA2E41">
        <w:trPr>
          <w:cantSplit/>
          <w:trHeight w:val="288"/>
        </w:trPr>
        <w:tc>
          <w:tcPr>
            <w:tcW w:w="2790" w:type="dxa"/>
            <w:vAlign w:val="center"/>
          </w:tcPr>
          <w:p w14:paraId="3E18701F" w14:textId="77777777" w:rsidR="00F41403" w:rsidRPr="007A152E" w:rsidRDefault="00F41403" w:rsidP="00AA2E41">
            <w:pPr>
              <w:rPr>
                <w:b/>
              </w:rPr>
            </w:pPr>
            <w:r w:rsidRPr="007A152E">
              <w:rPr>
                <w:b/>
              </w:rPr>
              <w:lastRenderedPageBreak/>
              <w:t>Month to date</w:t>
            </w:r>
          </w:p>
        </w:tc>
        <w:tc>
          <w:tcPr>
            <w:tcW w:w="7020" w:type="dxa"/>
            <w:vAlign w:val="center"/>
          </w:tcPr>
          <w:p w14:paraId="4A922609" w14:textId="77777777" w:rsidR="00F41403" w:rsidRDefault="00F41403" w:rsidP="00AA2E41">
            <w:r>
              <w:t xml:space="preserve">To search for information from the start date of the current month to the current date, click this option.  </w:t>
            </w:r>
          </w:p>
        </w:tc>
      </w:tr>
      <w:tr w:rsidR="00F41403" w14:paraId="10DA6D47" w14:textId="77777777" w:rsidTr="00AA2E41">
        <w:trPr>
          <w:cantSplit/>
          <w:trHeight w:val="288"/>
        </w:trPr>
        <w:tc>
          <w:tcPr>
            <w:tcW w:w="2790" w:type="dxa"/>
            <w:vAlign w:val="center"/>
          </w:tcPr>
          <w:p w14:paraId="567FAD84" w14:textId="77777777" w:rsidR="00F41403" w:rsidRPr="007A152E" w:rsidRDefault="00F41403" w:rsidP="00AA2E41">
            <w:pPr>
              <w:rPr>
                <w:b/>
              </w:rPr>
            </w:pPr>
            <w:r w:rsidRPr="007A152E">
              <w:rPr>
                <w:b/>
              </w:rPr>
              <w:t>Year to date</w:t>
            </w:r>
          </w:p>
        </w:tc>
        <w:tc>
          <w:tcPr>
            <w:tcW w:w="7020" w:type="dxa"/>
            <w:vAlign w:val="center"/>
          </w:tcPr>
          <w:p w14:paraId="7B308E92" w14:textId="77777777" w:rsidR="00F41403" w:rsidRDefault="00F41403" w:rsidP="00AA2E41">
            <w:r>
              <w:t>To search for information from the start date of the current year to the current date, click this option.</w:t>
            </w:r>
          </w:p>
        </w:tc>
      </w:tr>
      <w:tr w:rsidR="00F41403" w14:paraId="2D9B28A0" w14:textId="77777777" w:rsidTr="00AA2E41">
        <w:trPr>
          <w:cantSplit/>
          <w:trHeight w:val="288"/>
        </w:trPr>
        <w:tc>
          <w:tcPr>
            <w:tcW w:w="2790" w:type="dxa"/>
            <w:vAlign w:val="center"/>
          </w:tcPr>
          <w:p w14:paraId="269F088C" w14:textId="77777777" w:rsidR="00F41403" w:rsidRPr="007A152E" w:rsidRDefault="00F41403" w:rsidP="00AA2E41">
            <w:pPr>
              <w:rPr>
                <w:b/>
              </w:rPr>
            </w:pPr>
            <w:r w:rsidRPr="007A152E">
              <w:rPr>
                <w:b/>
              </w:rPr>
              <w:t>The previous Month</w:t>
            </w:r>
          </w:p>
        </w:tc>
        <w:tc>
          <w:tcPr>
            <w:tcW w:w="7020" w:type="dxa"/>
            <w:vAlign w:val="center"/>
          </w:tcPr>
          <w:p w14:paraId="3E17AED6" w14:textId="77777777" w:rsidR="00F41403" w:rsidRDefault="00F41403" w:rsidP="00AA2E41">
            <w:r>
              <w:t xml:space="preserve">To search for information for the previous month, click this option. </w:t>
            </w:r>
          </w:p>
        </w:tc>
      </w:tr>
      <w:tr w:rsidR="00F41403" w14:paraId="4C45BE92" w14:textId="77777777" w:rsidTr="00AA2E41">
        <w:trPr>
          <w:cantSplit/>
          <w:trHeight w:val="288"/>
        </w:trPr>
        <w:tc>
          <w:tcPr>
            <w:tcW w:w="2790" w:type="dxa"/>
            <w:vAlign w:val="center"/>
          </w:tcPr>
          <w:p w14:paraId="347256A5" w14:textId="77777777" w:rsidR="00F41403" w:rsidRPr="007A152E" w:rsidRDefault="00F41403" w:rsidP="00AA2E41">
            <w:pPr>
              <w:rPr>
                <w:b/>
              </w:rPr>
            </w:pPr>
            <w:r w:rsidRPr="007A152E">
              <w:rPr>
                <w:b/>
              </w:rPr>
              <w:t>Clear Dates</w:t>
            </w:r>
          </w:p>
        </w:tc>
        <w:tc>
          <w:tcPr>
            <w:tcW w:w="7020" w:type="dxa"/>
            <w:vAlign w:val="center"/>
          </w:tcPr>
          <w:p w14:paraId="2172CD96" w14:textId="77777777" w:rsidR="00F41403" w:rsidRDefault="00F41403" w:rsidP="00AA2E41">
            <w:r>
              <w:t xml:space="preserve">To clear the information in the </w:t>
            </w:r>
            <w:r w:rsidRPr="007A152E">
              <w:rPr>
                <w:b/>
              </w:rPr>
              <w:t>Date Range</w:t>
            </w:r>
            <w:r>
              <w:t xml:space="preserve"> box, click this option.</w:t>
            </w:r>
          </w:p>
        </w:tc>
      </w:tr>
      <w:tr w:rsidR="00F41403" w14:paraId="6A20B37D" w14:textId="77777777" w:rsidTr="00AA2E41">
        <w:trPr>
          <w:cantSplit/>
          <w:trHeight w:val="288"/>
        </w:trPr>
        <w:tc>
          <w:tcPr>
            <w:tcW w:w="2790" w:type="dxa"/>
            <w:vAlign w:val="center"/>
          </w:tcPr>
          <w:p w14:paraId="2AACC108" w14:textId="77777777" w:rsidR="00F41403" w:rsidRPr="007A152E" w:rsidRDefault="00F41403" w:rsidP="00AA2E41">
            <w:pPr>
              <w:rPr>
                <w:b/>
              </w:rPr>
            </w:pPr>
            <w:r w:rsidRPr="007A152E">
              <w:rPr>
                <w:b/>
              </w:rPr>
              <w:t>Specific Date</w:t>
            </w:r>
          </w:p>
        </w:tc>
        <w:tc>
          <w:tcPr>
            <w:tcW w:w="7020" w:type="dxa"/>
            <w:vAlign w:val="center"/>
          </w:tcPr>
          <w:p w14:paraId="40760927" w14:textId="77777777" w:rsidR="00F41403" w:rsidRDefault="00F41403" w:rsidP="00AA2E41">
            <w:r>
              <w:t>To search for information for a specific date:</w:t>
            </w:r>
          </w:p>
          <w:p w14:paraId="0B49EE52" w14:textId="77777777" w:rsidR="00F41403" w:rsidRDefault="00F41403" w:rsidP="00F41403">
            <w:pPr>
              <w:numPr>
                <w:ilvl w:val="0"/>
                <w:numId w:val="137"/>
              </w:numPr>
            </w:pPr>
            <w:r>
              <w:t xml:space="preserve">Click this option. </w:t>
            </w:r>
          </w:p>
          <w:p w14:paraId="2E486867" w14:textId="77777777" w:rsidR="00F41403" w:rsidRDefault="00F41403" w:rsidP="00AA2E41">
            <w:pPr>
              <w:ind w:left="360"/>
            </w:pPr>
            <w:r>
              <w:t xml:space="preserve">The </w:t>
            </w:r>
            <w:r w:rsidRPr="007A152E">
              <w:rPr>
                <w:b/>
              </w:rPr>
              <w:t>Specific Date</w:t>
            </w:r>
            <w:r>
              <w:t xml:space="preserve"> calendar appears. </w:t>
            </w:r>
          </w:p>
          <w:p w14:paraId="2AD9FC21" w14:textId="77777777" w:rsidR="00F41403" w:rsidRDefault="00F41403" w:rsidP="00AA2E41">
            <w:pPr>
              <w:ind w:left="360"/>
            </w:pPr>
            <w:r w:rsidRPr="007A152E">
              <w:rPr>
                <w:b/>
              </w:rPr>
              <w:t>Note:</w:t>
            </w:r>
            <w:r>
              <w:t xml:space="preserve"> </w:t>
            </w:r>
          </w:p>
          <w:p w14:paraId="07AA471F" w14:textId="77777777" w:rsidR="00F41403" w:rsidRDefault="00F41403" w:rsidP="00F41403">
            <w:pPr>
              <w:numPr>
                <w:ilvl w:val="0"/>
                <w:numId w:val="97"/>
              </w:numPr>
            </w:pPr>
            <w:r>
              <w:t xml:space="preserve">The calendar displays the current month and year. To update the month, click the arrow icons next to the month name. </w:t>
            </w:r>
          </w:p>
          <w:p w14:paraId="2A772E87" w14:textId="77777777" w:rsidR="00F41403" w:rsidRDefault="00F41403" w:rsidP="00F41403">
            <w:pPr>
              <w:numPr>
                <w:ilvl w:val="0"/>
                <w:numId w:val="97"/>
              </w:numPr>
            </w:pPr>
            <w:r>
              <w:t xml:space="preserve">To update the year, in the year list, </w:t>
            </w:r>
            <w:r w:rsidRPr="005F0ADA">
              <w:t>click the appropriate year</w:t>
            </w:r>
            <w:r>
              <w:t>.</w:t>
            </w:r>
          </w:p>
          <w:p w14:paraId="3940C8B6" w14:textId="77777777" w:rsidR="00F41403" w:rsidRDefault="00F41403" w:rsidP="00F41403">
            <w:pPr>
              <w:numPr>
                <w:ilvl w:val="0"/>
                <w:numId w:val="137"/>
              </w:numPr>
            </w:pPr>
            <w:r>
              <w:t xml:space="preserve">Click the appropriate date.  </w:t>
            </w:r>
          </w:p>
          <w:p w14:paraId="0560B587" w14:textId="77777777" w:rsidR="00F41403" w:rsidRDefault="00F41403" w:rsidP="00AA2E41">
            <w:pPr>
              <w:ind w:left="360"/>
            </w:pPr>
            <w:r>
              <w:t xml:space="preserve">The date appears in the </w:t>
            </w:r>
            <w:r w:rsidRPr="007A152E">
              <w:rPr>
                <w:b/>
              </w:rPr>
              <w:t>Date Range</w:t>
            </w:r>
            <w:r>
              <w:t xml:space="preserve"> box. </w:t>
            </w:r>
          </w:p>
        </w:tc>
      </w:tr>
      <w:tr w:rsidR="00F41403" w14:paraId="58E0CC15" w14:textId="77777777" w:rsidTr="00AA2E41">
        <w:trPr>
          <w:cantSplit/>
          <w:trHeight w:val="288"/>
        </w:trPr>
        <w:tc>
          <w:tcPr>
            <w:tcW w:w="2790" w:type="dxa"/>
            <w:vAlign w:val="center"/>
          </w:tcPr>
          <w:p w14:paraId="0392AC23" w14:textId="77777777" w:rsidR="00F41403" w:rsidRPr="007A152E" w:rsidRDefault="00F41403" w:rsidP="00AA2E41">
            <w:pPr>
              <w:rPr>
                <w:b/>
              </w:rPr>
            </w:pPr>
            <w:r w:rsidRPr="007A152E">
              <w:rPr>
                <w:b/>
              </w:rPr>
              <w:t>All Dates Before</w:t>
            </w:r>
          </w:p>
        </w:tc>
        <w:tc>
          <w:tcPr>
            <w:tcW w:w="7020" w:type="dxa"/>
            <w:vAlign w:val="center"/>
          </w:tcPr>
          <w:p w14:paraId="2CE27982" w14:textId="77777777" w:rsidR="00F41403" w:rsidRDefault="00F41403" w:rsidP="00AA2E41">
            <w:r>
              <w:t xml:space="preserve">To search for information on all dates before a specific date: </w:t>
            </w:r>
          </w:p>
          <w:p w14:paraId="075C2BF3" w14:textId="77777777" w:rsidR="00F41403" w:rsidRDefault="00F41403" w:rsidP="00F41403">
            <w:pPr>
              <w:numPr>
                <w:ilvl w:val="0"/>
                <w:numId w:val="95"/>
              </w:numPr>
            </w:pPr>
            <w:r>
              <w:t xml:space="preserve">Click this option. </w:t>
            </w:r>
          </w:p>
          <w:p w14:paraId="760EB3D5" w14:textId="77777777" w:rsidR="00F41403" w:rsidRDefault="00F41403" w:rsidP="00AA2E41">
            <w:pPr>
              <w:ind w:left="360"/>
            </w:pPr>
            <w:r>
              <w:t xml:space="preserve">The </w:t>
            </w:r>
            <w:r w:rsidRPr="007A152E">
              <w:rPr>
                <w:b/>
              </w:rPr>
              <w:t>All Dates Before</w:t>
            </w:r>
            <w:r>
              <w:t xml:space="preserve"> calendar appears.</w:t>
            </w:r>
          </w:p>
          <w:p w14:paraId="2D15F92D" w14:textId="77777777" w:rsidR="00F41403" w:rsidRDefault="00F41403" w:rsidP="00AA2E41">
            <w:pPr>
              <w:ind w:left="360"/>
            </w:pPr>
            <w:r w:rsidRPr="007A152E">
              <w:rPr>
                <w:b/>
              </w:rPr>
              <w:t>Note:</w:t>
            </w:r>
            <w:r>
              <w:t xml:space="preserve"> </w:t>
            </w:r>
          </w:p>
          <w:p w14:paraId="3F05047F" w14:textId="77777777" w:rsidR="00F41403" w:rsidRDefault="00F41403" w:rsidP="00F41403">
            <w:pPr>
              <w:numPr>
                <w:ilvl w:val="0"/>
                <w:numId w:val="97"/>
              </w:numPr>
            </w:pPr>
            <w:r>
              <w:t xml:space="preserve">The calendar displays the current month and year. To update the month, click the arrow icons next to the month name. </w:t>
            </w:r>
          </w:p>
          <w:p w14:paraId="3E8A4B1D" w14:textId="77777777" w:rsidR="00F41403" w:rsidRDefault="00F41403" w:rsidP="00F41403">
            <w:pPr>
              <w:numPr>
                <w:ilvl w:val="0"/>
                <w:numId w:val="97"/>
              </w:numPr>
            </w:pPr>
            <w:r>
              <w:t xml:space="preserve">To update the year, in the year list, </w:t>
            </w:r>
            <w:r w:rsidRPr="005F0ADA">
              <w:t>click the appropriate year</w:t>
            </w:r>
            <w:r>
              <w:t>.</w:t>
            </w:r>
          </w:p>
          <w:p w14:paraId="5A705C3E" w14:textId="77777777" w:rsidR="00F41403" w:rsidRDefault="00F41403" w:rsidP="00F41403">
            <w:pPr>
              <w:numPr>
                <w:ilvl w:val="0"/>
                <w:numId w:val="95"/>
              </w:numPr>
            </w:pPr>
            <w:r>
              <w:t xml:space="preserve">Click the appropriate date. </w:t>
            </w:r>
          </w:p>
          <w:p w14:paraId="238FA605" w14:textId="77777777" w:rsidR="00F41403" w:rsidRDefault="00F41403" w:rsidP="00AA2E41">
            <w:pPr>
              <w:ind w:left="360"/>
            </w:pPr>
            <w:r>
              <w:t xml:space="preserve">The date appears in the </w:t>
            </w:r>
            <w:r w:rsidRPr="007A152E">
              <w:rPr>
                <w:b/>
              </w:rPr>
              <w:t>Date Range</w:t>
            </w:r>
            <w:r>
              <w:t xml:space="preserve"> box. </w:t>
            </w:r>
          </w:p>
        </w:tc>
      </w:tr>
      <w:tr w:rsidR="00F41403" w14:paraId="16B6D4A3" w14:textId="77777777" w:rsidTr="00AA2E41">
        <w:trPr>
          <w:cantSplit/>
          <w:trHeight w:val="288"/>
        </w:trPr>
        <w:tc>
          <w:tcPr>
            <w:tcW w:w="2790" w:type="dxa"/>
            <w:vAlign w:val="center"/>
          </w:tcPr>
          <w:p w14:paraId="4302194C" w14:textId="77777777" w:rsidR="00F41403" w:rsidRPr="007A152E" w:rsidRDefault="00F41403" w:rsidP="00AA2E41">
            <w:pPr>
              <w:rPr>
                <w:b/>
              </w:rPr>
            </w:pPr>
            <w:r w:rsidRPr="007A152E">
              <w:rPr>
                <w:b/>
              </w:rPr>
              <w:t>All Dates After</w:t>
            </w:r>
          </w:p>
        </w:tc>
        <w:tc>
          <w:tcPr>
            <w:tcW w:w="7020" w:type="dxa"/>
            <w:vAlign w:val="center"/>
          </w:tcPr>
          <w:p w14:paraId="42914004" w14:textId="77777777" w:rsidR="00F41403" w:rsidRDefault="00F41403" w:rsidP="00AA2E41">
            <w:r>
              <w:t xml:space="preserve">To search for information from a specific date to the current date: </w:t>
            </w:r>
          </w:p>
          <w:p w14:paraId="5951B743" w14:textId="77777777" w:rsidR="00F41403" w:rsidRDefault="00F41403" w:rsidP="00F41403">
            <w:pPr>
              <w:numPr>
                <w:ilvl w:val="0"/>
                <w:numId w:val="96"/>
              </w:numPr>
            </w:pPr>
            <w:r>
              <w:t xml:space="preserve">Click this option. </w:t>
            </w:r>
          </w:p>
          <w:p w14:paraId="2EF06F11" w14:textId="77777777" w:rsidR="00F41403" w:rsidRDefault="00F41403" w:rsidP="00AA2E41">
            <w:pPr>
              <w:ind w:left="360"/>
            </w:pPr>
            <w:r>
              <w:t xml:space="preserve">The </w:t>
            </w:r>
            <w:r w:rsidRPr="00110F9A">
              <w:rPr>
                <w:b/>
              </w:rPr>
              <w:t>All Dates After</w:t>
            </w:r>
            <w:r>
              <w:t xml:space="preserve"> calendar appears.</w:t>
            </w:r>
          </w:p>
          <w:p w14:paraId="58E19DF7" w14:textId="77777777" w:rsidR="00F41403" w:rsidRDefault="00F41403" w:rsidP="00AA2E41">
            <w:pPr>
              <w:ind w:left="360"/>
            </w:pPr>
            <w:r w:rsidRPr="007A152E">
              <w:rPr>
                <w:b/>
              </w:rPr>
              <w:t>Note:</w:t>
            </w:r>
            <w:r>
              <w:t xml:space="preserve"> </w:t>
            </w:r>
          </w:p>
          <w:p w14:paraId="6275EECF" w14:textId="77777777" w:rsidR="00F41403" w:rsidRDefault="00F41403" w:rsidP="00F41403">
            <w:pPr>
              <w:numPr>
                <w:ilvl w:val="0"/>
                <w:numId w:val="97"/>
              </w:numPr>
            </w:pPr>
            <w:r>
              <w:t xml:space="preserve">The calendar displays the current month and year. To update the month, click the arrow icons next to the month name. </w:t>
            </w:r>
          </w:p>
          <w:p w14:paraId="6157727C" w14:textId="77777777" w:rsidR="00F41403" w:rsidRDefault="00F41403" w:rsidP="00F41403">
            <w:pPr>
              <w:numPr>
                <w:ilvl w:val="0"/>
                <w:numId w:val="97"/>
              </w:numPr>
            </w:pPr>
            <w:r>
              <w:t xml:space="preserve">To update the year, in the year list, </w:t>
            </w:r>
            <w:r w:rsidRPr="005F0ADA">
              <w:t>click the appropriate year</w:t>
            </w:r>
            <w:r>
              <w:t>.</w:t>
            </w:r>
          </w:p>
          <w:p w14:paraId="72CFDF7A" w14:textId="77777777" w:rsidR="00F41403" w:rsidRDefault="00F41403" w:rsidP="00F41403">
            <w:pPr>
              <w:numPr>
                <w:ilvl w:val="0"/>
                <w:numId w:val="96"/>
              </w:numPr>
            </w:pPr>
            <w:r>
              <w:t xml:space="preserve">Click the appropriate date.    </w:t>
            </w:r>
          </w:p>
          <w:p w14:paraId="2BBD42C2" w14:textId="77777777" w:rsidR="00F41403" w:rsidRDefault="00F41403" w:rsidP="00AA2E41">
            <w:pPr>
              <w:ind w:left="360"/>
            </w:pPr>
            <w:r>
              <w:t xml:space="preserve">The date appears in the </w:t>
            </w:r>
            <w:r w:rsidRPr="007A152E">
              <w:rPr>
                <w:b/>
              </w:rPr>
              <w:t>Date Range</w:t>
            </w:r>
            <w:r>
              <w:t xml:space="preserve"> box.</w:t>
            </w:r>
          </w:p>
        </w:tc>
      </w:tr>
      <w:tr w:rsidR="00F41403" w14:paraId="4CC6E67B" w14:textId="77777777" w:rsidTr="00AA2E41">
        <w:trPr>
          <w:cantSplit/>
          <w:trHeight w:val="288"/>
        </w:trPr>
        <w:tc>
          <w:tcPr>
            <w:tcW w:w="2790" w:type="dxa"/>
            <w:vAlign w:val="center"/>
          </w:tcPr>
          <w:p w14:paraId="7F08219D" w14:textId="77777777" w:rsidR="00F41403" w:rsidRPr="007A152E" w:rsidRDefault="00F41403" w:rsidP="00AA2E41">
            <w:pPr>
              <w:rPr>
                <w:b/>
              </w:rPr>
            </w:pPr>
            <w:r w:rsidRPr="007A152E">
              <w:rPr>
                <w:b/>
              </w:rPr>
              <w:lastRenderedPageBreak/>
              <w:t>Date Range</w:t>
            </w:r>
          </w:p>
        </w:tc>
        <w:tc>
          <w:tcPr>
            <w:tcW w:w="7020" w:type="dxa"/>
            <w:vAlign w:val="center"/>
          </w:tcPr>
          <w:p w14:paraId="75FE9146" w14:textId="77777777" w:rsidR="00F41403" w:rsidRDefault="00F41403" w:rsidP="00AA2E41">
            <w:r>
              <w:t>To search for information within a specific date range:</w:t>
            </w:r>
          </w:p>
          <w:p w14:paraId="42181368" w14:textId="77777777" w:rsidR="00F41403" w:rsidRDefault="00F41403" w:rsidP="00F41403">
            <w:pPr>
              <w:numPr>
                <w:ilvl w:val="0"/>
                <w:numId w:val="98"/>
              </w:numPr>
            </w:pPr>
            <w:r>
              <w:t xml:space="preserve">Click this option. </w:t>
            </w:r>
          </w:p>
          <w:p w14:paraId="30AD42B1" w14:textId="77777777" w:rsidR="00F41403" w:rsidRDefault="00F41403" w:rsidP="00AA2E41">
            <w:pPr>
              <w:ind w:left="360"/>
            </w:pPr>
            <w:r>
              <w:t xml:space="preserve">The </w:t>
            </w:r>
            <w:r w:rsidRPr="007A152E">
              <w:rPr>
                <w:b/>
              </w:rPr>
              <w:t>Start date</w:t>
            </w:r>
            <w:r>
              <w:t xml:space="preserve"> and </w:t>
            </w:r>
            <w:r w:rsidRPr="007A152E">
              <w:rPr>
                <w:b/>
              </w:rPr>
              <w:t>End date</w:t>
            </w:r>
            <w:r>
              <w:t xml:space="preserve"> calendars appear. </w:t>
            </w:r>
          </w:p>
          <w:p w14:paraId="01E445D7" w14:textId="77777777" w:rsidR="00F41403" w:rsidRDefault="00F41403" w:rsidP="00AA2E41">
            <w:pPr>
              <w:ind w:left="360"/>
            </w:pPr>
            <w:r w:rsidRPr="007A152E">
              <w:rPr>
                <w:b/>
              </w:rPr>
              <w:t>Note:</w:t>
            </w:r>
            <w:r>
              <w:t xml:space="preserve"> </w:t>
            </w:r>
          </w:p>
          <w:p w14:paraId="2D57EBCC" w14:textId="77777777" w:rsidR="00F41403" w:rsidRDefault="00F41403" w:rsidP="00F41403">
            <w:pPr>
              <w:numPr>
                <w:ilvl w:val="0"/>
                <w:numId w:val="97"/>
              </w:numPr>
            </w:pPr>
            <w:r>
              <w:t xml:space="preserve">The calendars display the current month and year. To update the month, click the arrow icons next to the month name. </w:t>
            </w:r>
          </w:p>
          <w:p w14:paraId="20FDCEC6" w14:textId="77777777" w:rsidR="00F41403" w:rsidRDefault="00F41403" w:rsidP="00F41403">
            <w:pPr>
              <w:numPr>
                <w:ilvl w:val="0"/>
                <w:numId w:val="97"/>
              </w:numPr>
            </w:pPr>
            <w:r>
              <w:t xml:space="preserve">To update the year, in the year list, </w:t>
            </w:r>
            <w:r w:rsidRPr="005F0ADA">
              <w:t>click the appropriate year</w:t>
            </w:r>
            <w:r>
              <w:t>.</w:t>
            </w:r>
          </w:p>
          <w:p w14:paraId="43F24E5B" w14:textId="77777777" w:rsidR="00F41403" w:rsidRDefault="00F41403" w:rsidP="00F41403">
            <w:pPr>
              <w:numPr>
                <w:ilvl w:val="0"/>
                <w:numId w:val="98"/>
              </w:numPr>
            </w:pPr>
            <w:r>
              <w:t xml:space="preserve">In the </w:t>
            </w:r>
            <w:r w:rsidRPr="007A152E">
              <w:rPr>
                <w:b/>
              </w:rPr>
              <w:t>Start date</w:t>
            </w:r>
            <w:r>
              <w:t xml:space="preserve"> calendar, click the start date of the date range.</w:t>
            </w:r>
          </w:p>
          <w:p w14:paraId="41B4DD63" w14:textId="77777777" w:rsidR="00F41403" w:rsidRDefault="00F41403" w:rsidP="00F41403">
            <w:pPr>
              <w:numPr>
                <w:ilvl w:val="0"/>
                <w:numId w:val="98"/>
              </w:numPr>
            </w:pPr>
            <w:r>
              <w:t xml:space="preserve">In the </w:t>
            </w:r>
            <w:r w:rsidRPr="007A152E">
              <w:rPr>
                <w:b/>
              </w:rPr>
              <w:t>End date</w:t>
            </w:r>
            <w:r>
              <w:t xml:space="preserve"> calendar, click the end date of the date range. </w:t>
            </w:r>
          </w:p>
          <w:p w14:paraId="529E011F" w14:textId="77777777" w:rsidR="00F41403" w:rsidRDefault="00F41403" w:rsidP="00F41403">
            <w:pPr>
              <w:numPr>
                <w:ilvl w:val="0"/>
                <w:numId w:val="98"/>
              </w:numPr>
            </w:pPr>
            <w:r>
              <w:t xml:space="preserve">Click </w:t>
            </w:r>
            <w:r w:rsidRPr="007A152E">
              <w:rPr>
                <w:b/>
              </w:rPr>
              <w:t>Done</w:t>
            </w:r>
            <w:r w:rsidRPr="00951990">
              <w:t>.</w:t>
            </w:r>
          </w:p>
          <w:p w14:paraId="129DDA28" w14:textId="77777777" w:rsidR="00F41403" w:rsidRDefault="00F41403" w:rsidP="00AA2E41">
            <w:pPr>
              <w:ind w:left="360"/>
            </w:pPr>
            <w:r>
              <w:t xml:space="preserve">The dates appear in the </w:t>
            </w:r>
            <w:r w:rsidRPr="007A152E">
              <w:rPr>
                <w:b/>
              </w:rPr>
              <w:t>Date Range</w:t>
            </w:r>
            <w:r>
              <w:t xml:space="preserve"> box.</w:t>
            </w:r>
          </w:p>
        </w:tc>
      </w:tr>
    </w:tbl>
    <w:bookmarkEnd w:id="420"/>
    <w:p w14:paraId="0584CE22" w14:textId="77777777" w:rsidR="00F41403" w:rsidRDefault="00F41403" w:rsidP="00F41403">
      <w:pPr>
        <w:pStyle w:val="Heading3"/>
      </w:pPr>
      <w:r>
        <w:br/>
      </w:r>
    </w:p>
    <w:p w14:paraId="52E4B2D6" w14:textId="77777777" w:rsidR="00F41403" w:rsidRDefault="00F41403" w:rsidP="00F41403">
      <w:pPr>
        <w:pStyle w:val="Heading2"/>
      </w:pPr>
      <w:bookmarkStart w:id="421" w:name="SortingResultsList"/>
      <w:bookmarkStart w:id="422" w:name="ChangingSearchDisplay"/>
      <w:bookmarkStart w:id="423" w:name="_Toc282093906"/>
      <w:bookmarkEnd w:id="421"/>
      <w:bookmarkEnd w:id="422"/>
    </w:p>
    <w:p w14:paraId="2AAD9655" w14:textId="77777777" w:rsidR="00F41403" w:rsidRDefault="00F41403" w:rsidP="00F41403">
      <w:pPr>
        <w:pStyle w:val="Heading2"/>
      </w:pPr>
      <w:r>
        <w:br w:type="page"/>
      </w:r>
      <w:bookmarkStart w:id="424" w:name="_Toc313374392"/>
      <w:bookmarkStart w:id="425" w:name="_Toc452394280"/>
      <w:bookmarkStart w:id="426" w:name="_Toc507159191"/>
      <w:r>
        <w:lastRenderedPageBreak/>
        <w:t>Changing the Search Results Display</w:t>
      </w:r>
      <w:bookmarkEnd w:id="424"/>
      <w:bookmarkEnd w:id="425"/>
      <w:bookmarkEnd w:id="426"/>
    </w:p>
    <w:p w14:paraId="606D0581" w14:textId="77777777" w:rsidR="00F41403" w:rsidRDefault="00F41403" w:rsidP="00F41403"/>
    <w:p w14:paraId="517922C5" w14:textId="77777777" w:rsidR="00F41403" w:rsidRDefault="00F41403" w:rsidP="00F41403">
      <w:pPr>
        <w:pStyle w:val="Heading3"/>
      </w:pPr>
      <w:bookmarkStart w:id="427" w:name="RecordsPerPage"/>
      <w:bookmarkStart w:id="428" w:name="_Toc313374393"/>
      <w:bookmarkStart w:id="429" w:name="_Toc452394281"/>
      <w:bookmarkStart w:id="430" w:name="_Toc507159192"/>
      <w:bookmarkEnd w:id="427"/>
      <w:r>
        <w:t>Changing the Number of Records Per Page</w:t>
      </w:r>
      <w:bookmarkEnd w:id="428"/>
      <w:bookmarkEnd w:id="429"/>
      <w:bookmarkEnd w:id="430"/>
    </w:p>
    <w:p w14:paraId="2F37B18A" w14:textId="77777777" w:rsidR="00F41403" w:rsidRDefault="00F41403" w:rsidP="00F41403"/>
    <w:p w14:paraId="06A2CA09" w14:textId="77777777" w:rsidR="00F41403" w:rsidRDefault="00F41403" w:rsidP="00F41403">
      <w:pPr>
        <w:ind w:right="270"/>
      </w:pPr>
      <w:r>
        <w:t xml:space="preserve">You can specify the number of records that are displayed on each page of the search results. </w:t>
      </w:r>
    </w:p>
    <w:p w14:paraId="2E2D7903" w14:textId="77777777" w:rsidR="00F41403" w:rsidRDefault="00F41403" w:rsidP="00F41403">
      <w:pPr>
        <w:ind w:right="270"/>
      </w:pPr>
    </w:p>
    <w:p w14:paraId="21883558" w14:textId="77777777" w:rsidR="00F41403" w:rsidRDefault="00F41403" w:rsidP="00F41403">
      <w:pPr>
        <w:ind w:right="270"/>
      </w:pPr>
      <w:r>
        <w:t>To specify the number of records displayed on a page:</w:t>
      </w:r>
    </w:p>
    <w:p w14:paraId="01732EDD" w14:textId="77777777" w:rsidR="00F41403" w:rsidRDefault="00F41403" w:rsidP="00F41403">
      <w:pPr>
        <w:ind w:right="270"/>
      </w:pPr>
      <w:r>
        <w:t xml:space="preserve"> </w:t>
      </w:r>
    </w:p>
    <w:p w14:paraId="3AD9891C" w14:textId="2BDAD007" w:rsidR="00F41403" w:rsidRDefault="00F41403" w:rsidP="00F41403">
      <w:pPr>
        <w:numPr>
          <w:ilvl w:val="0"/>
          <w:numId w:val="79"/>
        </w:numPr>
      </w:pPr>
      <w:r>
        <w:t xml:space="preserve">Log on to the application using your </w:t>
      </w:r>
      <w:r w:rsidR="00761DF9">
        <w:t>login</w:t>
      </w:r>
      <w:r>
        <w:t xml:space="preserve"> credentials. </w:t>
      </w:r>
    </w:p>
    <w:p w14:paraId="466DD32F" w14:textId="77777777" w:rsidR="00F41403" w:rsidRDefault="00F41403" w:rsidP="00F41403">
      <w:pPr>
        <w:ind w:left="720"/>
      </w:pPr>
      <w:r>
        <w:t xml:space="preserve">The home page appears. </w:t>
      </w:r>
    </w:p>
    <w:p w14:paraId="7E4B9979" w14:textId="77777777" w:rsidR="00F41403" w:rsidRDefault="00F41403" w:rsidP="00F41403">
      <w:pPr>
        <w:ind w:left="720"/>
      </w:pPr>
    </w:p>
    <w:p w14:paraId="354BAA46" w14:textId="77777777" w:rsidR="00F41403" w:rsidRDefault="00F41403" w:rsidP="00F41403">
      <w:pPr>
        <w:numPr>
          <w:ilvl w:val="0"/>
          <w:numId w:val="79"/>
        </w:numPr>
      </w:pPr>
      <w:r>
        <w:t xml:space="preserve">Point to the arrow of the </w:t>
      </w:r>
      <w:r>
        <w:rPr>
          <w:b/>
        </w:rPr>
        <w:t xml:space="preserve">IAMS </w:t>
      </w:r>
      <w:r>
        <w:t>tab, and then click the module for which you want to search a specific number of records per page.</w:t>
      </w:r>
    </w:p>
    <w:p w14:paraId="32D007E3" w14:textId="77777777" w:rsidR="00F41403" w:rsidRPr="00E31ECE" w:rsidRDefault="00F41403" w:rsidP="00F41403">
      <w:pPr>
        <w:ind w:left="720"/>
      </w:pPr>
    </w:p>
    <w:p w14:paraId="71CB5BBD" w14:textId="77777777" w:rsidR="00F41403" w:rsidRDefault="00F41403" w:rsidP="00F41403">
      <w:pPr>
        <w:numPr>
          <w:ilvl w:val="0"/>
          <w:numId w:val="79"/>
        </w:numPr>
      </w:pPr>
      <w:r>
        <w:t xml:space="preserve">Click </w:t>
      </w:r>
      <w:r w:rsidRPr="00AE6FCB">
        <w:rPr>
          <w:b/>
        </w:rPr>
        <w:t>SEARCH</w:t>
      </w:r>
      <w:r>
        <w:t xml:space="preserve">. </w:t>
      </w:r>
      <w:r>
        <w:br/>
        <w:t>A list of items within the module that you selected appears.</w:t>
      </w:r>
    </w:p>
    <w:p w14:paraId="218B5E6B" w14:textId="77777777" w:rsidR="00F41403" w:rsidRDefault="00F41403" w:rsidP="00F41403">
      <w:pPr>
        <w:pStyle w:val="ListParagraph"/>
      </w:pPr>
    </w:p>
    <w:p w14:paraId="7AB1F2FA" w14:textId="060160CE" w:rsidR="00F41403" w:rsidRPr="0097287C" w:rsidRDefault="00F41403" w:rsidP="00F41403">
      <w:pPr>
        <w:numPr>
          <w:ilvl w:val="0"/>
          <w:numId w:val="79"/>
        </w:numPr>
        <w:rPr>
          <w:b/>
        </w:rPr>
      </w:pPr>
      <w:r>
        <w:t xml:space="preserve">Enter appropriate number of records you want to display in the </w:t>
      </w:r>
      <w:r w:rsidRPr="0097287C">
        <w:rPr>
          <w:rStyle w:val="pagingrecords"/>
          <w:b/>
        </w:rPr>
        <w:t xml:space="preserve">Display </w:t>
      </w:r>
      <w:r>
        <w:rPr>
          <w:rStyle w:val="pagingrecords"/>
        </w:rPr>
        <w:object w:dxaOrig="225" w:dyaOrig="225" w14:anchorId="1D3D0203">
          <v:shape id="_x0000_i1032" type="#_x0000_t75" style="width:19.5pt;height:18pt" o:ole="">
            <v:imagedata r:id="rId141" o:title=""/>
          </v:shape>
          <w:control r:id="rId142" w:name="DefaultOcxName" w:shapeid="_x0000_i1032"/>
        </w:object>
      </w:r>
      <w:r w:rsidRPr="0097287C">
        <w:rPr>
          <w:rStyle w:val="pagingrecords"/>
          <w:b/>
        </w:rPr>
        <w:t>Records per page</w:t>
      </w:r>
    </w:p>
    <w:p w14:paraId="17C3654C" w14:textId="77777777" w:rsidR="00F41403" w:rsidRDefault="00F41403" w:rsidP="00F41403">
      <w:pPr>
        <w:pStyle w:val="ListParagraph"/>
      </w:pPr>
      <w:r>
        <w:t>Box.</w:t>
      </w:r>
      <w:r>
        <w:br/>
        <w:t>The specified number of records are displayed on the search results page.</w:t>
      </w:r>
    </w:p>
    <w:p w14:paraId="3E11CD7B" w14:textId="77777777" w:rsidR="00F41403" w:rsidRDefault="00F41403" w:rsidP="00F41403">
      <w:pPr>
        <w:pStyle w:val="ListParagraph"/>
      </w:pPr>
    </w:p>
    <w:p w14:paraId="4C04BC5A" w14:textId="77777777" w:rsidR="00F41403" w:rsidRDefault="00F41403" w:rsidP="00F41403">
      <w:pPr>
        <w:pStyle w:val="ListParagraph"/>
      </w:pPr>
      <w:r w:rsidRPr="0097287C">
        <w:t xml:space="preserve"> </w:t>
      </w:r>
      <w:r w:rsidRPr="00972968">
        <w:rPr>
          <w:noProof/>
        </w:rPr>
        <w:drawing>
          <wp:inline distT="0" distB="0" distL="0" distR="0" wp14:anchorId="22625066" wp14:editId="30B3136D">
            <wp:extent cx="6292850" cy="1579245"/>
            <wp:effectExtent l="19050" t="19050" r="12700" b="20955"/>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292850" cy="1579245"/>
                    </a:xfrm>
                    <a:prstGeom prst="rect">
                      <a:avLst/>
                    </a:prstGeom>
                    <a:noFill/>
                    <a:ln w="3175">
                      <a:solidFill>
                        <a:schemeClr val="tx1"/>
                      </a:solidFill>
                    </a:ln>
                  </pic:spPr>
                </pic:pic>
              </a:graphicData>
            </a:graphic>
          </wp:inline>
        </w:drawing>
      </w:r>
    </w:p>
    <w:p w14:paraId="6CBAAC46" w14:textId="77777777" w:rsidR="00F41403" w:rsidRDefault="00F41403" w:rsidP="00F41403">
      <w:pPr>
        <w:pStyle w:val="Figure"/>
        <w:tabs>
          <w:tab w:val="clear" w:pos="1710"/>
        </w:tabs>
        <w:ind w:left="2070" w:hanging="1350"/>
      </w:pPr>
      <w:r>
        <w:t>Changing the number of records per page</w:t>
      </w:r>
    </w:p>
    <w:p w14:paraId="506FE2A1" w14:textId="77777777" w:rsidR="00F41403" w:rsidRDefault="00F41403" w:rsidP="00F41403">
      <w:pPr>
        <w:pStyle w:val="ListParagraph"/>
      </w:pPr>
    </w:p>
    <w:p w14:paraId="6F561539" w14:textId="77777777" w:rsidR="00F41403" w:rsidRDefault="00F41403" w:rsidP="00F41403">
      <w:r>
        <w:br w:type="page"/>
      </w:r>
    </w:p>
    <w:p w14:paraId="54792AA2" w14:textId="77777777" w:rsidR="00F41403" w:rsidRDefault="00F41403" w:rsidP="00F41403">
      <w:pPr>
        <w:pStyle w:val="Heading3"/>
      </w:pPr>
      <w:bookmarkStart w:id="431" w:name="ColumnVisibility"/>
      <w:bookmarkStart w:id="432" w:name="_Toc313374394"/>
      <w:bookmarkStart w:id="433" w:name="_Toc452394282"/>
      <w:bookmarkStart w:id="434" w:name="_Toc507159193"/>
      <w:bookmarkEnd w:id="431"/>
      <w:r>
        <w:lastRenderedPageBreak/>
        <w:t>Changing the Display Columns</w:t>
      </w:r>
      <w:bookmarkEnd w:id="432"/>
      <w:bookmarkEnd w:id="433"/>
      <w:bookmarkEnd w:id="434"/>
      <w:r>
        <w:t xml:space="preserve"> </w:t>
      </w:r>
    </w:p>
    <w:p w14:paraId="47657DAA" w14:textId="77777777" w:rsidR="00F41403" w:rsidRDefault="00F41403" w:rsidP="00F41403"/>
    <w:p w14:paraId="1B92C36B" w14:textId="77777777" w:rsidR="00F41403" w:rsidRDefault="00F41403" w:rsidP="00F41403">
      <w:pPr>
        <w:ind w:right="270"/>
      </w:pPr>
      <w:r>
        <w:t>You can change the search results display columns.</w:t>
      </w:r>
    </w:p>
    <w:p w14:paraId="685F9F7C" w14:textId="77777777" w:rsidR="00F41403" w:rsidRDefault="00F41403" w:rsidP="00F41403">
      <w:pPr>
        <w:ind w:right="270"/>
      </w:pPr>
    </w:p>
    <w:p w14:paraId="37763A0E" w14:textId="77777777" w:rsidR="00F41403" w:rsidRPr="00E31ECE" w:rsidRDefault="00F41403" w:rsidP="00F41403">
      <w:pPr>
        <w:ind w:right="270"/>
      </w:pPr>
      <w:r w:rsidRPr="00E31ECE">
        <w:t xml:space="preserve">To </w:t>
      </w:r>
      <w:r>
        <w:t>change the display columns</w:t>
      </w:r>
      <w:r w:rsidRPr="00E31ECE">
        <w:t>:</w:t>
      </w:r>
    </w:p>
    <w:p w14:paraId="4D9DF50A" w14:textId="77777777" w:rsidR="00F41403" w:rsidRPr="00E31ECE" w:rsidRDefault="00F41403" w:rsidP="00F41403"/>
    <w:p w14:paraId="3FCE6530" w14:textId="29CEBD98" w:rsidR="00F41403" w:rsidRDefault="00F41403" w:rsidP="00F41403">
      <w:pPr>
        <w:numPr>
          <w:ilvl w:val="0"/>
          <w:numId w:val="138"/>
        </w:numPr>
      </w:pPr>
      <w:r>
        <w:t xml:space="preserve">Log on to the application using your </w:t>
      </w:r>
      <w:r w:rsidR="00761DF9">
        <w:t>login</w:t>
      </w:r>
      <w:r>
        <w:t xml:space="preserve"> credentials. </w:t>
      </w:r>
    </w:p>
    <w:p w14:paraId="6C0CB322" w14:textId="77777777" w:rsidR="00F41403" w:rsidRDefault="00F41403" w:rsidP="00F41403">
      <w:pPr>
        <w:ind w:left="720"/>
      </w:pPr>
      <w:r>
        <w:t xml:space="preserve">The home page appears. </w:t>
      </w:r>
    </w:p>
    <w:p w14:paraId="3E41113E" w14:textId="77777777" w:rsidR="00F41403" w:rsidRDefault="00F41403" w:rsidP="00F41403">
      <w:pPr>
        <w:ind w:left="720"/>
      </w:pPr>
    </w:p>
    <w:p w14:paraId="613F54F5" w14:textId="77777777" w:rsidR="00F41403" w:rsidRDefault="00F41403" w:rsidP="00F41403">
      <w:pPr>
        <w:numPr>
          <w:ilvl w:val="0"/>
          <w:numId w:val="138"/>
        </w:numPr>
        <w:ind w:right="270"/>
      </w:pPr>
      <w:r>
        <w:t xml:space="preserve">Point to the arrow of the </w:t>
      </w:r>
      <w:r>
        <w:rPr>
          <w:b/>
        </w:rPr>
        <w:t xml:space="preserve">IAMS </w:t>
      </w:r>
      <w:r>
        <w:t>tab, and then click the module for which you want to sort results.</w:t>
      </w:r>
    </w:p>
    <w:p w14:paraId="55AB2840" w14:textId="77777777" w:rsidR="00F41403" w:rsidRPr="00E31ECE" w:rsidRDefault="00F41403" w:rsidP="00F41403">
      <w:pPr>
        <w:ind w:left="720"/>
      </w:pPr>
    </w:p>
    <w:p w14:paraId="2233F2A6" w14:textId="77777777" w:rsidR="00F41403" w:rsidRDefault="00F41403" w:rsidP="00F41403">
      <w:pPr>
        <w:numPr>
          <w:ilvl w:val="0"/>
          <w:numId w:val="138"/>
        </w:numPr>
      </w:pPr>
      <w:r>
        <w:t xml:space="preserve">Click </w:t>
      </w:r>
      <w:r w:rsidRPr="00AE6FCB">
        <w:rPr>
          <w:b/>
        </w:rPr>
        <w:t>SEARCH</w:t>
      </w:r>
      <w:r>
        <w:t xml:space="preserve">. </w:t>
      </w:r>
      <w:r>
        <w:br/>
        <w:t xml:space="preserve">A list of items within the module that you selected appears. </w:t>
      </w:r>
      <w:r>
        <w:br/>
      </w:r>
    </w:p>
    <w:p w14:paraId="3DF08426" w14:textId="77777777" w:rsidR="00F41403" w:rsidRDefault="00F41403" w:rsidP="00F41403">
      <w:pPr>
        <w:numPr>
          <w:ilvl w:val="0"/>
          <w:numId w:val="138"/>
        </w:numPr>
        <w:ind w:right="270"/>
      </w:pPr>
      <w:r w:rsidRPr="00E31ECE">
        <w:t xml:space="preserve">Click the </w:t>
      </w:r>
      <w:r w:rsidRPr="00E54955">
        <w:rPr>
          <w:b/>
        </w:rPr>
        <w:t>Sort Table</w:t>
      </w:r>
      <w:r>
        <w:t xml:space="preserve"> icon </w:t>
      </w:r>
      <w:r>
        <w:rPr>
          <w:noProof/>
        </w:rPr>
        <w:drawing>
          <wp:inline distT="0" distB="0" distL="0" distR="0" wp14:anchorId="60FD032E" wp14:editId="656FD998">
            <wp:extent cx="224155" cy="224155"/>
            <wp:effectExtent l="0" t="0" r="4445" b="4445"/>
            <wp:docPr id="129" name="Picture 129" descr="Sort Tabl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ort Table butt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4155" cy="224155"/>
                    </a:xfrm>
                    <a:prstGeom prst="rect">
                      <a:avLst/>
                    </a:prstGeom>
                    <a:noFill/>
                    <a:ln>
                      <a:noFill/>
                    </a:ln>
                  </pic:spPr>
                </pic:pic>
              </a:graphicData>
            </a:graphic>
          </wp:inline>
        </w:drawing>
      </w:r>
      <w:r>
        <w:t xml:space="preserve">. </w:t>
      </w:r>
    </w:p>
    <w:p w14:paraId="4F0A8856" w14:textId="77777777" w:rsidR="00F41403" w:rsidRDefault="00F41403" w:rsidP="00F41403">
      <w:pPr>
        <w:ind w:left="720" w:right="270"/>
      </w:pPr>
      <w:r w:rsidRPr="00E31ECE">
        <w:t xml:space="preserve">The sort window </w:t>
      </w:r>
      <w:r>
        <w:t xml:space="preserve">appears and displays the Column Visibility check boxes. </w:t>
      </w:r>
    </w:p>
    <w:p w14:paraId="621D1F9C" w14:textId="77777777" w:rsidR="00F41403" w:rsidRDefault="00F41403" w:rsidP="00F41403">
      <w:pPr>
        <w:ind w:left="720" w:right="270"/>
      </w:pPr>
    </w:p>
    <w:p w14:paraId="125291BF" w14:textId="77777777" w:rsidR="00F41403" w:rsidRDefault="00F41403" w:rsidP="00F41403">
      <w:pPr>
        <w:ind w:left="810"/>
      </w:pPr>
      <w:r>
        <w:rPr>
          <w:noProof/>
        </w:rPr>
        <w:drawing>
          <wp:inline distT="0" distB="0" distL="0" distR="0" wp14:anchorId="0EFB8CEA" wp14:editId="6359A7AD">
            <wp:extent cx="2101301" cy="2697307"/>
            <wp:effectExtent l="19050" t="19050" r="13335" b="273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123404" cy="2725679"/>
                    </a:xfrm>
                    <a:prstGeom prst="rect">
                      <a:avLst/>
                    </a:prstGeom>
                    <a:ln w="3175">
                      <a:solidFill>
                        <a:schemeClr val="tx1"/>
                      </a:solidFill>
                    </a:ln>
                  </pic:spPr>
                </pic:pic>
              </a:graphicData>
            </a:graphic>
          </wp:inline>
        </w:drawing>
      </w:r>
    </w:p>
    <w:p w14:paraId="04ADF959" w14:textId="77777777" w:rsidR="00F41403" w:rsidRDefault="00F41403" w:rsidP="00F41403">
      <w:pPr>
        <w:pStyle w:val="Figure"/>
        <w:tabs>
          <w:tab w:val="clear" w:pos="1710"/>
        </w:tabs>
        <w:ind w:left="2070" w:hanging="1350"/>
      </w:pPr>
      <w:r>
        <w:t>Sort window: Column Visibility checkboxes</w:t>
      </w:r>
      <w:r>
        <w:br/>
      </w:r>
      <w:r>
        <w:br/>
      </w:r>
    </w:p>
    <w:p w14:paraId="21437E36" w14:textId="77777777" w:rsidR="00F41403" w:rsidRDefault="00F41403" w:rsidP="00F41403">
      <w:pPr>
        <w:numPr>
          <w:ilvl w:val="0"/>
          <w:numId w:val="138"/>
        </w:numPr>
      </w:pPr>
      <w:r>
        <w:t xml:space="preserve">If you want to hide a column in the search results, de-select the checkbox for that column. </w:t>
      </w:r>
      <w:r>
        <w:br/>
        <w:t xml:space="preserve">Click </w:t>
      </w:r>
      <w:r w:rsidRPr="003C172B">
        <w:rPr>
          <w:b/>
        </w:rPr>
        <w:t>SORT</w:t>
      </w:r>
      <w:r>
        <w:t>.</w:t>
      </w:r>
    </w:p>
    <w:p w14:paraId="354D9DE8" w14:textId="77777777" w:rsidR="00F41403" w:rsidRDefault="00F41403" w:rsidP="00F41403">
      <w:pPr>
        <w:ind w:left="720"/>
      </w:pPr>
      <w:r>
        <w:t xml:space="preserve">The search results appear without the specified column. </w:t>
      </w:r>
      <w:r>
        <w:br/>
      </w:r>
      <w:r>
        <w:br/>
        <w:t>If you want to display a column in the search results, select the checkbox for that column.</w:t>
      </w:r>
    </w:p>
    <w:p w14:paraId="7DAFA146" w14:textId="77777777" w:rsidR="00F41403" w:rsidRDefault="00F41403" w:rsidP="00F41403">
      <w:pPr>
        <w:ind w:left="720"/>
      </w:pPr>
      <w:r>
        <w:t xml:space="preserve">Click </w:t>
      </w:r>
      <w:r w:rsidRPr="003C172B">
        <w:rPr>
          <w:b/>
        </w:rPr>
        <w:t>SORT</w:t>
      </w:r>
      <w:r>
        <w:t>.</w:t>
      </w:r>
      <w:r>
        <w:br/>
        <w:t xml:space="preserve">The search results appear with the specified column. </w:t>
      </w:r>
      <w:r>
        <w:br/>
      </w:r>
      <w:r w:rsidRPr="00E571AC">
        <w:rPr>
          <w:b/>
        </w:rPr>
        <w:t>Note:</w:t>
      </w:r>
      <w:r w:rsidRPr="00781F25">
        <w:t xml:space="preserve"> </w:t>
      </w:r>
      <w:r>
        <w:t xml:space="preserve">To clear all the selections, click </w:t>
      </w:r>
      <w:r w:rsidRPr="00E571AC">
        <w:rPr>
          <w:b/>
        </w:rPr>
        <w:t>RESET</w:t>
      </w:r>
      <w:r w:rsidRPr="00781F25">
        <w:t>.</w:t>
      </w:r>
    </w:p>
    <w:p w14:paraId="55CAEC05" w14:textId="77777777" w:rsidR="00F41403" w:rsidRDefault="00F41403" w:rsidP="00F41403">
      <w:pPr>
        <w:ind w:left="720"/>
      </w:pPr>
    </w:p>
    <w:p w14:paraId="64CD63BD" w14:textId="77777777" w:rsidR="00F41403" w:rsidRDefault="00F41403" w:rsidP="00F41403">
      <w:pPr>
        <w:pStyle w:val="Heading3"/>
      </w:pPr>
      <w:r>
        <w:br w:type="page"/>
      </w:r>
      <w:bookmarkStart w:id="435" w:name="_Sorting_Search_Results_9"/>
      <w:bookmarkStart w:id="436" w:name="_Sorting_Search_Results_8"/>
      <w:bookmarkStart w:id="437" w:name="_Sorting_Search_Results_7"/>
      <w:bookmarkStart w:id="438" w:name="_Sorting_Search_Results_6"/>
      <w:bookmarkStart w:id="439" w:name="_Sorting_Search_Results_5"/>
      <w:bookmarkStart w:id="440" w:name="_Sorting_Search_Results_4"/>
      <w:bookmarkStart w:id="441" w:name="_Sorting_Search_Results_3"/>
      <w:bookmarkStart w:id="442" w:name="_Sorting_Search_Results_2"/>
      <w:bookmarkStart w:id="443" w:name="_Sorting_Search_Results_1"/>
      <w:bookmarkStart w:id="444" w:name="_Sorting_Search_Results"/>
      <w:bookmarkStart w:id="445" w:name="_Toc313374395"/>
      <w:bookmarkStart w:id="446" w:name="_Toc452394283"/>
      <w:bookmarkStart w:id="447" w:name="_Toc507159194"/>
      <w:bookmarkEnd w:id="435"/>
      <w:bookmarkEnd w:id="436"/>
      <w:bookmarkEnd w:id="437"/>
      <w:bookmarkEnd w:id="438"/>
      <w:bookmarkEnd w:id="439"/>
      <w:bookmarkEnd w:id="440"/>
      <w:bookmarkEnd w:id="441"/>
      <w:bookmarkEnd w:id="442"/>
      <w:bookmarkEnd w:id="443"/>
      <w:bookmarkEnd w:id="444"/>
      <w:r w:rsidRPr="00E31ECE">
        <w:lastRenderedPageBreak/>
        <w:t>Sorting Search Results</w:t>
      </w:r>
      <w:bookmarkEnd w:id="423"/>
      <w:bookmarkEnd w:id="445"/>
      <w:bookmarkEnd w:id="446"/>
      <w:bookmarkEnd w:id="447"/>
    </w:p>
    <w:p w14:paraId="36784764" w14:textId="77777777" w:rsidR="00F41403" w:rsidRPr="00C36BF6" w:rsidRDefault="00F41403" w:rsidP="00F41403"/>
    <w:p w14:paraId="3F57993A" w14:textId="77777777" w:rsidR="00F41403" w:rsidRDefault="00F41403" w:rsidP="00F41403">
      <w:pPr>
        <w:ind w:right="270"/>
      </w:pPr>
      <w:r>
        <w:t>You can sort your search results in ascending and descending order based on one column or based on multiple columns.</w:t>
      </w:r>
      <w:r w:rsidRPr="00E31ECE">
        <w:t xml:space="preserve"> </w:t>
      </w:r>
    </w:p>
    <w:p w14:paraId="1E9E0E01" w14:textId="77777777" w:rsidR="00F41403" w:rsidRDefault="00F41403" w:rsidP="00F41403">
      <w:pPr>
        <w:ind w:right="270"/>
      </w:pPr>
    </w:p>
    <w:p w14:paraId="308BFE3A" w14:textId="77777777" w:rsidR="00F41403" w:rsidRDefault="00F41403" w:rsidP="00F41403">
      <w:pPr>
        <w:ind w:right="270"/>
      </w:pPr>
    </w:p>
    <w:p w14:paraId="05A4C3F3" w14:textId="77777777" w:rsidR="00F41403" w:rsidRDefault="00F41403" w:rsidP="00F41403">
      <w:pPr>
        <w:ind w:right="270"/>
      </w:pPr>
      <w:r>
        <w:t>To sort the search results based on one item:</w:t>
      </w:r>
    </w:p>
    <w:p w14:paraId="1CFE02B1" w14:textId="77777777" w:rsidR="00F41403" w:rsidRDefault="00F41403" w:rsidP="00F41403">
      <w:pPr>
        <w:ind w:right="270"/>
      </w:pPr>
      <w:r>
        <w:t xml:space="preserve"> </w:t>
      </w:r>
    </w:p>
    <w:p w14:paraId="57BA09BB" w14:textId="7126F79D" w:rsidR="00F41403" w:rsidRDefault="00F41403" w:rsidP="00F41403">
      <w:pPr>
        <w:numPr>
          <w:ilvl w:val="0"/>
          <w:numId w:val="140"/>
        </w:numPr>
      </w:pPr>
      <w:r>
        <w:t xml:space="preserve">Log on to the application using your </w:t>
      </w:r>
      <w:r w:rsidR="00761DF9">
        <w:t>login</w:t>
      </w:r>
      <w:r>
        <w:t xml:space="preserve"> credentials. </w:t>
      </w:r>
    </w:p>
    <w:p w14:paraId="17142513" w14:textId="77777777" w:rsidR="00F41403" w:rsidRDefault="00F41403" w:rsidP="00F41403">
      <w:pPr>
        <w:ind w:left="720"/>
      </w:pPr>
      <w:r>
        <w:t xml:space="preserve">The home page appears. </w:t>
      </w:r>
    </w:p>
    <w:p w14:paraId="7ADF1115" w14:textId="77777777" w:rsidR="00F41403" w:rsidRDefault="00F41403" w:rsidP="00F41403">
      <w:pPr>
        <w:ind w:left="720"/>
      </w:pPr>
    </w:p>
    <w:p w14:paraId="5A9F41E5" w14:textId="77777777" w:rsidR="00F41403" w:rsidRDefault="00F41403" w:rsidP="00F41403">
      <w:pPr>
        <w:numPr>
          <w:ilvl w:val="0"/>
          <w:numId w:val="140"/>
        </w:numPr>
      </w:pPr>
      <w:r>
        <w:t xml:space="preserve">Point to the arrow of the </w:t>
      </w:r>
      <w:r>
        <w:rPr>
          <w:b/>
        </w:rPr>
        <w:t xml:space="preserve">IAMS </w:t>
      </w:r>
      <w:r>
        <w:t>tab, and then click the module for which you want to sort results.</w:t>
      </w:r>
    </w:p>
    <w:p w14:paraId="2AAFE45B" w14:textId="77777777" w:rsidR="00F41403" w:rsidRPr="00E31ECE" w:rsidRDefault="00F41403" w:rsidP="00F41403">
      <w:pPr>
        <w:ind w:left="720"/>
      </w:pPr>
    </w:p>
    <w:p w14:paraId="38D83BB2" w14:textId="77777777" w:rsidR="00F41403" w:rsidRDefault="00F41403" w:rsidP="00F41403">
      <w:pPr>
        <w:numPr>
          <w:ilvl w:val="0"/>
          <w:numId w:val="140"/>
        </w:numPr>
      </w:pPr>
      <w:r>
        <w:t xml:space="preserve">Click </w:t>
      </w:r>
      <w:r w:rsidRPr="00AE6FCB">
        <w:rPr>
          <w:b/>
        </w:rPr>
        <w:t>SEARCH</w:t>
      </w:r>
      <w:r>
        <w:t xml:space="preserve">. </w:t>
      </w:r>
      <w:r>
        <w:br/>
        <w:t xml:space="preserve">A list of items within the module that you selected appears. </w:t>
      </w:r>
    </w:p>
    <w:p w14:paraId="5A76DDD3" w14:textId="77777777" w:rsidR="00F41403" w:rsidRDefault="00F41403" w:rsidP="00F41403">
      <w:pPr>
        <w:pStyle w:val="ListParagraph"/>
      </w:pPr>
    </w:p>
    <w:p w14:paraId="1D28D068" w14:textId="77777777" w:rsidR="00F41403" w:rsidRDefault="00F41403" w:rsidP="00F41403">
      <w:pPr>
        <w:numPr>
          <w:ilvl w:val="0"/>
          <w:numId w:val="140"/>
        </w:numPr>
      </w:pPr>
      <w:r>
        <w:t xml:space="preserve">Click the column header name by which you want to sort. </w:t>
      </w:r>
      <w:r>
        <w:br/>
        <w:t xml:space="preserve">The search results are sorted according to the column that you selected. </w:t>
      </w:r>
      <w:r>
        <w:br/>
      </w:r>
      <w:r>
        <w:br/>
      </w:r>
      <w:r w:rsidRPr="00972968">
        <w:rPr>
          <w:noProof/>
        </w:rPr>
        <w:drawing>
          <wp:inline distT="0" distB="0" distL="0" distR="0" wp14:anchorId="01827A4F" wp14:editId="059ACFBE">
            <wp:extent cx="6350635" cy="1595755"/>
            <wp:effectExtent l="19050" t="19050" r="12065" b="23495"/>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350635" cy="1595755"/>
                    </a:xfrm>
                    <a:prstGeom prst="rect">
                      <a:avLst/>
                    </a:prstGeom>
                    <a:noFill/>
                    <a:ln w="3175">
                      <a:solidFill>
                        <a:schemeClr val="tx1"/>
                      </a:solidFill>
                    </a:ln>
                  </pic:spPr>
                </pic:pic>
              </a:graphicData>
            </a:graphic>
          </wp:inline>
        </w:drawing>
      </w:r>
    </w:p>
    <w:p w14:paraId="41CFD6B6" w14:textId="77777777" w:rsidR="00F41403" w:rsidRDefault="00F41403" w:rsidP="00F41403">
      <w:pPr>
        <w:ind w:right="270"/>
      </w:pPr>
    </w:p>
    <w:p w14:paraId="5D6CCF0B" w14:textId="77777777" w:rsidR="00F41403" w:rsidRPr="00E31ECE" w:rsidRDefault="00F41403" w:rsidP="00F41403">
      <w:pPr>
        <w:ind w:right="270"/>
      </w:pPr>
      <w:r w:rsidRPr="00E31ECE">
        <w:t xml:space="preserve">To sort the </w:t>
      </w:r>
      <w:r>
        <w:t>search results based on multiple items</w:t>
      </w:r>
      <w:r w:rsidRPr="00E31ECE">
        <w:t>:</w:t>
      </w:r>
    </w:p>
    <w:p w14:paraId="324FCB6A" w14:textId="77777777" w:rsidR="00F41403" w:rsidRPr="00E31ECE" w:rsidRDefault="00F41403" w:rsidP="00F41403"/>
    <w:p w14:paraId="3A3B62FF" w14:textId="43DA23A3" w:rsidR="00F41403" w:rsidRDefault="00F41403" w:rsidP="00F41403">
      <w:pPr>
        <w:numPr>
          <w:ilvl w:val="0"/>
          <w:numId w:val="139"/>
        </w:numPr>
      </w:pPr>
      <w:r>
        <w:t xml:space="preserve">Log on to the application using your </w:t>
      </w:r>
      <w:r w:rsidR="00761DF9">
        <w:t>login</w:t>
      </w:r>
      <w:r>
        <w:t xml:space="preserve"> credentials. </w:t>
      </w:r>
    </w:p>
    <w:p w14:paraId="1351A10A" w14:textId="77777777" w:rsidR="00F41403" w:rsidRDefault="00F41403" w:rsidP="00F41403">
      <w:pPr>
        <w:ind w:left="720"/>
      </w:pPr>
      <w:r>
        <w:t xml:space="preserve">The home page appears. </w:t>
      </w:r>
    </w:p>
    <w:p w14:paraId="3D9BAC4A" w14:textId="77777777" w:rsidR="00F41403" w:rsidRDefault="00F41403" w:rsidP="00F41403">
      <w:pPr>
        <w:ind w:left="720"/>
      </w:pPr>
    </w:p>
    <w:p w14:paraId="182D5A71" w14:textId="77777777" w:rsidR="00F41403" w:rsidRDefault="00F41403" w:rsidP="00F41403">
      <w:pPr>
        <w:numPr>
          <w:ilvl w:val="0"/>
          <w:numId w:val="139"/>
        </w:numPr>
      </w:pPr>
      <w:r>
        <w:t xml:space="preserve">Point to the arrow of the </w:t>
      </w:r>
      <w:r>
        <w:rPr>
          <w:b/>
        </w:rPr>
        <w:t xml:space="preserve">IAMS </w:t>
      </w:r>
      <w:r>
        <w:t>tab, and then click the module for which you want to sort results.</w:t>
      </w:r>
    </w:p>
    <w:p w14:paraId="1EF36670" w14:textId="77777777" w:rsidR="00F41403" w:rsidRPr="00E31ECE" w:rsidRDefault="00F41403" w:rsidP="00F41403">
      <w:pPr>
        <w:ind w:left="720"/>
      </w:pPr>
    </w:p>
    <w:p w14:paraId="7AAD91CD" w14:textId="77777777" w:rsidR="00F41403" w:rsidRDefault="00F41403" w:rsidP="00F41403">
      <w:pPr>
        <w:numPr>
          <w:ilvl w:val="0"/>
          <w:numId w:val="139"/>
        </w:numPr>
      </w:pPr>
      <w:r>
        <w:t xml:space="preserve">Click </w:t>
      </w:r>
      <w:r w:rsidRPr="00AE6FCB">
        <w:rPr>
          <w:b/>
        </w:rPr>
        <w:t>SEARCH</w:t>
      </w:r>
      <w:r>
        <w:t xml:space="preserve">. </w:t>
      </w:r>
      <w:r>
        <w:br/>
        <w:t xml:space="preserve">A list of items within the module that you selected appears. </w:t>
      </w:r>
      <w:r>
        <w:br/>
      </w:r>
    </w:p>
    <w:p w14:paraId="6FBF71BC" w14:textId="77777777" w:rsidR="00F41403" w:rsidRDefault="00F41403" w:rsidP="00F41403">
      <w:pPr>
        <w:numPr>
          <w:ilvl w:val="0"/>
          <w:numId w:val="139"/>
        </w:numPr>
        <w:ind w:right="270"/>
      </w:pPr>
      <w:r w:rsidRPr="00E31ECE">
        <w:t xml:space="preserve">Click the </w:t>
      </w:r>
      <w:r w:rsidRPr="00E54955">
        <w:rPr>
          <w:b/>
        </w:rPr>
        <w:t>Sort Table</w:t>
      </w:r>
      <w:r>
        <w:t xml:space="preserve"> icon </w:t>
      </w:r>
      <w:r>
        <w:rPr>
          <w:noProof/>
        </w:rPr>
        <w:drawing>
          <wp:inline distT="0" distB="0" distL="0" distR="0" wp14:anchorId="1F20517E" wp14:editId="35E306DB">
            <wp:extent cx="224155" cy="224155"/>
            <wp:effectExtent l="0" t="0" r="4445" b="4445"/>
            <wp:docPr id="132" name="Picture 132" descr="Sort Tabl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Sort Table butt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4155" cy="224155"/>
                    </a:xfrm>
                    <a:prstGeom prst="rect">
                      <a:avLst/>
                    </a:prstGeom>
                    <a:noFill/>
                    <a:ln>
                      <a:noFill/>
                    </a:ln>
                  </pic:spPr>
                </pic:pic>
              </a:graphicData>
            </a:graphic>
          </wp:inline>
        </w:drawing>
      </w:r>
      <w:r>
        <w:t xml:space="preserve">. </w:t>
      </w:r>
    </w:p>
    <w:p w14:paraId="1E7B3AB3" w14:textId="77777777" w:rsidR="00F41403" w:rsidRDefault="00F41403" w:rsidP="00F41403">
      <w:pPr>
        <w:ind w:left="720" w:right="270"/>
      </w:pPr>
      <w:r w:rsidRPr="00E31ECE">
        <w:t xml:space="preserve">The sort window </w:t>
      </w:r>
      <w:r>
        <w:t xml:space="preserve">appears and displays the </w:t>
      </w:r>
      <w:r w:rsidRPr="00E31ECE">
        <w:t>sort options</w:t>
      </w:r>
      <w:r>
        <w:t>.</w:t>
      </w:r>
    </w:p>
    <w:p w14:paraId="7887B32D" w14:textId="77777777" w:rsidR="00F41403" w:rsidRDefault="00F41403" w:rsidP="00F41403">
      <w:pPr>
        <w:ind w:right="270"/>
      </w:pPr>
    </w:p>
    <w:p w14:paraId="08F1B080" w14:textId="77777777" w:rsidR="00F41403" w:rsidRDefault="00F41403" w:rsidP="00F41403">
      <w:pPr>
        <w:ind w:left="720" w:right="270"/>
      </w:pPr>
    </w:p>
    <w:p w14:paraId="3B0CC863" w14:textId="77777777" w:rsidR="00F41403" w:rsidRDefault="00F41403" w:rsidP="00F41403">
      <w:pPr>
        <w:ind w:left="720" w:right="270"/>
      </w:pPr>
      <w:r>
        <w:rPr>
          <w:noProof/>
        </w:rPr>
        <w:lastRenderedPageBreak/>
        <w:drawing>
          <wp:inline distT="0" distB="0" distL="0" distR="0" wp14:anchorId="618ABCF6" wp14:editId="2FCB6A06">
            <wp:extent cx="1905000" cy="2342748"/>
            <wp:effectExtent l="19050" t="19050" r="19050" b="196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30021" cy="2373519"/>
                    </a:xfrm>
                    <a:prstGeom prst="rect">
                      <a:avLst/>
                    </a:prstGeom>
                    <a:ln w="3175">
                      <a:solidFill>
                        <a:schemeClr val="tx1"/>
                      </a:solidFill>
                    </a:ln>
                  </pic:spPr>
                </pic:pic>
              </a:graphicData>
            </a:graphic>
          </wp:inline>
        </w:drawing>
      </w:r>
    </w:p>
    <w:p w14:paraId="7470460B" w14:textId="77777777" w:rsidR="00F41403" w:rsidRDefault="00F41403" w:rsidP="00F41403">
      <w:pPr>
        <w:pStyle w:val="Figure"/>
        <w:tabs>
          <w:tab w:val="clear" w:pos="1710"/>
        </w:tabs>
        <w:ind w:left="2070" w:hanging="1350"/>
      </w:pPr>
      <w:r>
        <w:t xml:space="preserve"> Sort window</w:t>
      </w:r>
    </w:p>
    <w:p w14:paraId="123C0A29" w14:textId="77777777" w:rsidR="00F41403" w:rsidRDefault="00F41403" w:rsidP="00F41403">
      <w:pPr>
        <w:ind w:left="720" w:right="270"/>
      </w:pPr>
    </w:p>
    <w:p w14:paraId="245E8B9B" w14:textId="77777777" w:rsidR="00F41403" w:rsidRDefault="00F41403" w:rsidP="00F41403">
      <w:pPr>
        <w:numPr>
          <w:ilvl w:val="0"/>
          <w:numId w:val="139"/>
        </w:numPr>
        <w:ind w:right="270"/>
      </w:pPr>
      <w:r>
        <w:t xml:space="preserve">If you want to sort the search results in ascending order, click the </w:t>
      </w:r>
      <w:r w:rsidRPr="00E54955">
        <w:rPr>
          <w:b/>
        </w:rPr>
        <w:t>Sort Ascending</w:t>
      </w:r>
      <w:r>
        <w:t xml:space="preserve"> icon </w:t>
      </w:r>
      <w:r>
        <w:rPr>
          <w:noProof/>
        </w:rPr>
        <w:drawing>
          <wp:inline distT="0" distB="0" distL="0" distR="0" wp14:anchorId="26102285" wp14:editId="540910B2">
            <wp:extent cx="124460" cy="182880"/>
            <wp:effectExtent l="0" t="0" r="8890" b="7620"/>
            <wp:docPr id="134" name="Picture 134" descr="Sort Ascending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Sort Ascending button"/>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24460" cy="182880"/>
                    </a:xfrm>
                    <a:prstGeom prst="rect">
                      <a:avLst/>
                    </a:prstGeom>
                    <a:noFill/>
                    <a:ln>
                      <a:noFill/>
                    </a:ln>
                  </pic:spPr>
                </pic:pic>
              </a:graphicData>
            </a:graphic>
          </wp:inline>
        </w:drawing>
      </w:r>
      <w:r>
        <w:t xml:space="preserve"> next to the appropriate item column.</w:t>
      </w:r>
    </w:p>
    <w:p w14:paraId="5A1E8270" w14:textId="77777777" w:rsidR="00F41403" w:rsidRDefault="00F41403" w:rsidP="00F41403">
      <w:pPr>
        <w:ind w:left="720" w:right="270"/>
      </w:pPr>
      <w:r>
        <w:t xml:space="preserve">If you want to sort the search results in descending order, click the </w:t>
      </w:r>
      <w:r w:rsidRPr="00E54955">
        <w:rPr>
          <w:b/>
        </w:rPr>
        <w:t xml:space="preserve">Sort </w:t>
      </w:r>
      <w:r>
        <w:rPr>
          <w:b/>
        </w:rPr>
        <w:t>Des</w:t>
      </w:r>
      <w:r w:rsidRPr="00E54955">
        <w:rPr>
          <w:b/>
        </w:rPr>
        <w:t>cending</w:t>
      </w:r>
      <w:r>
        <w:t xml:space="preserve"> icon </w:t>
      </w:r>
      <w:r>
        <w:rPr>
          <w:noProof/>
        </w:rPr>
        <w:drawing>
          <wp:inline distT="0" distB="0" distL="0" distR="0" wp14:anchorId="7AD26855" wp14:editId="74F985C1">
            <wp:extent cx="132715" cy="207645"/>
            <wp:effectExtent l="0" t="0" r="635" b="1905"/>
            <wp:docPr id="135" name="Picture 135" descr="Sort Descending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ort Descending butto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2715" cy="207645"/>
                    </a:xfrm>
                    <a:prstGeom prst="rect">
                      <a:avLst/>
                    </a:prstGeom>
                    <a:noFill/>
                    <a:ln>
                      <a:noFill/>
                    </a:ln>
                  </pic:spPr>
                </pic:pic>
              </a:graphicData>
            </a:graphic>
          </wp:inline>
        </w:drawing>
      </w:r>
      <w:r>
        <w:t xml:space="preserve"> next to the appropriate item column.</w:t>
      </w:r>
    </w:p>
    <w:p w14:paraId="5F7EE751" w14:textId="77777777" w:rsidR="00F41403" w:rsidRDefault="00F41403" w:rsidP="00F41403">
      <w:pPr>
        <w:ind w:left="720" w:right="270"/>
      </w:pPr>
    </w:p>
    <w:p w14:paraId="227CE618" w14:textId="77777777" w:rsidR="00F41403" w:rsidRDefault="00F41403" w:rsidP="00F41403">
      <w:pPr>
        <w:numPr>
          <w:ilvl w:val="0"/>
          <w:numId w:val="139"/>
        </w:numPr>
        <w:ind w:right="270"/>
      </w:pPr>
      <w:r>
        <w:t>To set the sorting priority for the columna, type the appropriate number in the textbox next to the columns as per your priorities.</w:t>
      </w:r>
    </w:p>
    <w:p w14:paraId="2C93EE20" w14:textId="77777777" w:rsidR="00F41403" w:rsidRDefault="00F41403" w:rsidP="00F41403">
      <w:pPr>
        <w:ind w:left="720"/>
      </w:pPr>
      <w:r>
        <w:t>For example, in the following figure, you sort the search results in descending order, first by Kit Template Name in ascending order and then by Kit Template Code, Date Created and Date Modified:</w:t>
      </w:r>
    </w:p>
    <w:p w14:paraId="42231F6F" w14:textId="77777777" w:rsidR="00F41403" w:rsidRPr="002D209D" w:rsidRDefault="00F41403" w:rsidP="00F41403">
      <w:pPr>
        <w:numPr>
          <w:ilvl w:val="0"/>
          <w:numId w:val="99"/>
        </w:numPr>
      </w:pPr>
      <w:r w:rsidRPr="00170B80">
        <w:rPr>
          <w:b/>
        </w:rPr>
        <w:t>Kit Template Name</w:t>
      </w:r>
      <w:r>
        <w:t xml:space="preserve"> to </w:t>
      </w:r>
      <w:r w:rsidRPr="00971846">
        <w:rPr>
          <w:b/>
        </w:rPr>
        <w:t>1</w:t>
      </w:r>
      <w:r>
        <w:rPr>
          <w:b/>
        </w:rPr>
        <w:t xml:space="preserve"> </w:t>
      </w:r>
      <w:r w:rsidRPr="002D209D">
        <w:t>in ascending order</w:t>
      </w:r>
    </w:p>
    <w:p w14:paraId="5879CF0C" w14:textId="77777777" w:rsidR="00F41403" w:rsidRDefault="00F41403" w:rsidP="00F41403">
      <w:pPr>
        <w:numPr>
          <w:ilvl w:val="0"/>
          <w:numId w:val="99"/>
        </w:numPr>
        <w:rPr>
          <w:b/>
        </w:rPr>
      </w:pPr>
      <w:r w:rsidRPr="00170B80">
        <w:rPr>
          <w:b/>
        </w:rPr>
        <w:t>Kit Template Code</w:t>
      </w:r>
      <w:r>
        <w:t xml:space="preserve"> to </w:t>
      </w:r>
      <w:r w:rsidRPr="00971846">
        <w:rPr>
          <w:b/>
        </w:rPr>
        <w:t>2</w:t>
      </w:r>
    </w:p>
    <w:p w14:paraId="5408E483" w14:textId="77777777" w:rsidR="00F41403" w:rsidRDefault="00F41403" w:rsidP="00F41403">
      <w:pPr>
        <w:numPr>
          <w:ilvl w:val="0"/>
          <w:numId w:val="99"/>
        </w:numPr>
        <w:rPr>
          <w:b/>
        </w:rPr>
      </w:pPr>
      <w:r w:rsidRPr="00170B80">
        <w:rPr>
          <w:b/>
        </w:rPr>
        <w:t>Date Created</w:t>
      </w:r>
      <w:r>
        <w:t xml:space="preserve"> to </w:t>
      </w:r>
      <w:r w:rsidRPr="005C6BB7">
        <w:rPr>
          <w:b/>
        </w:rPr>
        <w:t>3</w:t>
      </w:r>
    </w:p>
    <w:p w14:paraId="743357AB" w14:textId="77777777" w:rsidR="00F41403" w:rsidRPr="003E3714" w:rsidRDefault="00F41403" w:rsidP="00F41403">
      <w:pPr>
        <w:numPr>
          <w:ilvl w:val="0"/>
          <w:numId w:val="99"/>
        </w:numPr>
      </w:pPr>
      <w:r w:rsidRPr="00170B80">
        <w:rPr>
          <w:b/>
        </w:rPr>
        <w:t>Date Modified</w:t>
      </w:r>
      <w:r>
        <w:t xml:space="preserve"> to </w:t>
      </w:r>
      <w:r w:rsidRPr="005C6BB7">
        <w:rPr>
          <w:b/>
        </w:rPr>
        <w:t>4</w:t>
      </w:r>
    </w:p>
    <w:p w14:paraId="70B73267" w14:textId="77777777" w:rsidR="00F41403" w:rsidRPr="00E31ECE" w:rsidRDefault="00F41403" w:rsidP="00F41403"/>
    <w:p w14:paraId="3F15A037" w14:textId="77777777" w:rsidR="00F41403" w:rsidRDefault="00F41403" w:rsidP="00F41403">
      <w:pPr>
        <w:ind w:left="720"/>
      </w:pPr>
      <w:r>
        <w:rPr>
          <w:noProof/>
        </w:rPr>
        <w:drawing>
          <wp:inline distT="0" distB="0" distL="0" distR="0" wp14:anchorId="238D2724" wp14:editId="56950041">
            <wp:extent cx="1847850" cy="2097405"/>
            <wp:effectExtent l="19050" t="19050" r="19050" b="171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68388" cy="2120717"/>
                    </a:xfrm>
                    <a:prstGeom prst="rect">
                      <a:avLst/>
                    </a:prstGeom>
                    <a:ln w="3175">
                      <a:solidFill>
                        <a:schemeClr val="tx1"/>
                      </a:solidFill>
                    </a:ln>
                  </pic:spPr>
                </pic:pic>
              </a:graphicData>
            </a:graphic>
          </wp:inline>
        </w:drawing>
      </w:r>
    </w:p>
    <w:p w14:paraId="3BB02F21" w14:textId="77777777" w:rsidR="00F41403" w:rsidRDefault="00F41403" w:rsidP="00F41403">
      <w:pPr>
        <w:pStyle w:val="Figure"/>
        <w:tabs>
          <w:tab w:val="clear" w:pos="1710"/>
        </w:tabs>
        <w:ind w:left="2070" w:hanging="1350"/>
      </w:pPr>
      <w:r>
        <w:t>Sort order example</w:t>
      </w:r>
    </w:p>
    <w:p w14:paraId="710CD3F6" w14:textId="77777777" w:rsidR="00F41403" w:rsidRPr="00A22154" w:rsidRDefault="00F41403" w:rsidP="00F41403">
      <w:pPr>
        <w:rPr>
          <w:highlight w:val="yellow"/>
        </w:rPr>
      </w:pPr>
    </w:p>
    <w:p w14:paraId="142C6F71" w14:textId="77777777" w:rsidR="00F41403" w:rsidRPr="00D76947" w:rsidRDefault="00F41403" w:rsidP="00F41403">
      <w:pPr>
        <w:numPr>
          <w:ilvl w:val="0"/>
          <w:numId w:val="139"/>
        </w:numPr>
        <w:rPr>
          <w:i/>
          <w:u w:val="single"/>
        </w:rPr>
      </w:pPr>
      <w:r>
        <w:t xml:space="preserve">Click </w:t>
      </w:r>
      <w:r w:rsidRPr="00A22154">
        <w:rPr>
          <w:b/>
        </w:rPr>
        <w:t>SORT</w:t>
      </w:r>
      <w:r>
        <w:t xml:space="preserve">. </w:t>
      </w:r>
    </w:p>
    <w:p w14:paraId="07BC0B42" w14:textId="77777777" w:rsidR="00F41403" w:rsidRDefault="00F41403" w:rsidP="00F41403">
      <w:pPr>
        <w:ind w:left="720"/>
      </w:pPr>
      <w:r>
        <w:t xml:space="preserve">The search results are sorted according to the sort order you specified. </w:t>
      </w:r>
    </w:p>
    <w:p w14:paraId="5408A836" w14:textId="77777777" w:rsidR="00F41403" w:rsidRDefault="00F41403" w:rsidP="00F41403">
      <w:pPr>
        <w:ind w:left="720"/>
      </w:pPr>
      <w:r w:rsidRPr="00781F25">
        <w:rPr>
          <w:b/>
        </w:rPr>
        <w:t>Note:</w:t>
      </w:r>
      <w:r w:rsidRPr="00781F25">
        <w:t xml:space="preserve"> </w:t>
      </w:r>
      <w:r>
        <w:t xml:space="preserve">To clear all selections, click </w:t>
      </w:r>
      <w:r w:rsidRPr="00781F25">
        <w:rPr>
          <w:b/>
        </w:rPr>
        <w:t>RESET</w:t>
      </w:r>
      <w:r w:rsidRPr="00781F25">
        <w:t>.</w:t>
      </w:r>
    </w:p>
    <w:p w14:paraId="39C6EA4C" w14:textId="18FF7565" w:rsidR="00B951F1" w:rsidRDefault="00B951F1" w:rsidP="009D128D"/>
    <w:p w14:paraId="0E89FE5E" w14:textId="77777777" w:rsidR="009D128D" w:rsidRPr="00FC21C8" w:rsidRDefault="009D128D" w:rsidP="009D128D">
      <w:pPr>
        <w:pStyle w:val="Heading2"/>
      </w:pPr>
      <w:bookmarkStart w:id="448" w:name="_Toc282093907"/>
      <w:bookmarkStart w:id="449" w:name="_Toc452993666"/>
      <w:bookmarkStart w:id="450" w:name="_Toc506907021"/>
      <w:bookmarkStart w:id="451" w:name="_Toc507159195"/>
      <w:r>
        <w:lastRenderedPageBreak/>
        <w:t>Managing Events</w:t>
      </w:r>
      <w:bookmarkEnd w:id="448"/>
      <w:bookmarkEnd w:id="449"/>
      <w:bookmarkEnd w:id="450"/>
      <w:bookmarkEnd w:id="451"/>
    </w:p>
    <w:p w14:paraId="5EF01BB0" w14:textId="77777777" w:rsidR="009D128D" w:rsidRDefault="009D128D" w:rsidP="009D128D">
      <w:pPr>
        <w:tabs>
          <w:tab w:val="left" w:pos="1440"/>
        </w:tabs>
        <w:rPr>
          <w:highlight w:val="yellow"/>
        </w:rPr>
      </w:pPr>
    </w:p>
    <w:p w14:paraId="3C6309FA" w14:textId="1D83127E" w:rsidR="009D128D" w:rsidRDefault="009D128D" w:rsidP="009D128D">
      <w:pPr>
        <w:pStyle w:val="BodyText"/>
      </w:pPr>
      <w:r>
        <w:t>The Manage Events functionality allows you to view the existing events that are associated with items</w:t>
      </w:r>
      <w:r w:rsidR="00AA7D0A">
        <w:t>, such as kits</w:t>
      </w:r>
      <w:r>
        <w:t xml:space="preserve">. You can also create new events using this functionality. </w:t>
      </w:r>
      <w:r>
        <w:br/>
      </w:r>
    </w:p>
    <w:p w14:paraId="3E8289E5" w14:textId="77777777" w:rsidR="009D128D" w:rsidRDefault="009D128D" w:rsidP="009D128D">
      <w:pPr>
        <w:pStyle w:val="Heading3"/>
      </w:pPr>
      <w:bookmarkStart w:id="452" w:name="_Toc452993667"/>
      <w:bookmarkStart w:id="453" w:name="_Toc506907022"/>
      <w:bookmarkStart w:id="454" w:name="_Toc507159196"/>
      <w:r>
        <w:t>Viewing an Event</w:t>
      </w:r>
      <w:bookmarkEnd w:id="452"/>
      <w:bookmarkEnd w:id="453"/>
      <w:bookmarkEnd w:id="454"/>
      <w:r>
        <w:br/>
      </w:r>
    </w:p>
    <w:p w14:paraId="30F0FA5F" w14:textId="77777777" w:rsidR="009D128D" w:rsidRDefault="009D128D" w:rsidP="009D128D">
      <w:pPr>
        <w:pStyle w:val="BodyText"/>
      </w:pPr>
      <w:r>
        <w:t>To view an existing event:</w:t>
      </w:r>
    </w:p>
    <w:p w14:paraId="27C1E2BC" w14:textId="77777777" w:rsidR="009D128D" w:rsidRDefault="009D128D" w:rsidP="009D128D">
      <w:pPr>
        <w:pStyle w:val="BodyText"/>
      </w:pPr>
    </w:p>
    <w:p w14:paraId="54240011" w14:textId="77777777" w:rsidR="009D128D" w:rsidRDefault="009D128D" w:rsidP="00BD0B63">
      <w:pPr>
        <w:pStyle w:val="BodyText"/>
        <w:numPr>
          <w:ilvl w:val="0"/>
          <w:numId w:val="244"/>
        </w:numPr>
        <w:ind w:right="270"/>
      </w:pPr>
      <w:r>
        <w:t xml:space="preserve">Log in to the application using your log in credentials. </w:t>
      </w:r>
    </w:p>
    <w:p w14:paraId="042367BE" w14:textId="77777777" w:rsidR="009D128D" w:rsidRDefault="009D128D" w:rsidP="009D128D">
      <w:pPr>
        <w:pStyle w:val="BodyText"/>
        <w:ind w:left="720" w:right="270"/>
      </w:pPr>
      <w:r>
        <w:t xml:space="preserve">The home page appears. </w:t>
      </w:r>
      <w:r>
        <w:br/>
      </w:r>
    </w:p>
    <w:p w14:paraId="5D4F9626" w14:textId="77777777" w:rsidR="009D128D" w:rsidRDefault="009D128D" w:rsidP="00BD0B63">
      <w:pPr>
        <w:pStyle w:val="BodyText"/>
        <w:numPr>
          <w:ilvl w:val="0"/>
          <w:numId w:val="244"/>
        </w:numPr>
      </w:pPr>
      <w:r>
        <w:t xml:space="preserve">Point to the arrow of the </w:t>
      </w:r>
      <w:r w:rsidRPr="001237C5">
        <w:rPr>
          <w:b/>
        </w:rPr>
        <w:t>BMS</w:t>
      </w:r>
      <w:r>
        <w:t xml:space="preserve"> tab, and then click the module</w:t>
      </w:r>
      <w:r>
        <w:rPr>
          <w:lang w:val="en-US"/>
        </w:rPr>
        <w:t xml:space="preserve"> (Kits Inventory, Kits Shipment, Shipment, Worklists)</w:t>
      </w:r>
      <w:r>
        <w:t xml:space="preserve"> for which you want to access the search pane. </w:t>
      </w:r>
    </w:p>
    <w:p w14:paraId="51401D80" w14:textId="77777777" w:rsidR="009D128D" w:rsidRDefault="009D128D" w:rsidP="009D128D">
      <w:pPr>
        <w:pStyle w:val="BodyText"/>
        <w:ind w:left="720"/>
      </w:pPr>
      <w:r>
        <w:t xml:space="preserve">The search pane for the module that you selected appears on the left side of the page. </w:t>
      </w:r>
    </w:p>
    <w:p w14:paraId="23B88E58" w14:textId="77777777" w:rsidR="009D128D" w:rsidRDefault="009D128D" w:rsidP="009D128D">
      <w:pPr>
        <w:pStyle w:val="BodyText"/>
        <w:ind w:left="720"/>
      </w:pPr>
    </w:p>
    <w:p w14:paraId="7A398D72" w14:textId="77777777" w:rsidR="009D128D" w:rsidRDefault="009D128D" w:rsidP="00BD0B63">
      <w:pPr>
        <w:pStyle w:val="BodyText"/>
        <w:numPr>
          <w:ilvl w:val="0"/>
          <w:numId w:val="244"/>
        </w:numPr>
      </w:pPr>
      <w:r>
        <w:t xml:space="preserve">Click </w:t>
      </w:r>
      <w:r w:rsidRPr="006D2858">
        <w:rPr>
          <w:b/>
        </w:rPr>
        <w:t>SEARCH</w:t>
      </w:r>
      <w:r>
        <w:t xml:space="preserve">. </w:t>
      </w:r>
    </w:p>
    <w:p w14:paraId="0CF4598F" w14:textId="77777777" w:rsidR="009D128D" w:rsidRDefault="009D128D" w:rsidP="009D128D">
      <w:pPr>
        <w:pStyle w:val="BodyText"/>
        <w:ind w:left="720"/>
      </w:pPr>
      <w:r>
        <w:t xml:space="preserve">A list of </w:t>
      </w:r>
      <w:r w:rsidRPr="00C718CE">
        <w:t>items</w:t>
      </w:r>
      <w:r>
        <w:t xml:space="preserve"> within the module that you selected appears.</w:t>
      </w:r>
    </w:p>
    <w:p w14:paraId="151C8244" w14:textId="77777777" w:rsidR="009D128D" w:rsidRDefault="009D128D" w:rsidP="009D128D">
      <w:pPr>
        <w:pStyle w:val="BodyText"/>
        <w:ind w:left="720"/>
      </w:pPr>
    </w:p>
    <w:p w14:paraId="01BE30D7" w14:textId="77777777" w:rsidR="009D128D" w:rsidRDefault="009D128D" w:rsidP="00BD0B63">
      <w:pPr>
        <w:pStyle w:val="BodyText"/>
        <w:numPr>
          <w:ilvl w:val="0"/>
          <w:numId w:val="244"/>
        </w:numPr>
      </w:pPr>
      <w:r>
        <w:rPr>
          <w:noProof/>
          <w:lang w:val="en-US" w:eastAsia="en-US"/>
        </w:rPr>
        <mc:AlternateContent>
          <mc:Choice Requires="wps">
            <w:drawing>
              <wp:anchor distT="0" distB="0" distL="114300" distR="114300" simplePos="0" relativeHeight="251708928" behindDoc="0" locked="0" layoutInCell="1" allowOverlap="1" wp14:anchorId="0E788E89" wp14:editId="4200DD3C">
                <wp:simplePos x="0" y="0"/>
                <wp:positionH relativeFrom="column">
                  <wp:posOffset>4716145</wp:posOffset>
                </wp:positionH>
                <wp:positionV relativeFrom="paragraph">
                  <wp:posOffset>127000</wp:posOffset>
                </wp:positionV>
                <wp:extent cx="1685290" cy="340995"/>
                <wp:effectExtent l="1270" t="3175" r="0" b="0"/>
                <wp:wrapNone/>
                <wp:docPr id="242" name="Text Box 9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290" cy="340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43617A" w14:textId="77777777" w:rsidR="00765428" w:rsidRPr="008246B4" w:rsidRDefault="00765428" w:rsidP="009D128D">
                            <w:r w:rsidRPr="00C1392B">
                              <w:rPr>
                                <w:b/>
                              </w:rPr>
                              <w:t xml:space="preserve">Manage </w:t>
                            </w:r>
                            <w:r>
                              <w:rPr>
                                <w:b/>
                              </w:rPr>
                              <w:t>Events</w:t>
                            </w:r>
                            <w:r>
                              <w:t xml:space="preserve"> link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788E89" id="Text Box 9210" o:spid="_x0000_s1036" type="#_x0000_t202" style="position:absolute;left:0;text-align:left;margin-left:371.35pt;margin-top:10pt;width:132.7pt;height:26.8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" stroked="f">
                <v:textbox>
                  <w:txbxContent>
                    <w:p w14:paraId="6143617A" w14:textId="77777777" w:rsidR="00765428" w:rsidRPr="008246B4" w:rsidRDefault="00765428" w:rsidP="009D128D">
                      <w:r w:rsidRPr="00C1392B">
                        <w:rPr>
                          <w:b/>
                        </w:rPr>
                        <w:t xml:space="preserve">Manage </w:t>
                      </w:r>
                      <w:r>
                        <w:rPr>
                          <w:b/>
                        </w:rPr>
                        <w:t>Events</w:t>
                      </w:r>
                      <w:r>
                        <w:t xml:space="preserve"> link</w:t>
                      </w:r>
                    </w:p>
                  </w:txbxContent>
                </v:textbox>
              </v:shape>
            </w:pict>
          </mc:Fallback>
        </mc:AlternateContent>
      </w:r>
      <w:r>
        <w:t xml:space="preserve">Click </w:t>
      </w:r>
      <w:r>
        <w:rPr>
          <w:lang w:val="en-US"/>
        </w:rPr>
        <w:t xml:space="preserve">on the row of </w:t>
      </w:r>
      <w:r>
        <w:t>the item</w:t>
      </w:r>
      <w:r>
        <w:rPr>
          <w:lang w:val="en-US"/>
        </w:rPr>
        <w:t xml:space="preserve"> for which you want to view an event</w:t>
      </w:r>
      <w:r>
        <w:t>.</w:t>
      </w:r>
    </w:p>
    <w:p w14:paraId="78645C2D" w14:textId="77777777" w:rsidR="009D128D" w:rsidRDefault="009D128D" w:rsidP="009D128D">
      <w:pPr>
        <w:pStyle w:val="BodyText"/>
        <w:ind w:left="720"/>
      </w:pPr>
      <w:r>
        <w:t xml:space="preserve">A page that displays the details of the item appears. </w:t>
      </w:r>
    </w:p>
    <w:p w14:paraId="3D3133C5" w14:textId="77777777" w:rsidR="009D128D" w:rsidRDefault="009D128D" w:rsidP="009D128D">
      <w:pPr>
        <w:pStyle w:val="BodyText"/>
        <w:ind w:left="720"/>
      </w:pPr>
      <w:r>
        <w:rPr>
          <w:noProof/>
          <w:lang w:val="en-US" w:eastAsia="en-US"/>
        </w:rPr>
        <mc:AlternateContent>
          <mc:Choice Requires="wps">
            <w:drawing>
              <wp:anchor distT="0" distB="0" distL="114300" distR="114300" simplePos="0" relativeHeight="251709952" behindDoc="0" locked="0" layoutInCell="1" allowOverlap="1" wp14:anchorId="36341ADE" wp14:editId="07F788D9">
                <wp:simplePos x="0" y="0"/>
                <wp:positionH relativeFrom="column">
                  <wp:posOffset>5230495</wp:posOffset>
                </wp:positionH>
                <wp:positionV relativeFrom="line">
                  <wp:posOffset>81280</wp:posOffset>
                </wp:positionV>
                <wp:extent cx="0" cy="816610"/>
                <wp:effectExtent l="58420" t="5080" r="55880" b="16510"/>
                <wp:wrapNone/>
                <wp:docPr id="241" name="Line 9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81661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24162FF" id="Line 9211" o:spid="_x0000_s1026" style="position:absolute;flip:x;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11.85pt,6.4pt" to="411.85pt,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">
                <v:stroke endarrow="block"/>
                <w10:wrap anchory="line"/>
              </v:line>
            </w:pict>
          </mc:Fallback>
        </mc:AlternateContent>
      </w:r>
    </w:p>
    <w:p w14:paraId="239BDC11" w14:textId="77777777" w:rsidR="009D128D" w:rsidRDefault="009D128D" w:rsidP="009D128D">
      <w:pPr>
        <w:pStyle w:val="BodyText"/>
        <w:ind w:left="720"/>
      </w:pPr>
      <w:r w:rsidRPr="00AB3B3A">
        <w:rPr>
          <w:noProof/>
          <w:lang w:val="en-US" w:eastAsia="en-US"/>
        </w:rPr>
        <w:drawing>
          <wp:inline distT="0" distB="0" distL="0" distR="0" wp14:anchorId="3E49AA46" wp14:editId="2B16172C">
            <wp:extent cx="5893435" cy="2767965"/>
            <wp:effectExtent l="19050" t="19050" r="12065" b="13335"/>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93435" cy="2767965"/>
                    </a:xfrm>
                    <a:prstGeom prst="rect">
                      <a:avLst/>
                    </a:prstGeom>
                    <a:noFill/>
                    <a:ln w="3175">
                      <a:solidFill>
                        <a:schemeClr val="tx1"/>
                      </a:solidFill>
                    </a:ln>
                  </pic:spPr>
                </pic:pic>
              </a:graphicData>
            </a:graphic>
          </wp:inline>
        </w:drawing>
      </w:r>
    </w:p>
    <w:p w14:paraId="2D56474D" w14:textId="77777777" w:rsidR="009D128D" w:rsidRDefault="009D128D" w:rsidP="009D128D">
      <w:pPr>
        <w:pStyle w:val="Figure"/>
        <w:tabs>
          <w:tab w:val="clear" w:pos="1710"/>
          <w:tab w:val="num" w:pos="1800"/>
        </w:tabs>
        <w:ind w:left="1152" w:hanging="432"/>
      </w:pPr>
      <w:r>
        <w:t xml:space="preserve"> Manage Events link</w:t>
      </w:r>
    </w:p>
    <w:p w14:paraId="61FA279E" w14:textId="77777777" w:rsidR="009D128D" w:rsidRDefault="009D128D" w:rsidP="009D128D">
      <w:pPr>
        <w:pStyle w:val="BodyText"/>
        <w:ind w:left="720"/>
      </w:pPr>
    </w:p>
    <w:p w14:paraId="54CEBFA6" w14:textId="77777777" w:rsidR="009D128D" w:rsidRDefault="009D128D" w:rsidP="00BD0B63">
      <w:pPr>
        <w:pStyle w:val="BodyText"/>
        <w:numPr>
          <w:ilvl w:val="0"/>
          <w:numId w:val="244"/>
        </w:numPr>
      </w:pPr>
      <w:r>
        <w:t xml:space="preserve">Click the </w:t>
      </w:r>
      <w:r w:rsidRPr="004461A5">
        <w:rPr>
          <w:b/>
        </w:rPr>
        <w:t>Manage Events</w:t>
      </w:r>
      <w:r>
        <w:t xml:space="preserve"> link. </w:t>
      </w:r>
      <w:r>
        <w:rPr>
          <w:lang w:val="en-US"/>
        </w:rPr>
        <w:t xml:space="preserve">Or Click the </w:t>
      </w:r>
      <w:r w:rsidRPr="000652AC">
        <w:rPr>
          <w:b/>
          <w:lang w:val="en-US"/>
        </w:rPr>
        <w:t>yellow icon</w:t>
      </w:r>
      <w:r>
        <w:rPr>
          <w:lang w:val="en-US"/>
        </w:rPr>
        <w:t xml:space="preserve"> as link for manage events on each row.</w:t>
      </w:r>
      <w:r>
        <w:br/>
        <w:t xml:space="preserve">The </w:t>
      </w:r>
      <w:r w:rsidRPr="00D23C88">
        <w:rPr>
          <w:b/>
        </w:rPr>
        <w:t>Manage Events</w:t>
      </w:r>
      <w:r>
        <w:t xml:space="preserve"> window appears. The </w:t>
      </w:r>
      <w:r w:rsidRPr="00D23C88">
        <w:rPr>
          <w:b/>
        </w:rPr>
        <w:t>Event/Action List</w:t>
      </w:r>
      <w:r>
        <w:t xml:space="preserve"> area displays the existing events.</w:t>
      </w:r>
    </w:p>
    <w:p w14:paraId="1A9B28AF" w14:textId="77777777" w:rsidR="009D128D" w:rsidRPr="00257F34" w:rsidRDefault="009D128D" w:rsidP="009D128D"/>
    <w:p w14:paraId="4D749232" w14:textId="77777777" w:rsidR="009D128D" w:rsidRDefault="009D128D" w:rsidP="009D128D">
      <w:pPr>
        <w:ind w:left="720"/>
      </w:pPr>
      <w:r>
        <w:rPr>
          <w:noProof/>
        </w:rPr>
        <w:lastRenderedPageBreak/>
        <w:drawing>
          <wp:inline distT="0" distB="0" distL="0" distR="0" wp14:anchorId="0983C15D" wp14:editId="1E9DC01D">
            <wp:extent cx="6035040" cy="1986915"/>
            <wp:effectExtent l="19050" t="19050" r="22860" b="133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35040" cy="1986915"/>
                    </a:xfrm>
                    <a:prstGeom prst="rect">
                      <a:avLst/>
                    </a:prstGeom>
                    <a:noFill/>
                    <a:ln w="6350" cmpd="sng">
                      <a:solidFill>
                        <a:srgbClr val="000000"/>
                      </a:solidFill>
                      <a:miter lim="800000"/>
                      <a:headEnd/>
                      <a:tailEnd/>
                    </a:ln>
                    <a:effectLst/>
                  </pic:spPr>
                </pic:pic>
              </a:graphicData>
            </a:graphic>
          </wp:inline>
        </w:drawing>
      </w:r>
    </w:p>
    <w:p w14:paraId="0C197317" w14:textId="77777777" w:rsidR="009D128D" w:rsidRDefault="009D128D" w:rsidP="009D128D">
      <w:pPr>
        <w:pStyle w:val="Figure"/>
        <w:tabs>
          <w:tab w:val="clear" w:pos="1710"/>
          <w:tab w:val="num" w:pos="1800"/>
        </w:tabs>
        <w:ind w:left="1152" w:hanging="432"/>
      </w:pPr>
      <w:r>
        <w:t xml:space="preserve"> Manage Events window</w:t>
      </w:r>
    </w:p>
    <w:p w14:paraId="4760F48C" w14:textId="77777777" w:rsidR="009D128D" w:rsidRDefault="009D128D" w:rsidP="009D128D"/>
    <w:p w14:paraId="6D928BBA" w14:textId="77777777" w:rsidR="009D128D" w:rsidRDefault="009D128D" w:rsidP="009D128D">
      <w:pPr>
        <w:pStyle w:val="Heading3"/>
      </w:pPr>
      <w:r>
        <w:br w:type="page"/>
      </w:r>
      <w:bookmarkStart w:id="455" w:name="_Toc452993668"/>
      <w:bookmarkStart w:id="456" w:name="_Toc506907023"/>
      <w:bookmarkStart w:id="457" w:name="_Toc507159197"/>
      <w:r>
        <w:lastRenderedPageBreak/>
        <w:t>Creating an Event</w:t>
      </w:r>
      <w:bookmarkEnd w:id="455"/>
      <w:bookmarkEnd w:id="456"/>
      <w:bookmarkEnd w:id="457"/>
      <w:r>
        <w:br/>
      </w:r>
    </w:p>
    <w:p w14:paraId="2A075BDA" w14:textId="77777777" w:rsidR="009D128D" w:rsidRDefault="009D128D" w:rsidP="009D128D">
      <w:r>
        <w:t>To create an event:</w:t>
      </w:r>
    </w:p>
    <w:p w14:paraId="775B88A4" w14:textId="77777777" w:rsidR="009D128D" w:rsidRDefault="009D128D" w:rsidP="009D128D">
      <w:pPr>
        <w:ind w:left="1080"/>
      </w:pPr>
    </w:p>
    <w:p w14:paraId="0D96029A" w14:textId="77777777" w:rsidR="009D128D" w:rsidRDefault="009D128D" w:rsidP="00BD0B63">
      <w:pPr>
        <w:pStyle w:val="BodyText"/>
        <w:numPr>
          <w:ilvl w:val="0"/>
          <w:numId w:val="247"/>
        </w:numPr>
        <w:ind w:right="720"/>
      </w:pPr>
      <w:r>
        <w:t xml:space="preserve">In the </w:t>
      </w:r>
      <w:r w:rsidRPr="008B0550">
        <w:rPr>
          <w:b/>
        </w:rPr>
        <w:t>Manage Events</w:t>
      </w:r>
      <w:r>
        <w:t xml:space="preserve"> window, click the </w:t>
      </w:r>
      <w:r w:rsidRPr="008B0550">
        <w:rPr>
          <w:b/>
        </w:rPr>
        <w:t>Create New Ev</w:t>
      </w:r>
      <w:r w:rsidRPr="00227EB9">
        <w:rPr>
          <w:b/>
        </w:rPr>
        <w:t>ent</w:t>
      </w:r>
      <w:r>
        <w:t xml:space="preserve"> link. </w:t>
      </w:r>
    </w:p>
    <w:p w14:paraId="4EEE8DB5" w14:textId="77777777" w:rsidR="009D128D" w:rsidRDefault="009D128D" w:rsidP="009D128D">
      <w:pPr>
        <w:pStyle w:val="BodyText"/>
        <w:ind w:left="720" w:right="270"/>
      </w:pPr>
      <w:r>
        <w:t xml:space="preserve">The </w:t>
      </w:r>
      <w:r w:rsidRPr="00BC1C91">
        <w:rPr>
          <w:b/>
        </w:rPr>
        <w:t>Create New Event</w:t>
      </w:r>
      <w:r>
        <w:t xml:space="preserve"> area appears. </w:t>
      </w:r>
    </w:p>
    <w:p w14:paraId="30BF48B3" w14:textId="77777777" w:rsidR="009D128D" w:rsidRDefault="009D128D" w:rsidP="009D128D">
      <w:pPr>
        <w:pStyle w:val="BodyText"/>
        <w:ind w:left="720" w:right="270"/>
      </w:pPr>
      <w:r>
        <w:br/>
      </w:r>
      <w:r w:rsidRPr="00AB3B3A">
        <w:rPr>
          <w:noProof/>
          <w:lang w:val="en-US" w:eastAsia="en-US"/>
        </w:rPr>
        <w:drawing>
          <wp:inline distT="0" distB="0" distL="0" distR="0" wp14:anchorId="24DFDC46" wp14:editId="3B1224B3">
            <wp:extent cx="6101715" cy="4887595"/>
            <wp:effectExtent l="19050" t="19050" r="13335" b="27305"/>
            <wp:docPr id="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01715" cy="4887595"/>
                    </a:xfrm>
                    <a:prstGeom prst="rect">
                      <a:avLst/>
                    </a:prstGeom>
                    <a:noFill/>
                    <a:ln w="3175">
                      <a:solidFill>
                        <a:schemeClr val="tx1"/>
                      </a:solidFill>
                    </a:ln>
                  </pic:spPr>
                </pic:pic>
              </a:graphicData>
            </a:graphic>
          </wp:inline>
        </w:drawing>
      </w:r>
    </w:p>
    <w:p w14:paraId="3554BCBE" w14:textId="77777777" w:rsidR="009D128D" w:rsidRDefault="009D128D" w:rsidP="009D128D">
      <w:pPr>
        <w:pStyle w:val="Figure"/>
        <w:tabs>
          <w:tab w:val="clear" w:pos="1710"/>
          <w:tab w:val="num" w:pos="1800"/>
        </w:tabs>
        <w:ind w:left="1152" w:hanging="432"/>
      </w:pPr>
      <w:r>
        <w:t xml:space="preserve"> Create New Event area</w:t>
      </w:r>
    </w:p>
    <w:p w14:paraId="0ED983F7" w14:textId="77777777" w:rsidR="009D128D" w:rsidRPr="0088796A" w:rsidRDefault="009D128D" w:rsidP="009D128D">
      <w:pPr>
        <w:pStyle w:val="BodyText"/>
        <w:ind w:left="720" w:right="270"/>
        <w:rPr>
          <w:lang w:val="en-US"/>
        </w:rPr>
      </w:pPr>
      <w:r>
        <w:rPr>
          <w:lang w:val="en-US"/>
        </w:rPr>
        <w:br/>
      </w:r>
    </w:p>
    <w:p w14:paraId="49A86462" w14:textId="77777777" w:rsidR="009D128D" w:rsidRDefault="009D128D" w:rsidP="00BD0B63">
      <w:pPr>
        <w:pStyle w:val="BodyText"/>
        <w:numPr>
          <w:ilvl w:val="0"/>
          <w:numId w:val="247"/>
        </w:numPr>
        <w:ind w:right="270"/>
      </w:pPr>
      <w:r>
        <w:t>Enter</w:t>
      </w:r>
      <w:r w:rsidRPr="008B0550">
        <w:t xml:space="preserve"> appropriate</w:t>
      </w:r>
      <w:r>
        <w:t xml:space="preserve"> information in each field. </w:t>
      </w:r>
      <w:r>
        <w:rPr>
          <w:lang w:val="en-US"/>
        </w:rPr>
        <w:t>F</w:t>
      </w:r>
      <w:r>
        <w:t xml:space="preserve">ollowing table lists each field and its description. </w:t>
      </w:r>
      <w:r>
        <w:br/>
      </w:r>
      <w:r w:rsidRPr="006744E4">
        <w:rPr>
          <w:b/>
        </w:rPr>
        <w:t>Note:</w:t>
      </w:r>
      <w:r>
        <w:rPr>
          <w:b/>
        </w:rPr>
        <w:t xml:space="preserve"> </w:t>
      </w:r>
      <w:r w:rsidRPr="006744E4">
        <w:t>Fields that are marked with the red asterisk (</w:t>
      </w:r>
      <w:r w:rsidRPr="006744E4">
        <w:rPr>
          <w:color w:val="FF0000"/>
        </w:rPr>
        <w:t>*</w:t>
      </w:r>
      <w:r w:rsidRPr="006744E4">
        <w:t>) are mandatory.</w:t>
      </w:r>
    </w:p>
    <w:p w14:paraId="5C1FF2A5" w14:textId="77777777" w:rsidR="009D128D" w:rsidRDefault="009D128D" w:rsidP="009D128D">
      <w:pPr>
        <w:pStyle w:val="BodyText"/>
        <w:ind w:left="720" w:right="270"/>
      </w:pPr>
    </w:p>
    <w:p w14:paraId="50AC851F" w14:textId="219BE2D9" w:rsidR="009D128D" w:rsidRDefault="009D128D" w:rsidP="009D128D">
      <w:pPr>
        <w:pStyle w:val="Caption"/>
        <w:ind w:firstLine="720"/>
      </w:pPr>
      <w:r>
        <w:t xml:space="preserve">Table </w:t>
      </w:r>
      <w:fldSimple w:instr=" SEQ Figure \* ARABIC ">
        <w:r w:rsidR="006A4F84">
          <w:rPr>
            <w:noProof/>
          </w:rPr>
          <w:t>62</w:t>
        </w:r>
      </w:fldSimple>
      <w:r>
        <w:t>: Creating an event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9D128D" w:rsidRPr="007A152E" w14:paraId="7ADEA460" w14:textId="77777777" w:rsidTr="00AA2E41">
        <w:trPr>
          <w:cantSplit/>
          <w:trHeight w:val="288"/>
          <w:tblHeader/>
        </w:trPr>
        <w:tc>
          <w:tcPr>
            <w:tcW w:w="2790" w:type="dxa"/>
            <w:shd w:val="clear" w:color="auto" w:fill="BFBFBF"/>
            <w:vAlign w:val="center"/>
          </w:tcPr>
          <w:p w14:paraId="057BE6A8" w14:textId="77777777" w:rsidR="009D128D" w:rsidRPr="007A152E" w:rsidRDefault="009D128D" w:rsidP="00AA2E41">
            <w:pPr>
              <w:rPr>
                <w:b/>
              </w:rPr>
            </w:pPr>
            <w:r>
              <w:rPr>
                <w:b/>
              </w:rPr>
              <w:t>Field</w:t>
            </w:r>
          </w:p>
        </w:tc>
        <w:tc>
          <w:tcPr>
            <w:tcW w:w="7020" w:type="dxa"/>
            <w:shd w:val="clear" w:color="auto" w:fill="BFBFBF"/>
            <w:vAlign w:val="center"/>
          </w:tcPr>
          <w:p w14:paraId="7D4C8030" w14:textId="77777777" w:rsidR="009D128D" w:rsidRPr="007A152E" w:rsidRDefault="009D128D" w:rsidP="00AA2E41">
            <w:pPr>
              <w:rPr>
                <w:b/>
              </w:rPr>
            </w:pPr>
            <w:r w:rsidRPr="007A152E">
              <w:rPr>
                <w:b/>
              </w:rPr>
              <w:t>Description</w:t>
            </w:r>
          </w:p>
        </w:tc>
      </w:tr>
      <w:tr w:rsidR="009D128D" w14:paraId="66471390" w14:textId="77777777" w:rsidTr="00AA2E41">
        <w:trPr>
          <w:cantSplit/>
          <w:trHeight w:val="288"/>
        </w:trPr>
        <w:tc>
          <w:tcPr>
            <w:tcW w:w="2790" w:type="dxa"/>
            <w:vAlign w:val="center"/>
          </w:tcPr>
          <w:p w14:paraId="4A54E94A" w14:textId="77777777" w:rsidR="009D128D" w:rsidRPr="007A152E" w:rsidRDefault="009D128D" w:rsidP="00AA2E41">
            <w:pPr>
              <w:rPr>
                <w:b/>
              </w:rPr>
            </w:pPr>
            <w:r w:rsidRPr="0090607D">
              <w:rPr>
                <w:b/>
              </w:rPr>
              <w:t>Event Type</w:t>
            </w:r>
            <w:r w:rsidRPr="006744E4">
              <w:rPr>
                <w:b/>
                <w:color w:val="FF0000"/>
              </w:rPr>
              <w:t>*</w:t>
            </w:r>
          </w:p>
        </w:tc>
        <w:tc>
          <w:tcPr>
            <w:tcW w:w="7020" w:type="dxa"/>
            <w:vAlign w:val="center"/>
          </w:tcPr>
          <w:p w14:paraId="3686A3CF" w14:textId="77777777" w:rsidR="009D128D" w:rsidRDefault="009D128D" w:rsidP="00AA2E41">
            <w:r>
              <w:t xml:space="preserve">Click the appropriate event type for this event. </w:t>
            </w:r>
          </w:p>
        </w:tc>
      </w:tr>
      <w:tr w:rsidR="009D128D" w14:paraId="1430231B" w14:textId="77777777" w:rsidTr="00AA2E41">
        <w:trPr>
          <w:cantSplit/>
          <w:trHeight w:val="288"/>
        </w:trPr>
        <w:tc>
          <w:tcPr>
            <w:tcW w:w="2790" w:type="dxa"/>
            <w:vAlign w:val="center"/>
          </w:tcPr>
          <w:p w14:paraId="4FC67392" w14:textId="77777777" w:rsidR="009D128D" w:rsidRPr="007A152E" w:rsidRDefault="009D128D" w:rsidP="00AA2E41">
            <w:pPr>
              <w:rPr>
                <w:b/>
              </w:rPr>
            </w:pPr>
            <w:r>
              <w:rPr>
                <w:b/>
              </w:rPr>
              <w:t>Event Status</w:t>
            </w:r>
            <w:r w:rsidRPr="006744E4">
              <w:rPr>
                <w:color w:val="FF0000"/>
              </w:rPr>
              <w:t>*</w:t>
            </w:r>
          </w:p>
        </w:tc>
        <w:tc>
          <w:tcPr>
            <w:tcW w:w="7020" w:type="dxa"/>
            <w:vAlign w:val="center"/>
          </w:tcPr>
          <w:p w14:paraId="0B4C9656" w14:textId="77777777" w:rsidR="009D128D" w:rsidRDefault="009D128D" w:rsidP="00AA2E41">
            <w:r>
              <w:t xml:space="preserve">Click the appropriate status for this event. </w:t>
            </w:r>
          </w:p>
        </w:tc>
      </w:tr>
      <w:tr w:rsidR="009D128D" w14:paraId="78318A1F" w14:textId="77777777" w:rsidTr="00AA2E41">
        <w:trPr>
          <w:cantSplit/>
          <w:trHeight w:val="288"/>
        </w:trPr>
        <w:tc>
          <w:tcPr>
            <w:tcW w:w="2790" w:type="dxa"/>
            <w:vAlign w:val="center"/>
          </w:tcPr>
          <w:p w14:paraId="15BF8FB0" w14:textId="77777777" w:rsidR="009D128D" w:rsidRPr="007A152E" w:rsidRDefault="009D128D" w:rsidP="00AA2E41">
            <w:pPr>
              <w:rPr>
                <w:b/>
              </w:rPr>
            </w:pPr>
            <w:r>
              <w:rPr>
                <w:b/>
              </w:rPr>
              <w:lastRenderedPageBreak/>
              <w:t>Propagate To</w:t>
            </w:r>
          </w:p>
        </w:tc>
        <w:tc>
          <w:tcPr>
            <w:tcW w:w="7020" w:type="dxa"/>
            <w:vAlign w:val="center"/>
          </w:tcPr>
          <w:p w14:paraId="70F81459" w14:textId="77777777" w:rsidR="009D128D" w:rsidRDefault="009D128D" w:rsidP="00AA2E41">
            <w:r>
              <w:t xml:space="preserve">Click the appropriate shipment cascading option to identify </w:t>
            </w:r>
            <w:r w:rsidRPr="009F7261">
              <w:t xml:space="preserve">what items associated with the </w:t>
            </w:r>
            <w:r>
              <w:t>initial item</w:t>
            </w:r>
            <w:r w:rsidRPr="009F7261">
              <w:t xml:space="preserve"> </w:t>
            </w:r>
            <w:r>
              <w:t xml:space="preserve">should </w:t>
            </w:r>
            <w:r w:rsidRPr="009F7261">
              <w:t>also have the event attached</w:t>
            </w:r>
            <w:r>
              <w:t>. Example: All items associated with the shipment, or biospecimens associated with the shipment</w:t>
            </w:r>
            <w:r w:rsidRPr="009F7261">
              <w:t xml:space="preserve">.  </w:t>
            </w:r>
          </w:p>
        </w:tc>
      </w:tr>
      <w:tr w:rsidR="009D128D" w14:paraId="68858BBD" w14:textId="77777777" w:rsidTr="00AA2E41">
        <w:trPr>
          <w:cantSplit/>
          <w:trHeight w:val="288"/>
        </w:trPr>
        <w:tc>
          <w:tcPr>
            <w:tcW w:w="2790" w:type="dxa"/>
            <w:vAlign w:val="center"/>
          </w:tcPr>
          <w:p w14:paraId="1F8CC7C4" w14:textId="77777777" w:rsidR="009D128D" w:rsidRPr="007A152E" w:rsidRDefault="009D128D" w:rsidP="00AA2E41">
            <w:pPr>
              <w:rPr>
                <w:b/>
              </w:rPr>
            </w:pPr>
            <w:r w:rsidRPr="006744E4">
              <w:rPr>
                <w:b/>
              </w:rPr>
              <w:t>Priority</w:t>
            </w:r>
          </w:p>
        </w:tc>
        <w:tc>
          <w:tcPr>
            <w:tcW w:w="7020" w:type="dxa"/>
            <w:vAlign w:val="center"/>
          </w:tcPr>
          <w:p w14:paraId="76D87175" w14:textId="77777777" w:rsidR="009D128D" w:rsidRDefault="009D128D" w:rsidP="00AA2E41">
            <w:r>
              <w:t xml:space="preserve">Click the appropriate priority for this event. </w:t>
            </w:r>
          </w:p>
        </w:tc>
      </w:tr>
      <w:tr w:rsidR="009D128D" w14:paraId="43D4B8F3" w14:textId="77777777" w:rsidTr="00AA2E41">
        <w:trPr>
          <w:cantSplit/>
          <w:trHeight w:val="288"/>
        </w:trPr>
        <w:tc>
          <w:tcPr>
            <w:tcW w:w="2790" w:type="dxa"/>
            <w:vAlign w:val="center"/>
          </w:tcPr>
          <w:p w14:paraId="664EC3C6" w14:textId="77777777" w:rsidR="009D128D" w:rsidRPr="007A152E" w:rsidRDefault="009D128D" w:rsidP="00AA2E41">
            <w:pPr>
              <w:rPr>
                <w:b/>
              </w:rPr>
            </w:pPr>
            <w:r w:rsidRPr="006744E4">
              <w:rPr>
                <w:b/>
              </w:rPr>
              <w:t>Occurren</w:t>
            </w:r>
            <w:r w:rsidRPr="0090607D">
              <w:rPr>
                <w:b/>
              </w:rPr>
              <w:t>ce Date</w:t>
            </w:r>
            <w:r w:rsidRPr="006744E4">
              <w:rPr>
                <w:color w:val="FF0000"/>
              </w:rPr>
              <w:t>*</w:t>
            </w:r>
          </w:p>
        </w:tc>
        <w:tc>
          <w:tcPr>
            <w:tcW w:w="7020" w:type="dxa"/>
            <w:vAlign w:val="center"/>
          </w:tcPr>
          <w:p w14:paraId="76B97544" w14:textId="77777777" w:rsidR="009D128D" w:rsidRDefault="009D128D" w:rsidP="00AA2E41">
            <w:r>
              <w:t xml:space="preserve">Click the date icon </w:t>
            </w:r>
            <w:r>
              <w:rPr>
                <w:noProof/>
              </w:rPr>
              <w:drawing>
                <wp:inline distT="0" distB="0" distL="0" distR="0" wp14:anchorId="4216B481" wp14:editId="7C178BA8">
                  <wp:extent cx="207645" cy="207645"/>
                  <wp:effectExtent l="0" t="0" r="1905" b="1905"/>
                  <wp:docPr id="219" name="Picture 219"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earch calenda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7645" cy="207645"/>
                          </a:xfrm>
                          <a:prstGeom prst="rect">
                            <a:avLst/>
                          </a:prstGeom>
                          <a:noFill/>
                          <a:ln>
                            <a:noFill/>
                          </a:ln>
                        </pic:spPr>
                      </pic:pic>
                    </a:graphicData>
                  </a:graphic>
                </wp:inline>
              </w:drawing>
            </w:r>
            <w:r>
              <w:t xml:space="preserve">, and </w:t>
            </w:r>
            <w:r w:rsidRPr="00DF77A3">
              <w:t>then</w:t>
            </w:r>
            <w:r>
              <w:t xml:space="preserve"> click the date when the event occurred. </w:t>
            </w:r>
          </w:p>
        </w:tc>
      </w:tr>
      <w:tr w:rsidR="009D128D" w14:paraId="7AD5D214" w14:textId="77777777" w:rsidTr="00AA2E41">
        <w:trPr>
          <w:cantSplit/>
          <w:trHeight w:val="288"/>
        </w:trPr>
        <w:tc>
          <w:tcPr>
            <w:tcW w:w="2790" w:type="dxa"/>
            <w:vAlign w:val="center"/>
          </w:tcPr>
          <w:p w14:paraId="52C816DF" w14:textId="77777777" w:rsidR="009D128D" w:rsidRPr="006744E4" w:rsidRDefault="009D128D" w:rsidP="00AA2E41">
            <w:pPr>
              <w:rPr>
                <w:b/>
              </w:rPr>
            </w:pPr>
            <w:r w:rsidRPr="006744E4">
              <w:rPr>
                <w:b/>
              </w:rPr>
              <w:t>Notification Date</w:t>
            </w:r>
            <w:r w:rsidRPr="006744E4">
              <w:rPr>
                <w:color w:val="FF0000"/>
              </w:rPr>
              <w:t>*</w:t>
            </w:r>
          </w:p>
        </w:tc>
        <w:tc>
          <w:tcPr>
            <w:tcW w:w="7020" w:type="dxa"/>
            <w:vAlign w:val="center"/>
          </w:tcPr>
          <w:p w14:paraId="6122459F" w14:textId="77777777" w:rsidR="009D128D" w:rsidRDefault="009D128D" w:rsidP="00AA2E41">
            <w:r>
              <w:t xml:space="preserve">Click the date icon </w:t>
            </w:r>
            <w:r>
              <w:rPr>
                <w:noProof/>
              </w:rPr>
              <w:drawing>
                <wp:inline distT="0" distB="0" distL="0" distR="0" wp14:anchorId="2E55A138" wp14:editId="2616BE7B">
                  <wp:extent cx="207645" cy="207645"/>
                  <wp:effectExtent l="0" t="0" r="1905" b="1905"/>
                  <wp:docPr id="220" name="Picture 220"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Search calenda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7645" cy="207645"/>
                          </a:xfrm>
                          <a:prstGeom prst="rect">
                            <a:avLst/>
                          </a:prstGeom>
                          <a:noFill/>
                          <a:ln>
                            <a:noFill/>
                          </a:ln>
                        </pic:spPr>
                      </pic:pic>
                    </a:graphicData>
                  </a:graphic>
                </wp:inline>
              </w:drawing>
            </w:r>
            <w:r>
              <w:t xml:space="preserve">, </w:t>
            </w:r>
            <w:r w:rsidRPr="00DF77A3">
              <w:t xml:space="preserve">and then click the </w:t>
            </w:r>
            <w:r>
              <w:t xml:space="preserve">date when you were notified of the event. </w:t>
            </w:r>
          </w:p>
        </w:tc>
      </w:tr>
      <w:tr w:rsidR="009D128D" w14:paraId="63B77924" w14:textId="77777777" w:rsidTr="00AA2E41">
        <w:trPr>
          <w:cantSplit/>
          <w:trHeight w:val="288"/>
        </w:trPr>
        <w:tc>
          <w:tcPr>
            <w:tcW w:w="2790" w:type="dxa"/>
            <w:vAlign w:val="center"/>
          </w:tcPr>
          <w:p w14:paraId="77E949FD" w14:textId="77777777" w:rsidR="009D128D" w:rsidRPr="007A152E" w:rsidRDefault="009D128D" w:rsidP="00AA2E41">
            <w:pPr>
              <w:rPr>
                <w:b/>
              </w:rPr>
            </w:pPr>
            <w:r w:rsidRPr="008B0550">
              <w:rPr>
                <w:b/>
              </w:rPr>
              <w:t>Repor</w:t>
            </w:r>
            <w:r w:rsidRPr="0090607D">
              <w:rPr>
                <w:b/>
              </w:rPr>
              <w:t>ted To</w:t>
            </w:r>
          </w:p>
        </w:tc>
        <w:tc>
          <w:tcPr>
            <w:tcW w:w="7020" w:type="dxa"/>
            <w:vAlign w:val="center"/>
          </w:tcPr>
          <w:p w14:paraId="4BC87183" w14:textId="77777777" w:rsidR="009D128D" w:rsidRDefault="009D128D" w:rsidP="00AA2E41">
            <w:r>
              <w:t>Type t</w:t>
            </w:r>
            <w:r w:rsidRPr="008B0550">
              <w:t xml:space="preserve">he </w:t>
            </w:r>
            <w:r>
              <w:t xml:space="preserve">person or </w:t>
            </w:r>
            <w:r w:rsidRPr="008B0550">
              <w:t xml:space="preserve">organization </w:t>
            </w:r>
            <w:r>
              <w:t>to which the event was reported.</w:t>
            </w:r>
            <w:r w:rsidRPr="0090607D">
              <w:t xml:space="preserve"> </w:t>
            </w:r>
          </w:p>
        </w:tc>
      </w:tr>
      <w:tr w:rsidR="009D128D" w14:paraId="2532EC63" w14:textId="77777777" w:rsidTr="00AA2E41">
        <w:trPr>
          <w:cantSplit/>
          <w:trHeight w:val="288"/>
        </w:trPr>
        <w:tc>
          <w:tcPr>
            <w:tcW w:w="2790" w:type="dxa"/>
            <w:vAlign w:val="center"/>
          </w:tcPr>
          <w:p w14:paraId="10AF5005" w14:textId="77777777" w:rsidR="009D128D" w:rsidRPr="007A152E" w:rsidRDefault="009D128D" w:rsidP="00AA2E41">
            <w:pPr>
              <w:rPr>
                <w:b/>
              </w:rPr>
            </w:pPr>
            <w:r>
              <w:rPr>
                <w:b/>
              </w:rPr>
              <w:t>Comments</w:t>
            </w:r>
          </w:p>
        </w:tc>
        <w:tc>
          <w:tcPr>
            <w:tcW w:w="7020" w:type="dxa"/>
            <w:vAlign w:val="center"/>
          </w:tcPr>
          <w:p w14:paraId="309D7F8C" w14:textId="77777777" w:rsidR="009D128D" w:rsidRDefault="009D128D" w:rsidP="00AA2E41">
            <w:r>
              <w:t xml:space="preserve">Type the appropriate comments for this event. </w:t>
            </w:r>
          </w:p>
        </w:tc>
      </w:tr>
    </w:tbl>
    <w:p w14:paraId="2DA3533B" w14:textId="77777777" w:rsidR="009D128D" w:rsidRDefault="009D128D" w:rsidP="009D128D">
      <w:pPr>
        <w:pStyle w:val="BodyText"/>
        <w:ind w:left="720" w:right="720"/>
      </w:pPr>
    </w:p>
    <w:p w14:paraId="6DBCB9ED" w14:textId="77777777" w:rsidR="009D128D" w:rsidRDefault="009D128D" w:rsidP="00BD0B63">
      <w:pPr>
        <w:pStyle w:val="BodyText"/>
        <w:numPr>
          <w:ilvl w:val="0"/>
          <w:numId w:val="247"/>
        </w:numPr>
        <w:ind w:right="720"/>
      </w:pPr>
      <w:r>
        <w:t xml:space="preserve">Click </w:t>
      </w:r>
      <w:r w:rsidRPr="0090607D">
        <w:rPr>
          <w:b/>
        </w:rPr>
        <w:t>SAVE</w:t>
      </w:r>
      <w:r>
        <w:t xml:space="preserve">. </w:t>
      </w:r>
    </w:p>
    <w:p w14:paraId="7C359B7A" w14:textId="77777777" w:rsidR="009D128D" w:rsidRDefault="009D128D" w:rsidP="009D128D">
      <w:pPr>
        <w:pStyle w:val="BodyText"/>
        <w:ind w:left="720" w:right="720"/>
        <w:rPr>
          <w:lang w:val="en-US"/>
        </w:rPr>
      </w:pPr>
      <w:r>
        <w:t xml:space="preserve">The event is created. This event appears in the </w:t>
      </w:r>
      <w:r w:rsidRPr="00352B75">
        <w:rPr>
          <w:b/>
        </w:rPr>
        <w:t>Event/Action List</w:t>
      </w:r>
      <w:r>
        <w:t xml:space="preserve"> area.</w:t>
      </w:r>
    </w:p>
    <w:p w14:paraId="2F9A8431" w14:textId="77777777" w:rsidR="009D128D" w:rsidRDefault="009D128D" w:rsidP="009D128D">
      <w:pPr>
        <w:pStyle w:val="BodyText"/>
        <w:ind w:left="720" w:right="720"/>
        <w:rPr>
          <w:lang w:val="en-US"/>
        </w:rPr>
      </w:pPr>
    </w:p>
    <w:p w14:paraId="55CE22CB" w14:textId="77777777" w:rsidR="009D128D" w:rsidRDefault="009D128D" w:rsidP="009D128D">
      <w:pPr>
        <w:pStyle w:val="Heading3"/>
      </w:pPr>
      <w:r>
        <w:rPr>
          <w:lang w:val="en-US"/>
        </w:rPr>
        <w:br w:type="page"/>
      </w:r>
      <w:bookmarkStart w:id="458" w:name="_Toc452993669"/>
      <w:bookmarkStart w:id="459" w:name="_Toc506907024"/>
      <w:bookmarkStart w:id="460" w:name="_Toc507159198"/>
      <w:r>
        <w:lastRenderedPageBreak/>
        <w:t>Changing the Status of an Event</w:t>
      </w:r>
      <w:bookmarkEnd w:id="458"/>
      <w:bookmarkEnd w:id="459"/>
      <w:bookmarkEnd w:id="460"/>
    </w:p>
    <w:p w14:paraId="60199B2A" w14:textId="77777777" w:rsidR="009D128D" w:rsidRDefault="009D128D" w:rsidP="009D128D"/>
    <w:p w14:paraId="516276CB" w14:textId="77777777" w:rsidR="009D128D" w:rsidRDefault="009D128D" w:rsidP="009D128D">
      <w:r>
        <w:t>To change the status of an event:</w:t>
      </w:r>
    </w:p>
    <w:p w14:paraId="49743019" w14:textId="77777777" w:rsidR="009D128D" w:rsidRDefault="009D128D" w:rsidP="009D128D">
      <w:pPr>
        <w:pStyle w:val="BodyText"/>
        <w:ind w:right="270"/>
      </w:pPr>
    </w:p>
    <w:p w14:paraId="09660D92" w14:textId="77777777" w:rsidR="009D128D" w:rsidRDefault="009D128D" w:rsidP="00BD0B63">
      <w:pPr>
        <w:numPr>
          <w:ilvl w:val="0"/>
          <w:numId w:val="250"/>
        </w:numPr>
      </w:pPr>
      <w:r>
        <w:t xml:space="preserve">In the </w:t>
      </w:r>
      <w:r w:rsidRPr="008B0550">
        <w:rPr>
          <w:b/>
        </w:rPr>
        <w:t>Manage Events</w:t>
      </w:r>
      <w:r>
        <w:t xml:space="preserve"> window, click the </w:t>
      </w:r>
      <w:r w:rsidRPr="00370921">
        <w:rPr>
          <w:b/>
        </w:rPr>
        <w:t>Change Status</w:t>
      </w:r>
      <w:r>
        <w:t xml:space="preserve"> link.</w:t>
      </w:r>
      <w:r>
        <w:br/>
        <w:t>The e</w:t>
      </w:r>
      <w:r w:rsidRPr="00370921">
        <w:t xml:space="preserve">vent </w:t>
      </w:r>
      <w:r>
        <w:t>s</w:t>
      </w:r>
      <w:r w:rsidRPr="00370921">
        <w:t>tatus</w:t>
      </w:r>
      <w:r>
        <w:t xml:space="preserve"> shown in the pop-up is modified from </w:t>
      </w:r>
      <w:r w:rsidRPr="00FF621B">
        <w:rPr>
          <w:b/>
        </w:rPr>
        <w:t xml:space="preserve">Valid </w:t>
      </w:r>
      <w:r>
        <w:t xml:space="preserve">to </w:t>
      </w:r>
      <w:r w:rsidRPr="00FF621B">
        <w:rPr>
          <w:b/>
        </w:rPr>
        <w:t xml:space="preserve">Invalid </w:t>
      </w:r>
      <w:r>
        <w:t>(or vice versa).</w:t>
      </w:r>
    </w:p>
    <w:p w14:paraId="2B234F64" w14:textId="77777777" w:rsidR="009D128D" w:rsidRDefault="009D128D" w:rsidP="009D128D"/>
    <w:p w14:paraId="04A96F65" w14:textId="77777777" w:rsidR="009D128D" w:rsidRDefault="009D128D" w:rsidP="009D128D">
      <w:pPr>
        <w:ind w:left="720"/>
      </w:pPr>
      <w:r>
        <w:rPr>
          <w:noProof/>
        </w:rPr>
        <mc:AlternateContent>
          <mc:Choice Requires="wps">
            <w:drawing>
              <wp:anchor distT="0" distB="0" distL="114300" distR="114300" simplePos="0" relativeHeight="251702784" behindDoc="0" locked="0" layoutInCell="1" allowOverlap="1" wp14:anchorId="5196460E" wp14:editId="0D0A6AF8">
                <wp:simplePos x="0" y="0"/>
                <wp:positionH relativeFrom="column">
                  <wp:posOffset>5777230</wp:posOffset>
                </wp:positionH>
                <wp:positionV relativeFrom="line">
                  <wp:posOffset>1388110</wp:posOffset>
                </wp:positionV>
                <wp:extent cx="0" cy="555625"/>
                <wp:effectExtent l="52705" t="16510" r="61595" b="8890"/>
                <wp:wrapNone/>
                <wp:docPr id="240" name="Line 9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56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310E63" id="Line 9201" o:spid="_x0000_s1026" style="position:absolute;flip:y;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54.9pt,109.3pt" to="454.9pt,1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">
                <v:stroke endarrow="block"/>
                <w10:wrap anchory="line"/>
              </v:line>
            </w:pict>
          </mc:Fallback>
        </mc:AlternateContent>
      </w:r>
      <w:r w:rsidRPr="00D4324C">
        <w:rPr>
          <w:noProof/>
        </w:rPr>
        <w:drawing>
          <wp:inline distT="0" distB="0" distL="0" distR="0" wp14:anchorId="63B66470" wp14:editId="67380D4D">
            <wp:extent cx="6209665" cy="1471295"/>
            <wp:effectExtent l="19050" t="19050" r="19685" b="14605"/>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209665" cy="1471295"/>
                    </a:xfrm>
                    <a:prstGeom prst="rect">
                      <a:avLst/>
                    </a:prstGeom>
                    <a:noFill/>
                    <a:ln w="3175">
                      <a:solidFill>
                        <a:schemeClr val="tx1"/>
                      </a:solidFill>
                    </a:ln>
                  </pic:spPr>
                </pic:pic>
              </a:graphicData>
            </a:graphic>
          </wp:inline>
        </w:drawing>
      </w:r>
    </w:p>
    <w:p w14:paraId="732334C7" w14:textId="77777777" w:rsidR="009D128D" w:rsidRDefault="009D128D" w:rsidP="009D128D">
      <w:pPr>
        <w:pStyle w:val="Figure"/>
        <w:tabs>
          <w:tab w:val="clear" w:pos="1710"/>
          <w:tab w:val="num" w:pos="1800"/>
        </w:tabs>
        <w:ind w:left="1152" w:hanging="432"/>
      </w:pPr>
      <w:r>
        <w:t xml:space="preserve"> Change Status link</w:t>
      </w:r>
    </w:p>
    <w:p w14:paraId="28ACB440" w14:textId="77777777" w:rsidR="009D128D" w:rsidRDefault="009D128D" w:rsidP="009D128D">
      <w:pPr>
        <w:pStyle w:val="Figure"/>
        <w:numPr>
          <w:ilvl w:val="0"/>
          <w:numId w:val="0"/>
        </w:numPr>
        <w:ind w:left="720"/>
        <w:rPr>
          <w:rFonts w:ascii="Arial" w:hAnsi="Arial"/>
          <w:b w:val="0"/>
          <w:i w:val="0"/>
          <w:sz w:val="22"/>
        </w:rPr>
      </w:pPr>
    </w:p>
    <w:p w14:paraId="048BBBC4" w14:textId="77777777" w:rsidR="009D128D" w:rsidRDefault="009D128D" w:rsidP="009D128D">
      <w:pPr>
        <w:pStyle w:val="Figure"/>
        <w:numPr>
          <w:ilvl w:val="0"/>
          <w:numId w:val="0"/>
        </w:numPr>
        <w:ind w:left="720"/>
        <w:rPr>
          <w:rFonts w:ascii="Arial" w:hAnsi="Arial"/>
          <w:b w:val="0"/>
          <w:i w:val="0"/>
          <w:sz w:val="22"/>
        </w:rPr>
      </w:pPr>
      <w:r>
        <w:rPr>
          <w:noProof/>
        </w:rPr>
        <mc:AlternateContent>
          <mc:Choice Requires="wps">
            <w:drawing>
              <wp:anchor distT="0" distB="0" distL="114300" distR="114300" simplePos="0" relativeHeight="251701760" behindDoc="0" locked="0" layoutInCell="1" allowOverlap="1" wp14:anchorId="6C634366" wp14:editId="371D86A2">
                <wp:simplePos x="0" y="0"/>
                <wp:positionH relativeFrom="column">
                  <wp:posOffset>4951730</wp:posOffset>
                </wp:positionH>
                <wp:positionV relativeFrom="paragraph">
                  <wp:posOffset>10160</wp:posOffset>
                </wp:positionV>
                <wp:extent cx="1610995" cy="467995"/>
                <wp:effectExtent l="0" t="635" r="0" b="0"/>
                <wp:wrapNone/>
                <wp:docPr id="239" name="Text Box 9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995" cy="467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D53855" w14:textId="77777777" w:rsidR="00765428" w:rsidRPr="0037285E" w:rsidRDefault="00765428" w:rsidP="009D128D">
                            <w:pPr>
                              <w:rPr>
                                <w:szCs w:val="18"/>
                              </w:rPr>
                            </w:pPr>
                            <w:r>
                              <w:rPr>
                                <w:szCs w:val="18"/>
                              </w:rPr>
                              <w:t>Allows you to change the event status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634366" id="Text Box 9200" o:spid="_x0000_s1037" type="#_x0000_t202" style="position:absolute;left:0;text-align:left;margin-left:389.9pt;margin-top:.8pt;width:126.85pt;height:36.8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" stroked="f">
                <v:textbox>
                  <w:txbxContent>
                    <w:p w14:paraId="12D53855" w14:textId="77777777" w:rsidR="00765428" w:rsidRPr="0037285E" w:rsidRDefault="00765428" w:rsidP="009D128D">
                      <w:pPr>
                        <w:rPr>
                          <w:szCs w:val="18"/>
                        </w:rPr>
                      </w:pPr>
                      <w:r>
                        <w:rPr>
                          <w:szCs w:val="18"/>
                        </w:rPr>
                        <w:t>Allows you to change the event status</w:t>
                      </w:r>
                    </w:p>
                  </w:txbxContent>
                </v:textbox>
              </v:shape>
            </w:pict>
          </mc:Fallback>
        </mc:AlternateContent>
      </w:r>
    </w:p>
    <w:p w14:paraId="7FAF10BC" w14:textId="77777777" w:rsidR="009D128D" w:rsidRDefault="009D128D" w:rsidP="009D128D">
      <w:pPr>
        <w:pStyle w:val="Heading3"/>
      </w:pPr>
      <w:r>
        <w:br w:type="page"/>
      </w:r>
      <w:bookmarkStart w:id="461" w:name="_Toc452993670"/>
      <w:bookmarkStart w:id="462" w:name="_Toc506907025"/>
      <w:bookmarkStart w:id="463" w:name="_Toc507159199"/>
      <w:r>
        <w:lastRenderedPageBreak/>
        <w:t>Viewing or Adding Comments to an Event</w:t>
      </w:r>
      <w:bookmarkEnd w:id="461"/>
      <w:bookmarkEnd w:id="462"/>
      <w:bookmarkEnd w:id="463"/>
    </w:p>
    <w:p w14:paraId="7A2207E3" w14:textId="77777777" w:rsidR="009D128D" w:rsidRDefault="009D128D" w:rsidP="009D128D"/>
    <w:p w14:paraId="06957898" w14:textId="77777777" w:rsidR="009D128D" w:rsidRDefault="009D128D" w:rsidP="009D128D">
      <w:r>
        <w:t>To view comments associated with an event:</w:t>
      </w:r>
    </w:p>
    <w:p w14:paraId="2F400CB4" w14:textId="77777777" w:rsidR="009D128D" w:rsidRDefault="009D128D" w:rsidP="009D128D">
      <w:pPr>
        <w:pStyle w:val="BodyText"/>
        <w:ind w:right="270"/>
      </w:pPr>
    </w:p>
    <w:p w14:paraId="473412AF" w14:textId="77777777" w:rsidR="009D128D" w:rsidRDefault="009D128D" w:rsidP="00BD0B63">
      <w:pPr>
        <w:numPr>
          <w:ilvl w:val="0"/>
          <w:numId w:val="250"/>
        </w:numPr>
      </w:pPr>
      <w:r>
        <w:t xml:space="preserve">In the </w:t>
      </w:r>
      <w:r w:rsidRPr="008B0550">
        <w:rPr>
          <w:b/>
        </w:rPr>
        <w:t>Manage Events</w:t>
      </w:r>
      <w:r>
        <w:t xml:space="preserve"> window, click the </w:t>
      </w:r>
      <w:r>
        <w:rPr>
          <w:b/>
        </w:rPr>
        <w:t xml:space="preserve">Comments </w:t>
      </w:r>
      <w:r w:rsidRPr="00370921">
        <w:t>icon</w:t>
      </w:r>
      <w:r>
        <w:t xml:space="preserve"> in the Comments column.</w:t>
      </w:r>
      <w:r>
        <w:br/>
        <w:t xml:space="preserve">The </w:t>
      </w:r>
      <w:r w:rsidRPr="00AE2BF0">
        <w:rPr>
          <w:b/>
        </w:rPr>
        <w:t>Comments</w:t>
      </w:r>
      <w:r>
        <w:t xml:space="preserve"> window appears with previous comments displayed in </w:t>
      </w:r>
      <w:r w:rsidRPr="00AE2BF0">
        <w:rPr>
          <w:b/>
        </w:rPr>
        <w:t>Comments History</w:t>
      </w:r>
      <w:r>
        <w:t xml:space="preserve"> area.</w:t>
      </w:r>
    </w:p>
    <w:p w14:paraId="33BD8D61" w14:textId="77777777" w:rsidR="009D128D" w:rsidRDefault="009D128D" w:rsidP="009D128D">
      <w:pPr>
        <w:ind w:left="720"/>
      </w:pPr>
    </w:p>
    <w:p w14:paraId="09E598DC" w14:textId="77777777" w:rsidR="009D128D" w:rsidRDefault="009D128D" w:rsidP="009D128D">
      <w:pPr>
        <w:ind w:left="720"/>
      </w:pPr>
      <w:r w:rsidRPr="00D4324C">
        <w:rPr>
          <w:noProof/>
        </w:rPr>
        <w:drawing>
          <wp:inline distT="0" distB="0" distL="0" distR="0" wp14:anchorId="02C2C1F5" wp14:editId="049783F6">
            <wp:extent cx="6184900" cy="2610485"/>
            <wp:effectExtent l="19050" t="19050" r="25400" b="18415"/>
            <wp:docPr id="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84900" cy="2610485"/>
                    </a:xfrm>
                    <a:prstGeom prst="rect">
                      <a:avLst/>
                    </a:prstGeom>
                    <a:noFill/>
                    <a:ln w="3175">
                      <a:solidFill>
                        <a:schemeClr val="tx1"/>
                      </a:solidFill>
                    </a:ln>
                  </pic:spPr>
                </pic:pic>
              </a:graphicData>
            </a:graphic>
          </wp:inline>
        </w:drawing>
      </w:r>
    </w:p>
    <w:p w14:paraId="4825E280" w14:textId="77777777" w:rsidR="009D128D" w:rsidRDefault="009D128D" w:rsidP="009D128D">
      <w:pPr>
        <w:pStyle w:val="Figure"/>
        <w:tabs>
          <w:tab w:val="clear" w:pos="1710"/>
          <w:tab w:val="num" w:pos="1800"/>
        </w:tabs>
        <w:ind w:left="1152" w:hanging="432"/>
      </w:pPr>
      <w:r>
        <w:t xml:space="preserve"> Comments window</w:t>
      </w:r>
    </w:p>
    <w:p w14:paraId="706F1347" w14:textId="77777777" w:rsidR="009D128D" w:rsidRDefault="009D128D" w:rsidP="009D128D"/>
    <w:p w14:paraId="70436F45" w14:textId="77777777" w:rsidR="009D128D" w:rsidRDefault="009D128D" w:rsidP="009D128D"/>
    <w:p w14:paraId="66109A3B" w14:textId="77777777" w:rsidR="009D128D" w:rsidRDefault="009D128D" w:rsidP="009D128D"/>
    <w:p w14:paraId="25F9C67E" w14:textId="77777777" w:rsidR="009D128D" w:rsidRDefault="009D128D" w:rsidP="009D128D">
      <w:r>
        <w:t xml:space="preserve"> To add comments associated with an event:</w:t>
      </w:r>
    </w:p>
    <w:p w14:paraId="7A408951" w14:textId="77777777" w:rsidR="009D128D" w:rsidRDefault="009D128D" w:rsidP="009D128D"/>
    <w:p w14:paraId="18E0D573" w14:textId="77777777" w:rsidR="009D128D" w:rsidRDefault="009D128D" w:rsidP="00BD0B63">
      <w:pPr>
        <w:numPr>
          <w:ilvl w:val="0"/>
          <w:numId w:val="250"/>
        </w:numPr>
      </w:pPr>
      <w:r>
        <w:t xml:space="preserve">In the </w:t>
      </w:r>
      <w:r>
        <w:rPr>
          <w:b/>
        </w:rPr>
        <w:t>Comments</w:t>
      </w:r>
      <w:r>
        <w:t xml:space="preserve"> window, type your comments in </w:t>
      </w:r>
      <w:r w:rsidRPr="00B95536">
        <w:rPr>
          <w:b/>
        </w:rPr>
        <w:t>Comments</w:t>
      </w:r>
      <w:r>
        <w:t xml:space="preserve">, and then click </w:t>
      </w:r>
      <w:r w:rsidRPr="00B95536">
        <w:rPr>
          <w:b/>
        </w:rPr>
        <w:t>SUBMIT</w:t>
      </w:r>
      <w:r>
        <w:t>.</w:t>
      </w:r>
      <w:r>
        <w:br/>
        <w:t xml:space="preserve">Your comments are added to the </w:t>
      </w:r>
      <w:r w:rsidRPr="00913B26">
        <w:rPr>
          <w:b/>
        </w:rPr>
        <w:t>Comments History</w:t>
      </w:r>
      <w:r>
        <w:t xml:space="preserve"> and the </w:t>
      </w:r>
      <w:r w:rsidRPr="00B95536">
        <w:rPr>
          <w:b/>
        </w:rPr>
        <w:t>Comments</w:t>
      </w:r>
      <w:r>
        <w:t xml:space="preserve"> window closes.</w:t>
      </w:r>
    </w:p>
    <w:p w14:paraId="04695B59" w14:textId="77777777" w:rsidR="009D128D" w:rsidRDefault="009D128D" w:rsidP="009D128D">
      <w:pPr>
        <w:ind w:left="720"/>
      </w:pPr>
    </w:p>
    <w:p w14:paraId="58E20C25" w14:textId="77777777" w:rsidR="009D128D" w:rsidRDefault="009D128D" w:rsidP="009D128D">
      <w:pPr>
        <w:pStyle w:val="Heading3"/>
      </w:pPr>
      <w:r>
        <w:br w:type="page"/>
      </w:r>
      <w:bookmarkStart w:id="464" w:name="_Toc452993671"/>
      <w:bookmarkStart w:id="465" w:name="_Toc506907026"/>
      <w:bookmarkStart w:id="466" w:name="_Toc507159200"/>
      <w:r w:rsidRPr="00F412B8">
        <w:lastRenderedPageBreak/>
        <w:t xml:space="preserve">Adding an </w:t>
      </w:r>
      <w:r>
        <w:t xml:space="preserve">Action </w:t>
      </w:r>
      <w:r>
        <w:rPr>
          <w:lang w:val="en-US"/>
        </w:rPr>
        <w:t>for</w:t>
      </w:r>
      <w:r>
        <w:t xml:space="preserve"> an </w:t>
      </w:r>
      <w:r w:rsidRPr="00F412B8">
        <w:t>Event</w:t>
      </w:r>
      <w:bookmarkEnd w:id="464"/>
      <w:bookmarkEnd w:id="465"/>
      <w:bookmarkEnd w:id="466"/>
      <w:r w:rsidRPr="00F412B8">
        <w:t xml:space="preserve"> </w:t>
      </w:r>
    </w:p>
    <w:p w14:paraId="72F8C4B9" w14:textId="77777777" w:rsidR="009D128D" w:rsidRDefault="009D128D" w:rsidP="009D128D"/>
    <w:p w14:paraId="4C9FF2E1" w14:textId="77777777" w:rsidR="009D128D" w:rsidRDefault="009D128D" w:rsidP="009D128D">
      <w:pPr>
        <w:pStyle w:val="BodyText"/>
        <w:ind w:right="270"/>
      </w:pPr>
      <w:r>
        <w:t xml:space="preserve">To add an action for an event in the </w:t>
      </w:r>
      <w:r w:rsidRPr="00352B75">
        <w:rPr>
          <w:b/>
        </w:rPr>
        <w:t>Event/Action List</w:t>
      </w:r>
      <w:r>
        <w:t xml:space="preserve"> area:</w:t>
      </w:r>
    </w:p>
    <w:p w14:paraId="2F357D60" w14:textId="77777777" w:rsidR="009D128D" w:rsidRPr="00F412B8" w:rsidRDefault="009D128D" w:rsidP="009D128D">
      <w:pPr>
        <w:pStyle w:val="BodyText"/>
        <w:ind w:right="270"/>
      </w:pPr>
    </w:p>
    <w:p w14:paraId="3217AB56" w14:textId="77777777" w:rsidR="009D128D" w:rsidRDefault="009D128D" w:rsidP="00BD0B63">
      <w:pPr>
        <w:pStyle w:val="BodyText"/>
        <w:numPr>
          <w:ilvl w:val="0"/>
          <w:numId w:val="249"/>
        </w:numPr>
        <w:ind w:right="270"/>
      </w:pPr>
      <w:r>
        <w:t xml:space="preserve">In the of the </w:t>
      </w:r>
      <w:r w:rsidRPr="00255157">
        <w:rPr>
          <w:b/>
        </w:rPr>
        <w:t>Actions</w:t>
      </w:r>
      <w:r>
        <w:t xml:space="preserve"> column, click the </w:t>
      </w:r>
      <w:r w:rsidRPr="003E1EF0">
        <w:rPr>
          <w:b/>
        </w:rPr>
        <w:t>A</w:t>
      </w:r>
      <w:r w:rsidRPr="00255157">
        <w:rPr>
          <w:b/>
        </w:rPr>
        <w:t>dd</w:t>
      </w:r>
      <w:r w:rsidRPr="00255157">
        <w:t xml:space="preserve"> link</w:t>
      </w:r>
      <w:r>
        <w:t xml:space="preserve"> of the event for which you want to add an action. </w:t>
      </w:r>
    </w:p>
    <w:p w14:paraId="5114C574" w14:textId="77777777" w:rsidR="009D128D" w:rsidRDefault="009D128D" w:rsidP="009D128D">
      <w:pPr>
        <w:pStyle w:val="BodyText"/>
        <w:ind w:left="720" w:right="270"/>
      </w:pPr>
      <w:r>
        <w:t xml:space="preserve">The </w:t>
      </w:r>
      <w:r w:rsidRPr="0004609A">
        <w:rPr>
          <w:b/>
        </w:rPr>
        <w:t>Action</w:t>
      </w:r>
      <w:r>
        <w:t xml:space="preserve"> area appears.</w:t>
      </w:r>
    </w:p>
    <w:p w14:paraId="24E7CA5C" w14:textId="77777777" w:rsidR="009D128D" w:rsidRDefault="009D128D" w:rsidP="009D128D">
      <w:pPr>
        <w:pStyle w:val="BodyText"/>
        <w:ind w:left="720" w:right="270"/>
      </w:pPr>
    </w:p>
    <w:p w14:paraId="6B4AEF61" w14:textId="77777777" w:rsidR="009D128D" w:rsidRDefault="009D128D" w:rsidP="009D128D">
      <w:pPr>
        <w:pStyle w:val="BodyText"/>
        <w:keepNext/>
        <w:ind w:left="720" w:right="270"/>
      </w:pPr>
      <w:r w:rsidRPr="00401B37">
        <w:rPr>
          <w:noProof/>
          <w:lang w:val="en-US" w:eastAsia="en-US"/>
        </w:rPr>
        <w:drawing>
          <wp:inline distT="0" distB="0" distL="0" distR="0" wp14:anchorId="43AE3170" wp14:editId="0CAB6195">
            <wp:extent cx="6035040" cy="1978660"/>
            <wp:effectExtent l="19050" t="19050" r="22860" b="21590"/>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35040" cy="1978660"/>
                    </a:xfrm>
                    <a:prstGeom prst="rect">
                      <a:avLst/>
                    </a:prstGeom>
                    <a:noFill/>
                    <a:ln w="3175">
                      <a:solidFill>
                        <a:schemeClr val="tx1"/>
                      </a:solidFill>
                    </a:ln>
                  </pic:spPr>
                </pic:pic>
              </a:graphicData>
            </a:graphic>
          </wp:inline>
        </w:drawing>
      </w:r>
    </w:p>
    <w:p w14:paraId="34CE52C7" w14:textId="77777777" w:rsidR="009D128D" w:rsidRDefault="009D128D" w:rsidP="009D128D">
      <w:pPr>
        <w:pStyle w:val="Figure"/>
        <w:tabs>
          <w:tab w:val="clear" w:pos="1710"/>
          <w:tab w:val="num" w:pos="1800"/>
        </w:tabs>
        <w:ind w:left="1152" w:hanging="432"/>
      </w:pPr>
      <w:r>
        <w:t xml:space="preserve"> Action area</w:t>
      </w:r>
      <w:r>
        <w:br/>
      </w:r>
    </w:p>
    <w:p w14:paraId="6A4A5D8E" w14:textId="77777777" w:rsidR="009D128D" w:rsidRDefault="009D128D" w:rsidP="00BD0B63">
      <w:pPr>
        <w:pStyle w:val="BodyText"/>
        <w:numPr>
          <w:ilvl w:val="0"/>
          <w:numId w:val="249"/>
        </w:numPr>
        <w:ind w:right="270"/>
      </w:pPr>
      <w:r>
        <w:t xml:space="preserve">Enter appropriate information in each field. </w:t>
      </w:r>
      <w:r>
        <w:rPr>
          <w:lang w:val="en-US"/>
        </w:rPr>
        <w:t>F</w:t>
      </w:r>
      <w:r>
        <w:t>ollowing table lists each field and its description.</w:t>
      </w:r>
    </w:p>
    <w:p w14:paraId="41F3F271" w14:textId="77777777" w:rsidR="009D128D" w:rsidRDefault="009D128D" w:rsidP="009D128D">
      <w:pPr>
        <w:pStyle w:val="BodyText"/>
        <w:ind w:left="720" w:right="270"/>
      </w:pPr>
      <w:r w:rsidRPr="006744E4">
        <w:rPr>
          <w:b/>
        </w:rPr>
        <w:t>Note:</w:t>
      </w:r>
      <w:r>
        <w:rPr>
          <w:b/>
        </w:rPr>
        <w:t xml:space="preserve"> </w:t>
      </w:r>
      <w:r w:rsidRPr="006744E4">
        <w:t>Fields that are marked with the red asterisk (</w:t>
      </w:r>
      <w:r w:rsidRPr="006744E4">
        <w:rPr>
          <w:color w:val="FF0000"/>
        </w:rPr>
        <w:t>*</w:t>
      </w:r>
      <w:r w:rsidRPr="006744E4">
        <w:t>) are mandatory.</w:t>
      </w:r>
    </w:p>
    <w:p w14:paraId="46A8BB6E" w14:textId="77777777" w:rsidR="009D128D" w:rsidRDefault="009D128D" w:rsidP="009D128D">
      <w:pPr>
        <w:pStyle w:val="BodyText"/>
        <w:ind w:left="720" w:right="270"/>
      </w:pPr>
    </w:p>
    <w:p w14:paraId="522B57C2" w14:textId="309D75D1" w:rsidR="009D128D" w:rsidRDefault="009D128D" w:rsidP="009D128D">
      <w:pPr>
        <w:pStyle w:val="Caption"/>
        <w:ind w:firstLine="720"/>
      </w:pPr>
      <w:r>
        <w:t xml:space="preserve">Table </w:t>
      </w:r>
      <w:fldSimple w:instr=" SEQ Figure \* ARABIC ">
        <w:r w:rsidR="006A4F84">
          <w:rPr>
            <w:noProof/>
          </w:rPr>
          <w:t>63</w:t>
        </w:r>
      </w:fldSimple>
      <w:r>
        <w:t>: Adding an action for an event</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9D128D" w:rsidRPr="007A152E" w14:paraId="5227FEE7" w14:textId="77777777" w:rsidTr="00AA2E41">
        <w:trPr>
          <w:cantSplit/>
          <w:trHeight w:val="288"/>
          <w:tblHeader/>
        </w:trPr>
        <w:tc>
          <w:tcPr>
            <w:tcW w:w="2790" w:type="dxa"/>
            <w:shd w:val="clear" w:color="auto" w:fill="BFBFBF"/>
            <w:vAlign w:val="center"/>
          </w:tcPr>
          <w:p w14:paraId="63D27D6C" w14:textId="77777777" w:rsidR="009D128D" w:rsidRPr="007A152E" w:rsidRDefault="009D128D" w:rsidP="00AA2E41">
            <w:pPr>
              <w:rPr>
                <w:b/>
              </w:rPr>
            </w:pPr>
            <w:r>
              <w:rPr>
                <w:b/>
              </w:rPr>
              <w:t>Field</w:t>
            </w:r>
          </w:p>
        </w:tc>
        <w:tc>
          <w:tcPr>
            <w:tcW w:w="7020" w:type="dxa"/>
            <w:shd w:val="clear" w:color="auto" w:fill="BFBFBF"/>
            <w:vAlign w:val="center"/>
          </w:tcPr>
          <w:p w14:paraId="1D22912C" w14:textId="77777777" w:rsidR="009D128D" w:rsidRPr="007A152E" w:rsidRDefault="009D128D" w:rsidP="00AA2E41">
            <w:pPr>
              <w:rPr>
                <w:b/>
              </w:rPr>
            </w:pPr>
            <w:r w:rsidRPr="007A152E">
              <w:rPr>
                <w:b/>
              </w:rPr>
              <w:t>Description</w:t>
            </w:r>
          </w:p>
        </w:tc>
      </w:tr>
      <w:tr w:rsidR="009D128D" w14:paraId="5BB5FAC4" w14:textId="77777777" w:rsidTr="00AA2E41">
        <w:trPr>
          <w:cantSplit/>
          <w:trHeight w:val="288"/>
        </w:trPr>
        <w:tc>
          <w:tcPr>
            <w:tcW w:w="2790" w:type="dxa"/>
            <w:vAlign w:val="center"/>
          </w:tcPr>
          <w:p w14:paraId="636ACD6A" w14:textId="77777777" w:rsidR="009D128D" w:rsidRPr="007A152E" w:rsidRDefault="009D128D" w:rsidP="00AA2E41">
            <w:pPr>
              <w:rPr>
                <w:b/>
              </w:rPr>
            </w:pPr>
            <w:r>
              <w:rPr>
                <w:b/>
              </w:rPr>
              <w:t>Action Type</w:t>
            </w:r>
            <w:r w:rsidRPr="006744E4">
              <w:rPr>
                <w:color w:val="FF0000"/>
              </w:rPr>
              <w:t>*</w:t>
            </w:r>
          </w:p>
        </w:tc>
        <w:tc>
          <w:tcPr>
            <w:tcW w:w="7020" w:type="dxa"/>
            <w:vAlign w:val="center"/>
          </w:tcPr>
          <w:p w14:paraId="1357521F" w14:textId="77777777" w:rsidR="009D128D" w:rsidRDefault="009D128D" w:rsidP="00AA2E41">
            <w:r>
              <w:t xml:space="preserve">Click the appropriate type of action. </w:t>
            </w:r>
          </w:p>
          <w:p w14:paraId="17F63758" w14:textId="77777777" w:rsidR="009D128D" w:rsidRDefault="009D128D" w:rsidP="00AA2E41">
            <w:r w:rsidRPr="00CA5764">
              <w:rPr>
                <w:b/>
              </w:rPr>
              <w:t>Note:</w:t>
            </w:r>
            <w:r>
              <w:t xml:space="preserve"> The default action is </w:t>
            </w:r>
            <w:r w:rsidRPr="00CA5764">
              <w:rPr>
                <w:b/>
              </w:rPr>
              <w:t>E</w:t>
            </w:r>
            <w:r>
              <w:rPr>
                <w:b/>
              </w:rPr>
              <w:t>MAIL</w:t>
            </w:r>
            <w:r>
              <w:t>.</w:t>
            </w:r>
          </w:p>
        </w:tc>
      </w:tr>
      <w:tr w:rsidR="009D128D" w14:paraId="4528108C" w14:textId="77777777" w:rsidTr="00AA2E41">
        <w:trPr>
          <w:cantSplit/>
          <w:trHeight w:val="288"/>
        </w:trPr>
        <w:tc>
          <w:tcPr>
            <w:tcW w:w="2790" w:type="dxa"/>
            <w:vAlign w:val="center"/>
          </w:tcPr>
          <w:p w14:paraId="6F621C33" w14:textId="77777777" w:rsidR="009D128D" w:rsidRPr="007A152E" w:rsidRDefault="009D128D" w:rsidP="00AA2E41">
            <w:pPr>
              <w:rPr>
                <w:b/>
              </w:rPr>
            </w:pPr>
            <w:r w:rsidRPr="003E1EF0">
              <w:rPr>
                <w:b/>
              </w:rPr>
              <w:t>Action T</w:t>
            </w:r>
            <w:r>
              <w:rPr>
                <w:b/>
              </w:rPr>
              <w:t>ime</w:t>
            </w:r>
            <w:r w:rsidRPr="006744E4">
              <w:rPr>
                <w:color w:val="FF0000"/>
              </w:rPr>
              <w:t>*</w:t>
            </w:r>
          </w:p>
        </w:tc>
        <w:tc>
          <w:tcPr>
            <w:tcW w:w="7020" w:type="dxa"/>
            <w:vAlign w:val="center"/>
          </w:tcPr>
          <w:p w14:paraId="21E0B90E" w14:textId="77777777" w:rsidR="009D128D" w:rsidRDefault="009D128D" w:rsidP="00AA2E41">
            <w:r w:rsidRPr="00D515B3">
              <w:t xml:space="preserve">Click the </w:t>
            </w:r>
            <w:r>
              <w:t>time when you want to perform the acti</w:t>
            </w:r>
            <w:r w:rsidRPr="00D515B3">
              <w:t>on.</w:t>
            </w:r>
          </w:p>
        </w:tc>
      </w:tr>
      <w:tr w:rsidR="009D128D" w14:paraId="0E7C6BF8" w14:textId="77777777" w:rsidTr="00AA2E41">
        <w:trPr>
          <w:cantSplit/>
          <w:trHeight w:val="288"/>
        </w:trPr>
        <w:tc>
          <w:tcPr>
            <w:tcW w:w="2790" w:type="dxa"/>
            <w:vAlign w:val="center"/>
          </w:tcPr>
          <w:p w14:paraId="2D0FA91F" w14:textId="77777777" w:rsidR="009D128D" w:rsidRPr="006744E4" w:rsidRDefault="009D128D" w:rsidP="00AA2E41">
            <w:pPr>
              <w:rPr>
                <w:b/>
              </w:rPr>
            </w:pPr>
            <w:r w:rsidRPr="003E1EF0">
              <w:rPr>
                <w:b/>
              </w:rPr>
              <w:t xml:space="preserve">Action </w:t>
            </w:r>
            <w:r>
              <w:rPr>
                <w:b/>
              </w:rPr>
              <w:t>For By Role</w:t>
            </w:r>
          </w:p>
        </w:tc>
        <w:tc>
          <w:tcPr>
            <w:tcW w:w="7020" w:type="dxa"/>
            <w:vAlign w:val="center"/>
          </w:tcPr>
          <w:p w14:paraId="4CD7D112" w14:textId="77777777" w:rsidR="009D128D" w:rsidRPr="00164B9E" w:rsidRDefault="009D128D" w:rsidP="00AA2E41">
            <w:r w:rsidRPr="00164B9E">
              <w:t>If you want to specify</w:t>
            </w:r>
            <w:r>
              <w:t xml:space="preserve"> to which CIRRASPEC</w:t>
            </w:r>
            <w:r w:rsidRPr="00164B9E">
              <w:t xml:space="preserve"> user role(s) the action pertains, click on the field and select one or more roles.</w:t>
            </w:r>
            <w:r w:rsidRPr="00164B9E">
              <w:br/>
              <w:t>All users with the specified role(s) will receive the e</w:t>
            </w:r>
            <w:r>
              <w:t>-</w:t>
            </w:r>
            <w:r w:rsidRPr="00164B9E">
              <w:t xml:space="preserve">mail. </w:t>
            </w:r>
          </w:p>
        </w:tc>
      </w:tr>
      <w:tr w:rsidR="009D128D" w14:paraId="26064E34" w14:textId="77777777" w:rsidTr="00AA2E41">
        <w:trPr>
          <w:cantSplit/>
          <w:trHeight w:val="288"/>
        </w:trPr>
        <w:tc>
          <w:tcPr>
            <w:tcW w:w="2790" w:type="dxa"/>
            <w:vAlign w:val="center"/>
          </w:tcPr>
          <w:p w14:paraId="5646C70F" w14:textId="77777777" w:rsidR="009D128D" w:rsidRPr="007A152E" w:rsidRDefault="009D128D" w:rsidP="00AA2E41">
            <w:pPr>
              <w:rPr>
                <w:b/>
              </w:rPr>
            </w:pPr>
            <w:r w:rsidRPr="003E1EF0">
              <w:rPr>
                <w:b/>
              </w:rPr>
              <w:t xml:space="preserve">Action </w:t>
            </w:r>
            <w:r>
              <w:rPr>
                <w:b/>
              </w:rPr>
              <w:t xml:space="preserve">For </w:t>
            </w:r>
          </w:p>
        </w:tc>
        <w:tc>
          <w:tcPr>
            <w:tcW w:w="7020" w:type="dxa"/>
            <w:vAlign w:val="center"/>
          </w:tcPr>
          <w:p w14:paraId="744F6C9A" w14:textId="77777777" w:rsidR="009D128D" w:rsidRPr="00164B9E" w:rsidRDefault="009D128D" w:rsidP="00AA2E41">
            <w:r w:rsidRPr="00164B9E">
              <w:t xml:space="preserve">If you want to specify the </w:t>
            </w:r>
            <w:r>
              <w:t>CIRRASPEC</w:t>
            </w:r>
            <w:r w:rsidRPr="00164B9E">
              <w:t xml:space="preserve"> user(s) to whom the action pertains, click on the field and select one or more users.</w:t>
            </w:r>
            <w:r w:rsidRPr="00164B9E">
              <w:br/>
              <w:t>The specified users will receive the e</w:t>
            </w:r>
            <w:r>
              <w:t>-</w:t>
            </w:r>
            <w:r w:rsidRPr="00164B9E">
              <w:t>mail.</w:t>
            </w:r>
          </w:p>
        </w:tc>
      </w:tr>
      <w:tr w:rsidR="009D128D" w14:paraId="72C2C0F5" w14:textId="77777777" w:rsidTr="00AA2E41">
        <w:trPr>
          <w:cantSplit/>
          <w:trHeight w:val="288"/>
        </w:trPr>
        <w:tc>
          <w:tcPr>
            <w:tcW w:w="2790" w:type="dxa"/>
            <w:vAlign w:val="center"/>
          </w:tcPr>
          <w:p w14:paraId="5AF2D6EA" w14:textId="77777777" w:rsidR="009D128D" w:rsidRPr="007A152E" w:rsidRDefault="009D128D" w:rsidP="00AA2E41">
            <w:pPr>
              <w:rPr>
                <w:b/>
              </w:rPr>
            </w:pPr>
            <w:r w:rsidRPr="00593B53">
              <w:rPr>
                <w:b/>
              </w:rPr>
              <w:t>Subject</w:t>
            </w:r>
            <w:r w:rsidRPr="006744E4">
              <w:rPr>
                <w:color w:val="FF0000"/>
              </w:rPr>
              <w:t>*</w:t>
            </w:r>
          </w:p>
        </w:tc>
        <w:tc>
          <w:tcPr>
            <w:tcW w:w="7020" w:type="dxa"/>
            <w:vAlign w:val="center"/>
          </w:tcPr>
          <w:p w14:paraId="312BA76D" w14:textId="77777777" w:rsidR="009D128D" w:rsidRPr="008C41B0" w:rsidRDefault="009D128D" w:rsidP="00AA2E41">
            <w:r>
              <w:t xml:space="preserve">Type a subject for the e-mail. </w:t>
            </w:r>
          </w:p>
        </w:tc>
      </w:tr>
      <w:tr w:rsidR="009D128D" w14:paraId="379E3A97" w14:textId="77777777" w:rsidTr="00AA2E41">
        <w:trPr>
          <w:cantSplit/>
          <w:trHeight w:val="371"/>
        </w:trPr>
        <w:tc>
          <w:tcPr>
            <w:tcW w:w="2790" w:type="dxa"/>
            <w:vAlign w:val="center"/>
          </w:tcPr>
          <w:p w14:paraId="34717855" w14:textId="77777777" w:rsidR="009D128D" w:rsidRPr="00593B53" w:rsidRDefault="009D128D" w:rsidP="00AA2E41">
            <w:pPr>
              <w:rPr>
                <w:b/>
              </w:rPr>
            </w:pPr>
            <w:r w:rsidRPr="008343D2">
              <w:rPr>
                <w:b/>
              </w:rPr>
              <w:t>Body</w:t>
            </w:r>
            <w:r w:rsidRPr="006744E4">
              <w:rPr>
                <w:color w:val="FF0000"/>
              </w:rPr>
              <w:t>*</w:t>
            </w:r>
          </w:p>
        </w:tc>
        <w:tc>
          <w:tcPr>
            <w:tcW w:w="7020" w:type="dxa"/>
            <w:vAlign w:val="center"/>
          </w:tcPr>
          <w:p w14:paraId="00221C24" w14:textId="77777777" w:rsidR="009D128D" w:rsidRPr="008C41B0" w:rsidRDefault="009D128D" w:rsidP="00AA2E41">
            <w:r>
              <w:t>Type the appropriate text for the e-mail message.</w:t>
            </w:r>
          </w:p>
        </w:tc>
      </w:tr>
      <w:tr w:rsidR="009D128D" w14:paraId="17DBF8B7" w14:textId="77777777" w:rsidTr="00AA2E41">
        <w:trPr>
          <w:cantSplit/>
          <w:trHeight w:val="1343"/>
        </w:trPr>
        <w:tc>
          <w:tcPr>
            <w:tcW w:w="2790" w:type="dxa"/>
            <w:vAlign w:val="center"/>
          </w:tcPr>
          <w:p w14:paraId="4C3A7E76" w14:textId="77777777" w:rsidR="009D128D" w:rsidRPr="00A5028E" w:rsidRDefault="009D128D" w:rsidP="00AA2E41">
            <w:pPr>
              <w:rPr>
                <w:b/>
              </w:rPr>
            </w:pPr>
            <w:r w:rsidRPr="00A5028E">
              <w:rPr>
                <w:b/>
              </w:rPr>
              <w:t>External Contact</w:t>
            </w:r>
          </w:p>
        </w:tc>
        <w:tc>
          <w:tcPr>
            <w:tcW w:w="7020" w:type="dxa"/>
            <w:vAlign w:val="center"/>
          </w:tcPr>
          <w:p w14:paraId="7B12414A" w14:textId="77777777" w:rsidR="009D128D" w:rsidRDefault="009D128D" w:rsidP="00AA2E41">
            <w:pPr>
              <w:pStyle w:val="CommentText"/>
              <w:rPr>
                <w:sz w:val="22"/>
                <w:szCs w:val="22"/>
              </w:rPr>
            </w:pPr>
            <w:r w:rsidRPr="00164B9E">
              <w:rPr>
                <w:sz w:val="22"/>
                <w:szCs w:val="22"/>
              </w:rPr>
              <w:t>If you want to specify an external contact to which the action pertains, type one or more external e</w:t>
            </w:r>
            <w:r>
              <w:rPr>
                <w:sz w:val="22"/>
                <w:szCs w:val="22"/>
              </w:rPr>
              <w:t>-</w:t>
            </w:r>
            <w:r w:rsidRPr="00164B9E">
              <w:rPr>
                <w:sz w:val="22"/>
                <w:szCs w:val="22"/>
              </w:rPr>
              <w:t>mail addresses.</w:t>
            </w:r>
            <w:r>
              <w:rPr>
                <w:sz w:val="22"/>
                <w:szCs w:val="22"/>
              </w:rPr>
              <w:br/>
            </w:r>
            <w:r w:rsidRPr="00164B9E">
              <w:rPr>
                <w:sz w:val="22"/>
                <w:szCs w:val="22"/>
              </w:rPr>
              <w:t xml:space="preserve">The specified </w:t>
            </w:r>
            <w:r>
              <w:rPr>
                <w:sz w:val="22"/>
                <w:szCs w:val="22"/>
              </w:rPr>
              <w:t xml:space="preserve">external </w:t>
            </w:r>
            <w:r w:rsidRPr="00164B9E">
              <w:rPr>
                <w:sz w:val="22"/>
                <w:szCs w:val="22"/>
              </w:rPr>
              <w:t>users will receive the e</w:t>
            </w:r>
            <w:r>
              <w:rPr>
                <w:sz w:val="22"/>
                <w:szCs w:val="22"/>
              </w:rPr>
              <w:t>-</w:t>
            </w:r>
            <w:r w:rsidRPr="00164B9E">
              <w:rPr>
                <w:sz w:val="22"/>
                <w:szCs w:val="22"/>
              </w:rPr>
              <w:t>mail.</w:t>
            </w:r>
            <w:r w:rsidRPr="00164B9E">
              <w:rPr>
                <w:sz w:val="22"/>
                <w:szCs w:val="22"/>
              </w:rPr>
              <w:br/>
            </w:r>
            <w:r w:rsidRPr="00164B9E">
              <w:rPr>
                <w:b/>
                <w:sz w:val="22"/>
                <w:szCs w:val="22"/>
              </w:rPr>
              <w:t>Note:</w:t>
            </w:r>
            <w:r w:rsidRPr="00164B9E">
              <w:rPr>
                <w:sz w:val="22"/>
                <w:szCs w:val="22"/>
              </w:rPr>
              <w:t xml:space="preserve"> </w:t>
            </w:r>
          </w:p>
          <w:p w14:paraId="065FBE94" w14:textId="77777777" w:rsidR="009D128D" w:rsidRDefault="009D128D" w:rsidP="00BD0B63">
            <w:pPr>
              <w:pStyle w:val="CommentText"/>
              <w:numPr>
                <w:ilvl w:val="0"/>
                <w:numId w:val="252"/>
              </w:numPr>
              <w:rPr>
                <w:sz w:val="22"/>
                <w:szCs w:val="22"/>
              </w:rPr>
            </w:pPr>
            <w:r w:rsidRPr="00164B9E">
              <w:rPr>
                <w:sz w:val="22"/>
                <w:szCs w:val="22"/>
              </w:rPr>
              <w:t xml:space="preserve">For </w:t>
            </w:r>
            <w:r>
              <w:rPr>
                <w:sz w:val="22"/>
                <w:szCs w:val="22"/>
              </w:rPr>
              <w:t>multiple e-</w:t>
            </w:r>
            <w:r w:rsidRPr="00164B9E">
              <w:rPr>
                <w:sz w:val="22"/>
                <w:szCs w:val="22"/>
              </w:rPr>
              <w:t xml:space="preserve">mail addresses, you must separate the e-mail addresses with a comma. </w:t>
            </w:r>
          </w:p>
          <w:p w14:paraId="221EEFA3" w14:textId="77777777" w:rsidR="009D128D" w:rsidRPr="00164B9E" w:rsidRDefault="009D128D" w:rsidP="00BD0B63">
            <w:pPr>
              <w:pStyle w:val="CommentText"/>
              <w:numPr>
                <w:ilvl w:val="0"/>
                <w:numId w:val="252"/>
              </w:numPr>
              <w:rPr>
                <w:sz w:val="22"/>
                <w:szCs w:val="22"/>
              </w:rPr>
            </w:pPr>
            <w:r>
              <w:rPr>
                <w:sz w:val="22"/>
                <w:szCs w:val="22"/>
              </w:rPr>
              <w:t xml:space="preserve">You must complete </w:t>
            </w:r>
            <w:r w:rsidRPr="00164B9E">
              <w:rPr>
                <w:sz w:val="22"/>
                <w:szCs w:val="22"/>
              </w:rPr>
              <w:t xml:space="preserve">one </w:t>
            </w:r>
            <w:r>
              <w:rPr>
                <w:sz w:val="22"/>
                <w:szCs w:val="22"/>
              </w:rPr>
              <w:t xml:space="preserve">of the following fields: </w:t>
            </w:r>
            <w:r w:rsidRPr="00164B9E">
              <w:rPr>
                <w:b/>
                <w:sz w:val="22"/>
                <w:szCs w:val="22"/>
              </w:rPr>
              <w:t xml:space="preserve">Action </w:t>
            </w:r>
            <w:r>
              <w:rPr>
                <w:b/>
                <w:sz w:val="22"/>
                <w:szCs w:val="22"/>
              </w:rPr>
              <w:t xml:space="preserve">For </w:t>
            </w:r>
            <w:r w:rsidRPr="00164B9E">
              <w:rPr>
                <w:b/>
                <w:sz w:val="22"/>
                <w:szCs w:val="22"/>
              </w:rPr>
              <w:t>By</w:t>
            </w:r>
            <w:r>
              <w:rPr>
                <w:b/>
                <w:sz w:val="22"/>
                <w:szCs w:val="22"/>
              </w:rPr>
              <w:t xml:space="preserve"> Role</w:t>
            </w:r>
            <w:r>
              <w:rPr>
                <w:sz w:val="22"/>
                <w:szCs w:val="22"/>
              </w:rPr>
              <w:t xml:space="preserve"> or </w:t>
            </w:r>
            <w:r w:rsidRPr="00164B9E">
              <w:rPr>
                <w:b/>
                <w:sz w:val="22"/>
                <w:szCs w:val="22"/>
              </w:rPr>
              <w:t>Action For</w:t>
            </w:r>
            <w:r>
              <w:rPr>
                <w:sz w:val="22"/>
                <w:szCs w:val="22"/>
              </w:rPr>
              <w:t xml:space="preserve"> or </w:t>
            </w:r>
            <w:r w:rsidRPr="00164B9E">
              <w:rPr>
                <w:b/>
                <w:sz w:val="22"/>
                <w:szCs w:val="22"/>
              </w:rPr>
              <w:t>External Contact</w:t>
            </w:r>
            <w:r>
              <w:rPr>
                <w:sz w:val="22"/>
                <w:szCs w:val="22"/>
              </w:rPr>
              <w:t xml:space="preserve"> for the EMAIL action.</w:t>
            </w:r>
            <w:r w:rsidRPr="00164B9E">
              <w:rPr>
                <w:sz w:val="22"/>
                <w:szCs w:val="22"/>
              </w:rPr>
              <w:br/>
            </w:r>
          </w:p>
        </w:tc>
      </w:tr>
    </w:tbl>
    <w:p w14:paraId="6CE1364E" w14:textId="77777777" w:rsidR="009D128D" w:rsidRPr="00683260" w:rsidRDefault="009D128D" w:rsidP="009D128D">
      <w:pPr>
        <w:pStyle w:val="BodyText"/>
        <w:ind w:right="270"/>
        <w:rPr>
          <w:lang w:val="en-US"/>
        </w:rPr>
      </w:pPr>
    </w:p>
    <w:p w14:paraId="16ED4686" w14:textId="77777777" w:rsidR="009D128D" w:rsidRDefault="009D128D" w:rsidP="00BD0B63">
      <w:pPr>
        <w:pStyle w:val="BodyText"/>
        <w:numPr>
          <w:ilvl w:val="0"/>
          <w:numId w:val="249"/>
        </w:numPr>
        <w:ind w:right="270"/>
      </w:pPr>
      <w:r>
        <w:t xml:space="preserve">Click </w:t>
      </w:r>
      <w:r w:rsidRPr="007C6FA9">
        <w:rPr>
          <w:b/>
        </w:rPr>
        <w:t>SAVE</w:t>
      </w:r>
      <w:r>
        <w:t xml:space="preserve">. </w:t>
      </w:r>
    </w:p>
    <w:p w14:paraId="27B743A5" w14:textId="77777777" w:rsidR="009D128D" w:rsidRDefault="009D128D" w:rsidP="009D128D">
      <w:pPr>
        <w:pStyle w:val="BodyText"/>
        <w:ind w:left="720" w:right="270"/>
        <w:rPr>
          <w:lang w:val="en-US"/>
        </w:rPr>
      </w:pPr>
      <w:r w:rsidRPr="00722E36">
        <w:t xml:space="preserve">The action is added </w:t>
      </w:r>
      <w:r>
        <w:t xml:space="preserve">to the </w:t>
      </w:r>
      <w:r w:rsidRPr="00315C9D">
        <w:rPr>
          <w:b/>
        </w:rPr>
        <w:t>Actions</w:t>
      </w:r>
      <w:r>
        <w:t xml:space="preserve"> column for that event.</w:t>
      </w:r>
      <w:r>
        <w:rPr>
          <w:lang w:val="en-US"/>
        </w:rPr>
        <w:t xml:space="preserve">       </w:t>
      </w:r>
    </w:p>
    <w:p w14:paraId="3CAAD6ED" w14:textId="77777777" w:rsidR="009D128D" w:rsidRDefault="009D128D" w:rsidP="009D128D">
      <w:pPr>
        <w:pStyle w:val="Heading3"/>
      </w:pPr>
      <w:r>
        <w:rPr>
          <w:lang w:val="en-US"/>
        </w:rPr>
        <w:br w:type="page"/>
      </w:r>
      <w:bookmarkStart w:id="467" w:name="_Toc452993672"/>
      <w:bookmarkStart w:id="468" w:name="_Toc506907027"/>
      <w:bookmarkStart w:id="469" w:name="_Toc507159201"/>
      <w:r>
        <w:lastRenderedPageBreak/>
        <w:t xml:space="preserve">Viewing the Actions </w:t>
      </w:r>
      <w:r>
        <w:rPr>
          <w:lang w:val="en-US"/>
        </w:rPr>
        <w:t xml:space="preserve">Associated with </w:t>
      </w:r>
      <w:r>
        <w:t>an Event</w:t>
      </w:r>
      <w:bookmarkEnd w:id="467"/>
      <w:bookmarkEnd w:id="468"/>
      <w:bookmarkEnd w:id="469"/>
      <w:r>
        <w:t xml:space="preserve"> </w:t>
      </w:r>
    </w:p>
    <w:p w14:paraId="01040E9B" w14:textId="77777777" w:rsidR="009D128D" w:rsidRDefault="009D128D" w:rsidP="009D128D">
      <w:pPr>
        <w:pStyle w:val="BodyText"/>
        <w:ind w:right="270"/>
      </w:pPr>
    </w:p>
    <w:p w14:paraId="13B0EEE2" w14:textId="77777777" w:rsidR="009D128D" w:rsidRDefault="009D128D" w:rsidP="009D128D">
      <w:pPr>
        <w:pStyle w:val="BodyText"/>
        <w:ind w:right="270"/>
      </w:pPr>
      <w:r>
        <w:t xml:space="preserve">To view the actions </w:t>
      </w:r>
      <w:r>
        <w:rPr>
          <w:lang w:val="en-US"/>
        </w:rPr>
        <w:t>associated with</w:t>
      </w:r>
      <w:r>
        <w:t xml:space="preserve"> an event in the </w:t>
      </w:r>
      <w:r w:rsidRPr="00352B75">
        <w:rPr>
          <w:b/>
        </w:rPr>
        <w:t>Event/Action List</w:t>
      </w:r>
      <w:r>
        <w:t xml:space="preserve"> area:</w:t>
      </w:r>
    </w:p>
    <w:p w14:paraId="05C90BC7" w14:textId="77777777" w:rsidR="009D128D" w:rsidRDefault="009D128D" w:rsidP="009D128D">
      <w:pPr>
        <w:pStyle w:val="BodyText"/>
        <w:ind w:right="270"/>
      </w:pPr>
    </w:p>
    <w:p w14:paraId="0CD58EB3" w14:textId="77777777" w:rsidR="009D128D" w:rsidRPr="00203FB8" w:rsidRDefault="009D128D" w:rsidP="00BD0B63">
      <w:pPr>
        <w:pStyle w:val="BodyText"/>
        <w:numPr>
          <w:ilvl w:val="0"/>
          <w:numId w:val="250"/>
        </w:numPr>
        <w:ind w:right="270"/>
      </w:pPr>
      <w:r>
        <w:rPr>
          <w:noProof/>
          <w:lang w:val="en-US" w:eastAsia="en-US"/>
        </w:rPr>
        <mc:AlternateContent>
          <mc:Choice Requires="wps">
            <w:drawing>
              <wp:anchor distT="0" distB="0" distL="114300" distR="114300" simplePos="0" relativeHeight="251698688" behindDoc="0" locked="0" layoutInCell="1" allowOverlap="1" wp14:anchorId="25CB5BC2" wp14:editId="058BF806">
                <wp:simplePos x="0" y="0"/>
                <wp:positionH relativeFrom="column">
                  <wp:posOffset>4537075</wp:posOffset>
                </wp:positionH>
                <wp:positionV relativeFrom="paragraph">
                  <wp:posOffset>262890</wp:posOffset>
                </wp:positionV>
                <wp:extent cx="1724025" cy="446405"/>
                <wp:effectExtent l="3175" t="0" r="0" b="0"/>
                <wp:wrapNone/>
                <wp:docPr id="238" name="Text Box 9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446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EC8362" w14:textId="77777777" w:rsidR="00765428" w:rsidRPr="0037285E" w:rsidRDefault="00765428" w:rsidP="009D128D">
                            <w:pPr>
                              <w:rPr>
                                <w:szCs w:val="18"/>
                              </w:rPr>
                            </w:pPr>
                            <w:r>
                              <w:rPr>
                                <w:szCs w:val="18"/>
                              </w:rPr>
                              <w:t>Allows you to collapse the action row</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5CB5BC2" id="Text Box 9207" o:spid="_x0000_s1038" type="#_x0000_t202" style="position:absolute;left:0;text-align:left;margin-left:357.25pt;margin-top:20.7pt;width:135.75pt;height:35.1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" stroked="f">
                <v:textbox>
                  <w:txbxContent>
                    <w:p w14:paraId="37EC8362" w14:textId="77777777" w:rsidR="00765428" w:rsidRPr="0037285E" w:rsidRDefault="00765428" w:rsidP="009D128D">
                      <w:pPr>
                        <w:rPr>
                          <w:szCs w:val="18"/>
                        </w:rPr>
                      </w:pPr>
                      <w:r>
                        <w:rPr>
                          <w:szCs w:val="18"/>
                        </w:rPr>
                        <w:t>Allows you to collapse the action row</w:t>
                      </w:r>
                    </w:p>
                  </w:txbxContent>
                </v:textbox>
              </v:shape>
            </w:pict>
          </mc:Fallback>
        </mc:AlternateContent>
      </w:r>
      <w:r>
        <w:rPr>
          <w:noProof/>
          <w:lang w:val="en-US" w:eastAsia="en-US"/>
        </w:rPr>
        <mc:AlternateContent>
          <mc:Choice Requires="wps">
            <w:drawing>
              <wp:anchor distT="0" distB="0" distL="114300" distR="114300" simplePos="0" relativeHeight="251705856" behindDoc="0" locked="0" layoutInCell="1" allowOverlap="1" wp14:anchorId="65B6A9C9" wp14:editId="2B9C7949">
                <wp:simplePos x="0" y="0"/>
                <wp:positionH relativeFrom="column">
                  <wp:posOffset>3278505</wp:posOffset>
                </wp:positionH>
                <wp:positionV relativeFrom="paragraph">
                  <wp:posOffset>286385</wp:posOffset>
                </wp:positionV>
                <wp:extent cx="1256665" cy="422910"/>
                <wp:effectExtent l="1905" t="635" r="0" b="0"/>
                <wp:wrapNone/>
                <wp:docPr id="237" name="Text Box 9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6665" cy="4229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7CA51F" w14:textId="77777777" w:rsidR="00765428" w:rsidRPr="0037285E" w:rsidRDefault="00765428" w:rsidP="009D128D">
                            <w:pPr>
                              <w:rPr>
                                <w:szCs w:val="18"/>
                              </w:rPr>
                            </w:pPr>
                            <w:r>
                              <w:rPr>
                                <w:szCs w:val="18"/>
                              </w:rPr>
                              <w:t>Allows you to view the actions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B6A9C9" id="Text Box 9204" o:spid="_x0000_s1039" type="#_x0000_t202" style="position:absolute;left:0;text-align:left;margin-left:258.15pt;margin-top:22.55pt;width:98.95pt;height:33.3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" stroked="f">
                <v:textbox>
                  <w:txbxContent>
                    <w:p w14:paraId="4C7CA51F" w14:textId="77777777" w:rsidR="00765428" w:rsidRPr="0037285E" w:rsidRDefault="00765428" w:rsidP="009D128D">
                      <w:pPr>
                        <w:rPr>
                          <w:szCs w:val="18"/>
                        </w:rPr>
                      </w:pPr>
                      <w:r>
                        <w:rPr>
                          <w:szCs w:val="18"/>
                        </w:rPr>
                        <w:t>Allows you to view the actions</w:t>
                      </w:r>
                    </w:p>
                  </w:txbxContent>
                </v:textbox>
              </v:shape>
            </w:pict>
          </mc:Fallback>
        </mc:AlternateContent>
      </w:r>
      <w:r>
        <w:t xml:space="preserve">In the </w:t>
      </w:r>
      <w:r w:rsidRPr="00255157">
        <w:rPr>
          <w:b/>
        </w:rPr>
        <w:t>Actions</w:t>
      </w:r>
      <w:r>
        <w:t xml:space="preserve"> column, click the </w:t>
      </w:r>
      <w:r>
        <w:rPr>
          <w:b/>
        </w:rPr>
        <w:t xml:space="preserve">View </w:t>
      </w:r>
      <w:r w:rsidRPr="00255157">
        <w:t>link</w:t>
      </w:r>
      <w:r>
        <w:t xml:space="preserve"> of the event for which you want to view an action. </w:t>
      </w:r>
      <w:r>
        <w:br/>
      </w:r>
    </w:p>
    <w:p w14:paraId="77D02A19" w14:textId="77777777" w:rsidR="009D128D" w:rsidRDefault="009D128D" w:rsidP="009D128D">
      <w:pPr>
        <w:pStyle w:val="BodyText"/>
        <w:ind w:right="270"/>
        <w:rPr>
          <w:lang w:val="en-US"/>
        </w:rPr>
      </w:pPr>
    </w:p>
    <w:p w14:paraId="07EC0B11" w14:textId="77777777" w:rsidR="009D128D" w:rsidRDefault="009D128D" w:rsidP="009D128D">
      <w:pPr>
        <w:pStyle w:val="BodyText"/>
        <w:ind w:right="270"/>
        <w:rPr>
          <w:lang w:val="en-US"/>
        </w:rPr>
      </w:pPr>
      <w:r>
        <w:rPr>
          <w:noProof/>
          <w:lang w:val="en-US" w:eastAsia="en-US"/>
        </w:rPr>
        <mc:AlternateContent>
          <mc:Choice Requires="wps">
            <w:drawing>
              <wp:anchor distT="0" distB="0" distL="114300" distR="114300" simplePos="0" relativeHeight="251707904" behindDoc="0" locked="0" layoutInCell="1" allowOverlap="1" wp14:anchorId="2CE5A343" wp14:editId="00B50E98">
                <wp:simplePos x="0" y="0"/>
                <wp:positionH relativeFrom="column">
                  <wp:posOffset>5528310</wp:posOffset>
                </wp:positionH>
                <wp:positionV relativeFrom="line">
                  <wp:posOffset>64770</wp:posOffset>
                </wp:positionV>
                <wp:extent cx="165735" cy="1597025"/>
                <wp:effectExtent l="13335" t="7620" r="59055" b="24130"/>
                <wp:wrapNone/>
                <wp:docPr id="236" name="Line 9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5735" cy="15970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615B89" id="Line 9206" o:spid="_x0000_s1026" style="position:absolute;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35.3pt,5.1pt" to="448.35pt,1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">
                <v:stroke endarrow="block"/>
                <w10:wrap anchory="line"/>
              </v:line>
            </w:pict>
          </mc:Fallback>
        </mc:AlternateContent>
      </w:r>
    </w:p>
    <w:p w14:paraId="05713E5B" w14:textId="77777777" w:rsidR="009D128D" w:rsidRDefault="009D128D" w:rsidP="009D128D">
      <w:pPr>
        <w:pStyle w:val="BodyText"/>
        <w:ind w:right="270"/>
        <w:rPr>
          <w:lang w:val="en-US"/>
        </w:rPr>
      </w:pPr>
      <w:r>
        <w:rPr>
          <w:noProof/>
          <w:lang w:val="en-US" w:eastAsia="en-US"/>
        </w:rPr>
        <mc:AlternateContent>
          <mc:Choice Requires="wps">
            <w:drawing>
              <wp:anchor distT="0" distB="0" distL="114300" distR="114300" simplePos="0" relativeHeight="251706880" behindDoc="0" locked="0" layoutInCell="1" allowOverlap="1" wp14:anchorId="3CFD9B1C" wp14:editId="68345C5C">
                <wp:simplePos x="0" y="0"/>
                <wp:positionH relativeFrom="column">
                  <wp:posOffset>3932555</wp:posOffset>
                </wp:positionH>
                <wp:positionV relativeFrom="line">
                  <wp:posOffset>71755</wp:posOffset>
                </wp:positionV>
                <wp:extent cx="718820" cy="1249045"/>
                <wp:effectExtent l="8255" t="5080" r="53975" b="41275"/>
                <wp:wrapNone/>
                <wp:docPr id="235" name="Line 9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8820" cy="12490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500180" id="Line 9205" o:spid="_x0000_s1026" style="position:absolute;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309.65pt,5.65pt" to="366.2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">
                <v:stroke endarrow="block"/>
                <w10:wrap anchory="line"/>
              </v:line>
            </w:pict>
          </mc:Fallback>
        </mc:AlternateContent>
      </w:r>
    </w:p>
    <w:p w14:paraId="6471DEDB" w14:textId="77777777" w:rsidR="009D128D" w:rsidRDefault="009D128D" w:rsidP="009D128D">
      <w:pPr>
        <w:pStyle w:val="BodyText"/>
        <w:ind w:left="720" w:right="270"/>
      </w:pPr>
      <w:r>
        <w:rPr>
          <w:noProof/>
          <w:lang w:val="en-US" w:eastAsia="en-US"/>
        </w:rPr>
        <mc:AlternateContent>
          <mc:Choice Requires="wps">
            <w:drawing>
              <wp:anchor distT="0" distB="0" distL="114300" distR="114300" simplePos="0" relativeHeight="251703808" behindDoc="0" locked="0" layoutInCell="1" allowOverlap="1" wp14:anchorId="3BC81CE6" wp14:editId="0709777A">
                <wp:simplePos x="0" y="0"/>
                <wp:positionH relativeFrom="column">
                  <wp:posOffset>-251460</wp:posOffset>
                </wp:positionH>
                <wp:positionV relativeFrom="paragraph">
                  <wp:posOffset>963930</wp:posOffset>
                </wp:positionV>
                <wp:extent cx="653415" cy="457200"/>
                <wp:effectExtent l="0" t="1905" r="0" b="0"/>
                <wp:wrapNone/>
                <wp:docPr id="234" name="Text Box 9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E37EEA" w14:textId="77777777" w:rsidR="00765428" w:rsidRPr="001568DA" w:rsidRDefault="00765428" w:rsidP="009D128D">
                            <w:pPr>
                              <w:rPr>
                                <w:szCs w:val="18"/>
                              </w:rPr>
                            </w:pPr>
                            <w:r>
                              <w:rPr>
                                <w:szCs w:val="18"/>
                              </w:rPr>
                              <w:t>Action row</w:t>
                            </w:r>
                          </w:p>
                          <w:p w14:paraId="7388A767" w14:textId="77777777" w:rsidR="00765428" w:rsidRPr="0037285E" w:rsidRDefault="00765428" w:rsidP="009D128D">
                            <w:pPr>
                              <w:rPr>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C81CE6" id="Text Box 9202" o:spid="_x0000_s1040" type="#_x0000_t202" style="position:absolute;left:0;text-align:left;margin-left:-19.8pt;margin-top:75.9pt;width:51.45pt;height:36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" stroked="f">
                <v:textbox>
                  <w:txbxContent>
                    <w:p w14:paraId="35E37EEA" w14:textId="77777777" w:rsidR="00765428" w:rsidRPr="001568DA" w:rsidRDefault="00765428" w:rsidP="009D128D">
                      <w:pPr>
                        <w:rPr>
                          <w:szCs w:val="18"/>
                        </w:rPr>
                      </w:pPr>
                      <w:r>
                        <w:rPr>
                          <w:szCs w:val="18"/>
                        </w:rPr>
                        <w:t>Action row</w:t>
                      </w:r>
                    </w:p>
                    <w:p w14:paraId="7388A767" w14:textId="77777777" w:rsidR="00765428" w:rsidRPr="0037285E" w:rsidRDefault="00765428" w:rsidP="009D128D">
                      <w:pPr>
                        <w:rPr>
                          <w:szCs w:val="18"/>
                        </w:rPr>
                      </w:pPr>
                    </w:p>
                  </w:txbxContent>
                </v:textbox>
              </v:shape>
            </w:pict>
          </mc:Fallback>
        </mc:AlternateContent>
      </w:r>
      <w:r>
        <w:rPr>
          <w:noProof/>
          <w:lang w:val="en-US" w:eastAsia="en-US"/>
        </w:rPr>
        <mc:AlternateContent>
          <mc:Choice Requires="wps">
            <w:drawing>
              <wp:anchor distT="0" distB="0" distL="114300" distR="114300" simplePos="0" relativeHeight="251704832" behindDoc="0" locked="0" layoutInCell="1" allowOverlap="1" wp14:anchorId="11394795" wp14:editId="5D7BE4D0">
                <wp:simplePos x="0" y="0"/>
                <wp:positionH relativeFrom="column">
                  <wp:posOffset>412115</wp:posOffset>
                </wp:positionH>
                <wp:positionV relativeFrom="line">
                  <wp:posOffset>1186180</wp:posOffset>
                </wp:positionV>
                <wp:extent cx="288925" cy="0"/>
                <wp:effectExtent l="12065" t="52705" r="22860" b="61595"/>
                <wp:wrapNone/>
                <wp:docPr id="233" name="Line 9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8892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AF9D42" id="Line 9203" o:spid="_x0000_s1026" style="position:absolute;flip: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32.45pt,93.4pt" to="55.2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">
                <v:stroke endarrow="block"/>
                <w10:wrap anchory="line"/>
              </v:line>
            </w:pict>
          </mc:Fallback>
        </mc:AlternateContent>
      </w:r>
      <w:r w:rsidRPr="00FB106B">
        <w:rPr>
          <w:noProof/>
        </w:rPr>
        <w:t xml:space="preserve"> </w:t>
      </w:r>
      <w:r w:rsidRPr="00FB106B">
        <w:rPr>
          <w:noProof/>
          <w:lang w:val="en-US" w:eastAsia="en-US"/>
        </w:rPr>
        <w:drawing>
          <wp:inline distT="0" distB="0" distL="0" distR="0" wp14:anchorId="7505D68D" wp14:editId="7C04DB00">
            <wp:extent cx="5885180" cy="1737360"/>
            <wp:effectExtent l="19050" t="19050" r="20320" b="1524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85180" cy="1737360"/>
                    </a:xfrm>
                    <a:prstGeom prst="rect">
                      <a:avLst/>
                    </a:prstGeom>
                    <a:noFill/>
                    <a:ln w="3175">
                      <a:solidFill>
                        <a:schemeClr val="tx1"/>
                      </a:solidFill>
                    </a:ln>
                  </pic:spPr>
                </pic:pic>
              </a:graphicData>
            </a:graphic>
          </wp:inline>
        </w:drawing>
      </w:r>
    </w:p>
    <w:p w14:paraId="7F7F616E" w14:textId="77777777" w:rsidR="009D128D" w:rsidRDefault="009D128D" w:rsidP="009D128D">
      <w:pPr>
        <w:pStyle w:val="Figure"/>
        <w:tabs>
          <w:tab w:val="clear" w:pos="1710"/>
          <w:tab w:val="num" w:pos="1800"/>
        </w:tabs>
        <w:ind w:left="1152" w:hanging="432"/>
      </w:pPr>
      <w:r>
        <w:t xml:space="preserve"> Action row</w:t>
      </w:r>
    </w:p>
    <w:p w14:paraId="54C9AC0D" w14:textId="77777777" w:rsidR="009D128D" w:rsidRDefault="009D128D" w:rsidP="009D128D">
      <w:pPr>
        <w:pStyle w:val="Caption"/>
        <w:ind w:firstLine="720"/>
      </w:pPr>
    </w:p>
    <w:p w14:paraId="57DA4890" w14:textId="77777777" w:rsidR="009D128D" w:rsidRDefault="009D128D" w:rsidP="009D128D">
      <w:pPr>
        <w:pStyle w:val="Caption"/>
        <w:ind w:firstLine="720"/>
      </w:pPr>
    </w:p>
    <w:p w14:paraId="6C1E8DFB" w14:textId="77777777" w:rsidR="009D128D" w:rsidRDefault="009D128D" w:rsidP="009D128D">
      <w:pPr>
        <w:ind w:left="720"/>
      </w:pPr>
      <w:r>
        <w:t xml:space="preserve">The action row appears below the event and displays the action details. </w:t>
      </w:r>
      <w:r>
        <w:br/>
      </w:r>
      <w:r w:rsidRPr="00B25F4E">
        <w:rPr>
          <w:b/>
        </w:rPr>
        <w:t>Note:</w:t>
      </w:r>
      <w:r>
        <w:t xml:space="preserve"> To collapse the action row, in the upper-right corner of the action row header,</w:t>
      </w:r>
      <w:r w:rsidDel="00B90BB3">
        <w:t xml:space="preserve"> </w:t>
      </w:r>
      <w:r>
        <w:t>click the arrow icon.</w:t>
      </w:r>
    </w:p>
    <w:p w14:paraId="6B39D5EF" w14:textId="77777777" w:rsidR="009D128D" w:rsidRDefault="009D128D" w:rsidP="009D128D">
      <w:pPr>
        <w:ind w:left="720"/>
      </w:pPr>
    </w:p>
    <w:p w14:paraId="24D1267D" w14:textId="77777777" w:rsidR="009D128D" w:rsidRDefault="009D128D" w:rsidP="009D128D">
      <w:pPr>
        <w:pStyle w:val="Heading2"/>
      </w:pPr>
      <w:r>
        <w:br w:type="page"/>
      </w:r>
      <w:bookmarkStart w:id="470" w:name="_Common_File_Upload_3"/>
      <w:bookmarkStart w:id="471" w:name="_Common_File_Upload_2"/>
      <w:bookmarkStart w:id="472" w:name="_Common_File_Upload_1"/>
      <w:bookmarkStart w:id="473" w:name="_Common_File_Upload"/>
      <w:bookmarkStart w:id="474" w:name="CommonFileUpload"/>
      <w:bookmarkStart w:id="475" w:name="_Toc282093998"/>
      <w:bookmarkStart w:id="476" w:name="_Toc452993673"/>
      <w:bookmarkStart w:id="477" w:name="_Toc506907028"/>
      <w:bookmarkStart w:id="478" w:name="_Toc507159202"/>
      <w:bookmarkEnd w:id="470"/>
      <w:bookmarkEnd w:id="471"/>
      <w:bookmarkEnd w:id="472"/>
      <w:bookmarkEnd w:id="473"/>
      <w:bookmarkEnd w:id="474"/>
      <w:r>
        <w:lastRenderedPageBreak/>
        <w:t>Common File Upload</w:t>
      </w:r>
      <w:bookmarkEnd w:id="475"/>
      <w:bookmarkEnd w:id="476"/>
      <w:bookmarkEnd w:id="477"/>
      <w:bookmarkEnd w:id="478"/>
    </w:p>
    <w:p w14:paraId="06BE5C36" w14:textId="77777777" w:rsidR="009D128D" w:rsidRDefault="009D128D" w:rsidP="009D128D">
      <w:pPr>
        <w:pStyle w:val="BodyText"/>
        <w:ind w:left="720"/>
      </w:pPr>
    </w:p>
    <w:p w14:paraId="4FE42C14" w14:textId="77777777" w:rsidR="009D128D" w:rsidRDefault="009D128D" w:rsidP="009D128D">
      <w:pPr>
        <w:pStyle w:val="BodyText"/>
      </w:pPr>
      <w:r>
        <w:t xml:space="preserve">The Common File Upload functionality allows you to upload, download and delete files that are attached to items, such as kits and shipments. </w:t>
      </w:r>
    </w:p>
    <w:p w14:paraId="7F7BD866" w14:textId="77777777" w:rsidR="009D128D" w:rsidRDefault="009D128D" w:rsidP="009D128D">
      <w:pPr>
        <w:pStyle w:val="BodyText"/>
      </w:pPr>
    </w:p>
    <w:p w14:paraId="4D29B8CA" w14:textId="77777777" w:rsidR="009D128D" w:rsidRDefault="009D128D" w:rsidP="009D128D">
      <w:pPr>
        <w:pStyle w:val="Heading3"/>
      </w:pPr>
      <w:bookmarkStart w:id="479" w:name="_Toc452993674"/>
      <w:bookmarkStart w:id="480" w:name="_Toc506907029"/>
      <w:bookmarkStart w:id="481" w:name="_Toc507159203"/>
      <w:bookmarkStart w:id="482" w:name="_Toc282094000"/>
      <w:r>
        <w:t>Uploading a File</w:t>
      </w:r>
      <w:bookmarkEnd w:id="479"/>
      <w:bookmarkEnd w:id="480"/>
      <w:bookmarkEnd w:id="481"/>
      <w:r>
        <w:t xml:space="preserve"> </w:t>
      </w:r>
      <w:bookmarkEnd w:id="482"/>
    </w:p>
    <w:p w14:paraId="54A30169" w14:textId="77777777" w:rsidR="009D128D" w:rsidRDefault="009D128D" w:rsidP="009D128D">
      <w:pPr>
        <w:pStyle w:val="BodyText"/>
      </w:pPr>
    </w:p>
    <w:p w14:paraId="0C7A05CB" w14:textId="77777777" w:rsidR="009D128D" w:rsidRDefault="009D128D" w:rsidP="009D128D">
      <w:pPr>
        <w:pStyle w:val="BodyText"/>
      </w:pPr>
      <w:r>
        <w:t>To upload a file, do the following:</w:t>
      </w:r>
    </w:p>
    <w:p w14:paraId="403CFEC2" w14:textId="77777777" w:rsidR="009D128D" w:rsidRDefault="009D128D" w:rsidP="009D128D">
      <w:pPr>
        <w:pStyle w:val="BodyText"/>
      </w:pPr>
    </w:p>
    <w:p w14:paraId="7F063349" w14:textId="77777777" w:rsidR="009D128D" w:rsidRDefault="009D128D" w:rsidP="00BD0B63">
      <w:pPr>
        <w:pStyle w:val="BodyText"/>
        <w:numPr>
          <w:ilvl w:val="0"/>
          <w:numId w:val="248"/>
        </w:numPr>
        <w:ind w:right="270"/>
      </w:pPr>
      <w:r>
        <w:t xml:space="preserve">Log in to the system using your log in credentials </w:t>
      </w:r>
    </w:p>
    <w:p w14:paraId="2BEA7D6B" w14:textId="77777777" w:rsidR="009D128D" w:rsidRDefault="009D128D" w:rsidP="009D128D">
      <w:pPr>
        <w:pStyle w:val="BodyText"/>
        <w:ind w:left="720" w:right="270"/>
      </w:pPr>
      <w:r>
        <w:t xml:space="preserve">The home page appears. </w:t>
      </w:r>
    </w:p>
    <w:p w14:paraId="5DDA3C20" w14:textId="77777777" w:rsidR="009D128D" w:rsidRDefault="009D128D" w:rsidP="009D128D">
      <w:pPr>
        <w:pStyle w:val="BodyText"/>
        <w:ind w:left="720" w:right="270"/>
      </w:pPr>
    </w:p>
    <w:p w14:paraId="184171B1" w14:textId="77777777" w:rsidR="009D128D" w:rsidRDefault="009D128D" w:rsidP="00BD0B63">
      <w:pPr>
        <w:pStyle w:val="BodyText"/>
        <w:numPr>
          <w:ilvl w:val="0"/>
          <w:numId w:val="248"/>
        </w:numPr>
        <w:ind w:right="270"/>
      </w:pPr>
      <w:r>
        <w:t xml:space="preserve">Point to the arrow of the </w:t>
      </w:r>
      <w:r w:rsidRPr="001237C5">
        <w:rPr>
          <w:b/>
        </w:rPr>
        <w:t>BMS</w:t>
      </w:r>
      <w:r>
        <w:t xml:space="preserve"> tab, and then click the module for which you want to access the sea</w:t>
      </w:r>
      <w:r>
        <w:rPr>
          <w:lang w:val="en-US"/>
        </w:rPr>
        <w:t>r</w:t>
      </w:r>
      <w:r>
        <w:t xml:space="preserve">ch </w:t>
      </w:r>
      <w:r w:rsidRPr="006B1D52">
        <w:t>pane</w:t>
      </w:r>
      <w:r>
        <w:t xml:space="preserve"> </w:t>
      </w:r>
    </w:p>
    <w:p w14:paraId="21B35384" w14:textId="77777777" w:rsidR="009D128D" w:rsidRDefault="009D128D" w:rsidP="009D128D">
      <w:pPr>
        <w:pStyle w:val="BodyText"/>
        <w:ind w:left="720" w:right="270"/>
      </w:pPr>
      <w:r>
        <w:t>The sea</w:t>
      </w:r>
      <w:r>
        <w:rPr>
          <w:lang w:val="en-US"/>
        </w:rPr>
        <w:t>r</w:t>
      </w:r>
      <w:r>
        <w:t xml:space="preserve">ch pane for the module that you selected appears on the left side of the page. </w:t>
      </w:r>
      <w:r>
        <w:br/>
      </w:r>
    </w:p>
    <w:p w14:paraId="7797BBFA" w14:textId="77777777" w:rsidR="009D128D" w:rsidRDefault="009D128D" w:rsidP="00BD0B63">
      <w:pPr>
        <w:pStyle w:val="BodyText"/>
        <w:numPr>
          <w:ilvl w:val="0"/>
          <w:numId w:val="248"/>
        </w:numPr>
      </w:pPr>
      <w:r>
        <w:t xml:space="preserve">Click </w:t>
      </w:r>
      <w:r w:rsidRPr="00AE6FCB">
        <w:rPr>
          <w:b/>
        </w:rPr>
        <w:t>SEARCH</w:t>
      </w:r>
      <w:r>
        <w:t>.</w:t>
      </w:r>
    </w:p>
    <w:p w14:paraId="13135B89" w14:textId="77777777" w:rsidR="009D128D" w:rsidRDefault="009D128D" w:rsidP="009D128D">
      <w:pPr>
        <w:pStyle w:val="BodyText"/>
        <w:ind w:left="720"/>
      </w:pPr>
      <w:r>
        <w:t>A list of items within the module that you selected appears.</w:t>
      </w:r>
    </w:p>
    <w:p w14:paraId="68AB5808" w14:textId="77777777" w:rsidR="009D128D" w:rsidRDefault="009D128D" w:rsidP="009D128D">
      <w:pPr>
        <w:pStyle w:val="BodyText"/>
        <w:ind w:left="720"/>
      </w:pPr>
    </w:p>
    <w:p w14:paraId="105D0CC4" w14:textId="77777777" w:rsidR="009D128D" w:rsidRDefault="009D128D" w:rsidP="00BD0B63">
      <w:pPr>
        <w:pStyle w:val="BodyText"/>
        <w:numPr>
          <w:ilvl w:val="0"/>
          <w:numId w:val="248"/>
        </w:numPr>
      </w:pPr>
      <w:r>
        <w:rPr>
          <w:noProof/>
          <w:lang w:val="en-US" w:eastAsia="en-US"/>
        </w:rPr>
        <mc:AlternateContent>
          <mc:Choice Requires="wps">
            <w:drawing>
              <wp:anchor distT="0" distB="0" distL="114300" distR="114300" simplePos="0" relativeHeight="251699712" behindDoc="0" locked="0" layoutInCell="1" allowOverlap="1" wp14:anchorId="615291E6" wp14:editId="37B40AFC">
                <wp:simplePos x="0" y="0"/>
                <wp:positionH relativeFrom="column">
                  <wp:posOffset>5029200</wp:posOffset>
                </wp:positionH>
                <wp:positionV relativeFrom="paragraph">
                  <wp:posOffset>160020</wp:posOffset>
                </wp:positionV>
                <wp:extent cx="1576070" cy="252095"/>
                <wp:effectExtent l="0" t="0" r="0" b="0"/>
                <wp:wrapNone/>
                <wp:docPr id="212" name="Text Box 7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607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F67E07" w14:textId="77777777" w:rsidR="00765428" w:rsidRPr="008246B4" w:rsidRDefault="00765428" w:rsidP="009D128D">
                            <w:r>
                              <w:rPr>
                                <w:b/>
                              </w:rPr>
                              <w:t>Add Attachment</w:t>
                            </w:r>
                            <w:r>
                              <w:t xml:space="preserve"> link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615291E6" id="Text Box 7082" o:spid="_x0000_s1041" type="#_x0000_t202" style="position:absolute;left:0;text-align:left;margin-left:396pt;margin-top:12.6pt;width:124.1pt;height:19.8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" stroked="f">
                <v:textbox style="mso-fit-shape-to-text:t">
                  <w:txbxContent>
                    <w:p w14:paraId="5EF67E07" w14:textId="77777777" w:rsidR="00765428" w:rsidRPr="008246B4" w:rsidRDefault="00765428" w:rsidP="009D128D">
                      <w:r>
                        <w:rPr>
                          <w:b/>
                        </w:rPr>
                        <w:t>Add Attachment</w:t>
                      </w:r>
                      <w:r>
                        <w:t xml:space="preserve"> link</w:t>
                      </w:r>
                    </w:p>
                  </w:txbxContent>
                </v:textbox>
              </v:shape>
            </w:pict>
          </mc:Fallback>
        </mc:AlternateContent>
      </w:r>
      <w:r>
        <w:t>Click the appropriate item.</w:t>
      </w:r>
    </w:p>
    <w:p w14:paraId="5CBF7738" w14:textId="77777777" w:rsidR="009D128D" w:rsidRDefault="009D128D" w:rsidP="009D128D">
      <w:pPr>
        <w:pStyle w:val="BodyText"/>
        <w:ind w:left="720"/>
      </w:pPr>
      <w:r>
        <w:t>A page that displays the details of the item appears.</w:t>
      </w:r>
    </w:p>
    <w:p w14:paraId="384D8C24" w14:textId="77777777" w:rsidR="009D128D" w:rsidRDefault="009D128D" w:rsidP="009D128D">
      <w:pPr>
        <w:pStyle w:val="BodyText"/>
        <w:ind w:left="720"/>
      </w:pPr>
      <w:r>
        <w:rPr>
          <w:noProof/>
          <w:lang w:val="en-US" w:eastAsia="en-US"/>
        </w:rPr>
        <mc:AlternateContent>
          <mc:Choice Requires="wps">
            <w:drawing>
              <wp:anchor distT="0" distB="0" distL="114300" distR="114300" simplePos="0" relativeHeight="251700736" behindDoc="0" locked="0" layoutInCell="1" allowOverlap="1" wp14:anchorId="111624A4" wp14:editId="198858CF">
                <wp:simplePos x="0" y="0"/>
                <wp:positionH relativeFrom="column">
                  <wp:posOffset>6018530</wp:posOffset>
                </wp:positionH>
                <wp:positionV relativeFrom="line">
                  <wp:posOffset>50800</wp:posOffset>
                </wp:positionV>
                <wp:extent cx="0" cy="845185"/>
                <wp:effectExtent l="55880" t="12700" r="58420" b="18415"/>
                <wp:wrapNone/>
                <wp:docPr id="213" name="Line 7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84518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C22B246" id="Line 7083" o:spid="_x0000_s1026" style="position:absolute;flip:x;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473.9pt,4pt" to="473.9pt,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">
                <v:stroke endarrow="block"/>
                <w10:wrap anchory="line"/>
              </v:line>
            </w:pict>
          </mc:Fallback>
        </mc:AlternateContent>
      </w:r>
    </w:p>
    <w:p w14:paraId="12061108" w14:textId="77777777" w:rsidR="009D128D" w:rsidRDefault="009D128D" w:rsidP="009D128D">
      <w:pPr>
        <w:pStyle w:val="BodyText"/>
        <w:ind w:left="720"/>
      </w:pPr>
      <w:r w:rsidRPr="00E713D8">
        <w:rPr>
          <w:noProof/>
          <w:lang w:val="en-US" w:eastAsia="en-US"/>
        </w:rPr>
        <w:drawing>
          <wp:inline distT="0" distB="0" distL="0" distR="0" wp14:anchorId="1EC3BDA4" wp14:editId="564EF825">
            <wp:extent cx="6051550" cy="2834640"/>
            <wp:effectExtent l="19050" t="19050" r="25400" b="22860"/>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51550" cy="2834640"/>
                    </a:xfrm>
                    <a:prstGeom prst="rect">
                      <a:avLst/>
                    </a:prstGeom>
                    <a:noFill/>
                    <a:ln w="3175">
                      <a:solidFill>
                        <a:schemeClr val="tx1"/>
                      </a:solidFill>
                    </a:ln>
                  </pic:spPr>
                </pic:pic>
              </a:graphicData>
            </a:graphic>
          </wp:inline>
        </w:drawing>
      </w:r>
    </w:p>
    <w:p w14:paraId="0DC80C1E" w14:textId="77777777" w:rsidR="009D128D" w:rsidRDefault="009D128D" w:rsidP="009D128D">
      <w:pPr>
        <w:pStyle w:val="Figure"/>
        <w:tabs>
          <w:tab w:val="clear" w:pos="1710"/>
          <w:tab w:val="num" w:pos="1800"/>
        </w:tabs>
        <w:ind w:left="1152" w:hanging="432"/>
      </w:pPr>
      <w:r>
        <w:t xml:space="preserve"> Add Attachment link</w:t>
      </w:r>
    </w:p>
    <w:p w14:paraId="4E8594D1" w14:textId="77777777" w:rsidR="009D128D" w:rsidRDefault="009D128D" w:rsidP="009D128D">
      <w:pPr>
        <w:pStyle w:val="BodyText"/>
        <w:ind w:left="720"/>
      </w:pPr>
    </w:p>
    <w:p w14:paraId="75AAFF6C" w14:textId="77777777" w:rsidR="009D128D" w:rsidRDefault="009D128D" w:rsidP="00BD0B63">
      <w:pPr>
        <w:pStyle w:val="BodyText"/>
        <w:numPr>
          <w:ilvl w:val="0"/>
          <w:numId w:val="248"/>
        </w:numPr>
      </w:pPr>
      <w:r>
        <w:t>Click the</w:t>
      </w:r>
      <w:r w:rsidRPr="006C5F8A">
        <w:rPr>
          <w:b/>
        </w:rPr>
        <w:t xml:space="preserve"> </w:t>
      </w:r>
      <w:r>
        <w:rPr>
          <w:b/>
          <w:lang w:val="en-US"/>
        </w:rPr>
        <w:t>Add Attachment</w:t>
      </w:r>
      <w:r w:rsidRPr="006C5F8A">
        <w:rPr>
          <w:b/>
        </w:rPr>
        <w:t xml:space="preserve"> </w:t>
      </w:r>
      <w:r>
        <w:t>link.</w:t>
      </w:r>
      <w:r>
        <w:br/>
        <w:t>T</w:t>
      </w:r>
      <w:r w:rsidRPr="009F5621">
        <w:t xml:space="preserve">he </w:t>
      </w:r>
      <w:r>
        <w:rPr>
          <w:b/>
        </w:rPr>
        <w:t>MANAGE</w:t>
      </w:r>
      <w:r w:rsidRPr="009F5621">
        <w:rPr>
          <w:b/>
        </w:rPr>
        <w:t xml:space="preserve"> </w:t>
      </w:r>
      <w:r>
        <w:rPr>
          <w:b/>
          <w:lang w:val="en-US"/>
        </w:rPr>
        <w:t>ATTACHMENTS</w:t>
      </w:r>
      <w:r>
        <w:t xml:space="preserve"> window appears</w:t>
      </w:r>
    </w:p>
    <w:p w14:paraId="3C15C8D9" w14:textId="77777777" w:rsidR="009D128D" w:rsidRDefault="009D128D" w:rsidP="009D128D"/>
    <w:p w14:paraId="2AC6F4FD" w14:textId="77777777" w:rsidR="009D128D" w:rsidRPr="002A37C4" w:rsidRDefault="009D128D" w:rsidP="009D128D">
      <w:pPr>
        <w:pStyle w:val="BodyText"/>
        <w:ind w:left="720"/>
        <w:rPr>
          <w:b/>
        </w:rPr>
      </w:pPr>
      <w:r>
        <w:rPr>
          <w:b/>
          <w:noProof/>
          <w:lang w:val="en-US" w:eastAsia="en-US"/>
        </w:rPr>
        <w:lastRenderedPageBreak/>
        <w:drawing>
          <wp:inline distT="0" distB="0" distL="0" distR="0" wp14:anchorId="2E928CCB" wp14:editId="47300A0F">
            <wp:extent cx="3574415" cy="4156075"/>
            <wp:effectExtent l="19050" t="19050" r="26035" b="158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574415" cy="4156075"/>
                    </a:xfrm>
                    <a:prstGeom prst="rect">
                      <a:avLst/>
                    </a:prstGeom>
                    <a:noFill/>
                    <a:ln w="3175">
                      <a:solidFill>
                        <a:schemeClr val="tx1"/>
                      </a:solidFill>
                    </a:ln>
                  </pic:spPr>
                </pic:pic>
              </a:graphicData>
            </a:graphic>
          </wp:inline>
        </w:drawing>
      </w:r>
    </w:p>
    <w:p w14:paraId="2DB164AE" w14:textId="77777777" w:rsidR="009D128D" w:rsidRDefault="009D128D" w:rsidP="009D128D">
      <w:pPr>
        <w:pStyle w:val="Figure"/>
        <w:tabs>
          <w:tab w:val="clear" w:pos="1710"/>
          <w:tab w:val="num" w:pos="1800"/>
        </w:tabs>
        <w:ind w:left="1152" w:hanging="432"/>
      </w:pPr>
      <w:r>
        <w:t xml:space="preserve"> Manage Attachments window</w:t>
      </w:r>
    </w:p>
    <w:p w14:paraId="097027BA" w14:textId="77777777" w:rsidR="009D128D" w:rsidRDefault="009D128D" w:rsidP="009D128D"/>
    <w:p w14:paraId="2EB0CD1C" w14:textId="77777777" w:rsidR="009D128D" w:rsidRPr="002A37C4" w:rsidRDefault="009D128D" w:rsidP="009D128D"/>
    <w:p w14:paraId="4FB96A09" w14:textId="77777777" w:rsidR="009D128D" w:rsidRDefault="009D128D" w:rsidP="00BD0B63">
      <w:pPr>
        <w:pStyle w:val="BodyText"/>
        <w:numPr>
          <w:ilvl w:val="0"/>
          <w:numId w:val="248"/>
        </w:numPr>
      </w:pPr>
      <w:r>
        <w:t xml:space="preserve">In the </w:t>
      </w:r>
      <w:r w:rsidRPr="00AE24B3">
        <w:rPr>
          <w:b/>
        </w:rPr>
        <w:t>File Upload</w:t>
      </w:r>
      <w:r>
        <w:t xml:space="preserve"> area, enter appropriate information in each field. </w:t>
      </w:r>
      <w:r>
        <w:rPr>
          <w:lang w:val="en-US"/>
        </w:rPr>
        <w:t>F</w:t>
      </w:r>
      <w:r>
        <w:t xml:space="preserve">ollowing table lists each field and its description. </w:t>
      </w:r>
    </w:p>
    <w:p w14:paraId="1725C452" w14:textId="77777777" w:rsidR="009D128D" w:rsidRDefault="009D128D" w:rsidP="009D128D">
      <w:pPr>
        <w:pStyle w:val="BodyText"/>
        <w:ind w:left="720"/>
      </w:pPr>
      <w:r w:rsidRPr="006744E4">
        <w:rPr>
          <w:b/>
        </w:rPr>
        <w:t>Note:</w:t>
      </w:r>
      <w:r>
        <w:rPr>
          <w:b/>
        </w:rPr>
        <w:t xml:space="preserve"> </w:t>
      </w:r>
      <w:r w:rsidRPr="006744E4">
        <w:t>Fields that are marked with the red asterisk (</w:t>
      </w:r>
      <w:r w:rsidRPr="006744E4">
        <w:rPr>
          <w:color w:val="FF0000"/>
        </w:rPr>
        <w:t>*</w:t>
      </w:r>
      <w:r w:rsidRPr="006744E4">
        <w:t>) are madatory</w:t>
      </w:r>
      <w:r>
        <w:t>.</w:t>
      </w:r>
    </w:p>
    <w:p w14:paraId="1EE94A98" w14:textId="77777777" w:rsidR="009D128D" w:rsidRDefault="009D128D" w:rsidP="009D128D">
      <w:pPr>
        <w:pStyle w:val="BodyText"/>
        <w:ind w:left="720"/>
      </w:pPr>
    </w:p>
    <w:p w14:paraId="76DF63A9" w14:textId="6FCD85EF" w:rsidR="009D128D" w:rsidRDefault="009D128D" w:rsidP="009D128D">
      <w:pPr>
        <w:pStyle w:val="Caption"/>
        <w:ind w:firstLine="720"/>
      </w:pPr>
      <w:r>
        <w:t xml:space="preserve">Table </w:t>
      </w:r>
      <w:fldSimple w:instr=" SEQ Figure \* ARABIC ">
        <w:r w:rsidR="006A4F84">
          <w:rPr>
            <w:noProof/>
          </w:rPr>
          <w:t>64</w:t>
        </w:r>
      </w:fldSimple>
      <w:r>
        <w:t>: Uploading a file</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9D128D" w:rsidRPr="007A152E" w14:paraId="1A671DE2" w14:textId="77777777" w:rsidTr="00AA2E41">
        <w:trPr>
          <w:cantSplit/>
          <w:trHeight w:val="288"/>
          <w:tblHeader/>
        </w:trPr>
        <w:tc>
          <w:tcPr>
            <w:tcW w:w="2790" w:type="dxa"/>
            <w:shd w:val="clear" w:color="auto" w:fill="BFBFBF"/>
            <w:vAlign w:val="center"/>
          </w:tcPr>
          <w:p w14:paraId="72FF3E4E" w14:textId="77777777" w:rsidR="009D128D" w:rsidRPr="007A152E" w:rsidRDefault="009D128D" w:rsidP="00AA2E41">
            <w:pPr>
              <w:rPr>
                <w:b/>
              </w:rPr>
            </w:pPr>
            <w:r>
              <w:rPr>
                <w:b/>
              </w:rPr>
              <w:t>Field</w:t>
            </w:r>
          </w:p>
        </w:tc>
        <w:tc>
          <w:tcPr>
            <w:tcW w:w="7020" w:type="dxa"/>
            <w:shd w:val="clear" w:color="auto" w:fill="BFBFBF"/>
            <w:vAlign w:val="center"/>
          </w:tcPr>
          <w:p w14:paraId="4506368A" w14:textId="77777777" w:rsidR="009D128D" w:rsidRPr="007A152E" w:rsidRDefault="009D128D" w:rsidP="00AA2E41">
            <w:pPr>
              <w:rPr>
                <w:b/>
              </w:rPr>
            </w:pPr>
            <w:r w:rsidRPr="007A152E">
              <w:rPr>
                <w:b/>
              </w:rPr>
              <w:t>Description</w:t>
            </w:r>
          </w:p>
        </w:tc>
      </w:tr>
      <w:tr w:rsidR="009D128D" w14:paraId="03E4AB92" w14:textId="77777777" w:rsidTr="00AA2E41">
        <w:trPr>
          <w:cantSplit/>
          <w:trHeight w:val="288"/>
        </w:trPr>
        <w:tc>
          <w:tcPr>
            <w:tcW w:w="2790" w:type="dxa"/>
            <w:vAlign w:val="center"/>
          </w:tcPr>
          <w:p w14:paraId="00F2211A" w14:textId="77777777" w:rsidR="009D128D" w:rsidRPr="007A152E" w:rsidRDefault="009D128D" w:rsidP="00AA2E41">
            <w:pPr>
              <w:rPr>
                <w:b/>
              </w:rPr>
            </w:pPr>
            <w:r>
              <w:rPr>
                <w:b/>
              </w:rPr>
              <w:t>File Description</w:t>
            </w:r>
          </w:p>
        </w:tc>
        <w:tc>
          <w:tcPr>
            <w:tcW w:w="7020" w:type="dxa"/>
            <w:vAlign w:val="center"/>
          </w:tcPr>
          <w:p w14:paraId="63EC862F" w14:textId="77777777" w:rsidR="009D128D" w:rsidRDefault="009D128D" w:rsidP="00AA2E41">
            <w:r>
              <w:t>Type a description for the file that you want to upload.</w:t>
            </w:r>
          </w:p>
        </w:tc>
      </w:tr>
      <w:tr w:rsidR="009D128D" w14:paraId="3071463A" w14:textId="77777777" w:rsidTr="00AA2E41">
        <w:trPr>
          <w:cantSplit/>
          <w:trHeight w:val="288"/>
        </w:trPr>
        <w:tc>
          <w:tcPr>
            <w:tcW w:w="2790" w:type="dxa"/>
            <w:vAlign w:val="center"/>
          </w:tcPr>
          <w:p w14:paraId="7696AD98" w14:textId="77777777" w:rsidR="009D128D" w:rsidRPr="007A152E" w:rsidRDefault="009D128D" w:rsidP="00AA2E41">
            <w:pPr>
              <w:rPr>
                <w:b/>
              </w:rPr>
            </w:pPr>
            <w:r>
              <w:rPr>
                <w:b/>
              </w:rPr>
              <w:t>Created By</w:t>
            </w:r>
            <w:r w:rsidRPr="006744E4">
              <w:rPr>
                <w:color w:val="FF0000"/>
              </w:rPr>
              <w:t>*</w:t>
            </w:r>
          </w:p>
        </w:tc>
        <w:tc>
          <w:tcPr>
            <w:tcW w:w="7020" w:type="dxa"/>
            <w:vAlign w:val="center"/>
          </w:tcPr>
          <w:p w14:paraId="0D8E8AD8" w14:textId="77777777" w:rsidR="009D128D" w:rsidRDefault="009D128D" w:rsidP="00AA2E41">
            <w:r>
              <w:t xml:space="preserve">Type the name of the person who created this file. </w:t>
            </w:r>
          </w:p>
        </w:tc>
      </w:tr>
      <w:tr w:rsidR="009D128D" w14:paraId="062AC0CE" w14:textId="77777777" w:rsidTr="00AA2E41">
        <w:trPr>
          <w:cantSplit/>
          <w:trHeight w:val="288"/>
        </w:trPr>
        <w:tc>
          <w:tcPr>
            <w:tcW w:w="2790" w:type="dxa"/>
            <w:vAlign w:val="center"/>
          </w:tcPr>
          <w:p w14:paraId="049FFD09" w14:textId="77777777" w:rsidR="009D128D" w:rsidRPr="006744E4" w:rsidRDefault="009D128D" w:rsidP="00AA2E41">
            <w:pPr>
              <w:rPr>
                <w:b/>
              </w:rPr>
            </w:pPr>
            <w:r>
              <w:rPr>
                <w:b/>
              </w:rPr>
              <w:t>Date Created</w:t>
            </w:r>
            <w:r w:rsidRPr="006744E4">
              <w:rPr>
                <w:color w:val="FF0000"/>
              </w:rPr>
              <w:t>*</w:t>
            </w:r>
          </w:p>
        </w:tc>
        <w:tc>
          <w:tcPr>
            <w:tcW w:w="7020" w:type="dxa"/>
            <w:vAlign w:val="center"/>
          </w:tcPr>
          <w:p w14:paraId="08BAED35" w14:textId="77777777" w:rsidR="009D128D" w:rsidRDefault="009D128D" w:rsidP="00AA2E41">
            <w:r>
              <w:t xml:space="preserve">Click the date icon </w:t>
            </w:r>
            <w:r>
              <w:rPr>
                <w:noProof/>
              </w:rPr>
              <w:drawing>
                <wp:inline distT="0" distB="0" distL="0" distR="0" wp14:anchorId="18FEB1C6" wp14:editId="7DF6C7FA">
                  <wp:extent cx="174625" cy="174625"/>
                  <wp:effectExtent l="0" t="0" r="0" b="0"/>
                  <wp:docPr id="227" name="Picture 227"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earch calenda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t>, and then click the date on which the file was created.</w:t>
            </w:r>
          </w:p>
        </w:tc>
      </w:tr>
      <w:tr w:rsidR="009D128D" w14:paraId="42AD9442" w14:textId="77777777" w:rsidTr="00AA2E41">
        <w:trPr>
          <w:cantSplit/>
          <w:trHeight w:val="288"/>
        </w:trPr>
        <w:tc>
          <w:tcPr>
            <w:tcW w:w="2790" w:type="dxa"/>
            <w:vAlign w:val="center"/>
          </w:tcPr>
          <w:p w14:paraId="31335B4E" w14:textId="77777777" w:rsidR="009D128D" w:rsidRPr="007A152E" w:rsidRDefault="009D128D" w:rsidP="00AA2E41">
            <w:pPr>
              <w:rPr>
                <w:b/>
              </w:rPr>
            </w:pPr>
            <w:r>
              <w:rPr>
                <w:b/>
              </w:rPr>
              <w:lastRenderedPageBreak/>
              <w:t>File Location</w:t>
            </w:r>
            <w:r w:rsidRPr="006744E4">
              <w:rPr>
                <w:color w:val="FF0000"/>
              </w:rPr>
              <w:t>*</w:t>
            </w:r>
          </w:p>
        </w:tc>
        <w:tc>
          <w:tcPr>
            <w:tcW w:w="7020" w:type="dxa"/>
            <w:vAlign w:val="center"/>
          </w:tcPr>
          <w:p w14:paraId="1A428938" w14:textId="77777777" w:rsidR="009D128D" w:rsidRDefault="009D128D" w:rsidP="00AA2E41">
            <w:r>
              <w:t>To select the file that you want to upload:</w:t>
            </w:r>
          </w:p>
          <w:p w14:paraId="0596E092" w14:textId="77777777" w:rsidR="009D128D" w:rsidRDefault="009D128D" w:rsidP="00BD0B63">
            <w:pPr>
              <w:numPr>
                <w:ilvl w:val="0"/>
                <w:numId w:val="251"/>
              </w:numPr>
            </w:pPr>
            <w:r>
              <w:t xml:space="preserve">Click </w:t>
            </w:r>
            <w:r w:rsidRPr="009021BD">
              <w:rPr>
                <w:b/>
              </w:rPr>
              <w:t>Browse</w:t>
            </w:r>
            <w:r>
              <w:rPr>
                <w:b/>
              </w:rPr>
              <w:t>.</w:t>
            </w:r>
            <w:r w:rsidRPr="009021BD">
              <w:t xml:space="preserve"> </w:t>
            </w:r>
            <w:r>
              <w:br/>
              <w:t>The browse files window appears.</w:t>
            </w:r>
          </w:p>
          <w:p w14:paraId="0831EF80" w14:textId="77777777" w:rsidR="009D128D" w:rsidRDefault="009D128D" w:rsidP="00BD0B63">
            <w:pPr>
              <w:numPr>
                <w:ilvl w:val="0"/>
                <w:numId w:val="251"/>
              </w:numPr>
            </w:pPr>
            <w:r>
              <w:t>S</w:t>
            </w:r>
            <w:r w:rsidRPr="009021BD">
              <w:t>elect the file</w:t>
            </w:r>
            <w:r w:rsidRPr="00D30E07">
              <w:rPr>
                <w:b/>
              </w:rPr>
              <w:t xml:space="preserve"> </w:t>
            </w:r>
            <w:r w:rsidRPr="009021BD">
              <w:t>that you want to upload</w:t>
            </w:r>
            <w:r>
              <w:t xml:space="preserve"> in the window, and click </w:t>
            </w:r>
            <w:r w:rsidRPr="00D30E07">
              <w:rPr>
                <w:b/>
              </w:rPr>
              <w:t>Open</w:t>
            </w:r>
            <w:r>
              <w:t xml:space="preserve">. </w:t>
            </w:r>
          </w:p>
          <w:p w14:paraId="7EBDA649" w14:textId="77777777" w:rsidR="009D128D" w:rsidRDefault="009D128D" w:rsidP="00AA2E41">
            <w:pPr>
              <w:ind w:left="360"/>
            </w:pPr>
            <w:r>
              <w:t xml:space="preserve">The browse window closes and the file name appears below the </w:t>
            </w:r>
            <w:r w:rsidRPr="009021BD">
              <w:rPr>
                <w:b/>
              </w:rPr>
              <w:t>File Location</w:t>
            </w:r>
            <w:r>
              <w:t xml:space="preserve"> box. </w:t>
            </w:r>
          </w:p>
          <w:p w14:paraId="4CA145D7" w14:textId="77777777" w:rsidR="009D128D" w:rsidRDefault="009D128D" w:rsidP="00AA2E41">
            <w:pPr>
              <w:ind w:left="360"/>
            </w:pPr>
            <w:r w:rsidRPr="00CE3BEE">
              <w:rPr>
                <w:b/>
              </w:rPr>
              <w:t>Note:</w:t>
            </w:r>
            <w:r>
              <w:t xml:space="preserve"> </w:t>
            </w:r>
          </w:p>
          <w:p w14:paraId="620124BE" w14:textId="77777777" w:rsidR="009D128D" w:rsidRDefault="009D128D" w:rsidP="00BD0B63">
            <w:pPr>
              <w:numPr>
                <w:ilvl w:val="0"/>
                <w:numId w:val="250"/>
              </w:numPr>
              <w:ind w:left="972" w:hanging="270"/>
            </w:pPr>
            <w:r>
              <w:t xml:space="preserve">You can select multiple files, one at a time, by repeating this browse step. </w:t>
            </w:r>
          </w:p>
          <w:p w14:paraId="60EB6C7B" w14:textId="77777777" w:rsidR="009D128D" w:rsidRPr="00D515B3" w:rsidRDefault="009D128D" w:rsidP="00BD0B63">
            <w:pPr>
              <w:numPr>
                <w:ilvl w:val="0"/>
                <w:numId w:val="250"/>
              </w:numPr>
              <w:ind w:left="972" w:hanging="270"/>
            </w:pPr>
            <w:r>
              <w:t xml:space="preserve">You can remove a selected file by clicking on the </w:t>
            </w:r>
            <w:r>
              <w:rPr>
                <w:noProof/>
              </w:rPr>
              <w:drawing>
                <wp:inline distT="0" distB="0" distL="0" distR="0" wp14:anchorId="7F62B3DC" wp14:editId="089AEA73">
                  <wp:extent cx="224155" cy="249555"/>
                  <wp:effectExtent l="0" t="0" r="444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57">
                            <a:extLst>
                              <a:ext uri="{28A0092B-C50C-407E-A947-70E740481C1C}">
                                <a14:useLocalDpi xmlns:a14="http://schemas.microsoft.com/office/drawing/2010/main" val="0"/>
                              </a:ext>
                            </a:extLst>
                          </a:blip>
                          <a:srcRect l="76761" t="33496" r="16901" b="60519"/>
                          <a:stretch>
                            <a:fillRect/>
                          </a:stretch>
                        </pic:blipFill>
                        <pic:spPr bwMode="auto">
                          <a:xfrm>
                            <a:off x="0" y="0"/>
                            <a:ext cx="224155" cy="249555"/>
                          </a:xfrm>
                          <a:prstGeom prst="rect">
                            <a:avLst/>
                          </a:prstGeom>
                          <a:noFill/>
                          <a:ln>
                            <a:noFill/>
                          </a:ln>
                        </pic:spPr>
                      </pic:pic>
                    </a:graphicData>
                  </a:graphic>
                </wp:inline>
              </w:drawing>
            </w:r>
            <w:r>
              <w:t>in the upper right corner of the selected file box.</w:t>
            </w:r>
          </w:p>
        </w:tc>
      </w:tr>
    </w:tbl>
    <w:p w14:paraId="181D7F32" w14:textId="77777777" w:rsidR="009D128D" w:rsidRDefault="009D128D" w:rsidP="009D128D">
      <w:pPr>
        <w:pStyle w:val="BodyText"/>
        <w:ind w:left="720"/>
        <w:rPr>
          <w:lang w:val="en-US"/>
        </w:rPr>
      </w:pPr>
      <w:r>
        <w:t xml:space="preserve"> </w:t>
      </w:r>
    </w:p>
    <w:p w14:paraId="3EA56520" w14:textId="77777777" w:rsidR="009D128D" w:rsidRPr="00F437C0" w:rsidRDefault="009D128D" w:rsidP="009D128D">
      <w:pPr>
        <w:pStyle w:val="BodyText"/>
        <w:ind w:left="720"/>
        <w:rPr>
          <w:lang w:val="en-US"/>
        </w:rPr>
      </w:pPr>
    </w:p>
    <w:p w14:paraId="6A254CCC" w14:textId="77777777" w:rsidR="009D128D" w:rsidRDefault="009D128D" w:rsidP="009D128D">
      <w:pPr>
        <w:pStyle w:val="BodyText"/>
        <w:ind w:left="720"/>
        <w:rPr>
          <w:lang w:val="en-US"/>
        </w:rPr>
      </w:pPr>
      <w:r>
        <w:rPr>
          <w:noProof/>
          <w:lang w:val="en-US" w:eastAsia="en-US"/>
        </w:rPr>
        <w:drawing>
          <wp:inline distT="0" distB="0" distL="0" distR="0" wp14:anchorId="3A20E411" wp14:editId="1ADA330D">
            <wp:extent cx="3716020" cy="4297680"/>
            <wp:effectExtent l="19050" t="19050" r="17780" b="266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16020" cy="4297680"/>
                    </a:xfrm>
                    <a:prstGeom prst="rect">
                      <a:avLst/>
                    </a:prstGeom>
                    <a:noFill/>
                    <a:ln w="3175">
                      <a:solidFill>
                        <a:schemeClr val="tx1"/>
                      </a:solidFill>
                    </a:ln>
                  </pic:spPr>
                </pic:pic>
              </a:graphicData>
            </a:graphic>
          </wp:inline>
        </w:drawing>
      </w:r>
    </w:p>
    <w:p w14:paraId="34001596" w14:textId="77777777" w:rsidR="009D128D" w:rsidRPr="00F437C0" w:rsidRDefault="009D128D" w:rsidP="009D128D">
      <w:pPr>
        <w:pStyle w:val="Figure"/>
        <w:tabs>
          <w:tab w:val="clear" w:pos="1710"/>
          <w:tab w:val="num" w:pos="1800"/>
        </w:tabs>
        <w:ind w:left="1152" w:hanging="432"/>
      </w:pPr>
      <w:r>
        <w:t xml:space="preserve"> Manage Attachments Upload window with selected file </w:t>
      </w:r>
      <w:r>
        <w:br/>
      </w:r>
    </w:p>
    <w:p w14:paraId="0248EF6A" w14:textId="77777777" w:rsidR="009D128D" w:rsidRPr="00A01D0C" w:rsidRDefault="009D128D" w:rsidP="009D128D">
      <w:pPr>
        <w:pStyle w:val="BodyText"/>
        <w:ind w:left="720"/>
      </w:pPr>
    </w:p>
    <w:p w14:paraId="431579C5" w14:textId="77777777" w:rsidR="009D128D" w:rsidRPr="00A01D0C" w:rsidRDefault="009D128D" w:rsidP="00BD0B63">
      <w:pPr>
        <w:pStyle w:val="BodyText"/>
        <w:numPr>
          <w:ilvl w:val="0"/>
          <w:numId w:val="248"/>
        </w:numPr>
      </w:pPr>
      <w:r w:rsidRPr="00FB3F87">
        <w:t xml:space="preserve">Click </w:t>
      </w:r>
      <w:r w:rsidRPr="00FB3F87">
        <w:rPr>
          <w:b/>
        </w:rPr>
        <w:t>UPLOAD</w:t>
      </w:r>
      <w:r w:rsidRPr="00FB3F87">
        <w:t>.</w:t>
      </w:r>
      <w:r w:rsidRPr="00FB3F87">
        <w:br/>
        <w:t xml:space="preserve">The file is uploaded and appears in the </w:t>
      </w:r>
      <w:r w:rsidRPr="00D30E07">
        <w:rPr>
          <w:b/>
        </w:rPr>
        <w:t>Download/Delete File(s)</w:t>
      </w:r>
      <w:r w:rsidRPr="00FB3F87">
        <w:t xml:space="preserve"> area.</w:t>
      </w:r>
    </w:p>
    <w:p w14:paraId="29ED4041" w14:textId="77777777" w:rsidR="009D128D" w:rsidRDefault="009D128D" w:rsidP="009D128D">
      <w:pPr>
        <w:pStyle w:val="BodyText"/>
        <w:ind w:left="720"/>
        <w:rPr>
          <w:lang w:val="en-US"/>
        </w:rPr>
      </w:pPr>
    </w:p>
    <w:p w14:paraId="0DC6C540" w14:textId="77777777" w:rsidR="009D128D" w:rsidRDefault="009D128D" w:rsidP="009D128D">
      <w:pPr>
        <w:pStyle w:val="Heading3"/>
      </w:pPr>
      <w:r>
        <w:rPr>
          <w:lang w:val="en-US"/>
        </w:rPr>
        <w:br w:type="page"/>
      </w:r>
      <w:bookmarkStart w:id="483" w:name="_Toc452993675"/>
      <w:bookmarkStart w:id="484" w:name="_Toc506907030"/>
      <w:bookmarkStart w:id="485" w:name="_Toc507159204"/>
      <w:bookmarkStart w:id="486" w:name="_Toc282094001"/>
      <w:r>
        <w:lastRenderedPageBreak/>
        <w:t>Downloading a File</w:t>
      </w:r>
      <w:bookmarkEnd w:id="483"/>
      <w:bookmarkEnd w:id="484"/>
      <w:bookmarkEnd w:id="485"/>
      <w:r>
        <w:t xml:space="preserve"> </w:t>
      </w:r>
      <w:bookmarkEnd w:id="486"/>
    </w:p>
    <w:p w14:paraId="1D89CE3E" w14:textId="77777777" w:rsidR="009D128D" w:rsidRDefault="009D128D" w:rsidP="009D128D">
      <w:pPr>
        <w:pStyle w:val="BodyText"/>
      </w:pPr>
    </w:p>
    <w:p w14:paraId="4AB9D785" w14:textId="77777777" w:rsidR="009D128D" w:rsidRPr="00196F66" w:rsidRDefault="009D128D" w:rsidP="009D128D">
      <w:pPr>
        <w:pStyle w:val="BodyText"/>
        <w:rPr>
          <w:lang w:val="en-US"/>
        </w:rPr>
      </w:pPr>
      <w:r>
        <w:t>To download a file</w:t>
      </w:r>
      <w:r w:rsidRPr="00845CB1">
        <w:t xml:space="preserve"> </w:t>
      </w:r>
      <w:r>
        <w:t xml:space="preserve">in the </w:t>
      </w:r>
      <w:r w:rsidRPr="00AE24B3">
        <w:rPr>
          <w:b/>
        </w:rPr>
        <w:t>M</w:t>
      </w:r>
      <w:r>
        <w:rPr>
          <w:b/>
        </w:rPr>
        <w:t xml:space="preserve">ANAGE </w:t>
      </w:r>
      <w:r>
        <w:rPr>
          <w:b/>
          <w:lang w:val="en-US"/>
        </w:rPr>
        <w:t>ATTACHMENTS</w:t>
      </w:r>
      <w:r w:rsidRPr="00AE24B3">
        <w:rPr>
          <w:b/>
        </w:rPr>
        <w:t xml:space="preserve"> </w:t>
      </w:r>
      <w:r>
        <w:t>window:</w:t>
      </w:r>
      <w:r>
        <w:rPr>
          <w:lang w:val="en-US"/>
        </w:rPr>
        <w:br/>
      </w:r>
    </w:p>
    <w:p w14:paraId="568DEF98" w14:textId="77777777" w:rsidR="009D128D" w:rsidRDefault="009D128D" w:rsidP="00BD0B63">
      <w:pPr>
        <w:pStyle w:val="BodyText"/>
        <w:numPr>
          <w:ilvl w:val="0"/>
          <w:numId w:val="245"/>
        </w:numPr>
        <w:ind w:left="720"/>
      </w:pPr>
      <w:r>
        <w:t>In</w:t>
      </w:r>
      <w:r w:rsidRPr="00E23283">
        <w:t xml:space="preserve"> </w:t>
      </w:r>
      <w:r>
        <w:t xml:space="preserve">the </w:t>
      </w:r>
      <w:r w:rsidRPr="00845CB1">
        <w:rPr>
          <w:b/>
        </w:rPr>
        <w:t>Download/Delete File(s)</w:t>
      </w:r>
      <w:r>
        <w:t xml:space="preserve"> area, select the checkbox of the file that you want to download. </w:t>
      </w:r>
    </w:p>
    <w:p w14:paraId="1E2D71BD" w14:textId="77777777" w:rsidR="009D128D" w:rsidRPr="00532A72" w:rsidRDefault="009D128D" w:rsidP="009D128D">
      <w:pPr>
        <w:pStyle w:val="BodyText"/>
        <w:ind w:left="720" w:right="270"/>
        <w:rPr>
          <w:lang w:val="en-US"/>
        </w:rPr>
      </w:pPr>
      <w:r w:rsidRPr="00B43F2C">
        <w:rPr>
          <w:b/>
        </w:rPr>
        <w:t>Note:</w:t>
      </w:r>
      <w:r>
        <w:rPr>
          <w:lang w:val="en-US"/>
        </w:rPr>
        <w:t xml:space="preserve"> </w:t>
      </w:r>
      <w:r>
        <w:t>To download all the files, select the checkbox on the header of the</w:t>
      </w:r>
      <w:r w:rsidRPr="00B43F2C">
        <w:rPr>
          <w:b/>
        </w:rPr>
        <w:t xml:space="preserve"> Download/Delete File(s)</w:t>
      </w:r>
      <w:r>
        <w:t xml:space="preserve"> area.</w:t>
      </w:r>
      <w:r>
        <w:rPr>
          <w:lang w:val="en-US"/>
        </w:rPr>
        <w:br/>
      </w:r>
    </w:p>
    <w:p w14:paraId="50711921" w14:textId="77777777" w:rsidR="009D128D" w:rsidRDefault="009D128D" w:rsidP="009D128D">
      <w:pPr>
        <w:pStyle w:val="BodyText"/>
        <w:ind w:left="720"/>
      </w:pPr>
      <w:r>
        <w:rPr>
          <w:noProof/>
          <w:lang w:val="en-US" w:eastAsia="en-US"/>
        </w:rPr>
        <w:drawing>
          <wp:inline distT="0" distB="0" distL="0" distR="0" wp14:anchorId="3FE52927" wp14:editId="5568962F">
            <wp:extent cx="4305935" cy="1371600"/>
            <wp:effectExtent l="19050" t="19050" r="18415"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05935" cy="1371600"/>
                    </a:xfrm>
                    <a:prstGeom prst="rect">
                      <a:avLst/>
                    </a:prstGeom>
                    <a:noFill/>
                    <a:ln w="3175">
                      <a:solidFill>
                        <a:schemeClr val="tx1"/>
                      </a:solidFill>
                    </a:ln>
                  </pic:spPr>
                </pic:pic>
              </a:graphicData>
            </a:graphic>
          </wp:inline>
        </w:drawing>
      </w:r>
    </w:p>
    <w:p w14:paraId="1DDDED0B" w14:textId="77777777" w:rsidR="009D128D" w:rsidRDefault="009D128D" w:rsidP="009D128D">
      <w:pPr>
        <w:pStyle w:val="Figure"/>
        <w:tabs>
          <w:tab w:val="clear" w:pos="1710"/>
          <w:tab w:val="num" w:pos="1800"/>
        </w:tabs>
        <w:ind w:left="1152" w:hanging="432"/>
      </w:pPr>
      <w:r>
        <w:t xml:space="preserve"> Download/Delete File(s) area</w:t>
      </w:r>
    </w:p>
    <w:p w14:paraId="65DB819B" w14:textId="77777777" w:rsidR="009D128D" w:rsidRDefault="009D128D" w:rsidP="009D128D"/>
    <w:p w14:paraId="31080382" w14:textId="77777777" w:rsidR="009D128D" w:rsidRDefault="009D128D" w:rsidP="009D128D">
      <w:pPr>
        <w:pStyle w:val="BodyText"/>
        <w:ind w:left="720"/>
      </w:pPr>
    </w:p>
    <w:p w14:paraId="1B7B50CB" w14:textId="77777777" w:rsidR="009D128D" w:rsidRPr="000B10DE" w:rsidRDefault="009D128D" w:rsidP="00BD0B63">
      <w:pPr>
        <w:pStyle w:val="BodyText"/>
        <w:numPr>
          <w:ilvl w:val="0"/>
          <w:numId w:val="245"/>
        </w:numPr>
        <w:ind w:left="720" w:right="270"/>
      </w:pPr>
      <w:r>
        <w:t xml:space="preserve">Click </w:t>
      </w:r>
      <w:r w:rsidRPr="00196F66">
        <w:rPr>
          <w:b/>
        </w:rPr>
        <w:t>DOWNLOAD FILES</w:t>
      </w:r>
      <w:r>
        <w:t>.</w:t>
      </w:r>
      <w:r>
        <w:br/>
        <w:t xml:space="preserve">The </w:t>
      </w:r>
      <w:r w:rsidRPr="000B10DE">
        <w:rPr>
          <w:b/>
        </w:rPr>
        <w:t xml:space="preserve">Opening download </w:t>
      </w:r>
      <w:r>
        <w:t>window appears.</w:t>
      </w:r>
      <w:r>
        <w:rPr>
          <w:b/>
          <w:lang w:val="en-US"/>
        </w:rPr>
        <w:br/>
      </w:r>
      <w:r w:rsidRPr="00196F66">
        <w:rPr>
          <w:b/>
        </w:rPr>
        <w:t>Note:</w:t>
      </w:r>
      <w:r>
        <w:t xml:space="preserve"> You might not have the permission to download all the files in the </w:t>
      </w:r>
      <w:r w:rsidRPr="00196F66">
        <w:rPr>
          <w:b/>
        </w:rPr>
        <w:t>Download/Delete File(s)</w:t>
      </w:r>
      <w:r>
        <w:t xml:space="preserve"> area. If you do not have the permission to download a particular file, an error message appears.  </w:t>
      </w:r>
      <w:r>
        <w:br/>
      </w:r>
    </w:p>
    <w:p w14:paraId="64D748EC" w14:textId="77777777" w:rsidR="009D128D" w:rsidRDefault="009D128D" w:rsidP="009D128D">
      <w:pPr>
        <w:ind w:left="720"/>
      </w:pPr>
      <w:r>
        <w:rPr>
          <w:noProof/>
        </w:rPr>
        <w:drawing>
          <wp:inline distT="0" distB="0" distL="0" distR="0" wp14:anchorId="28565AD3" wp14:editId="13E70AA6">
            <wp:extent cx="2959100" cy="2227580"/>
            <wp:effectExtent l="19050" t="19050" r="12700" b="203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59100" cy="2227580"/>
                    </a:xfrm>
                    <a:prstGeom prst="rect">
                      <a:avLst/>
                    </a:prstGeom>
                    <a:noFill/>
                    <a:ln w="3175">
                      <a:solidFill>
                        <a:schemeClr val="tx1"/>
                      </a:solidFill>
                    </a:ln>
                  </pic:spPr>
                </pic:pic>
              </a:graphicData>
            </a:graphic>
          </wp:inline>
        </w:drawing>
      </w:r>
    </w:p>
    <w:p w14:paraId="32156305" w14:textId="77777777" w:rsidR="009D128D" w:rsidRDefault="009D128D" w:rsidP="009D128D">
      <w:pPr>
        <w:pStyle w:val="Figure"/>
        <w:tabs>
          <w:tab w:val="clear" w:pos="1710"/>
          <w:tab w:val="num" w:pos="1800"/>
        </w:tabs>
        <w:ind w:left="1152" w:hanging="432"/>
      </w:pPr>
      <w:r>
        <w:t xml:space="preserve"> </w:t>
      </w:r>
      <w:r w:rsidRPr="00E63C3C">
        <w:t xml:space="preserve">Download </w:t>
      </w:r>
      <w:r>
        <w:t>window</w:t>
      </w:r>
      <w:r>
        <w:br/>
      </w:r>
    </w:p>
    <w:p w14:paraId="7984961F" w14:textId="77777777" w:rsidR="009D128D" w:rsidRDefault="009D128D" w:rsidP="00BD0B63">
      <w:pPr>
        <w:numPr>
          <w:ilvl w:val="0"/>
          <w:numId w:val="245"/>
        </w:numPr>
        <w:ind w:left="720" w:right="270"/>
      </w:pPr>
      <w:r>
        <w:t>Click the applicable field to either open the file or to save it to your machine.</w:t>
      </w:r>
      <w:r>
        <w:br/>
        <w:t xml:space="preserve">The following table provides a description of the download fields: </w:t>
      </w:r>
    </w:p>
    <w:p w14:paraId="6E802543" w14:textId="77314614" w:rsidR="009D128D" w:rsidRDefault="009D128D" w:rsidP="009D128D">
      <w:pPr>
        <w:pStyle w:val="Caption"/>
        <w:ind w:left="720"/>
      </w:pPr>
      <w:r>
        <w:br/>
        <w:t xml:space="preserve">Table </w:t>
      </w:r>
      <w:fldSimple w:instr=" SEQ Figure \* ARABIC ">
        <w:r w:rsidR="006A4F84">
          <w:rPr>
            <w:noProof/>
          </w:rPr>
          <w:t>65</w:t>
        </w:r>
      </w:fldSimple>
      <w:r>
        <w:t>: Download fields</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50"/>
        <w:gridCol w:w="8370"/>
      </w:tblGrid>
      <w:tr w:rsidR="009D128D" w:rsidRPr="007A152E" w14:paraId="26E8B38E" w14:textId="77777777" w:rsidTr="00AA2E41">
        <w:trPr>
          <w:cantSplit/>
          <w:trHeight w:val="288"/>
          <w:tblHeader/>
        </w:trPr>
        <w:tc>
          <w:tcPr>
            <w:tcW w:w="1350" w:type="dxa"/>
            <w:shd w:val="clear" w:color="auto" w:fill="BFBFBF"/>
            <w:vAlign w:val="center"/>
          </w:tcPr>
          <w:p w14:paraId="45225AE0" w14:textId="77777777" w:rsidR="009D128D" w:rsidRPr="007A152E" w:rsidRDefault="009D128D" w:rsidP="00AA2E41">
            <w:pPr>
              <w:rPr>
                <w:b/>
              </w:rPr>
            </w:pPr>
            <w:r>
              <w:rPr>
                <w:b/>
              </w:rPr>
              <w:t>Field</w:t>
            </w:r>
          </w:p>
        </w:tc>
        <w:tc>
          <w:tcPr>
            <w:tcW w:w="8370" w:type="dxa"/>
            <w:shd w:val="clear" w:color="auto" w:fill="BFBFBF"/>
            <w:vAlign w:val="center"/>
          </w:tcPr>
          <w:p w14:paraId="52050DA1" w14:textId="77777777" w:rsidR="009D128D" w:rsidRPr="007A152E" w:rsidRDefault="009D128D" w:rsidP="00AA2E41">
            <w:pPr>
              <w:rPr>
                <w:b/>
              </w:rPr>
            </w:pPr>
            <w:r w:rsidRPr="007A152E">
              <w:rPr>
                <w:b/>
              </w:rPr>
              <w:t>Description</w:t>
            </w:r>
          </w:p>
        </w:tc>
      </w:tr>
      <w:tr w:rsidR="009D128D" w14:paraId="2CF34CDA" w14:textId="77777777" w:rsidTr="00AA2E41">
        <w:trPr>
          <w:cantSplit/>
          <w:trHeight w:val="288"/>
        </w:trPr>
        <w:tc>
          <w:tcPr>
            <w:tcW w:w="1350" w:type="dxa"/>
          </w:tcPr>
          <w:p w14:paraId="483D0ECD" w14:textId="77777777" w:rsidR="009D128D" w:rsidRPr="007A152E" w:rsidRDefault="009D128D" w:rsidP="00AA2E41">
            <w:pPr>
              <w:rPr>
                <w:b/>
              </w:rPr>
            </w:pPr>
            <w:r>
              <w:rPr>
                <w:b/>
              </w:rPr>
              <w:t>Open with</w:t>
            </w:r>
          </w:p>
        </w:tc>
        <w:tc>
          <w:tcPr>
            <w:tcW w:w="8370" w:type="dxa"/>
            <w:vAlign w:val="center"/>
          </w:tcPr>
          <w:p w14:paraId="696D9B7F" w14:textId="77777777" w:rsidR="009D128D" w:rsidRDefault="009D128D" w:rsidP="00AA2E41">
            <w:r>
              <w:t>Click this field if you just want to open and view the file.</w:t>
            </w:r>
          </w:p>
        </w:tc>
      </w:tr>
      <w:tr w:rsidR="009D128D" w14:paraId="16230BEA" w14:textId="77777777" w:rsidTr="00AA2E41">
        <w:trPr>
          <w:cantSplit/>
          <w:trHeight w:val="288"/>
        </w:trPr>
        <w:tc>
          <w:tcPr>
            <w:tcW w:w="1350" w:type="dxa"/>
          </w:tcPr>
          <w:p w14:paraId="0CD80863" w14:textId="77777777" w:rsidR="009D128D" w:rsidRDefault="009D128D" w:rsidP="00AA2E41">
            <w:pPr>
              <w:rPr>
                <w:b/>
              </w:rPr>
            </w:pPr>
            <w:r>
              <w:rPr>
                <w:b/>
              </w:rPr>
              <w:t>Save File</w:t>
            </w:r>
          </w:p>
        </w:tc>
        <w:tc>
          <w:tcPr>
            <w:tcW w:w="8370" w:type="dxa"/>
            <w:vAlign w:val="center"/>
          </w:tcPr>
          <w:p w14:paraId="56C6727D" w14:textId="77777777" w:rsidR="009D128D" w:rsidRPr="00D515B3" w:rsidRDefault="009D128D" w:rsidP="00AA2E41">
            <w:r>
              <w:t>Click this field to save the file to your machine.</w:t>
            </w:r>
          </w:p>
        </w:tc>
      </w:tr>
    </w:tbl>
    <w:p w14:paraId="598CD611" w14:textId="77777777" w:rsidR="009D128D" w:rsidRDefault="009D128D" w:rsidP="009D128D">
      <w:pPr>
        <w:pStyle w:val="BodyText"/>
        <w:rPr>
          <w:lang w:val="en-US"/>
        </w:rPr>
      </w:pPr>
    </w:p>
    <w:p w14:paraId="0AFD1DA6" w14:textId="77777777" w:rsidR="009D128D" w:rsidRDefault="009D128D" w:rsidP="009D128D">
      <w:pPr>
        <w:pStyle w:val="BodyText"/>
        <w:rPr>
          <w:lang w:val="en-US"/>
        </w:rPr>
      </w:pPr>
    </w:p>
    <w:p w14:paraId="2B672A1F" w14:textId="77777777" w:rsidR="009D128D" w:rsidRDefault="009D128D" w:rsidP="009D128D">
      <w:pPr>
        <w:pStyle w:val="Heading3"/>
      </w:pPr>
      <w:r>
        <w:rPr>
          <w:lang w:val="en-US"/>
        </w:rPr>
        <w:br w:type="page"/>
      </w:r>
      <w:bookmarkStart w:id="487" w:name="_Toc452993676"/>
      <w:bookmarkStart w:id="488" w:name="_Toc506907031"/>
      <w:bookmarkStart w:id="489" w:name="_Toc507159205"/>
      <w:bookmarkStart w:id="490" w:name="_Toc282094002"/>
      <w:r>
        <w:lastRenderedPageBreak/>
        <w:t>Deleting a File</w:t>
      </w:r>
      <w:bookmarkEnd w:id="487"/>
      <w:bookmarkEnd w:id="488"/>
      <w:bookmarkEnd w:id="489"/>
      <w:r>
        <w:t xml:space="preserve"> </w:t>
      </w:r>
      <w:bookmarkEnd w:id="490"/>
    </w:p>
    <w:p w14:paraId="2FC79F4F" w14:textId="77777777" w:rsidR="009D128D" w:rsidRDefault="009D128D" w:rsidP="009D128D">
      <w:pPr>
        <w:pStyle w:val="BodyText"/>
        <w:ind w:left="720"/>
      </w:pPr>
    </w:p>
    <w:p w14:paraId="18376E72" w14:textId="77777777" w:rsidR="009D128D" w:rsidRDefault="009D128D" w:rsidP="009D128D">
      <w:pPr>
        <w:pStyle w:val="BodyText"/>
      </w:pPr>
      <w:r>
        <w:t xml:space="preserve">To delete a file in the </w:t>
      </w:r>
      <w:r w:rsidRPr="00AE24B3">
        <w:rPr>
          <w:b/>
        </w:rPr>
        <w:t>M</w:t>
      </w:r>
      <w:r>
        <w:rPr>
          <w:b/>
        </w:rPr>
        <w:t xml:space="preserve">ANAGE </w:t>
      </w:r>
      <w:r>
        <w:rPr>
          <w:b/>
          <w:lang w:val="en-US"/>
        </w:rPr>
        <w:t>ATTACHMENTS</w:t>
      </w:r>
      <w:r w:rsidRPr="00AE24B3">
        <w:rPr>
          <w:b/>
        </w:rPr>
        <w:t xml:space="preserve"> </w:t>
      </w:r>
      <w:r>
        <w:t>window:</w:t>
      </w:r>
    </w:p>
    <w:p w14:paraId="2194CF9A" w14:textId="77777777" w:rsidR="009D128D" w:rsidRDefault="009D128D" w:rsidP="009D128D"/>
    <w:p w14:paraId="64ED05A9" w14:textId="77777777" w:rsidR="009D128D" w:rsidRDefault="009D128D" w:rsidP="00BD0B63">
      <w:pPr>
        <w:pStyle w:val="BodyText"/>
        <w:numPr>
          <w:ilvl w:val="0"/>
          <w:numId w:val="246"/>
        </w:numPr>
        <w:ind w:right="270"/>
      </w:pPr>
      <w:r>
        <w:t>In</w:t>
      </w:r>
      <w:r w:rsidRPr="00E23283">
        <w:t xml:space="preserve"> </w:t>
      </w:r>
      <w:r>
        <w:t xml:space="preserve">the </w:t>
      </w:r>
      <w:r w:rsidRPr="00B43F2C">
        <w:rPr>
          <w:b/>
        </w:rPr>
        <w:t>Download/Delete File(s)</w:t>
      </w:r>
      <w:r>
        <w:t xml:space="preserve"> area, select the checkbox of the file that you want to delete.</w:t>
      </w:r>
    </w:p>
    <w:p w14:paraId="73FEFF81" w14:textId="77777777" w:rsidR="009D128D" w:rsidRPr="00532A72" w:rsidRDefault="009D128D" w:rsidP="009D128D">
      <w:pPr>
        <w:pStyle w:val="BodyText"/>
        <w:ind w:left="720" w:right="270"/>
        <w:rPr>
          <w:lang w:val="en-US"/>
        </w:rPr>
      </w:pPr>
      <w:r w:rsidRPr="00B43F2C">
        <w:rPr>
          <w:b/>
        </w:rPr>
        <w:t>Note:</w:t>
      </w:r>
      <w:r>
        <w:t xml:space="preserve"> To delete all the files, select the checkbox on the header of the</w:t>
      </w:r>
      <w:r w:rsidRPr="00B43F2C">
        <w:rPr>
          <w:b/>
        </w:rPr>
        <w:t xml:space="preserve"> Download/Delete File(s)</w:t>
      </w:r>
      <w:r>
        <w:t xml:space="preserve"> area.</w:t>
      </w:r>
      <w:r>
        <w:rPr>
          <w:lang w:val="en-US"/>
        </w:rPr>
        <w:br/>
      </w:r>
    </w:p>
    <w:p w14:paraId="189CF346" w14:textId="77777777" w:rsidR="009D128D" w:rsidRDefault="009D128D" w:rsidP="009D128D">
      <w:pPr>
        <w:pStyle w:val="BodyText"/>
        <w:ind w:left="720"/>
      </w:pPr>
      <w:r>
        <w:rPr>
          <w:noProof/>
          <w:lang w:val="en-US" w:eastAsia="en-US"/>
        </w:rPr>
        <w:drawing>
          <wp:inline distT="0" distB="0" distL="0" distR="0" wp14:anchorId="21904C69" wp14:editId="37D02446">
            <wp:extent cx="4721860" cy="1504315"/>
            <wp:effectExtent l="19050" t="19050" r="21590" b="196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21860" cy="1504315"/>
                    </a:xfrm>
                    <a:prstGeom prst="rect">
                      <a:avLst/>
                    </a:prstGeom>
                    <a:noFill/>
                    <a:ln w="3175">
                      <a:solidFill>
                        <a:schemeClr val="tx1"/>
                      </a:solidFill>
                    </a:ln>
                  </pic:spPr>
                </pic:pic>
              </a:graphicData>
            </a:graphic>
          </wp:inline>
        </w:drawing>
      </w:r>
    </w:p>
    <w:p w14:paraId="582D7E33" w14:textId="77777777" w:rsidR="009D128D" w:rsidRDefault="009D128D" w:rsidP="009D128D">
      <w:pPr>
        <w:pStyle w:val="Figure"/>
        <w:tabs>
          <w:tab w:val="clear" w:pos="1710"/>
          <w:tab w:val="num" w:pos="1800"/>
        </w:tabs>
        <w:ind w:left="1152" w:hanging="432"/>
      </w:pPr>
      <w:r>
        <w:t xml:space="preserve"> Download/Delete File(s) area</w:t>
      </w:r>
      <w:r>
        <w:br/>
      </w:r>
    </w:p>
    <w:p w14:paraId="644F4616" w14:textId="77777777" w:rsidR="009D128D" w:rsidRPr="00B66467" w:rsidRDefault="009D128D" w:rsidP="009D128D">
      <w:pPr>
        <w:pStyle w:val="BodyText"/>
        <w:rPr>
          <w:lang w:val="en-US"/>
        </w:rPr>
      </w:pPr>
    </w:p>
    <w:p w14:paraId="5040B8D8" w14:textId="77777777" w:rsidR="009D128D" w:rsidRDefault="009D128D" w:rsidP="00BD0B63">
      <w:pPr>
        <w:pStyle w:val="BodyText"/>
        <w:numPr>
          <w:ilvl w:val="0"/>
          <w:numId w:val="246"/>
        </w:numPr>
        <w:ind w:right="360"/>
      </w:pPr>
      <w:r>
        <w:t xml:space="preserve">Click </w:t>
      </w:r>
      <w:r w:rsidRPr="00A53FAD">
        <w:rPr>
          <w:b/>
        </w:rPr>
        <w:t>DELETE</w:t>
      </w:r>
      <w:r>
        <w:t xml:space="preserve">. </w:t>
      </w:r>
    </w:p>
    <w:p w14:paraId="5E00242A" w14:textId="77777777" w:rsidR="009D128D" w:rsidRDefault="009D128D" w:rsidP="009D128D">
      <w:pPr>
        <w:pStyle w:val="BodyText"/>
        <w:ind w:left="720" w:right="360"/>
      </w:pPr>
      <w:r>
        <w:t xml:space="preserve">A confirmation window appears. </w:t>
      </w:r>
      <w:r>
        <w:br/>
      </w:r>
      <w:r w:rsidRPr="00916688">
        <w:rPr>
          <w:b/>
        </w:rPr>
        <w:t>Note:</w:t>
      </w:r>
      <w:r>
        <w:t xml:space="preserve"> You might not have the permission to delete all the files in the </w:t>
      </w:r>
      <w:r w:rsidRPr="00B43F2C">
        <w:rPr>
          <w:b/>
        </w:rPr>
        <w:t>Download/Delete File(s)</w:t>
      </w:r>
      <w:r>
        <w:t xml:space="preserve"> area. If you do not have the permission to delete a particular file, an error message appears.  </w:t>
      </w:r>
      <w:r>
        <w:br/>
      </w:r>
    </w:p>
    <w:p w14:paraId="4678361A" w14:textId="77777777" w:rsidR="009D128D" w:rsidRDefault="009D128D" w:rsidP="00BD0B63">
      <w:pPr>
        <w:pStyle w:val="BodyText"/>
        <w:numPr>
          <w:ilvl w:val="0"/>
          <w:numId w:val="246"/>
        </w:numPr>
        <w:ind w:right="360"/>
      </w:pPr>
      <w:r>
        <w:t xml:space="preserve">Click </w:t>
      </w:r>
      <w:r w:rsidRPr="00A53FAD">
        <w:rPr>
          <w:b/>
        </w:rPr>
        <w:t>OK</w:t>
      </w:r>
      <w:r>
        <w:t xml:space="preserve">. </w:t>
      </w:r>
    </w:p>
    <w:p w14:paraId="0CC04AEE" w14:textId="77777777" w:rsidR="009D128D" w:rsidRDefault="009D128D" w:rsidP="009D128D">
      <w:pPr>
        <w:pStyle w:val="BodyText"/>
        <w:ind w:left="720" w:right="360"/>
        <w:rPr>
          <w:lang w:val="en-US"/>
        </w:rPr>
      </w:pPr>
      <w:r>
        <w:t xml:space="preserve">The file is deleted from the </w:t>
      </w:r>
      <w:r w:rsidRPr="00B43F2C">
        <w:rPr>
          <w:b/>
        </w:rPr>
        <w:t>Download/Delete File(s)</w:t>
      </w:r>
      <w:r>
        <w:rPr>
          <w:b/>
        </w:rPr>
        <w:t xml:space="preserve"> </w:t>
      </w:r>
      <w:r w:rsidRPr="00596B29">
        <w:t>area</w:t>
      </w:r>
      <w:r>
        <w:t>.</w:t>
      </w:r>
    </w:p>
    <w:p w14:paraId="48074AE0" w14:textId="77777777" w:rsidR="009D128D" w:rsidRDefault="009D128D" w:rsidP="009D128D">
      <w:pPr>
        <w:pStyle w:val="BodyText"/>
        <w:rPr>
          <w:rFonts w:cs="Arial"/>
          <w:lang w:val="en-US" w:eastAsia="en-US"/>
        </w:rPr>
      </w:pPr>
    </w:p>
    <w:p w14:paraId="5AD058FA" w14:textId="77777777" w:rsidR="009D128D" w:rsidRDefault="009D128D" w:rsidP="009D128D">
      <w:pPr>
        <w:pStyle w:val="BodyText"/>
        <w:rPr>
          <w:rFonts w:cs="Arial"/>
          <w:lang w:val="en-US" w:eastAsia="en-US"/>
        </w:rPr>
      </w:pPr>
    </w:p>
    <w:p w14:paraId="05F2545A" w14:textId="77777777" w:rsidR="009D128D" w:rsidRDefault="009D128D" w:rsidP="009D128D">
      <w:pPr>
        <w:pStyle w:val="BodyText"/>
        <w:rPr>
          <w:rFonts w:cs="Arial"/>
          <w:lang w:val="en-US" w:eastAsia="en-US"/>
        </w:rPr>
      </w:pPr>
    </w:p>
    <w:p w14:paraId="3C9AB8E4" w14:textId="77777777" w:rsidR="009D128D" w:rsidRDefault="009D128D" w:rsidP="009D128D">
      <w:pPr>
        <w:pStyle w:val="BodyText"/>
        <w:rPr>
          <w:rFonts w:cs="Arial"/>
          <w:lang w:val="en-US" w:eastAsia="en-US"/>
        </w:rPr>
      </w:pPr>
    </w:p>
    <w:p w14:paraId="16B3E583" w14:textId="77777777" w:rsidR="009D128D" w:rsidRDefault="009D128D" w:rsidP="009D128D">
      <w:pPr>
        <w:pStyle w:val="BodyText"/>
        <w:rPr>
          <w:rFonts w:cs="Arial"/>
          <w:lang w:val="en-US" w:eastAsia="en-US"/>
        </w:rPr>
      </w:pPr>
    </w:p>
    <w:p w14:paraId="1B475D8A" w14:textId="77777777" w:rsidR="009D128D" w:rsidRPr="006829E0" w:rsidRDefault="009D128D">
      <w:pPr>
        <w:rPr>
          <w:rPrChange w:id="491" w:author="Sayali Dev" w:date="2018-01-18T15:27:00Z">
            <w:rPr>
              <w:b/>
            </w:rPr>
          </w:rPrChange>
        </w:rPr>
        <w:pPrChange w:id="492" w:author="Sayali Dev" w:date="2018-01-22T17:33:00Z">
          <w:pPr>
            <w:pStyle w:val="BodyText"/>
            <w:ind w:left="720"/>
          </w:pPr>
        </w:pPrChange>
      </w:pPr>
    </w:p>
    <w:sectPr w:rsidR="009D128D" w:rsidRPr="006829E0" w:rsidSect="00357960">
      <w:headerReference w:type="default" r:id="rId162"/>
      <w:footerReference w:type="default" r:id="rId163"/>
      <w:pgSz w:w="12240" w:h="15840" w:code="1"/>
      <w:pgMar w:top="965" w:right="907" w:bottom="907" w:left="720" w:header="576" w:footer="101"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58" w:author="Sayali Dev" w:date="2018-02-12T13:49:00Z" w:initials="SD">
    <w:p w14:paraId="68B89D50" w14:textId="77777777" w:rsidR="009428BF" w:rsidRDefault="009428BF" w:rsidP="009428BF">
      <w:pPr>
        <w:pStyle w:val="CommentText"/>
      </w:pPr>
      <w:r>
        <w:rPr>
          <w:rStyle w:val="CommentReference"/>
        </w:rPr>
        <w:annotationRef/>
      </w:r>
      <w:r>
        <w:t xml:space="preserve"> Need to update once this is enabled through UI</w:t>
      </w:r>
    </w:p>
    <w:p w14:paraId="0D77EB38" w14:textId="77777777" w:rsidR="009428BF" w:rsidRDefault="009428BF" w:rsidP="009428BF">
      <w:pPr>
        <w:pStyle w:val="CommentText"/>
      </w:pPr>
      <w:r>
        <w:t>(As per discussion with Ben on weekly call 5feb2018)</w:t>
      </w:r>
    </w:p>
  </w:comment>
  <w:comment w:id="222" w:author="Sayali Dev" w:date="2018-02-23T17:35:00Z" w:initials="SD">
    <w:p w14:paraId="06B44559" w14:textId="423D9733" w:rsidR="00152158" w:rsidRDefault="00152158">
      <w:pPr>
        <w:pStyle w:val="CommentText"/>
      </w:pPr>
      <w:r>
        <w:rPr>
          <w:rStyle w:val="CommentReference"/>
        </w:rPr>
        <w:annotationRef/>
      </w:r>
      <w:r>
        <w:t>Currently such message doesn’t appear. So need to confirm. Contacted Seema. She mentioned it could be a bug.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D77EB38" w15:done="0"/>
  <w15:commentEx w15:paraId="06B4455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E13EB8" w14:textId="77777777" w:rsidR="00765428" w:rsidRDefault="00765428" w:rsidP="00AD64E2">
      <w:r>
        <w:separator/>
      </w:r>
    </w:p>
  </w:endnote>
  <w:endnote w:type="continuationSeparator" w:id="0">
    <w:p w14:paraId="0AE8FE81" w14:textId="77777777" w:rsidR="00765428" w:rsidRDefault="00765428" w:rsidP="00AD64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D98623" w14:textId="77777777" w:rsidR="00765428" w:rsidRDefault="00765428" w:rsidP="00AD64E2">
    <w:pPr>
      <w:pStyle w:val="Footer"/>
    </w:pPr>
    <w:r>
      <w:t xml:space="preserve"> </w:t>
    </w:r>
  </w:p>
  <w:p w14:paraId="32FBA48A" w14:textId="0C2D9063" w:rsidR="00765428" w:rsidRDefault="00765428" w:rsidP="00AA77BC">
    <w:pPr>
      <w:pStyle w:val="Footer"/>
      <w:tabs>
        <w:tab w:val="clear" w:pos="8640"/>
        <w:tab w:val="right" w:pos="9720"/>
      </w:tabs>
      <w:jc w:val="both"/>
      <w:rPr>
        <w:rStyle w:val="PageNumber"/>
        <w:sz w:val="20"/>
      </w:rPr>
    </w:pPr>
    <w:r>
      <w:t>Confidential</w:t>
    </w:r>
    <w:r>
      <w:tab/>
    </w:r>
    <w:r>
      <w:rPr>
        <w:sz w:val="20"/>
      </w:rPr>
      <w:t xml:space="preserve">Page </w:t>
    </w:r>
    <w:r>
      <w:rPr>
        <w:rStyle w:val="PageNumber"/>
        <w:sz w:val="20"/>
      </w:rPr>
      <w:fldChar w:fldCharType="begin"/>
    </w:r>
    <w:r>
      <w:rPr>
        <w:rStyle w:val="PageNumber"/>
        <w:sz w:val="20"/>
      </w:rPr>
      <w:instrText xml:space="preserve"> PAGE </w:instrText>
    </w:r>
    <w:r>
      <w:rPr>
        <w:rStyle w:val="PageNumber"/>
        <w:sz w:val="20"/>
      </w:rPr>
      <w:fldChar w:fldCharType="separate"/>
    </w:r>
    <w:r w:rsidR="00D85F0C">
      <w:rPr>
        <w:rStyle w:val="PageNumber"/>
        <w:noProof/>
        <w:sz w:val="20"/>
      </w:rPr>
      <w:t>143</w:t>
    </w:r>
    <w:r>
      <w:rPr>
        <w:rStyle w:val="PageNumber"/>
        <w:sz w:val="20"/>
      </w:rPr>
      <w:fldChar w:fldCharType="end"/>
    </w:r>
    <w:r>
      <w:rPr>
        <w:rStyle w:val="PageNumber"/>
        <w:sz w:val="20"/>
      </w:rPr>
      <w:t xml:space="preserve"> of </w:t>
    </w:r>
    <w:r>
      <w:rPr>
        <w:rStyle w:val="PageNumber"/>
        <w:sz w:val="20"/>
      </w:rPr>
      <w:fldChar w:fldCharType="begin"/>
    </w:r>
    <w:r>
      <w:rPr>
        <w:rStyle w:val="PageNumber"/>
        <w:sz w:val="20"/>
      </w:rPr>
      <w:instrText xml:space="preserve"> NUMPAGES </w:instrText>
    </w:r>
    <w:r>
      <w:rPr>
        <w:rStyle w:val="PageNumber"/>
        <w:sz w:val="20"/>
      </w:rPr>
      <w:fldChar w:fldCharType="separate"/>
    </w:r>
    <w:r w:rsidR="00D85F0C">
      <w:rPr>
        <w:rStyle w:val="PageNumber"/>
        <w:noProof/>
        <w:sz w:val="20"/>
      </w:rPr>
      <w:t>216</w:t>
    </w:r>
    <w:r>
      <w:rPr>
        <w:rStyle w:val="PageNumber"/>
        <w:sz w:val="20"/>
      </w:rPr>
      <w:fldChar w:fldCharType="end"/>
    </w:r>
    <w:r w:rsidR="00910365">
      <w:rPr>
        <w:rStyle w:val="PageNumber"/>
        <w:sz w:val="20"/>
      </w:rPr>
      <w:tab/>
      <w:t>Published:    19</w:t>
    </w:r>
    <w:r>
      <w:rPr>
        <w:rStyle w:val="PageNumber"/>
        <w:sz w:val="20"/>
      </w:rPr>
      <w:t>/02/2017</w:t>
    </w:r>
  </w:p>
  <w:p w14:paraId="7AE401F8" w14:textId="13815153" w:rsidR="00765428" w:rsidRDefault="00765428" w:rsidP="00AA77BC">
    <w:pPr>
      <w:pStyle w:val="Footer"/>
      <w:tabs>
        <w:tab w:val="clear" w:pos="8640"/>
        <w:tab w:val="right" w:pos="9720"/>
      </w:tabs>
    </w:pPr>
    <w:r>
      <w:rPr>
        <w:rStyle w:val="PageNumber"/>
        <w:sz w:val="20"/>
      </w:rPr>
      <w:tab/>
    </w:r>
    <w:r>
      <w:rPr>
        <w:rStyle w:val="PageNumber"/>
        <w:sz w:val="20"/>
      </w:rPr>
      <w:tab/>
    </w:r>
    <w:r>
      <w:rPr>
        <w:rStyle w:val="PageNumber"/>
        <w:sz w:val="20"/>
      </w:rPr>
      <w:br/>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62C5D6" w14:textId="77777777" w:rsidR="00765428" w:rsidRDefault="00765428" w:rsidP="00AD64E2">
      <w:r>
        <w:separator/>
      </w:r>
    </w:p>
  </w:footnote>
  <w:footnote w:type="continuationSeparator" w:id="0">
    <w:p w14:paraId="3D1C8F59" w14:textId="77777777" w:rsidR="00765428" w:rsidRDefault="00765428" w:rsidP="00AD64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AC4A7" w14:textId="77777777" w:rsidR="00765428" w:rsidRDefault="00765428" w:rsidP="0086600E">
    <w:pPr>
      <w:rPr>
        <w:noProof/>
      </w:rPr>
    </w:pPr>
    <w:r>
      <w:rPr>
        <w:noProof/>
      </w:rPr>
      <w:tab/>
    </w:r>
  </w:p>
  <w:tbl>
    <w:tblPr>
      <w:tblW w:w="10530" w:type="dxa"/>
      <w:tblInd w:w="108" w:type="dxa"/>
      <w:tblBorders>
        <w:top w:val="single" w:sz="8" w:space="0" w:color="auto"/>
        <w:left w:val="single" w:sz="8" w:space="0" w:color="auto"/>
        <w:bottom w:val="single" w:sz="8" w:space="0" w:color="auto"/>
        <w:right w:val="single" w:sz="8" w:space="0" w:color="auto"/>
      </w:tblBorders>
      <w:tblLayout w:type="fixed"/>
      <w:tblLook w:val="0000" w:firstRow="0" w:lastRow="0" w:firstColumn="0" w:lastColumn="0" w:noHBand="0" w:noVBand="0"/>
    </w:tblPr>
    <w:tblGrid>
      <w:gridCol w:w="10530"/>
    </w:tblGrid>
    <w:tr w:rsidR="00765428" w14:paraId="66D9D874" w14:textId="77777777" w:rsidTr="0037285E">
      <w:trPr>
        <w:cantSplit/>
        <w:trHeight w:val="289"/>
      </w:trPr>
      <w:tc>
        <w:tcPr>
          <w:tcW w:w="10530" w:type="dxa"/>
          <w:shd w:val="clear" w:color="auto" w:fill="6B346C"/>
          <w:vAlign w:val="center"/>
        </w:tcPr>
        <w:p w14:paraId="615722AB" w14:textId="0605A222" w:rsidR="00765428" w:rsidRPr="00DD42D5" w:rsidRDefault="00765428" w:rsidP="007E5BA5">
          <w:pPr>
            <w:pStyle w:val="TableTitle"/>
            <w:jc w:val="right"/>
            <w:rPr>
              <w:color w:val="FFFFFF"/>
            </w:rPr>
          </w:pPr>
          <w:r>
            <w:rPr>
              <w:color w:val="FFFFFF"/>
            </w:rPr>
            <w:t xml:space="preserve">CIRRASPEC </w:t>
          </w:r>
          <w:r w:rsidRPr="00DD42D5">
            <w:rPr>
              <w:color w:val="FFFFFF"/>
            </w:rPr>
            <w:t>User</w:t>
          </w:r>
          <w:r>
            <w:rPr>
              <w:color w:val="FFFFFF"/>
            </w:rPr>
            <w:t>’s</w:t>
          </w:r>
          <w:r w:rsidRPr="00DD42D5">
            <w:rPr>
              <w:color w:val="FFFFFF"/>
            </w:rPr>
            <w:t xml:space="preserve"> Manual</w:t>
          </w:r>
          <w:r>
            <w:rPr>
              <w:color w:val="FFFFFF"/>
            </w:rPr>
            <w:t xml:space="preserve"> – Administrator</w:t>
          </w:r>
        </w:p>
      </w:tc>
    </w:tr>
  </w:tbl>
  <w:p w14:paraId="4E51CE47" w14:textId="77777777" w:rsidR="00765428" w:rsidRDefault="00765428" w:rsidP="00AD64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15D"/>
    <w:multiLevelType w:val="hybridMultilevel"/>
    <w:tmpl w:val="7B88B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E16DFD"/>
    <w:multiLevelType w:val="hybridMultilevel"/>
    <w:tmpl w:val="7B88B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2234E9"/>
    <w:multiLevelType w:val="hybridMultilevel"/>
    <w:tmpl w:val="61B863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2527BA"/>
    <w:multiLevelType w:val="hybridMultilevel"/>
    <w:tmpl w:val="1A243C80"/>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15B21A0"/>
    <w:multiLevelType w:val="hybridMultilevel"/>
    <w:tmpl w:val="DE5E6C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DE3FF8"/>
    <w:multiLevelType w:val="hybridMultilevel"/>
    <w:tmpl w:val="32BCDC14"/>
    <w:lvl w:ilvl="0" w:tplc="8208E70E">
      <w:start w:val="1"/>
      <w:numFmt w:val="decimal"/>
      <w:lvlText w:val="%1."/>
      <w:lvlJc w:val="left"/>
      <w:pPr>
        <w:ind w:left="540" w:hanging="360"/>
      </w:pPr>
      <w:rPr>
        <w:b w:val="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15:restartNumberingAfterBreak="0">
    <w:nsid w:val="02B04A55"/>
    <w:multiLevelType w:val="hybridMultilevel"/>
    <w:tmpl w:val="8FD0BE64"/>
    <w:lvl w:ilvl="0" w:tplc="92CAF39A">
      <w:start w:val="1"/>
      <w:numFmt w:val="upperLetter"/>
      <w:pStyle w:val="Head-2"/>
      <w:lvlText w:val="%1."/>
      <w:lvlJc w:val="left"/>
      <w:pPr>
        <w:tabs>
          <w:tab w:val="num" w:pos="720"/>
        </w:tabs>
        <w:ind w:left="720" w:hanging="720"/>
      </w:pPr>
      <w:rPr>
        <w:rFonts w:hint="default"/>
        <w:b w:val="0"/>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7" w15:restartNumberingAfterBreak="0">
    <w:nsid w:val="02CC6804"/>
    <w:multiLevelType w:val="hybridMultilevel"/>
    <w:tmpl w:val="1A243C80"/>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30C7F75"/>
    <w:multiLevelType w:val="hybridMultilevel"/>
    <w:tmpl w:val="78889E0E"/>
    <w:lvl w:ilvl="0" w:tplc="94F4E0E0">
      <w:start w:val="1"/>
      <w:numFmt w:val="lowerLetter"/>
      <w:lvlText w:val="%1."/>
      <w:lvlJc w:val="left"/>
      <w:pPr>
        <w:ind w:left="1080" w:hanging="360"/>
      </w:pPr>
      <w:rPr>
        <w:rFonts w:hint="default"/>
        <w:i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34E077A"/>
    <w:multiLevelType w:val="hybridMultilevel"/>
    <w:tmpl w:val="039E3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36E3A76"/>
    <w:multiLevelType w:val="hybridMultilevel"/>
    <w:tmpl w:val="8758E5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8A491D"/>
    <w:multiLevelType w:val="hybridMultilevel"/>
    <w:tmpl w:val="50AE76FE"/>
    <w:lvl w:ilvl="0" w:tplc="04090011">
      <w:start w:val="1"/>
      <w:numFmt w:val="decimal"/>
      <w:lvlText w:val="%1)"/>
      <w:lvlJc w:val="left"/>
      <w:pPr>
        <w:ind w:left="1530" w:hanging="360"/>
      </w:pPr>
      <w:rPr>
        <w:b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2" w15:restartNumberingAfterBreak="0">
    <w:nsid w:val="049A41BC"/>
    <w:multiLevelType w:val="hybridMultilevel"/>
    <w:tmpl w:val="81B8D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4B240CE"/>
    <w:multiLevelType w:val="hybridMultilevel"/>
    <w:tmpl w:val="CBDEC2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4FC54E5"/>
    <w:multiLevelType w:val="hybridMultilevel"/>
    <w:tmpl w:val="56741416"/>
    <w:lvl w:ilvl="0" w:tplc="80E08D30">
      <w:start w:val="1"/>
      <w:numFmt w:val="decimal"/>
      <w:pStyle w:val="Head-1"/>
      <w:lvlText w:val="%1."/>
      <w:lvlJc w:val="left"/>
      <w:pPr>
        <w:tabs>
          <w:tab w:val="num" w:pos="720"/>
        </w:tabs>
        <w:ind w:left="0" w:firstLine="0"/>
      </w:pPr>
      <w:rPr>
        <w:rFonts w:hint="default"/>
      </w:rPr>
    </w:lvl>
    <w:lvl w:ilvl="1" w:tplc="F740E0CE">
      <w:start w:val="1"/>
      <w:numFmt w:val="upp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05583555"/>
    <w:multiLevelType w:val="hybridMultilevel"/>
    <w:tmpl w:val="DE5E6CC6"/>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6" w15:restartNumberingAfterBreak="0">
    <w:nsid w:val="055E0BFA"/>
    <w:multiLevelType w:val="hybridMultilevel"/>
    <w:tmpl w:val="30B26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69F2E0E"/>
    <w:multiLevelType w:val="hybridMultilevel"/>
    <w:tmpl w:val="F94ECD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6A475CE"/>
    <w:multiLevelType w:val="hybridMultilevel"/>
    <w:tmpl w:val="81B8D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8943A61"/>
    <w:multiLevelType w:val="hybridMultilevel"/>
    <w:tmpl w:val="E08E336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8B94BBF"/>
    <w:multiLevelType w:val="hybridMultilevel"/>
    <w:tmpl w:val="1E064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8EE52A4"/>
    <w:multiLevelType w:val="hybridMultilevel"/>
    <w:tmpl w:val="369C589E"/>
    <w:lvl w:ilvl="0" w:tplc="6848F6B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AD118D9"/>
    <w:multiLevelType w:val="hybridMultilevel"/>
    <w:tmpl w:val="EEC8164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3" w15:restartNumberingAfterBreak="0">
    <w:nsid w:val="0ADA055C"/>
    <w:multiLevelType w:val="hybridMultilevel"/>
    <w:tmpl w:val="195EA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C3C0C2B"/>
    <w:multiLevelType w:val="hybridMultilevel"/>
    <w:tmpl w:val="DD5004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C5F55CD"/>
    <w:multiLevelType w:val="hybridMultilevel"/>
    <w:tmpl w:val="A1D879FE"/>
    <w:lvl w:ilvl="0" w:tplc="04090001">
      <w:start w:val="1"/>
      <w:numFmt w:val="bullet"/>
      <w:lvlText w:val=""/>
      <w:lvlJc w:val="left"/>
      <w:pPr>
        <w:ind w:left="1480" w:hanging="360"/>
      </w:pPr>
      <w:rPr>
        <w:rFonts w:ascii="Symbol" w:hAnsi="Symbo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6" w15:restartNumberingAfterBreak="0">
    <w:nsid w:val="0C6B144A"/>
    <w:multiLevelType w:val="hybridMultilevel"/>
    <w:tmpl w:val="F190E530"/>
    <w:lvl w:ilvl="0" w:tplc="6EC8846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D676345"/>
    <w:multiLevelType w:val="hybridMultilevel"/>
    <w:tmpl w:val="445617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E4D58C4"/>
    <w:multiLevelType w:val="hybridMultilevel"/>
    <w:tmpl w:val="251ACA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0F3E5E4F"/>
    <w:multiLevelType w:val="hybridMultilevel"/>
    <w:tmpl w:val="94223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0176560"/>
    <w:multiLevelType w:val="hybridMultilevel"/>
    <w:tmpl w:val="A8A07D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10750659"/>
    <w:multiLevelType w:val="hybridMultilevel"/>
    <w:tmpl w:val="1A243C80"/>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108442F3"/>
    <w:multiLevelType w:val="hybridMultilevel"/>
    <w:tmpl w:val="DE5E6C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0B47887"/>
    <w:multiLevelType w:val="hybridMultilevel"/>
    <w:tmpl w:val="48EA8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0FD5D54"/>
    <w:multiLevelType w:val="hybridMultilevel"/>
    <w:tmpl w:val="31AE28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122702FF"/>
    <w:multiLevelType w:val="hybridMultilevel"/>
    <w:tmpl w:val="54A6D2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253295D"/>
    <w:multiLevelType w:val="hybridMultilevel"/>
    <w:tmpl w:val="FE36E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2EA4F60"/>
    <w:multiLevelType w:val="hybridMultilevel"/>
    <w:tmpl w:val="B20297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37F2D29"/>
    <w:multiLevelType w:val="hybridMultilevel"/>
    <w:tmpl w:val="120491EA"/>
    <w:lvl w:ilvl="0" w:tplc="9DC8AE78">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14204F11"/>
    <w:multiLevelType w:val="hybridMultilevel"/>
    <w:tmpl w:val="6E449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4702F6F"/>
    <w:multiLevelType w:val="hybridMultilevel"/>
    <w:tmpl w:val="D81887A4"/>
    <w:lvl w:ilvl="0" w:tplc="0409000F">
      <w:start w:val="1"/>
      <w:numFmt w:val="decimal"/>
      <w:lvlText w:val="%1."/>
      <w:lvlJc w:val="left"/>
      <w:pPr>
        <w:ind w:left="9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4A4790B"/>
    <w:multiLevelType w:val="hybridMultilevel"/>
    <w:tmpl w:val="71A40586"/>
    <w:lvl w:ilvl="0" w:tplc="319A5E50">
      <w:start w:val="1"/>
      <w:numFmt w:val="lowerLetter"/>
      <w:lvlText w:val="%1."/>
      <w:lvlJc w:val="left"/>
      <w:pPr>
        <w:ind w:left="1080" w:hanging="360"/>
      </w:pPr>
      <w:rPr>
        <w:rFonts w:ascii="Arial" w:eastAsia="Times New Roman" w:hAnsi="Arial" w:cs="Arial"/>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15687D31"/>
    <w:multiLevelType w:val="hybridMultilevel"/>
    <w:tmpl w:val="7FA2C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60E4235"/>
    <w:multiLevelType w:val="hybridMultilevel"/>
    <w:tmpl w:val="DE5E6CC6"/>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44" w15:restartNumberingAfterBreak="0">
    <w:nsid w:val="164D358E"/>
    <w:multiLevelType w:val="hybridMultilevel"/>
    <w:tmpl w:val="7B88B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6B71600"/>
    <w:multiLevelType w:val="hybridMultilevel"/>
    <w:tmpl w:val="7B88B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7C23158"/>
    <w:multiLevelType w:val="hybridMultilevel"/>
    <w:tmpl w:val="5AA023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197F5640"/>
    <w:multiLevelType w:val="hybridMultilevel"/>
    <w:tmpl w:val="13FE7FFE"/>
    <w:lvl w:ilvl="0" w:tplc="E64A44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1A7B1A8A"/>
    <w:multiLevelType w:val="hybridMultilevel"/>
    <w:tmpl w:val="F55C6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AAE3319"/>
    <w:multiLevelType w:val="hybridMultilevel"/>
    <w:tmpl w:val="CA9C6FA4"/>
    <w:lvl w:ilvl="0" w:tplc="6EC8846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AEC765F"/>
    <w:multiLevelType w:val="hybridMultilevel"/>
    <w:tmpl w:val="81B8D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B51226F"/>
    <w:multiLevelType w:val="hybridMultilevel"/>
    <w:tmpl w:val="DC788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BC50A0C"/>
    <w:multiLevelType w:val="hybridMultilevel"/>
    <w:tmpl w:val="50AE76FE"/>
    <w:lvl w:ilvl="0" w:tplc="04090011">
      <w:start w:val="1"/>
      <w:numFmt w:val="decimal"/>
      <w:lvlText w:val="%1)"/>
      <w:lvlJc w:val="left"/>
      <w:pPr>
        <w:ind w:left="1530" w:hanging="360"/>
      </w:pPr>
      <w:rPr>
        <w:b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53" w15:restartNumberingAfterBreak="0">
    <w:nsid w:val="1BEF5120"/>
    <w:multiLevelType w:val="hybridMultilevel"/>
    <w:tmpl w:val="98D243C2"/>
    <w:lvl w:ilvl="0" w:tplc="F6BAF8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1D707748"/>
    <w:multiLevelType w:val="hybridMultilevel"/>
    <w:tmpl w:val="87EAB5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1D881CDF"/>
    <w:multiLevelType w:val="hybridMultilevel"/>
    <w:tmpl w:val="DE5E6C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DA902EC"/>
    <w:multiLevelType w:val="hybridMultilevel"/>
    <w:tmpl w:val="5FA4A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E1C5E9A"/>
    <w:multiLevelType w:val="hybridMultilevel"/>
    <w:tmpl w:val="FF562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EA009B1"/>
    <w:multiLevelType w:val="hybridMultilevel"/>
    <w:tmpl w:val="F7C85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EAB42C5"/>
    <w:multiLevelType w:val="hybridMultilevel"/>
    <w:tmpl w:val="72163F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1EDC06C1"/>
    <w:multiLevelType w:val="hybridMultilevel"/>
    <w:tmpl w:val="A0C09284"/>
    <w:lvl w:ilvl="0" w:tplc="55F4D5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1F216C2D"/>
    <w:multiLevelType w:val="hybridMultilevel"/>
    <w:tmpl w:val="2A6CE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F886DF7"/>
    <w:multiLevelType w:val="hybridMultilevel"/>
    <w:tmpl w:val="E36E83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09821B5"/>
    <w:multiLevelType w:val="hybridMultilevel"/>
    <w:tmpl w:val="954E77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13763D9"/>
    <w:multiLevelType w:val="hybridMultilevel"/>
    <w:tmpl w:val="67AE00B0"/>
    <w:lvl w:ilvl="0" w:tplc="487405AC">
      <w:start w:val="1"/>
      <w:numFmt w:val="decimal"/>
      <w:pStyle w:val="TableNum"/>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5" w15:restartNumberingAfterBreak="0">
    <w:nsid w:val="21417267"/>
    <w:multiLevelType w:val="hybridMultilevel"/>
    <w:tmpl w:val="98D243C2"/>
    <w:lvl w:ilvl="0" w:tplc="F6BAF8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21451352"/>
    <w:multiLevelType w:val="hybridMultilevel"/>
    <w:tmpl w:val="B998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1C70DF7"/>
    <w:multiLevelType w:val="hybridMultilevel"/>
    <w:tmpl w:val="6F3CD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2640082"/>
    <w:multiLevelType w:val="hybridMultilevel"/>
    <w:tmpl w:val="6F9647A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2274059D"/>
    <w:multiLevelType w:val="hybridMultilevel"/>
    <w:tmpl w:val="9CF844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2B3732D"/>
    <w:multiLevelType w:val="hybridMultilevel"/>
    <w:tmpl w:val="8E3E6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35067D5"/>
    <w:multiLevelType w:val="hybridMultilevel"/>
    <w:tmpl w:val="400EC0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4062354"/>
    <w:multiLevelType w:val="hybridMultilevel"/>
    <w:tmpl w:val="7B88B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4C70FD1"/>
    <w:multiLevelType w:val="hybridMultilevel"/>
    <w:tmpl w:val="D6669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67F0ECE"/>
    <w:multiLevelType w:val="hybridMultilevel"/>
    <w:tmpl w:val="DE5E6C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6A00BD8"/>
    <w:multiLevelType w:val="hybridMultilevel"/>
    <w:tmpl w:val="32BCDC14"/>
    <w:lvl w:ilvl="0" w:tplc="8208E70E">
      <w:start w:val="1"/>
      <w:numFmt w:val="decimal"/>
      <w:lvlText w:val="%1."/>
      <w:lvlJc w:val="left"/>
      <w:pPr>
        <w:ind w:left="540" w:hanging="360"/>
      </w:pPr>
      <w:rPr>
        <w:b w:val="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6" w15:restartNumberingAfterBreak="0">
    <w:nsid w:val="271332AD"/>
    <w:multiLevelType w:val="hybridMultilevel"/>
    <w:tmpl w:val="D6C8309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71B01E5"/>
    <w:multiLevelType w:val="hybridMultilevel"/>
    <w:tmpl w:val="97A049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283D543F"/>
    <w:multiLevelType w:val="hybridMultilevel"/>
    <w:tmpl w:val="DE5E6C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8FD3685"/>
    <w:multiLevelType w:val="hybridMultilevel"/>
    <w:tmpl w:val="13FE7FFE"/>
    <w:lvl w:ilvl="0" w:tplc="E64A44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296665B6"/>
    <w:multiLevelType w:val="hybridMultilevel"/>
    <w:tmpl w:val="81B8D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A1D5979"/>
    <w:multiLevelType w:val="hybridMultilevel"/>
    <w:tmpl w:val="61B863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A4301D1"/>
    <w:multiLevelType w:val="hybridMultilevel"/>
    <w:tmpl w:val="25521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A7E5E18"/>
    <w:multiLevelType w:val="hybridMultilevel"/>
    <w:tmpl w:val="120491EA"/>
    <w:lvl w:ilvl="0" w:tplc="9DC8AE78">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2AA54006"/>
    <w:multiLevelType w:val="hybridMultilevel"/>
    <w:tmpl w:val="DE727312"/>
    <w:lvl w:ilvl="0" w:tplc="8B7ED33C">
      <w:start w:val="6"/>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AEF5E07"/>
    <w:multiLevelType w:val="hybridMultilevel"/>
    <w:tmpl w:val="81B8D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BE654B7"/>
    <w:multiLevelType w:val="hybridMultilevel"/>
    <w:tmpl w:val="5A1C3F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2C142C90"/>
    <w:multiLevelType w:val="hybridMultilevel"/>
    <w:tmpl w:val="0F325EB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C2120F7"/>
    <w:multiLevelType w:val="hybridMultilevel"/>
    <w:tmpl w:val="DD189A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2C4D417A"/>
    <w:multiLevelType w:val="hybridMultilevel"/>
    <w:tmpl w:val="319A55EC"/>
    <w:lvl w:ilvl="0" w:tplc="433A7726">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CB00652"/>
    <w:multiLevelType w:val="hybridMultilevel"/>
    <w:tmpl w:val="85849D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2D497CF5"/>
    <w:multiLevelType w:val="hybridMultilevel"/>
    <w:tmpl w:val="6AB667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DEF61B1"/>
    <w:multiLevelType w:val="hybridMultilevel"/>
    <w:tmpl w:val="256AAD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2EDC70B9"/>
    <w:multiLevelType w:val="hybridMultilevel"/>
    <w:tmpl w:val="99F2666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4" w15:restartNumberingAfterBreak="0">
    <w:nsid w:val="2F3361D2"/>
    <w:multiLevelType w:val="hybridMultilevel"/>
    <w:tmpl w:val="E4C87F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2F41157F"/>
    <w:multiLevelType w:val="hybridMultilevel"/>
    <w:tmpl w:val="0F325EB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F975EE0"/>
    <w:multiLevelType w:val="hybridMultilevel"/>
    <w:tmpl w:val="A09AB5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7" w15:restartNumberingAfterBreak="0">
    <w:nsid w:val="2FA3439E"/>
    <w:multiLevelType w:val="hybridMultilevel"/>
    <w:tmpl w:val="AEF444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2FB3314D"/>
    <w:multiLevelType w:val="hybridMultilevel"/>
    <w:tmpl w:val="2DD0027C"/>
    <w:lvl w:ilvl="0" w:tplc="B1B05866">
      <w:start w:val="1"/>
      <w:numFmt w:val="decimal"/>
      <w:pStyle w:val="BulletNumTable"/>
      <w:lvlText w:val="%1)"/>
      <w:lvlJc w:val="left"/>
      <w:pPr>
        <w:tabs>
          <w:tab w:val="num" w:pos="504"/>
        </w:tabs>
        <w:ind w:left="504" w:hanging="360"/>
      </w:pPr>
    </w:lvl>
    <w:lvl w:ilvl="1" w:tplc="04090003">
      <w:start w:val="1"/>
      <w:numFmt w:val="bullet"/>
      <w:lvlText w:val="o"/>
      <w:lvlJc w:val="left"/>
      <w:pPr>
        <w:tabs>
          <w:tab w:val="num" w:pos="2700"/>
        </w:tabs>
        <w:ind w:left="2700" w:hanging="360"/>
      </w:pPr>
      <w:rPr>
        <w:rFonts w:ascii="Courier New" w:hAnsi="Courier New" w:hint="default"/>
      </w:rPr>
    </w:lvl>
    <w:lvl w:ilvl="2" w:tplc="04090005" w:tentative="1">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99" w15:restartNumberingAfterBreak="0">
    <w:nsid w:val="30363B83"/>
    <w:multiLevelType w:val="hybridMultilevel"/>
    <w:tmpl w:val="8E3E6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073772E"/>
    <w:multiLevelType w:val="hybridMultilevel"/>
    <w:tmpl w:val="7AEC4636"/>
    <w:lvl w:ilvl="0" w:tplc="FEFCAFF8">
      <w:start w:val="1"/>
      <w:numFmt w:val="lowerLetter"/>
      <w:pStyle w:val="Head-4"/>
      <w:lvlText w:val="%1)"/>
      <w:lvlJc w:val="left"/>
      <w:pPr>
        <w:tabs>
          <w:tab w:val="num" w:pos="2880"/>
        </w:tabs>
        <w:ind w:left="28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1" w15:restartNumberingAfterBreak="0">
    <w:nsid w:val="307E1F90"/>
    <w:multiLevelType w:val="hybridMultilevel"/>
    <w:tmpl w:val="D5C47D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2" w15:restartNumberingAfterBreak="0">
    <w:nsid w:val="30BF4C48"/>
    <w:multiLevelType w:val="hybridMultilevel"/>
    <w:tmpl w:val="CCDCD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16E1492"/>
    <w:multiLevelType w:val="hybridMultilevel"/>
    <w:tmpl w:val="98D243C2"/>
    <w:lvl w:ilvl="0" w:tplc="F6BAF8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15:restartNumberingAfterBreak="0">
    <w:nsid w:val="31DA2E59"/>
    <w:multiLevelType w:val="hybridMultilevel"/>
    <w:tmpl w:val="13FE7FFE"/>
    <w:lvl w:ilvl="0" w:tplc="E64A44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32687030"/>
    <w:multiLevelType w:val="hybridMultilevel"/>
    <w:tmpl w:val="4E86CA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32744F07"/>
    <w:multiLevelType w:val="hybridMultilevel"/>
    <w:tmpl w:val="DE5E6C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32D30115"/>
    <w:multiLevelType w:val="hybridMultilevel"/>
    <w:tmpl w:val="61A2D9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330A56C5"/>
    <w:multiLevelType w:val="hybridMultilevel"/>
    <w:tmpl w:val="3B42AF8C"/>
    <w:lvl w:ilvl="0" w:tplc="04090001">
      <w:start w:val="1"/>
      <w:numFmt w:val="bullet"/>
      <w:lvlText w:val=""/>
      <w:lvlJc w:val="left"/>
      <w:pPr>
        <w:ind w:left="1480" w:hanging="360"/>
      </w:pPr>
      <w:rPr>
        <w:rFonts w:ascii="Symbol" w:hAnsi="Symbo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109" w15:restartNumberingAfterBreak="0">
    <w:nsid w:val="33575D39"/>
    <w:multiLevelType w:val="hybridMultilevel"/>
    <w:tmpl w:val="4E989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51C259C"/>
    <w:multiLevelType w:val="hybridMultilevel"/>
    <w:tmpl w:val="54A6D2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6800904"/>
    <w:multiLevelType w:val="hybridMultilevel"/>
    <w:tmpl w:val="7BEA51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36B5043E"/>
    <w:multiLevelType w:val="hybridMultilevel"/>
    <w:tmpl w:val="1766E43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36FA482C"/>
    <w:multiLevelType w:val="hybridMultilevel"/>
    <w:tmpl w:val="AE568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378C34C7"/>
    <w:multiLevelType w:val="hybridMultilevel"/>
    <w:tmpl w:val="80F6D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37B554C2"/>
    <w:multiLevelType w:val="hybridMultilevel"/>
    <w:tmpl w:val="4ED00D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37F02466"/>
    <w:multiLevelType w:val="hybridMultilevel"/>
    <w:tmpl w:val="44DE87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384B5D8D"/>
    <w:multiLevelType w:val="hybridMultilevel"/>
    <w:tmpl w:val="332C93AE"/>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8C05F6F"/>
    <w:multiLevelType w:val="hybridMultilevel"/>
    <w:tmpl w:val="50AE76FE"/>
    <w:lvl w:ilvl="0" w:tplc="04090011">
      <w:start w:val="1"/>
      <w:numFmt w:val="decimal"/>
      <w:lvlText w:val="%1)"/>
      <w:lvlJc w:val="left"/>
      <w:pPr>
        <w:ind w:left="1530" w:hanging="360"/>
      </w:pPr>
      <w:rPr>
        <w:b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19" w15:restartNumberingAfterBreak="0">
    <w:nsid w:val="38D755EF"/>
    <w:multiLevelType w:val="hybridMultilevel"/>
    <w:tmpl w:val="121E8E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3927565A"/>
    <w:multiLevelType w:val="hybridMultilevel"/>
    <w:tmpl w:val="78889E0E"/>
    <w:lvl w:ilvl="0" w:tplc="94F4E0E0">
      <w:start w:val="1"/>
      <w:numFmt w:val="lowerLetter"/>
      <w:lvlText w:val="%1."/>
      <w:lvlJc w:val="left"/>
      <w:pPr>
        <w:ind w:left="1080" w:hanging="360"/>
      </w:pPr>
      <w:rPr>
        <w:rFonts w:hint="default"/>
        <w:i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1" w15:restartNumberingAfterBreak="0">
    <w:nsid w:val="39972547"/>
    <w:multiLevelType w:val="hybridMultilevel"/>
    <w:tmpl w:val="9CF844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3A31188F"/>
    <w:multiLevelType w:val="hybridMultilevel"/>
    <w:tmpl w:val="5EE04DCE"/>
    <w:lvl w:ilvl="0" w:tplc="B25C2BA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3BA31062"/>
    <w:multiLevelType w:val="hybridMultilevel"/>
    <w:tmpl w:val="81B8D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C141156"/>
    <w:multiLevelType w:val="hybridMultilevel"/>
    <w:tmpl w:val="DE5E6C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C4F5527"/>
    <w:multiLevelType w:val="hybridMultilevel"/>
    <w:tmpl w:val="4B9273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3CF70B46"/>
    <w:multiLevelType w:val="hybridMultilevel"/>
    <w:tmpl w:val="635E8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EC12EB0"/>
    <w:multiLevelType w:val="hybridMultilevel"/>
    <w:tmpl w:val="0166F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3EEA44FA"/>
    <w:multiLevelType w:val="hybridMultilevel"/>
    <w:tmpl w:val="E90CF5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4056754D"/>
    <w:multiLevelType w:val="hybridMultilevel"/>
    <w:tmpl w:val="C15EB68C"/>
    <w:lvl w:ilvl="0" w:tplc="A990926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09725D7"/>
    <w:multiLevelType w:val="hybridMultilevel"/>
    <w:tmpl w:val="AE568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09F494C"/>
    <w:multiLevelType w:val="hybridMultilevel"/>
    <w:tmpl w:val="332C93AE"/>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0BA6116"/>
    <w:multiLevelType w:val="hybridMultilevel"/>
    <w:tmpl w:val="3BC2D3A6"/>
    <w:lvl w:ilvl="0" w:tplc="0CC89DA0">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414367B3"/>
    <w:multiLevelType w:val="hybridMultilevel"/>
    <w:tmpl w:val="2BC0C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1603D21"/>
    <w:multiLevelType w:val="hybridMultilevel"/>
    <w:tmpl w:val="A87AF4D2"/>
    <w:lvl w:ilvl="0" w:tplc="658AD8EC">
      <w:start w:val="1"/>
      <w:numFmt w:val="upperLetter"/>
      <w:pStyle w:val="Table"/>
      <w:lvlText w:val="Table %1"/>
      <w:lvlJc w:val="left"/>
      <w:pPr>
        <w:tabs>
          <w:tab w:val="num" w:pos="1080"/>
        </w:tabs>
        <w:ind w:left="360" w:hanging="360"/>
      </w:pPr>
      <w:rPr>
        <w:rFonts w:ascii="Tahoma" w:hAnsi="Tahoma" w:hint="default"/>
        <w:b/>
        <w:i/>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5" w15:restartNumberingAfterBreak="0">
    <w:nsid w:val="4238240B"/>
    <w:multiLevelType w:val="hybridMultilevel"/>
    <w:tmpl w:val="DCA8C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2C962F3"/>
    <w:multiLevelType w:val="hybridMultilevel"/>
    <w:tmpl w:val="7B88B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31E0984"/>
    <w:multiLevelType w:val="hybridMultilevel"/>
    <w:tmpl w:val="DE5E6C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43224257"/>
    <w:multiLevelType w:val="hybridMultilevel"/>
    <w:tmpl w:val="A83CA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46050C0"/>
    <w:multiLevelType w:val="hybridMultilevel"/>
    <w:tmpl w:val="2B82938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4831F4B"/>
    <w:multiLevelType w:val="hybridMultilevel"/>
    <w:tmpl w:val="85849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45B61255"/>
    <w:multiLevelType w:val="hybridMultilevel"/>
    <w:tmpl w:val="120491EA"/>
    <w:lvl w:ilvl="0" w:tplc="9DC8AE78">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2" w15:restartNumberingAfterBreak="0">
    <w:nsid w:val="46266ED9"/>
    <w:multiLevelType w:val="hybridMultilevel"/>
    <w:tmpl w:val="9018683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3" w15:restartNumberingAfterBreak="0">
    <w:nsid w:val="463B12A1"/>
    <w:multiLevelType w:val="hybridMultilevel"/>
    <w:tmpl w:val="B770BA0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4" w15:restartNumberingAfterBreak="0">
    <w:nsid w:val="464B7C80"/>
    <w:multiLevelType w:val="hybridMultilevel"/>
    <w:tmpl w:val="A9DCFCE6"/>
    <w:lvl w:ilvl="0" w:tplc="0CC89DA0">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474A1A65"/>
    <w:multiLevelType w:val="hybridMultilevel"/>
    <w:tmpl w:val="FD08CB18"/>
    <w:lvl w:ilvl="0" w:tplc="D23CDD96">
      <w:start w:val="1"/>
      <w:numFmt w:val="decimal"/>
      <w:pStyle w:val="Figure"/>
      <w:lvlText w:val="Figure %1"/>
      <w:lvlJc w:val="left"/>
      <w:pPr>
        <w:tabs>
          <w:tab w:val="num" w:pos="1980"/>
        </w:tabs>
        <w:ind w:left="1332"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2592"/>
        </w:tabs>
        <w:ind w:left="-2592" w:hanging="360"/>
      </w:pPr>
    </w:lvl>
    <w:lvl w:ilvl="2" w:tplc="0409001B" w:tentative="1">
      <w:start w:val="1"/>
      <w:numFmt w:val="lowerRoman"/>
      <w:lvlText w:val="%3."/>
      <w:lvlJc w:val="right"/>
      <w:pPr>
        <w:tabs>
          <w:tab w:val="num" w:pos="-1872"/>
        </w:tabs>
        <w:ind w:left="-1872" w:hanging="180"/>
      </w:pPr>
    </w:lvl>
    <w:lvl w:ilvl="3" w:tplc="0409000F" w:tentative="1">
      <w:start w:val="1"/>
      <w:numFmt w:val="decimal"/>
      <w:lvlText w:val="%4."/>
      <w:lvlJc w:val="left"/>
      <w:pPr>
        <w:tabs>
          <w:tab w:val="num" w:pos="-1152"/>
        </w:tabs>
        <w:ind w:left="-1152" w:hanging="360"/>
      </w:pPr>
    </w:lvl>
    <w:lvl w:ilvl="4" w:tplc="04090019" w:tentative="1">
      <w:start w:val="1"/>
      <w:numFmt w:val="lowerLetter"/>
      <w:lvlText w:val="%5."/>
      <w:lvlJc w:val="left"/>
      <w:pPr>
        <w:tabs>
          <w:tab w:val="num" w:pos="-432"/>
        </w:tabs>
        <w:ind w:left="-432" w:hanging="360"/>
      </w:pPr>
    </w:lvl>
    <w:lvl w:ilvl="5" w:tplc="0409001B" w:tentative="1">
      <w:start w:val="1"/>
      <w:numFmt w:val="lowerRoman"/>
      <w:lvlText w:val="%6."/>
      <w:lvlJc w:val="right"/>
      <w:pPr>
        <w:tabs>
          <w:tab w:val="num" w:pos="288"/>
        </w:tabs>
        <w:ind w:left="288" w:hanging="180"/>
      </w:pPr>
    </w:lvl>
    <w:lvl w:ilvl="6" w:tplc="0409000F" w:tentative="1">
      <w:start w:val="1"/>
      <w:numFmt w:val="decimal"/>
      <w:lvlText w:val="%7."/>
      <w:lvlJc w:val="left"/>
      <w:pPr>
        <w:tabs>
          <w:tab w:val="num" w:pos="1008"/>
        </w:tabs>
        <w:ind w:left="1008" w:hanging="360"/>
      </w:pPr>
    </w:lvl>
    <w:lvl w:ilvl="7" w:tplc="04090019" w:tentative="1">
      <w:start w:val="1"/>
      <w:numFmt w:val="lowerLetter"/>
      <w:lvlText w:val="%8."/>
      <w:lvlJc w:val="left"/>
      <w:pPr>
        <w:tabs>
          <w:tab w:val="num" w:pos="1728"/>
        </w:tabs>
        <w:ind w:left="1728" w:hanging="360"/>
      </w:pPr>
    </w:lvl>
    <w:lvl w:ilvl="8" w:tplc="0409001B" w:tentative="1">
      <w:start w:val="1"/>
      <w:numFmt w:val="lowerRoman"/>
      <w:lvlText w:val="%9."/>
      <w:lvlJc w:val="right"/>
      <w:pPr>
        <w:tabs>
          <w:tab w:val="num" w:pos="2448"/>
        </w:tabs>
        <w:ind w:left="2448" w:hanging="180"/>
      </w:pPr>
    </w:lvl>
  </w:abstractNum>
  <w:abstractNum w:abstractNumId="146" w15:restartNumberingAfterBreak="0">
    <w:nsid w:val="478D2262"/>
    <w:multiLevelType w:val="hybridMultilevel"/>
    <w:tmpl w:val="7028113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4882729C"/>
    <w:multiLevelType w:val="hybridMultilevel"/>
    <w:tmpl w:val="90F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48B34078"/>
    <w:multiLevelType w:val="hybridMultilevel"/>
    <w:tmpl w:val="E9CAB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48E4202F"/>
    <w:multiLevelType w:val="hybridMultilevel"/>
    <w:tmpl w:val="A880E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491D297E"/>
    <w:multiLevelType w:val="hybridMultilevel"/>
    <w:tmpl w:val="6C767A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49E62E7B"/>
    <w:multiLevelType w:val="hybridMultilevel"/>
    <w:tmpl w:val="50AE76FE"/>
    <w:lvl w:ilvl="0" w:tplc="04090011">
      <w:start w:val="1"/>
      <w:numFmt w:val="decimal"/>
      <w:lvlText w:val="%1)"/>
      <w:lvlJc w:val="left"/>
      <w:pPr>
        <w:ind w:left="1530" w:hanging="360"/>
      </w:pPr>
      <w:rPr>
        <w:b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52" w15:restartNumberingAfterBreak="0">
    <w:nsid w:val="4A6B2497"/>
    <w:multiLevelType w:val="hybridMultilevel"/>
    <w:tmpl w:val="E08E336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4A8A501A"/>
    <w:multiLevelType w:val="hybridMultilevel"/>
    <w:tmpl w:val="E2161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4B000520"/>
    <w:multiLevelType w:val="hybridMultilevel"/>
    <w:tmpl w:val="84E0E7D6"/>
    <w:lvl w:ilvl="0" w:tplc="04090011">
      <w:start w:val="1"/>
      <w:numFmt w:val="decimal"/>
      <w:lvlText w:val="%1)"/>
      <w:lvlJc w:val="left"/>
      <w:pPr>
        <w:ind w:left="1840" w:hanging="360"/>
      </w:pPr>
      <w:rPr>
        <w:rFonts w:hint="default"/>
      </w:rPr>
    </w:lvl>
    <w:lvl w:ilvl="1" w:tplc="04090003" w:tentative="1">
      <w:start w:val="1"/>
      <w:numFmt w:val="bullet"/>
      <w:lvlText w:val="o"/>
      <w:lvlJc w:val="left"/>
      <w:pPr>
        <w:ind w:left="2560" w:hanging="360"/>
      </w:pPr>
      <w:rPr>
        <w:rFonts w:ascii="Courier New" w:hAnsi="Courier New" w:cs="Courier New" w:hint="default"/>
      </w:rPr>
    </w:lvl>
    <w:lvl w:ilvl="2" w:tplc="04090005" w:tentative="1">
      <w:start w:val="1"/>
      <w:numFmt w:val="bullet"/>
      <w:lvlText w:val=""/>
      <w:lvlJc w:val="left"/>
      <w:pPr>
        <w:ind w:left="3280" w:hanging="360"/>
      </w:pPr>
      <w:rPr>
        <w:rFonts w:ascii="Wingdings" w:hAnsi="Wingdings" w:hint="default"/>
      </w:rPr>
    </w:lvl>
    <w:lvl w:ilvl="3" w:tplc="04090001" w:tentative="1">
      <w:start w:val="1"/>
      <w:numFmt w:val="bullet"/>
      <w:lvlText w:val=""/>
      <w:lvlJc w:val="left"/>
      <w:pPr>
        <w:ind w:left="4000" w:hanging="360"/>
      </w:pPr>
      <w:rPr>
        <w:rFonts w:ascii="Symbol" w:hAnsi="Symbol" w:hint="default"/>
      </w:rPr>
    </w:lvl>
    <w:lvl w:ilvl="4" w:tplc="04090003" w:tentative="1">
      <w:start w:val="1"/>
      <w:numFmt w:val="bullet"/>
      <w:lvlText w:val="o"/>
      <w:lvlJc w:val="left"/>
      <w:pPr>
        <w:ind w:left="4720" w:hanging="360"/>
      </w:pPr>
      <w:rPr>
        <w:rFonts w:ascii="Courier New" w:hAnsi="Courier New" w:cs="Courier New" w:hint="default"/>
      </w:rPr>
    </w:lvl>
    <w:lvl w:ilvl="5" w:tplc="04090005" w:tentative="1">
      <w:start w:val="1"/>
      <w:numFmt w:val="bullet"/>
      <w:lvlText w:val=""/>
      <w:lvlJc w:val="left"/>
      <w:pPr>
        <w:ind w:left="5440" w:hanging="360"/>
      </w:pPr>
      <w:rPr>
        <w:rFonts w:ascii="Wingdings" w:hAnsi="Wingdings" w:hint="default"/>
      </w:rPr>
    </w:lvl>
    <w:lvl w:ilvl="6" w:tplc="04090001" w:tentative="1">
      <w:start w:val="1"/>
      <w:numFmt w:val="bullet"/>
      <w:lvlText w:val=""/>
      <w:lvlJc w:val="left"/>
      <w:pPr>
        <w:ind w:left="6160" w:hanging="360"/>
      </w:pPr>
      <w:rPr>
        <w:rFonts w:ascii="Symbol" w:hAnsi="Symbol" w:hint="default"/>
      </w:rPr>
    </w:lvl>
    <w:lvl w:ilvl="7" w:tplc="04090003" w:tentative="1">
      <w:start w:val="1"/>
      <w:numFmt w:val="bullet"/>
      <w:lvlText w:val="o"/>
      <w:lvlJc w:val="left"/>
      <w:pPr>
        <w:ind w:left="6880" w:hanging="360"/>
      </w:pPr>
      <w:rPr>
        <w:rFonts w:ascii="Courier New" w:hAnsi="Courier New" w:cs="Courier New" w:hint="default"/>
      </w:rPr>
    </w:lvl>
    <w:lvl w:ilvl="8" w:tplc="04090005" w:tentative="1">
      <w:start w:val="1"/>
      <w:numFmt w:val="bullet"/>
      <w:lvlText w:val=""/>
      <w:lvlJc w:val="left"/>
      <w:pPr>
        <w:ind w:left="7600" w:hanging="360"/>
      </w:pPr>
      <w:rPr>
        <w:rFonts w:ascii="Wingdings" w:hAnsi="Wingdings" w:hint="default"/>
      </w:rPr>
    </w:lvl>
  </w:abstractNum>
  <w:abstractNum w:abstractNumId="155" w15:restartNumberingAfterBreak="0">
    <w:nsid w:val="4B345059"/>
    <w:multiLevelType w:val="hybridMultilevel"/>
    <w:tmpl w:val="50AE76FE"/>
    <w:lvl w:ilvl="0" w:tplc="04090011">
      <w:start w:val="1"/>
      <w:numFmt w:val="decimal"/>
      <w:lvlText w:val="%1)"/>
      <w:lvlJc w:val="left"/>
      <w:pPr>
        <w:ind w:left="1530" w:hanging="360"/>
      </w:pPr>
      <w:rPr>
        <w:b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56" w15:restartNumberingAfterBreak="0">
    <w:nsid w:val="4B500FD5"/>
    <w:multiLevelType w:val="hybridMultilevel"/>
    <w:tmpl w:val="CEAC2F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4C1744FC"/>
    <w:multiLevelType w:val="hybridMultilevel"/>
    <w:tmpl w:val="1C683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4C910B68"/>
    <w:multiLevelType w:val="hybridMultilevel"/>
    <w:tmpl w:val="B2B8F38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4CA21F07"/>
    <w:multiLevelType w:val="hybridMultilevel"/>
    <w:tmpl w:val="A9DCFCE6"/>
    <w:lvl w:ilvl="0" w:tplc="0CC89DA0">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4CC73D6C"/>
    <w:multiLevelType w:val="hybridMultilevel"/>
    <w:tmpl w:val="78889E0E"/>
    <w:lvl w:ilvl="0" w:tplc="94F4E0E0">
      <w:start w:val="1"/>
      <w:numFmt w:val="lowerLetter"/>
      <w:lvlText w:val="%1."/>
      <w:lvlJc w:val="left"/>
      <w:pPr>
        <w:ind w:left="1080" w:hanging="360"/>
      </w:pPr>
      <w:rPr>
        <w:rFonts w:hint="default"/>
        <w:i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1" w15:restartNumberingAfterBreak="0">
    <w:nsid w:val="4CF92399"/>
    <w:multiLevelType w:val="hybridMultilevel"/>
    <w:tmpl w:val="A2C03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4DB97FAC"/>
    <w:multiLevelType w:val="hybridMultilevel"/>
    <w:tmpl w:val="B8B81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4E402256"/>
    <w:multiLevelType w:val="hybridMultilevel"/>
    <w:tmpl w:val="07C45B3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4E706080"/>
    <w:multiLevelType w:val="hybridMultilevel"/>
    <w:tmpl w:val="DE5E6CC6"/>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65" w15:restartNumberingAfterBreak="0">
    <w:nsid w:val="4F750638"/>
    <w:multiLevelType w:val="hybridMultilevel"/>
    <w:tmpl w:val="A0C09284"/>
    <w:lvl w:ilvl="0" w:tplc="55F4D53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02C633A"/>
    <w:multiLevelType w:val="hybridMultilevel"/>
    <w:tmpl w:val="8E3E6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50E10D8B"/>
    <w:multiLevelType w:val="hybridMultilevel"/>
    <w:tmpl w:val="7F241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2F5508E"/>
    <w:multiLevelType w:val="hybridMultilevel"/>
    <w:tmpl w:val="EC587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3145B8E"/>
    <w:multiLevelType w:val="hybridMultilevel"/>
    <w:tmpl w:val="A4C23D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53897840"/>
    <w:multiLevelType w:val="hybridMultilevel"/>
    <w:tmpl w:val="4BBA6C2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1" w15:restartNumberingAfterBreak="0">
    <w:nsid w:val="53D37D69"/>
    <w:multiLevelType w:val="hybridMultilevel"/>
    <w:tmpl w:val="63BEE5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4627934"/>
    <w:multiLevelType w:val="hybridMultilevel"/>
    <w:tmpl w:val="02EEC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5573F63"/>
    <w:multiLevelType w:val="hybridMultilevel"/>
    <w:tmpl w:val="85849D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15:restartNumberingAfterBreak="0">
    <w:nsid w:val="55876019"/>
    <w:multiLevelType w:val="hybridMultilevel"/>
    <w:tmpl w:val="F836B2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561D5F3C"/>
    <w:multiLevelType w:val="hybridMultilevel"/>
    <w:tmpl w:val="913AC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56D85DBB"/>
    <w:multiLevelType w:val="hybridMultilevel"/>
    <w:tmpl w:val="67160E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85A4FBA"/>
    <w:multiLevelType w:val="hybridMultilevel"/>
    <w:tmpl w:val="B4386A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8" w15:restartNumberingAfterBreak="0">
    <w:nsid w:val="586848DD"/>
    <w:multiLevelType w:val="hybridMultilevel"/>
    <w:tmpl w:val="BC685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59265890"/>
    <w:multiLevelType w:val="multilevel"/>
    <w:tmpl w:val="DCCE54FA"/>
    <w:lvl w:ilvl="0">
      <w:start w:val="1"/>
      <w:numFmt w:val="decimal"/>
      <w:pStyle w:val="ListNumber"/>
      <w:lvlText w:val="%1."/>
      <w:lvlJc w:val="left"/>
      <w:pPr>
        <w:tabs>
          <w:tab w:val="num" w:pos="720"/>
        </w:tabs>
        <w:ind w:left="0" w:firstLine="0"/>
      </w:pPr>
      <w:rPr>
        <w:rFonts w:hint="default"/>
        <w:b w:val="0"/>
        <w:i w:val="0"/>
        <w:em w:val="none"/>
      </w:rPr>
    </w:lvl>
    <w:lvl w:ilvl="1">
      <w:start w:val="1"/>
      <w:numFmt w:val="upperLetter"/>
      <w:lvlText w:val="%2."/>
      <w:lvlJc w:val="left"/>
      <w:pPr>
        <w:tabs>
          <w:tab w:val="num" w:pos="1655"/>
        </w:tabs>
        <w:ind w:left="935" w:firstLine="0"/>
      </w:pPr>
      <w:rPr>
        <w:rFonts w:hint="default"/>
      </w:rPr>
    </w:lvl>
    <w:lvl w:ilvl="2">
      <w:start w:val="1"/>
      <w:numFmt w:val="decimal"/>
      <w:lvlText w:val="%3."/>
      <w:lvlJc w:val="left"/>
      <w:pPr>
        <w:tabs>
          <w:tab w:val="num" w:pos="216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80" w15:restartNumberingAfterBreak="0">
    <w:nsid w:val="5A217D76"/>
    <w:multiLevelType w:val="hybridMultilevel"/>
    <w:tmpl w:val="81B8D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5A8912BF"/>
    <w:multiLevelType w:val="hybridMultilevel"/>
    <w:tmpl w:val="CC1CE5D2"/>
    <w:lvl w:ilvl="0" w:tplc="0409000F">
      <w:start w:val="1"/>
      <w:numFmt w:val="decimal"/>
      <w:lvlText w:val="%1."/>
      <w:lvlJc w:val="left"/>
      <w:pPr>
        <w:ind w:left="760" w:hanging="360"/>
      </w:pPr>
    </w:lvl>
    <w:lvl w:ilvl="1" w:tplc="04090019" w:tentative="1">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182" w15:restartNumberingAfterBreak="0">
    <w:nsid w:val="5AC164FA"/>
    <w:multiLevelType w:val="hybridMultilevel"/>
    <w:tmpl w:val="78889E0E"/>
    <w:lvl w:ilvl="0" w:tplc="94F4E0E0">
      <w:start w:val="1"/>
      <w:numFmt w:val="lowerLetter"/>
      <w:lvlText w:val="%1."/>
      <w:lvlJc w:val="left"/>
      <w:pPr>
        <w:ind w:left="1080" w:hanging="360"/>
      </w:pPr>
      <w:rPr>
        <w:rFonts w:hint="default"/>
        <w:i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5AD0202F"/>
    <w:multiLevelType w:val="hybridMultilevel"/>
    <w:tmpl w:val="DB76CB8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AEB3E18"/>
    <w:multiLevelType w:val="hybridMultilevel"/>
    <w:tmpl w:val="81B8D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5CAD15A5"/>
    <w:multiLevelType w:val="hybridMultilevel"/>
    <w:tmpl w:val="7B88B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5D096645"/>
    <w:multiLevelType w:val="hybridMultilevel"/>
    <w:tmpl w:val="195EA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5E634ED9"/>
    <w:multiLevelType w:val="hybridMultilevel"/>
    <w:tmpl w:val="3BB4E492"/>
    <w:lvl w:ilvl="0" w:tplc="18CA43DA">
      <w:start w:val="1"/>
      <w:numFmt w:val="decimal"/>
      <w:pStyle w:val="Numbered3"/>
      <w:lvlText w:val="%1."/>
      <w:lvlJc w:val="left"/>
      <w:pPr>
        <w:tabs>
          <w:tab w:val="num" w:pos="2160"/>
        </w:tabs>
        <w:ind w:left="216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8" w15:restartNumberingAfterBreak="0">
    <w:nsid w:val="5E6C1467"/>
    <w:multiLevelType w:val="hybridMultilevel"/>
    <w:tmpl w:val="A42CA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5E8612FC"/>
    <w:multiLevelType w:val="hybridMultilevel"/>
    <w:tmpl w:val="0A629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5EA40C25"/>
    <w:multiLevelType w:val="hybridMultilevel"/>
    <w:tmpl w:val="538C7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5F0A5FB1"/>
    <w:multiLevelType w:val="hybridMultilevel"/>
    <w:tmpl w:val="8ECE1E12"/>
    <w:lvl w:ilvl="0" w:tplc="B6FEBA08">
      <w:start w:val="1"/>
      <w:numFmt w:val="bullet"/>
      <w:pStyle w:val="BulletTable"/>
      <w:lvlText w:val=""/>
      <w:lvlJc w:val="left"/>
      <w:pPr>
        <w:tabs>
          <w:tab w:val="num" w:pos="1800"/>
        </w:tabs>
        <w:ind w:left="1800" w:hanging="360"/>
      </w:pPr>
      <w:rPr>
        <w:rFonts w:ascii="Symbol" w:hAnsi="Symbol" w:hint="default"/>
        <w:color w:val="6B346C"/>
        <w:sz w:val="20"/>
      </w:rPr>
    </w:lvl>
    <w:lvl w:ilvl="1" w:tplc="04090003" w:tentative="1">
      <w:start w:val="1"/>
      <w:numFmt w:val="bullet"/>
      <w:lvlText w:val="o"/>
      <w:lvlJc w:val="left"/>
      <w:pPr>
        <w:tabs>
          <w:tab w:val="num" w:pos="4320"/>
        </w:tabs>
        <w:ind w:left="4320" w:hanging="360"/>
      </w:pPr>
      <w:rPr>
        <w:rFonts w:ascii="Courier New" w:hAnsi="Courier New" w:hint="default"/>
      </w:rPr>
    </w:lvl>
    <w:lvl w:ilvl="2" w:tplc="04090005" w:tentative="1">
      <w:start w:val="1"/>
      <w:numFmt w:val="bullet"/>
      <w:lvlText w:val=""/>
      <w:lvlJc w:val="left"/>
      <w:pPr>
        <w:tabs>
          <w:tab w:val="num" w:pos="5040"/>
        </w:tabs>
        <w:ind w:left="5040" w:hanging="360"/>
      </w:pPr>
      <w:rPr>
        <w:rFonts w:ascii="Wingdings" w:hAnsi="Wingdings" w:hint="default"/>
      </w:rPr>
    </w:lvl>
    <w:lvl w:ilvl="3" w:tplc="04090001" w:tentative="1">
      <w:start w:val="1"/>
      <w:numFmt w:val="bullet"/>
      <w:lvlText w:val=""/>
      <w:lvlJc w:val="left"/>
      <w:pPr>
        <w:tabs>
          <w:tab w:val="num" w:pos="5760"/>
        </w:tabs>
        <w:ind w:left="5760" w:hanging="360"/>
      </w:pPr>
      <w:rPr>
        <w:rFonts w:ascii="Symbol" w:hAnsi="Symbol" w:hint="default"/>
      </w:rPr>
    </w:lvl>
    <w:lvl w:ilvl="4" w:tplc="04090003" w:tentative="1">
      <w:start w:val="1"/>
      <w:numFmt w:val="bullet"/>
      <w:lvlText w:val="o"/>
      <w:lvlJc w:val="left"/>
      <w:pPr>
        <w:tabs>
          <w:tab w:val="num" w:pos="6480"/>
        </w:tabs>
        <w:ind w:left="6480" w:hanging="360"/>
      </w:pPr>
      <w:rPr>
        <w:rFonts w:ascii="Courier New" w:hAnsi="Courier New" w:hint="default"/>
      </w:rPr>
    </w:lvl>
    <w:lvl w:ilvl="5" w:tplc="04090005" w:tentative="1">
      <w:start w:val="1"/>
      <w:numFmt w:val="bullet"/>
      <w:lvlText w:val=""/>
      <w:lvlJc w:val="left"/>
      <w:pPr>
        <w:tabs>
          <w:tab w:val="num" w:pos="7200"/>
        </w:tabs>
        <w:ind w:left="7200" w:hanging="360"/>
      </w:pPr>
      <w:rPr>
        <w:rFonts w:ascii="Wingdings" w:hAnsi="Wingdings" w:hint="default"/>
      </w:rPr>
    </w:lvl>
    <w:lvl w:ilvl="6" w:tplc="04090001" w:tentative="1">
      <w:start w:val="1"/>
      <w:numFmt w:val="bullet"/>
      <w:lvlText w:val=""/>
      <w:lvlJc w:val="left"/>
      <w:pPr>
        <w:tabs>
          <w:tab w:val="num" w:pos="7920"/>
        </w:tabs>
        <w:ind w:left="7920" w:hanging="360"/>
      </w:pPr>
      <w:rPr>
        <w:rFonts w:ascii="Symbol" w:hAnsi="Symbol" w:hint="default"/>
      </w:rPr>
    </w:lvl>
    <w:lvl w:ilvl="7" w:tplc="04090003" w:tentative="1">
      <w:start w:val="1"/>
      <w:numFmt w:val="bullet"/>
      <w:lvlText w:val="o"/>
      <w:lvlJc w:val="left"/>
      <w:pPr>
        <w:tabs>
          <w:tab w:val="num" w:pos="8640"/>
        </w:tabs>
        <w:ind w:left="8640" w:hanging="360"/>
      </w:pPr>
      <w:rPr>
        <w:rFonts w:ascii="Courier New" w:hAnsi="Courier New" w:hint="default"/>
      </w:rPr>
    </w:lvl>
    <w:lvl w:ilvl="8" w:tplc="04090005" w:tentative="1">
      <w:start w:val="1"/>
      <w:numFmt w:val="bullet"/>
      <w:lvlText w:val=""/>
      <w:lvlJc w:val="left"/>
      <w:pPr>
        <w:tabs>
          <w:tab w:val="num" w:pos="9360"/>
        </w:tabs>
        <w:ind w:left="9360" w:hanging="360"/>
      </w:pPr>
      <w:rPr>
        <w:rFonts w:ascii="Wingdings" w:hAnsi="Wingdings" w:hint="default"/>
      </w:rPr>
    </w:lvl>
  </w:abstractNum>
  <w:abstractNum w:abstractNumId="192" w15:restartNumberingAfterBreak="0">
    <w:nsid w:val="5F1F7F2E"/>
    <w:multiLevelType w:val="hybridMultilevel"/>
    <w:tmpl w:val="7D267D7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3" w15:restartNumberingAfterBreak="0">
    <w:nsid w:val="60421318"/>
    <w:multiLevelType w:val="hybridMultilevel"/>
    <w:tmpl w:val="81B8D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60DB73F1"/>
    <w:multiLevelType w:val="hybridMultilevel"/>
    <w:tmpl w:val="DE5E6C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10D7391"/>
    <w:multiLevelType w:val="hybridMultilevel"/>
    <w:tmpl w:val="C1903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32833CF"/>
    <w:multiLevelType w:val="hybridMultilevel"/>
    <w:tmpl w:val="1772D5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7" w15:restartNumberingAfterBreak="0">
    <w:nsid w:val="64515429"/>
    <w:multiLevelType w:val="hybridMultilevel"/>
    <w:tmpl w:val="81B8D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54B36CD"/>
    <w:multiLevelType w:val="hybridMultilevel"/>
    <w:tmpl w:val="332C93AE"/>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654F4E29"/>
    <w:multiLevelType w:val="hybridMultilevel"/>
    <w:tmpl w:val="A2F8A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662E305A"/>
    <w:multiLevelType w:val="hybridMultilevel"/>
    <w:tmpl w:val="85849D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675C035E"/>
    <w:multiLevelType w:val="hybridMultilevel"/>
    <w:tmpl w:val="1748A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678D5097"/>
    <w:multiLevelType w:val="hybridMultilevel"/>
    <w:tmpl w:val="95569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67992089"/>
    <w:multiLevelType w:val="hybridMultilevel"/>
    <w:tmpl w:val="AA2A8492"/>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04" w15:restartNumberingAfterBreak="0">
    <w:nsid w:val="67EF1ABE"/>
    <w:multiLevelType w:val="hybridMultilevel"/>
    <w:tmpl w:val="49A83260"/>
    <w:lvl w:ilvl="0" w:tplc="D7440068">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83B76DB"/>
    <w:multiLevelType w:val="hybridMultilevel"/>
    <w:tmpl w:val="27E499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6" w15:restartNumberingAfterBreak="0">
    <w:nsid w:val="6928743F"/>
    <w:multiLevelType w:val="hybridMultilevel"/>
    <w:tmpl w:val="AE568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693023F5"/>
    <w:multiLevelType w:val="hybridMultilevel"/>
    <w:tmpl w:val="E21247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6985610D"/>
    <w:multiLevelType w:val="hybridMultilevel"/>
    <w:tmpl w:val="84E0E7D6"/>
    <w:lvl w:ilvl="0" w:tplc="04090011">
      <w:start w:val="1"/>
      <w:numFmt w:val="decimal"/>
      <w:lvlText w:val="%1)"/>
      <w:lvlJc w:val="left"/>
      <w:pPr>
        <w:ind w:left="1840" w:hanging="360"/>
      </w:pPr>
      <w:rPr>
        <w:rFonts w:hint="default"/>
      </w:rPr>
    </w:lvl>
    <w:lvl w:ilvl="1" w:tplc="04090003" w:tentative="1">
      <w:start w:val="1"/>
      <w:numFmt w:val="bullet"/>
      <w:lvlText w:val="o"/>
      <w:lvlJc w:val="left"/>
      <w:pPr>
        <w:ind w:left="2560" w:hanging="360"/>
      </w:pPr>
      <w:rPr>
        <w:rFonts w:ascii="Courier New" w:hAnsi="Courier New" w:cs="Courier New" w:hint="default"/>
      </w:rPr>
    </w:lvl>
    <w:lvl w:ilvl="2" w:tplc="04090005" w:tentative="1">
      <w:start w:val="1"/>
      <w:numFmt w:val="bullet"/>
      <w:lvlText w:val=""/>
      <w:lvlJc w:val="left"/>
      <w:pPr>
        <w:ind w:left="3280" w:hanging="360"/>
      </w:pPr>
      <w:rPr>
        <w:rFonts w:ascii="Wingdings" w:hAnsi="Wingdings" w:hint="default"/>
      </w:rPr>
    </w:lvl>
    <w:lvl w:ilvl="3" w:tplc="04090001" w:tentative="1">
      <w:start w:val="1"/>
      <w:numFmt w:val="bullet"/>
      <w:lvlText w:val=""/>
      <w:lvlJc w:val="left"/>
      <w:pPr>
        <w:ind w:left="4000" w:hanging="360"/>
      </w:pPr>
      <w:rPr>
        <w:rFonts w:ascii="Symbol" w:hAnsi="Symbol" w:hint="default"/>
      </w:rPr>
    </w:lvl>
    <w:lvl w:ilvl="4" w:tplc="04090003" w:tentative="1">
      <w:start w:val="1"/>
      <w:numFmt w:val="bullet"/>
      <w:lvlText w:val="o"/>
      <w:lvlJc w:val="left"/>
      <w:pPr>
        <w:ind w:left="4720" w:hanging="360"/>
      </w:pPr>
      <w:rPr>
        <w:rFonts w:ascii="Courier New" w:hAnsi="Courier New" w:cs="Courier New" w:hint="default"/>
      </w:rPr>
    </w:lvl>
    <w:lvl w:ilvl="5" w:tplc="04090005" w:tentative="1">
      <w:start w:val="1"/>
      <w:numFmt w:val="bullet"/>
      <w:lvlText w:val=""/>
      <w:lvlJc w:val="left"/>
      <w:pPr>
        <w:ind w:left="5440" w:hanging="360"/>
      </w:pPr>
      <w:rPr>
        <w:rFonts w:ascii="Wingdings" w:hAnsi="Wingdings" w:hint="default"/>
      </w:rPr>
    </w:lvl>
    <w:lvl w:ilvl="6" w:tplc="04090001" w:tentative="1">
      <w:start w:val="1"/>
      <w:numFmt w:val="bullet"/>
      <w:lvlText w:val=""/>
      <w:lvlJc w:val="left"/>
      <w:pPr>
        <w:ind w:left="6160" w:hanging="360"/>
      </w:pPr>
      <w:rPr>
        <w:rFonts w:ascii="Symbol" w:hAnsi="Symbol" w:hint="default"/>
      </w:rPr>
    </w:lvl>
    <w:lvl w:ilvl="7" w:tplc="04090003" w:tentative="1">
      <w:start w:val="1"/>
      <w:numFmt w:val="bullet"/>
      <w:lvlText w:val="o"/>
      <w:lvlJc w:val="left"/>
      <w:pPr>
        <w:ind w:left="6880" w:hanging="360"/>
      </w:pPr>
      <w:rPr>
        <w:rFonts w:ascii="Courier New" w:hAnsi="Courier New" w:cs="Courier New" w:hint="default"/>
      </w:rPr>
    </w:lvl>
    <w:lvl w:ilvl="8" w:tplc="04090005" w:tentative="1">
      <w:start w:val="1"/>
      <w:numFmt w:val="bullet"/>
      <w:lvlText w:val=""/>
      <w:lvlJc w:val="left"/>
      <w:pPr>
        <w:ind w:left="7600" w:hanging="360"/>
      </w:pPr>
      <w:rPr>
        <w:rFonts w:ascii="Wingdings" w:hAnsi="Wingdings" w:hint="default"/>
      </w:rPr>
    </w:lvl>
  </w:abstractNum>
  <w:abstractNum w:abstractNumId="209" w15:restartNumberingAfterBreak="0">
    <w:nsid w:val="6B3C2353"/>
    <w:multiLevelType w:val="hybridMultilevel"/>
    <w:tmpl w:val="9EB64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0" w15:restartNumberingAfterBreak="0">
    <w:nsid w:val="6B7F31B3"/>
    <w:multiLevelType w:val="multilevel"/>
    <w:tmpl w:val="83BC28A6"/>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Heading6"/>
      <w:lvlText w:val="(%6)"/>
      <w:lvlJc w:val="left"/>
      <w:pPr>
        <w:tabs>
          <w:tab w:val="num" w:pos="3960"/>
        </w:tabs>
        <w:ind w:left="3600" w:firstLine="0"/>
      </w:pPr>
    </w:lvl>
    <w:lvl w:ilvl="6">
      <w:start w:val="1"/>
      <w:numFmt w:val="lowerRoman"/>
      <w:pStyle w:val="Heading7"/>
      <w:lvlText w:val="(%7)"/>
      <w:lvlJc w:val="left"/>
      <w:pPr>
        <w:tabs>
          <w:tab w:val="num" w:pos="4680"/>
        </w:tabs>
        <w:ind w:left="4320" w:firstLine="0"/>
      </w:pPr>
    </w:lvl>
    <w:lvl w:ilvl="7">
      <w:start w:val="1"/>
      <w:numFmt w:val="lowerLetter"/>
      <w:pStyle w:val="Heading8"/>
      <w:lvlText w:val="(%8)"/>
      <w:lvlJc w:val="left"/>
      <w:pPr>
        <w:tabs>
          <w:tab w:val="num" w:pos="5400"/>
        </w:tabs>
        <w:ind w:left="5040" w:firstLine="0"/>
      </w:pPr>
    </w:lvl>
    <w:lvl w:ilvl="8">
      <w:start w:val="1"/>
      <w:numFmt w:val="lowerRoman"/>
      <w:pStyle w:val="Heading9"/>
      <w:lvlText w:val="(%9)"/>
      <w:lvlJc w:val="left"/>
      <w:pPr>
        <w:tabs>
          <w:tab w:val="num" w:pos="6120"/>
        </w:tabs>
        <w:ind w:left="5760" w:firstLine="0"/>
      </w:pPr>
    </w:lvl>
  </w:abstractNum>
  <w:abstractNum w:abstractNumId="211" w15:restartNumberingAfterBreak="0">
    <w:nsid w:val="6C16511D"/>
    <w:multiLevelType w:val="hybridMultilevel"/>
    <w:tmpl w:val="EAE01CB4"/>
    <w:lvl w:ilvl="0" w:tplc="3B48B89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2" w15:restartNumberingAfterBreak="0">
    <w:nsid w:val="6C9551D7"/>
    <w:multiLevelType w:val="hybridMultilevel"/>
    <w:tmpl w:val="17D495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6E186803"/>
    <w:multiLevelType w:val="hybridMultilevel"/>
    <w:tmpl w:val="7B88B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6E45141B"/>
    <w:multiLevelType w:val="hybridMultilevel"/>
    <w:tmpl w:val="887EE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6E4F2835"/>
    <w:multiLevelType w:val="hybridMultilevel"/>
    <w:tmpl w:val="DE5E6C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6FAB3517"/>
    <w:multiLevelType w:val="hybridMultilevel"/>
    <w:tmpl w:val="24345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6FDF1AE1"/>
    <w:multiLevelType w:val="hybridMultilevel"/>
    <w:tmpl w:val="EBA482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70D26A45"/>
    <w:multiLevelType w:val="hybridMultilevel"/>
    <w:tmpl w:val="78889E0E"/>
    <w:lvl w:ilvl="0" w:tplc="94F4E0E0">
      <w:start w:val="1"/>
      <w:numFmt w:val="lowerLetter"/>
      <w:lvlText w:val="%1."/>
      <w:lvlJc w:val="left"/>
      <w:pPr>
        <w:ind w:left="1080" w:hanging="360"/>
      </w:pPr>
      <w:rPr>
        <w:rFonts w:hint="default"/>
        <w:i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9" w15:restartNumberingAfterBreak="0">
    <w:nsid w:val="70ED748B"/>
    <w:multiLevelType w:val="hybridMultilevel"/>
    <w:tmpl w:val="85849D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0" w15:restartNumberingAfterBreak="0">
    <w:nsid w:val="719E09EC"/>
    <w:multiLevelType w:val="hybridMultilevel"/>
    <w:tmpl w:val="B1381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720A426D"/>
    <w:multiLevelType w:val="hybridMultilevel"/>
    <w:tmpl w:val="C15EB68C"/>
    <w:lvl w:ilvl="0" w:tplc="A990926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72B2706E"/>
    <w:multiLevelType w:val="hybridMultilevel"/>
    <w:tmpl w:val="E16C7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73846DD8"/>
    <w:multiLevelType w:val="hybridMultilevel"/>
    <w:tmpl w:val="85849D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4" w15:restartNumberingAfterBreak="0">
    <w:nsid w:val="73A269B3"/>
    <w:multiLevelType w:val="hybridMultilevel"/>
    <w:tmpl w:val="996094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5" w15:restartNumberingAfterBreak="0">
    <w:nsid w:val="73D45AFA"/>
    <w:multiLevelType w:val="hybridMultilevel"/>
    <w:tmpl w:val="89F4E8BC"/>
    <w:lvl w:ilvl="0" w:tplc="B3EA988A">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26" w15:restartNumberingAfterBreak="0">
    <w:nsid w:val="73DC1AD4"/>
    <w:multiLevelType w:val="hybridMultilevel"/>
    <w:tmpl w:val="9B6CE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74E008A7"/>
    <w:multiLevelType w:val="hybridMultilevel"/>
    <w:tmpl w:val="34DA12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8" w15:restartNumberingAfterBreak="0">
    <w:nsid w:val="756E3F2B"/>
    <w:multiLevelType w:val="hybridMultilevel"/>
    <w:tmpl w:val="0B203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75946D2B"/>
    <w:multiLevelType w:val="hybridMultilevel"/>
    <w:tmpl w:val="B2F04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764801AE"/>
    <w:multiLevelType w:val="hybridMultilevel"/>
    <w:tmpl w:val="4872B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7652053C"/>
    <w:multiLevelType w:val="hybridMultilevel"/>
    <w:tmpl w:val="DE1EC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76626BF1"/>
    <w:multiLevelType w:val="hybridMultilevel"/>
    <w:tmpl w:val="28408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76893EB8"/>
    <w:multiLevelType w:val="hybridMultilevel"/>
    <w:tmpl w:val="98486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770D1010"/>
    <w:multiLevelType w:val="hybridMultilevel"/>
    <w:tmpl w:val="A1B8BC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77193DB1"/>
    <w:multiLevelType w:val="hybridMultilevel"/>
    <w:tmpl w:val="D6FE63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6" w15:restartNumberingAfterBreak="0">
    <w:nsid w:val="771E1456"/>
    <w:multiLevelType w:val="hybridMultilevel"/>
    <w:tmpl w:val="A712CC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7" w15:restartNumberingAfterBreak="0">
    <w:nsid w:val="792A10DF"/>
    <w:multiLevelType w:val="hybridMultilevel"/>
    <w:tmpl w:val="F42AB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79353772"/>
    <w:multiLevelType w:val="hybridMultilevel"/>
    <w:tmpl w:val="78889E0E"/>
    <w:lvl w:ilvl="0" w:tplc="94F4E0E0">
      <w:start w:val="1"/>
      <w:numFmt w:val="lowerLetter"/>
      <w:lvlText w:val="%1."/>
      <w:lvlJc w:val="left"/>
      <w:pPr>
        <w:ind w:left="1080" w:hanging="360"/>
      </w:pPr>
      <w:rPr>
        <w:rFonts w:hint="default"/>
        <w:i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9" w15:restartNumberingAfterBreak="0">
    <w:nsid w:val="799218E1"/>
    <w:multiLevelType w:val="hybridMultilevel"/>
    <w:tmpl w:val="66D099A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0" w15:restartNumberingAfterBreak="0">
    <w:nsid w:val="7B1B1054"/>
    <w:multiLevelType w:val="hybridMultilevel"/>
    <w:tmpl w:val="71A40586"/>
    <w:lvl w:ilvl="0" w:tplc="319A5E50">
      <w:start w:val="1"/>
      <w:numFmt w:val="lowerLetter"/>
      <w:lvlText w:val="%1."/>
      <w:lvlJc w:val="left"/>
      <w:pPr>
        <w:ind w:left="1080" w:hanging="360"/>
      </w:pPr>
      <w:rPr>
        <w:rFonts w:ascii="Arial" w:eastAsia="Times New Roman" w:hAnsi="Arial" w:cs="Arial"/>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1" w15:restartNumberingAfterBreak="0">
    <w:nsid w:val="7B280D7E"/>
    <w:multiLevelType w:val="hybridMultilevel"/>
    <w:tmpl w:val="B5E8F7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7B483A0A"/>
    <w:multiLevelType w:val="hybridMultilevel"/>
    <w:tmpl w:val="8D52F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7BD974F8"/>
    <w:multiLevelType w:val="hybridMultilevel"/>
    <w:tmpl w:val="8E3E6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7C5C3694"/>
    <w:multiLevelType w:val="hybridMultilevel"/>
    <w:tmpl w:val="0D749D26"/>
    <w:lvl w:ilvl="0" w:tplc="04090003">
      <w:start w:val="1"/>
      <w:numFmt w:val="bullet"/>
      <w:lvlText w:val="o"/>
      <w:lvlJc w:val="left"/>
      <w:pPr>
        <w:ind w:left="1840" w:hanging="360"/>
      </w:pPr>
      <w:rPr>
        <w:rFonts w:ascii="Courier New" w:hAnsi="Courier New" w:cs="Courier New" w:hint="default"/>
      </w:rPr>
    </w:lvl>
    <w:lvl w:ilvl="1" w:tplc="04090003" w:tentative="1">
      <w:start w:val="1"/>
      <w:numFmt w:val="bullet"/>
      <w:lvlText w:val="o"/>
      <w:lvlJc w:val="left"/>
      <w:pPr>
        <w:ind w:left="2560" w:hanging="360"/>
      </w:pPr>
      <w:rPr>
        <w:rFonts w:ascii="Courier New" w:hAnsi="Courier New" w:cs="Courier New" w:hint="default"/>
      </w:rPr>
    </w:lvl>
    <w:lvl w:ilvl="2" w:tplc="04090005" w:tentative="1">
      <w:start w:val="1"/>
      <w:numFmt w:val="bullet"/>
      <w:lvlText w:val=""/>
      <w:lvlJc w:val="left"/>
      <w:pPr>
        <w:ind w:left="3280" w:hanging="360"/>
      </w:pPr>
      <w:rPr>
        <w:rFonts w:ascii="Wingdings" w:hAnsi="Wingdings" w:hint="default"/>
      </w:rPr>
    </w:lvl>
    <w:lvl w:ilvl="3" w:tplc="04090001" w:tentative="1">
      <w:start w:val="1"/>
      <w:numFmt w:val="bullet"/>
      <w:lvlText w:val=""/>
      <w:lvlJc w:val="left"/>
      <w:pPr>
        <w:ind w:left="4000" w:hanging="360"/>
      </w:pPr>
      <w:rPr>
        <w:rFonts w:ascii="Symbol" w:hAnsi="Symbol" w:hint="default"/>
      </w:rPr>
    </w:lvl>
    <w:lvl w:ilvl="4" w:tplc="04090003" w:tentative="1">
      <w:start w:val="1"/>
      <w:numFmt w:val="bullet"/>
      <w:lvlText w:val="o"/>
      <w:lvlJc w:val="left"/>
      <w:pPr>
        <w:ind w:left="4720" w:hanging="360"/>
      </w:pPr>
      <w:rPr>
        <w:rFonts w:ascii="Courier New" w:hAnsi="Courier New" w:cs="Courier New" w:hint="default"/>
      </w:rPr>
    </w:lvl>
    <w:lvl w:ilvl="5" w:tplc="04090005" w:tentative="1">
      <w:start w:val="1"/>
      <w:numFmt w:val="bullet"/>
      <w:lvlText w:val=""/>
      <w:lvlJc w:val="left"/>
      <w:pPr>
        <w:ind w:left="5440" w:hanging="360"/>
      </w:pPr>
      <w:rPr>
        <w:rFonts w:ascii="Wingdings" w:hAnsi="Wingdings" w:hint="default"/>
      </w:rPr>
    </w:lvl>
    <w:lvl w:ilvl="6" w:tplc="04090001" w:tentative="1">
      <w:start w:val="1"/>
      <w:numFmt w:val="bullet"/>
      <w:lvlText w:val=""/>
      <w:lvlJc w:val="left"/>
      <w:pPr>
        <w:ind w:left="6160" w:hanging="360"/>
      </w:pPr>
      <w:rPr>
        <w:rFonts w:ascii="Symbol" w:hAnsi="Symbol" w:hint="default"/>
      </w:rPr>
    </w:lvl>
    <w:lvl w:ilvl="7" w:tplc="04090003" w:tentative="1">
      <w:start w:val="1"/>
      <w:numFmt w:val="bullet"/>
      <w:lvlText w:val="o"/>
      <w:lvlJc w:val="left"/>
      <w:pPr>
        <w:ind w:left="6880" w:hanging="360"/>
      </w:pPr>
      <w:rPr>
        <w:rFonts w:ascii="Courier New" w:hAnsi="Courier New" w:cs="Courier New" w:hint="default"/>
      </w:rPr>
    </w:lvl>
    <w:lvl w:ilvl="8" w:tplc="04090005" w:tentative="1">
      <w:start w:val="1"/>
      <w:numFmt w:val="bullet"/>
      <w:lvlText w:val=""/>
      <w:lvlJc w:val="left"/>
      <w:pPr>
        <w:ind w:left="7600" w:hanging="360"/>
      </w:pPr>
      <w:rPr>
        <w:rFonts w:ascii="Wingdings" w:hAnsi="Wingdings" w:hint="default"/>
      </w:rPr>
    </w:lvl>
  </w:abstractNum>
  <w:abstractNum w:abstractNumId="245" w15:restartNumberingAfterBreak="0">
    <w:nsid w:val="7C657329"/>
    <w:multiLevelType w:val="hybridMultilevel"/>
    <w:tmpl w:val="84E0E7D6"/>
    <w:lvl w:ilvl="0" w:tplc="04090011">
      <w:start w:val="1"/>
      <w:numFmt w:val="decimal"/>
      <w:lvlText w:val="%1)"/>
      <w:lvlJc w:val="left"/>
      <w:pPr>
        <w:ind w:left="1840" w:hanging="360"/>
      </w:pPr>
      <w:rPr>
        <w:rFonts w:hint="default"/>
      </w:rPr>
    </w:lvl>
    <w:lvl w:ilvl="1" w:tplc="04090003" w:tentative="1">
      <w:start w:val="1"/>
      <w:numFmt w:val="bullet"/>
      <w:lvlText w:val="o"/>
      <w:lvlJc w:val="left"/>
      <w:pPr>
        <w:ind w:left="2560" w:hanging="360"/>
      </w:pPr>
      <w:rPr>
        <w:rFonts w:ascii="Courier New" w:hAnsi="Courier New" w:cs="Courier New" w:hint="default"/>
      </w:rPr>
    </w:lvl>
    <w:lvl w:ilvl="2" w:tplc="04090005" w:tentative="1">
      <w:start w:val="1"/>
      <w:numFmt w:val="bullet"/>
      <w:lvlText w:val=""/>
      <w:lvlJc w:val="left"/>
      <w:pPr>
        <w:ind w:left="3280" w:hanging="360"/>
      </w:pPr>
      <w:rPr>
        <w:rFonts w:ascii="Wingdings" w:hAnsi="Wingdings" w:hint="default"/>
      </w:rPr>
    </w:lvl>
    <w:lvl w:ilvl="3" w:tplc="04090001" w:tentative="1">
      <w:start w:val="1"/>
      <w:numFmt w:val="bullet"/>
      <w:lvlText w:val=""/>
      <w:lvlJc w:val="left"/>
      <w:pPr>
        <w:ind w:left="4000" w:hanging="360"/>
      </w:pPr>
      <w:rPr>
        <w:rFonts w:ascii="Symbol" w:hAnsi="Symbol" w:hint="default"/>
      </w:rPr>
    </w:lvl>
    <w:lvl w:ilvl="4" w:tplc="04090003" w:tentative="1">
      <w:start w:val="1"/>
      <w:numFmt w:val="bullet"/>
      <w:lvlText w:val="o"/>
      <w:lvlJc w:val="left"/>
      <w:pPr>
        <w:ind w:left="4720" w:hanging="360"/>
      </w:pPr>
      <w:rPr>
        <w:rFonts w:ascii="Courier New" w:hAnsi="Courier New" w:cs="Courier New" w:hint="default"/>
      </w:rPr>
    </w:lvl>
    <w:lvl w:ilvl="5" w:tplc="04090005" w:tentative="1">
      <w:start w:val="1"/>
      <w:numFmt w:val="bullet"/>
      <w:lvlText w:val=""/>
      <w:lvlJc w:val="left"/>
      <w:pPr>
        <w:ind w:left="5440" w:hanging="360"/>
      </w:pPr>
      <w:rPr>
        <w:rFonts w:ascii="Wingdings" w:hAnsi="Wingdings" w:hint="default"/>
      </w:rPr>
    </w:lvl>
    <w:lvl w:ilvl="6" w:tplc="04090001" w:tentative="1">
      <w:start w:val="1"/>
      <w:numFmt w:val="bullet"/>
      <w:lvlText w:val=""/>
      <w:lvlJc w:val="left"/>
      <w:pPr>
        <w:ind w:left="6160" w:hanging="360"/>
      </w:pPr>
      <w:rPr>
        <w:rFonts w:ascii="Symbol" w:hAnsi="Symbol" w:hint="default"/>
      </w:rPr>
    </w:lvl>
    <w:lvl w:ilvl="7" w:tplc="04090003" w:tentative="1">
      <w:start w:val="1"/>
      <w:numFmt w:val="bullet"/>
      <w:lvlText w:val="o"/>
      <w:lvlJc w:val="left"/>
      <w:pPr>
        <w:ind w:left="6880" w:hanging="360"/>
      </w:pPr>
      <w:rPr>
        <w:rFonts w:ascii="Courier New" w:hAnsi="Courier New" w:cs="Courier New" w:hint="default"/>
      </w:rPr>
    </w:lvl>
    <w:lvl w:ilvl="8" w:tplc="04090005" w:tentative="1">
      <w:start w:val="1"/>
      <w:numFmt w:val="bullet"/>
      <w:lvlText w:val=""/>
      <w:lvlJc w:val="left"/>
      <w:pPr>
        <w:ind w:left="7600" w:hanging="360"/>
      </w:pPr>
      <w:rPr>
        <w:rFonts w:ascii="Wingdings" w:hAnsi="Wingdings" w:hint="default"/>
      </w:rPr>
    </w:lvl>
  </w:abstractNum>
  <w:abstractNum w:abstractNumId="246" w15:restartNumberingAfterBreak="0">
    <w:nsid w:val="7D811222"/>
    <w:multiLevelType w:val="hybridMultilevel"/>
    <w:tmpl w:val="E2705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7D974B28"/>
    <w:multiLevelType w:val="hybridMultilevel"/>
    <w:tmpl w:val="1EF4D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DBC7ADA"/>
    <w:multiLevelType w:val="hybridMultilevel"/>
    <w:tmpl w:val="9B6A98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9" w15:restartNumberingAfterBreak="0">
    <w:nsid w:val="7DC3688A"/>
    <w:multiLevelType w:val="hybridMultilevel"/>
    <w:tmpl w:val="B1FA3B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0" w15:restartNumberingAfterBreak="0">
    <w:nsid w:val="7DE87DDE"/>
    <w:multiLevelType w:val="hybridMultilevel"/>
    <w:tmpl w:val="54A6D2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7E0B3895"/>
    <w:multiLevelType w:val="hybridMultilevel"/>
    <w:tmpl w:val="CB8E7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7EB545DD"/>
    <w:multiLevelType w:val="hybridMultilevel"/>
    <w:tmpl w:val="0548E8DA"/>
    <w:lvl w:ilvl="0" w:tplc="DA7445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3" w15:restartNumberingAfterBreak="0">
    <w:nsid w:val="7FD44F43"/>
    <w:multiLevelType w:val="hybridMultilevel"/>
    <w:tmpl w:val="0C2AEA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9"/>
  </w:num>
  <w:num w:numId="2">
    <w:abstractNumId w:val="210"/>
  </w:num>
  <w:num w:numId="3">
    <w:abstractNumId w:val="98"/>
  </w:num>
  <w:num w:numId="4">
    <w:abstractNumId w:val="64"/>
  </w:num>
  <w:num w:numId="5">
    <w:abstractNumId w:val="134"/>
  </w:num>
  <w:num w:numId="6">
    <w:abstractNumId w:val="145"/>
  </w:num>
  <w:num w:numId="7">
    <w:abstractNumId w:val="191"/>
  </w:num>
  <w:num w:numId="8">
    <w:abstractNumId w:val="187"/>
  </w:num>
  <w:num w:numId="9">
    <w:abstractNumId w:val="14"/>
  </w:num>
  <w:num w:numId="10">
    <w:abstractNumId w:val="6"/>
  </w:num>
  <w:num w:numId="11">
    <w:abstractNumId w:val="100"/>
  </w:num>
  <w:num w:numId="12">
    <w:abstractNumId w:val="125"/>
  </w:num>
  <w:num w:numId="13">
    <w:abstractNumId w:val="172"/>
  </w:num>
  <w:num w:numId="14">
    <w:abstractNumId w:val="181"/>
  </w:num>
  <w:num w:numId="15">
    <w:abstractNumId w:val="222"/>
  </w:num>
  <w:num w:numId="16">
    <w:abstractNumId w:val="209"/>
  </w:num>
  <w:num w:numId="17">
    <w:abstractNumId w:val="68"/>
  </w:num>
  <w:num w:numId="18">
    <w:abstractNumId w:val="133"/>
  </w:num>
  <w:num w:numId="19">
    <w:abstractNumId w:val="30"/>
  </w:num>
  <w:num w:numId="20">
    <w:abstractNumId w:val="121"/>
  </w:num>
  <w:num w:numId="21">
    <w:abstractNumId w:val="201"/>
  </w:num>
  <w:num w:numId="22">
    <w:abstractNumId w:val="69"/>
  </w:num>
  <w:num w:numId="23">
    <w:abstractNumId w:val="235"/>
  </w:num>
  <w:num w:numId="24">
    <w:abstractNumId w:val="46"/>
  </w:num>
  <w:num w:numId="25">
    <w:abstractNumId w:val="199"/>
  </w:num>
  <w:num w:numId="26">
    <w:abstractNumId w:val="99"/>
  </w:num>
  <w:num w:numId="27">
    <w:abstractNumId w:val="147"/>
  </w:num>
  <w:num w:numId="28">
    <w:abstractNumId w:val="111"/>
  </w:num>
  <w:num w:numId="29">
    <w:abstractNumId w:val="37"/>
  </w:num>
  <w:num w:numId="30">
    <w:abstractNumId w:val="135"/>
  </w:num>
  <w:num w:numId="31">
    <w:abstractNumId w:val="178"/>
  </w:num>
  <w:num w:numId="32">
    <w:abstractNumId w:val="105"/>
  </w:num>
  <w:num w:numId="33">
    <w:abstractNumId w:val="77"/>
  </w:num>
  <w:num w:numId="34">
    <w:abstractNumId w:val="57"/>
  </w:num>
  <w:num w:numId="35">
    <w:abstractNumId w:val="76"/>
  </w:num>
  <w:num w:numId="36">
    <w:abstractNumId w:val="152"/>
  </w:num>
  <w:num w:numId="37">
    <w:abstractNumId w:val="154"/>
  </w:num>
  <w:num w:numId="38">
    <w:abstractNumId w:val="31"/>
  </w:num>
  <w:num w:numId="39">
    <w:abstractNumId w:val="198"/>
  </w:num>
  <w:num w:numId="40">
    <w:abstractNumId w:val="87"/>
  </w:num>
  <w:num w:numId="41">
    <w:abstractNumId w:val="183"/>
  </w:num>
  <w:num w:numId="42">
    <w:abstractNumId w:val="228"/>
  </w:num>
  <w:num w:numId="43">
    <w:abstractNumId w:val="52"/>
  </w:num>
  <w:num w:numId="44">
    <w:abstractNumId w:val="202"/>
  </w:num>
  <w:num w:numId="45">
    <w:abstractNumId w:val="188"/>
  </w:num>
  <w:num w:numId="46">
    <w:abstractNumId w:val="245"/>
  </w:num>
  <w:num w:numId="47">
    <w:abstractNumId w:val="93"/>
  </w:num>
  <w:num w:numId="48">
    <w:abstractNumId w:val="3"/>
  </w:num>
  <w:num w:numId="49">
    <w:abstractNumId w:val="131"/>
  </w:num>
  <w:num w:numId="50">
    <w:abstractNumId w:val="95"/>
  </w:num>
  <w:num w:numId="51">
    <w:abstractNumId w:val="11"/>
  </w:num>
  <w:num w:numId="52">
    <w:abstractNumId w:val="17"/>
  </w:num>
  <w:num w:numId="53">
    <w:abstractNumId w:val="155"/>
  </w:num>
  <w:num w:numId="54">
    <w:abstractNumId w:val="10"/>
  </w:num>
  <w:num w:numId="55">
    <w:abstractNumId w:val="138"/>
  </w:num>
  <w:num w:numId="56">
    <w:abstractNumId w:val="115"/>
  </w:num>
  <w:num w:numId="57">
    <w:abstractNumId w:val="62"/>
  </w:num>
  <w:num w:numId="58">
    <w:abstractNumId w:val="19"/>
  </w:num>
  <w:num w:numId="59">
    <w:abstractNumId w:val="208"/>
  </w:num>
  <w:num w:numId="60">
    <w:abstractNumId w:val="7"/>
  </w:num>
  <w:num w:numId="61">
    <w:abstractNumId w:val="117"/>
  </w:num>
  <w:num w:numId="62">
    <w:abstractNumId w:val="151"/>
  </w:num>
  <w:num w:numId="63">
    <w:abstractNumId w:val="226"/>
  </w:num>
  <w:num w:numId="64">
    <w:abstractNumId w:val="27"/>
  </w:num>
  <w:num w:numId="65">
    <w:abstractNumId w:val="82"/>
  </w:num>
  <w:num w:numId="66">
    <w:abstractNumId w:val="24"/>
  </w:num>
  <w:num w:numId="67">
    <w:abstractNumId w:val="88"/>
  </w:num>
  <w:num w:numId="68">
    <w:abstractNumId w:val="101"/>
  </w:num>
  <w:num w:numId="69">
    <w:abstractNumId w:val="139"/>
  </w:num>
  <w:num w:numId="70">
    <w:abstractNumId w:val="73"/>
  </w:num>
  <w:num w:numId="71">
    <w:abstractNumId w:val="203"/>
  </w:num>
  <w:num w:numId="72">
    <w:abstractNumId w:val="118"/>
  </w:num>
  <w:num w:numId="73">
    <w:abstractNumId w:val="51"/>
  </w:num>
  <w:num w:numId="74">
    <w:abstractNumId w:val="249"/>
  </w:num>
  <w:num w:numId="75">
    <w:abstractNumId w:val="86"/>
  </w:num>
  <w:num w:numId="76">
    <w:abstractNumId w:val="61"/>
  </w:num>
  <w:num w:numId="77">
    <w:abstractNumId w:val="240"/>
  </w:num>
  <w:num w:numId="78">
    <w:abstractNumId w:val="237"/>
  </w:num>
  <w:num w:numId="79">
    <w:abstractNumId w:val="233"/>
  </w:num>
  <w:num w:numId="80">
    <w:abstractNumId w:val="140"/>
  </w:num>
  <w:num w:numId="81">
    <w:abstractNumId w:val="89"/>
  </w:num>
  <w:num w:numId="82">
    <w:abstractNumId w:val="0"/>
  </w:num>
  <w:num w:numId="83">
    <w:abstractNumId w:val="185"/>
  </w:num>
  <w:num w:numId="84">
    <w:abstractNumId w:val="234"/>
  </w:num>
  <w:num w:numId="85">
    <w:abstractNumId w:val="53"/>
  </w:num>
  <w:num w:numId="86">
    <w:abstractNumId w:val="47"/>
  </w:num>
  <w:num w:numId="87">
    <w:abstractNumId w:val="45"/>
  </w:num>
  <w:num w:numId="88">
    <w:abstractNumId w:val="72"/>
  </w:num>
  <w:num w:numId="89">
    <w:abstractNumId w:val="39"/>
  </w:num>
  <w:num w:numId="90">
    <w:abstractNumId w:val="63"/>
  </w:num>
  <w:num w:numId="91">
    <w:abstractNumId w:val="213"/>
  </w:num>
  <w:num w:numId="92">
    <w:abstractNumId w:val="136"/>
  </w:num>
  <w:num w:numId="93">
    <w:abstractNumId w:val="44"/>
  </w:num>
  <w:num w:numId="94">
    <w:abstractNumId w:val="1"/>
  </w:num>
  <w:num w:numId="95">
    <w:abstractNumId w:val="173"/>
  </w:num>
  <w:num w:numId="96">
    <w:abstractNumId w:val="200"/>
  </w:num>
  <w:num w:numId="97">
    <w:abstractNumId w:val="248"/>
  </w:num>
  <w:num w:numId="98">
    <w:abstractNumId w:val="223"/>
  </w:num>
  <w:num w:numId="99">
    <w:abstractNumId w:val="192"/>
  </w:num>
  <w:num w:numId="100">
    <w:abstractNumId w:val="36"/>
  </w:num>
  <w:num w:numId="101">
    <w:abstractNumId w:val="97"/>
  </w:num>
  <w:num w:numId="102">
    <w:abstractNumId w:val="83"/>
  </w:num>
  <w:num w:numId="103">
    <w:abstractNumId w:val="238"/>
  </w:num>
  <w:num w:numId="104">
    <w:abstractNumId w:val="160"/>
  </w:num>
  <w:num w:numId="105">
    <w:abstractNumId w:val="214"/>
  </w:num>
  <w:num w:numId="106">
    <w:abstractNumId w:val="168"/>
  </w:num>
  <w:num w:numId="107">
    <w:abstractNumId w:val="197"/>
  </w:num>
  <w:num w:numId="108">
    <w:abstractNumId w:val="12"/>
  </w:num>
  <w:num w:numId="109">
    <w:abstractNumId w:val="127"/>
  </w:num>
  <w:num w:numId="110">
    <w:abstractNumId w:val="180"/>
  </w:num>
  <w:num w:numId="111">
    <w:abstractNumId w:val="18"/>
  </w:num>
  <w:num w:numId="112">
    <w:abstractNumId w:val="246"/>
  </w:num>
  <w:num w:numId="113">
    <w:abstractNumId w:val="231"/>
  </w:num>
  <w:num w:numId="114">
    <w:abstractNumId w:val="94"/>
  </w:num>
  <w:num w:numId="115">
    <w:abstractNumId w:val="241"/>
  </w:num>
  <w:num w:numId="116">
    <w:abstractNumId w:val="205"/>
  </w:num>
  <w:num w:numId="117">
    <w:abstractNumId w:val="176"/>
  </w:num>
  <w:num w:numId="118">
    <w:abstractNumId w:val="149"/>
  </w:num>
  <w:num w:numId="119">
    <w:abstractNumId w:val="169"/>
  </w:num>
  <w:num w:numId="120">
    <w:abstractNumId w:val="60"/>
  </w:num>
  <w:num w:numId="121">
    <w:abstractNumId w:val="165"/>
  </w:num>
  <w:num w:numId="122">
    <w:abstractNumId w:val="49"/>
  </w:num>
  <w:num w:numId="123">
    <w:abstractNumId w:val="26"/>
  </w:num>
  <w:num w:numId="124">
    <w:abstractNumId w:val="184"/>
  </w:num>
  <w:num w:numId="125">
    <w:abstractNumId w:val="193"/>
  </w:num>
  <w:num w:numId="126">
    <w:abstractNumId w:val="80"/>
  </w:num>
  <w:num w:numId="127">
    <w:abstractNumId w:val="50"/>
  </w:num>
  <w:num w:numId="128">
    <w:abstractNumId w:val="85"/>
  </w:num>
  <w:num w:numId="129">
    <w:abstractNumId w:val="123"/>
  </w:num>
  <w:num w:numId="130">
    <w:abstractNumId w:val="211"/>
  </w:num>
  <w:num w:numId="131">
    <w:abstractNumId w:val="102"/>
  </w:num>
  <w:num w:numId="132">
    <w:abstractNumId w:val="114"/>
  </w:num>
  <w:num w:numId="133">
    <w:abstractNumId w:val="252"/>
  </w:num>
  <w:num w:numId="134">
    <w:abstractNumId w:val="38"/>
  </w:num>
  <w:num w:numId="135">
    <w:abstractNumId w:val="120"/>
  </w:num>
  <w:num w:numId="136">
    <w:abstractNumId w:val="218"/>
  </w:num>
  <w:num w:numId="137">
    <w:abstractNumId w:val="219"/>
  </w:num>
  <w:num w:numId="138">
    <w:abstractNumId w:val="144"/>
  </w:num>
  <w:num w:numId="139">
    <w:abstractNumId w:val="132"/>
  </w:num>
  <w:num w:numId="140">
    <w:abstractNumId w:val="159"/>
  </w:num>
  <w:num w:numId="141">
    <w:abstractNumId w:val="251"/>
  </w:num>
  <w:num w:numId="142">
    <w:abstractNumId w:val="141"/>
  </w:num>
  <w:num w:numId="143">
    <w:abstractNumId w:val="8"/>
  </w:num>
  <w:num w:numId="144">
    <w:abstractNumId w:val="182"/>
  </w:num>
  <w:num w:numId="145">
    <w:abstractNumId w:val="70"/>
  </w:num>
  <w:num w:numId="146">
    <w:abstractNumId w:val="156"/>
  </w:num>
  <w:num w:numId="147">
    <w:abstractNumId w:val="247"/>
  </w:num>
  <w:num w:numId="148">
    <w:abstractNumId w:val="122"/>
  </w:num>
  <w:num w:numId="149">
    <w:abstractNumId w:val="13"/>
  </w:num>
  <w:num w:numId="150">
    <w:abstractNumId w:val="41"/>
  </w:num>
  <w:num w:numId="151">
    <w:abstractNumId w:val="142"/>
  </w:num>
  <w:num w:numId="152">
    <w:abstractNumId w:val="166"/>
  </w:num>
  <w:num w:numId="153">
    <w:abstractNumId w:val="148"/>
  </w:num>
  <w:num w:numId="154">
    <w:abstractNumId w:val="236"/>
  </w:num>
  <w:num w:numId="155">
    <w:abstractNumId w:val="112"/>
  </w:num>
  <w:num w:numId="156">
    <w:abstractNumId w:val="190"/>
  </w:num>
  <w:num w:numId="157">
    <w:abstractNumId w:val="143"/>
  </w:num>
  <w:num w:numId="158">
    <w:abstractNumId w:val="167"/>
  </w:num>
  <w:num w:numId="159">
    <w:abstractNumId w:val="103"/>
  </w:num>
  <w:num w:numId="160">
    <w:abstractNumId w:val="84"/>
  </w:num>
  <w:num w:numId="161">
    <w:abstractNumId w:val="79"/>
  </w:num>
  <w:num w:numId="162">
    <w:abstractNumId w:val="171"/>
  </w:num>
  <w:num w:numId="163">
    <w:abstractNumId w:val="129"/>
  </w:num>
  <w:num w:numId="164">
    <w:abstractNumId w:val="157"/>
  </w:num>
  <w:num w:numId="165">
    <w:abstractNumId w:val="119"/>
  </w:num>
  <w:num w:numId="166">
    <w:abstractNumId w:val="65"/>
  </w:num>
  <w:num w:numId="167">
    <w:abstractNumId w:val="107"/>
  </w:num>
  <w:num w:numId="168">
    <w:abstractNumId w:val="71"/>
  </w:num>
  <w:num w:numId="169">
    <w:abstractNumId w:val="104"/>
  </w:num>
  <w:num w:numId="170">
    <w:abstractNumId w:val="204"/>
  </w:num>
  <w:num w:numId="171">
    <w:abstractNumId w:val="221"/>
  </w:num>
  <w:num w:numId="172">
    <w:abstractNumId w:val="244"/>
  </w:num>
  <w:num w:numId="173">
    <w:abstractNumId w:val="174"/>
  </w:num>
  <w:num w:numId="174">
    <w:abstractNumId w:val="91"/>
  </w:num>
  <w:num w:numId="175">
    <w:abstractNumId w:val="92"/>
  </w:num>
  <w:num w:numId="176">
    <w:abstractNumId w:val="243"/>
  </w:num>
  <w:num w:numId="177">
    <w:abstractNumId w:val="29"/>
  </w:num>
  <w:num w:numId="178">
    <w:abstractNumId w:val="146"/>
  </w:num>
  <w:num w:numId="179">
    <w:abstractNumId w:val="220"/>
  </w:num>
  <w:num w:numId="180">
    <w:abstractNumId w:val="229"/>
  </w:num>
  <w:num w:numId="181">
    <w:abstractNumId w:val="66"/>
  </w:num>
  <w:num w:numId="182">
    <w:abstractNumId w:val="161"/>
  </w:num>
  <w:num w:numId="183">
    <w:abstractNumId w:val="109"/>
  </w:num>
  <w:num w:numId="184">
    <w:abstractNumId w:val="189"/>
  </w:num>
  <w:num w:numId="185">
    <w:abstractNumId w:val="9"/>
  </w:num>
  <w:num w:numId="186">
    <w:abstractNumId w:val="20"/>
  </w:num>
  <w:num w:numId="187">
    <w:abstractNumId w:val="195"/>
  </w:num>
  <w:num w:numId="188">
    <w:abstractNumId w:val="230"/>
  </w:num>
  <w:num w:numId="189">
    <w:abstractNumId w:val="239"/>
  </w:num>
  <w:num w:numId="190">
    <w:abstractNumId w:val="216"/>
  </w:num>
  <w:num w:numId="191">
    <w:abstractNumId w:val="42"/>
  </w:num>
  <w:num w:numId="192">
    <w:abstractNumId w:val="67"/>
  </w:num>
  <w:num w:numId="193">
    <w:abstractNumId w:val="217"/>
  </w:num>
  <w:num w:numId="194">
    <w:abstractNumId w:val="128"/>
  </w:num>
  <w:num w:numId="195">
    <w:abstractNumId w:val="212"/>
  </w:num>
  <w:num w:numId="196">
    <w:abstractNumId w:val="163"/>
  </w:num>
  <w:num w:numId="197">
    <w:abstractNumId w:val="177"/>
  </w:num>
  <w:num w:numId="198">
    <w:abstractNumId w:val="48"/>
  </w:num>
  <w:num w:numId="199">
    <w:abstractNumId w:val="158"/>
  </w:num>
  <w:num w:numId="200">
    <w:abstractNumId w:val="137"/>
  </w:num>
  <w:num w:numId="201">
    <w:abstractNumId w:val="162"/>
  </w:num>
  <w:num w:numId="202">
    <w:abstractNumId w:val="74"/>
  </w:num>
  <w:num w:numId="203">
    <w:abstractNumId w:val="32"/>
  </w:num>
  <w:num w:numId="204">
    <w:abstractNumId w:val="215"/>
  </w:num>
  <w:num w:numId="205">
    <w:abstractNumId w:val="78"/>
  </w:num>
  <w:num w:numId="206">
    <w:abstractNumId w:val="106"/>
  </w:num>
  <w:num w:numId="207">
    <w:abstractNumId w:val="206"/>
  </w:num>
  <w:num w:numId="208">
    <w:abstractNumId w:val="35"/>
  </w:num>
  <w:num w:numId="209">
    <w:abstractNumId w:val="58"/>
  </w:num>
  <w:num w:numId="210">
    <w:abstractNumId w:val="153"/>
  </w:num>
  <w:num w:numId="211">
    <w:abstractNumId w:val="4"/>
  </w:num>
  <w:num w:numId="212">
    <w:abstractNumId w:val="194"/>
  </w:num>
  <w:num w:numId="213">
    <w:abstractNumId w:val="75"/>
  </w:num>
  <w:num w:numId="214">
    <w:abstractNumId w:val="55"/>
  </w:num>
  <w:num w:numId="215">
    <w:abstractNumId w:val="130"/>
  </w:num>
  <w:num w:numId="216">
    <w:abstractNumId w:val="242"/>
  </w:num>
  <w:num w:numId="217">
    <w:abstractNumId w:val="186"/>
  </w:num>
  <w:num w:numId="218">
    <w:abstractNumId w:val="16"/>
  </w:num>
  <w:num w:numId="219">
    <w:abstractNumId w:val="150"/>
  </w:num>
  <w:num w:numId="220">
    <w:abstractNumId w:val="28"/>
  </w:num>
  <w:num w:numId="221">
    <w:abstractNumId w:val="196"/>
  </w:num>
  <w:num w:numId="222">
    <w:abstractNumId w:val="23"/>
  </w:num>
  <w:num w:numId="223">
    <w:abstractNumId w:val="170"/>
  </w:num>
  <w:num w:numId="224">
    <w:abstractNumId w:val="227"/>
  </w:num>
  <w:num w:numId="225">
    <w:abstractNumId w:val="253"/>
  </w:num>
  <w:num w:numId="226">
    <w:abstractNumId w:val="34"/>
  </w:num>
  <w:num w:numId="227">
    <w:abstractNumId w:val="25"/>
  </w:num>
  <w:num w:numId="228">
    <w:abstractNumId w:val="108"/>
  </w:num>
  <w:num w:numId="229">
    <w:abstractNumId w:val="54"/>
  </w:num>
  <w:num w:numId="230">
    <w:abstractNumId w:val="96"/>
  </w:num>
  <w:num w:numId="231">
    <w:abstractNumId w:val="224"/>
  </w:num>
  <w:num w:numId="232">
    <w:abstractNumId w:val="126"/>
  </w:num>
  <w:num w:numId="233">
    <w:abstractNumId w:val="164"/>
  </w:num>
  <w:num w:numId="234">
    <w:abstractNumId w:val="110"/>
  </w:num>
  <w:num w:numId="235">
    <w:abstractNumId w:val="15"/>
  </w:num>
  <w:num w:numId="236">
    <w:abstractNumId w:val="43"/>
  </w:num>
  <w:num w:numId="237">
    <w:abstractNumId w:val="5"/>
  </w:num>
  <w:num w:numId="238">
    <w:abstractNumId w:val="124"/>
  </w:num>
  <w:num w:numId="239">
    <w:abstractNumId w:val="113"/>
  </w:num>
  <w:num w:numId="240">
    <w:abstractNumId w:val="250"/>
  </w:num>
  <w:num w:numId="241">
    <w:abstractNumId w:val="175"/>
  </w:num>
  <w:num w:numId="242">
    <w:abstractNumId w:val="21"/>
  </w:num>
  <w:num w:numId="243">
    <w:abstractNumId w:val="59"/>
  </w:num>
  <w:num w:numId="244">
    <w:abstractNumId w:val="81"/>
  </w:num>
  <w:num w:numId="245">
    <w:abstractNumId w:val="40"/>
  </w:num>
  <w:num w:numId="246">
    <w:abstractNumId w:val="2"/>
  </w:num>
  <w:num w:numId="247">
    <w:abstractNumId w:val="116"/>
  </w:num>
  <w:num w:numId="248">
    <w:abstractNumId w:val="232"/>
  </w:num>
  <w:num w:numId="249">
    <w:abstractNumId w:val="56"/>
  </w:num>
  <w:num w:numId="250">
    <w:abstractNumId w:val="207"/>
  </w:num>
  <w:num w:numId="251">
    <w:abstractNumId w:val="90"/>
  </w:num>
  <w:num w:numId="252">
    <w:abstractNumId w:val="33"/>
  </w:num>
  <w:num w:numId="253">
    <w:abstractNumId w:val="22"/>
  </w:num>
  <w:num w:numId="254">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5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yali Dev">
    <w15:presenceInfo w15:providerId="AD" w15:userId="S-1-5-21-2000478354-299502267-725345543-647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embedSystemFonts/>
  <w:hideSpellingErrors/>
  <w:hideGrammaticalErrors/>
  <w:activeWritingStyle w:appName="MSWord" w:lang="fr-FR" w:vendorID="64" w:dllVersion="131078" w:nlCheck="1" w:checkStyle="0"/>
  <w:activeWritingStyle w:appName="MSWord" w:lang="en-IE" w:vendorID="64" w:dllVersion="131078" w:nlCheck="1" w:checkStyle="1"/>
  <w:activeWritingStyle w:appName="MSWord" w:lang="en-US"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86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12FB"/>
    <w:rsid w:val="000000EE"/>
    <w:rsid w:val="000002DE"/>
    <w:rsid w:val="00000897"/>
    <w:rsid w:val="00000BAD"/>
    <w:rsid w:val="00000CE7"/>
    <w:rsid w:val="00000F20"/>
    <w:rsid w:val="00001A12"/>
    <w:rsid w:val="000020E6"/>
    <w:rsid w:val="00002440"/>
    <w:rsid w:val="00002455"/>
    <w:rsid w:val="000029B0"/>
    <w:rsid w:val="0000300D"/>
    <w:rsid w:val="00003575"/>
    <w:rsid w:val="00003CB2"/>
    <w:rsid w:val="00003D62"/>
    <w:rsid w:val="00004A53"/>
    <w:rsid w:val="00004FC1"/>
    <w:rsid w:val="00005381"/>
    <w:rsid w:val="000055B4"/>
    <w:rsid w:val="00005F0F"/>
    <w:rsid w:val="000065B5"/>
    <w:rsid w:val="0000729F"/>
    <w:rsid w:val="00010650"/>
    <w:rsid w:val="00011552"/>
    <w:rsid w:val="000119F0"/>
    <w:rsid w:val="00011C0B"/>
    <w:rsid w:val="00011EE5"/>
    <w:rsid w:val="00011FCA"/>
    <w:rsid w:val="00011FF9"/>
    <w:rsid w:val="000124B0"/>
    <w:rsid w:val="0001270A"/>
    <w:rsid w:val="00012769"/>
    <w:rsid w:val="0001302D"/>
    <w:rsid w:val="0001326F"/>
    <w:rsid w:val="00013640"/>
    <w:rsid w:val="000144C1"/>
    <w:rsid w:val="00014706"/>
    <w:rsid w:val="000148BD"/>
    <w:rsid w:val="00015F61"/>
    <w:rsid w:val="00015FC6"/>
    <w:rsid w:val="00016011"/>
    <w:rsid w:val="00016DDB"/>
    <w:rsid w:val="0001733A"/>
    <w:rsid w:val="0001783A"/>
    <w:rsid w:val="00017BCD"/>
    <w:rsid w:val="00017E96"/>
    <w:rsid w:val="00020005"/>
    <w:rsid w:val="0002054F"/>
    <w:rsid w:val="00020DC5"/>
    <w:rsid w:val="00020E3C"/>
    <w:rsid w:val="000210A5"/>
    <w:rsid w:val="00021878"/>
    <w:rsid w:val="00021C18"/>
    <w:rsid w:val="000227CD"/>
    <w:rsid w:val="0002337F"/>
    <w:rsid w:val="00024072"/>
    <w:rsid w:val="00024614"/>
    <w:rsid w:val="00024810"/>
    <w:rsid w:val="00024A20"/>
    <w:rsid w:val="000253C0"/>
    <w:rsid w:val="00025C29"/>
    <w:rsid w:val="00026665"/>
    <w:rsid w:val="00026F25"/>
    <w:rsid w:val="0002720E"/>
    <w:rsid w:val="000274BA"/>
    <w:rsid w:val="000277A8"/>
    <w:rsid w:val="00027C22"/>
    <w:rsid w:val="00027E4A"/>
    <w:rsid w:val="000302F9"/>
    <w:rsid w:val="000305B3"/>
    <w:rsid w:val="000308A1"/>
    <w:rsid w:val="00030AC2"/>
    <w:rsid w:val="00031182"/>
    <w:rsid w:val="00031BE6"/>
    <w:rsid w:val="000320EF"/>
    <w:rsid w:val="0003215E"/>
    <w:rsid w:val="000325CF"/>
    <w:rsid w:val="000329A6"/>
    <w:rsid w:val="00032E2D"/>
    <w:rsid w:val="00033D13"/>
    <w:rsid w:val="00034081"/>
    <w:rsid w:val="000344D1"/>
    <w:rsid w:val="00035498"/>
    <w:rsid w:val="00035605"/>
    <w:rsid w:val="000367FC"/>
    <w:rsid w:val="000369AB"/>
    <w:rsid w:val="00036A8D"/>
    <w:rsid w:val="00036DD3"/>
    <w:rsid w:val="0003791C"/>
    <w:rsid w:val="00037CE6"/>
    <w:rsid w:val="00037E04"/>
    <w:rsid w:val="00040757"/>
    <w:rsid w:val="00040CE8"/>
    <w:rsid w:val="00040F2B"/>
    <w:rsid w:val="00041349"/>
    <w:rsid w:val="000414D2"/>
    <w:rsid w:val="00041A10"/>
    <w:rsid w:val="00042310"/>
    <w:rsid w:val="000425B1"/>
    <w:rsid w:val="0004285C"/>
    <w:rsid w:val="000429AC"/>
    <w:rsid w:val="00043DFF"/>
    <w:rsid w:val="000441F4"/>
    <w:rsid w:val="00044589"/>
    <w:rsid w:val="00044738"/>
    <w:rsid w:val="000449F9"/>
    <w:rsid w:val="00044BB0"/>
    <w:rsid w:val="00044E6D"/>
    <w:rsid w:val="000455C9"/>
    <w:rsid w:val="00045D5B"/>
    <w:rsid w:val="0004609A"/>
    <w:rsid w:val="000460A0"/>
    <w:rsid w:val="0004626A"/>
    <w:rsid w:val="0004699D"/>
    <w:rsid w:val="00046B08"/>
    <w:rsid w:val="000473EF"/>
    <w:rsid w:val="00047636"/>
    <w:rsid w:val="00047A81"/>
    <w:rsid w:val="00047E77"/>
    <w:rsid w:val="000505D4"/>
    <w:rsid w:val="000508BF"/>
    <w:rsid w:val="000509F1"/>
    <w:rsid w:val="000516B2"/>
    <w:rsid w:val="00052839"/>
    <w:rsid w:val="00052BAC"/>
    <w:rsid w:val="00052D4F"/>
    <w:rsid w:val="00053708"/>
    <w:rsid w:val="00054CDF"/>
    <w:rsid w:val="0005548D"/>
    <w:rsid w:val="000566AC"/>
    <w:rsid w:val="00056761"/>
    <w:rsid w:val="00056C63"/>
    <w:rsid w:val="00056DB7"/>
    <w:rsid w:val="000571BE"/>
    <w:rsid w:val="0006021D"/>
    <w:rsid w:val="00060556"/>
    <w:rsid w:val="00060604"/>
    <w:rsid w:val="00060A7A"/>
    <w:rsid w:val="0006149C"/>
    <w:rsid w:val="00061645"/>
    <w:rsid w:val="00061A85"/>
    <w:rsid w:val="000624BC"/>
    <w:rsid w:val="00062CFF"/>
    <w:rsid w:val="000646F5"/>
    <w:rsid w:val="000648A7"/>
    <w:rsid w:val="00065AE9"/>
    <w:rsid w:val="00066477"/>
    <w:rsid w:val="00066BD2"/>
    <w:rsid w:val="00066C63"/>
    <w:rsid w:val="0006774F"/>
    <w:rsid w:val="00067E27"/>
    <w:rsid w:val="00070765"/>
    <w:rsid w:val="0007082E"/>
    <w:rsid w:val="000717BB"/>
    <w:rsid w:val="0007220F"/>
    <w:rsid w:val="0007247B"/>
    <w:rsid w:val="00072A67"/>
    <w:rsid w:val="000730C5"/>
    <w:rsid w:val="00073405"/>
    <w:rsid w:val="000736BB"/>
    <w:rsid w:val="000742FC"/>
    <w:rsid w:val="000746A1"/>
    <w:rsid w:val="000749D6"/>
    <w:rsid w:val="000754C8"/>
    <w:rsid w:val="00075781"/>
    <w:rsid w:val="00075B8D"/>
    <w:rsid w:val="00076470"/>
    <w:rsid w:val="00076842"/>
    <w:rsid w:val="00077AB4"/>
    <w:rsid w:val="00080334"/>
    <w:rsid w:val="00081634"/>
    <w:rsid w:val="00081AE3"/>
    <w:rsid w:val="000820B1"/>
    <w:rsid w:val="0008312A"/>
    <w:rsid w:val="0008377A"/>
    <w:rsid w:val="00083E60"/>
    <w:rsid w:val="000843C1"/>
    <w:rsid w:val="00084A53"/>
    <w:rsid w:val="0008534A"/>
    <w:rsid w:val="0008538D"/>
    <w:rsid w:val="00085CF2"/>
    <w:rsid w:val="000860F7"/>
    <w:rsid w:val="00086965"/>
    <w:rsid w:val="00086BDA"/>
    <w:rsid w:val="00087B7D"/>
    <w:rsid w:val="000901DE"/>
    <w:rsid w:val="0009027C"/>
    <w:rsid w:val="000906DC"/>
    <w:rsid w:val="000908AF"/>
    <w:rsid w:val="00090AB2"/>
    <w:rsid w:val="00090C8E"/>
    <w:rsid w:val="00091134"/>
    <w:rsid w:val="0009118C"/>
    <w:rsid w:val="00091429"/>
    <w:rsid w:val="00091885"/>
    <w:rsid w:val="00091A4F"/>
    <w:rsid w:val="00091BA4"/>
    <w:rsid w:val="00091D08"/>
    <w:rsid w:val="00091ECF"/>
    <w:rsid w:val="00092744"/>
    <w:rsid w:val="00093630"/>
    <w:rsid w:val="000940E6"/>
    <w:rsid w:val="000943DA"/>
    <w:rsid w:val="00094762"/>
    <w:rsid w:val="000948E4"/>
    <w:rsid w:val="00095144"/>
    <w:rsid w:val="00095152"/>
    <w:rsid w:val="00095164"/>
    <w:rsid w:val="000953A7"/>
    <w:rsid w:val="00095F60"/>
    <w:rsid w:val="000961EF"/>
    <w:rsid w:val="000963A5"/>
    <w:rsid w:val="00096909"/>
    <w:rsid w:val="00096C4B"/>
    <w:rsid w:val="0009744A"/>
    <w:rsid w:val="000979B1"/>
    <w:rsid w:val="000979E2"/>
    <w:rsid w:val="00097E78"/>
    <w:rsid w:val="000A0343"/>
    <w:rsid w:val="000A0420"/>
    <w:rsid w:val="000A081A"/>
    <w:rsid w:val="000A0AA9"/>
    <w:rsid w:val="000A0D6A"/>
    <w:rsid w:val="000A0E29"/>
    <w:rsid w:val="000A16C9"/>
    <w:rsid w:val="000A1E7A"/>
    <w:rsid w:val="000A2141"/>
    <w:rsid w:val="000A2391"/>
    <w:rsid w:val="000A252D"/>
    <w:rsid w:val="000A256D"/>
    <w:rsid w:val="000A26BC"/>
    <w:rsid w:val="000A2DA3"/>
    <w:rsid w:val="000A3CBE"/>
    <w:rsid w:val="000A59A2"/>
    <w:rsid w:val="000A5A70"/>
    <w:rsid w:val="000A5B11"/>
    <w:rsid w:val="000A62F3"/>
    <w:rsid w:val="000A65CF"/>
    <w:rsid w:val="000A7228"/>
    <w:rsid w:val="000A74CC"/>
    <w:rsid w:val="000B020C"/>
    <w:rsid w:val="000B050A"/>
    <w:rsid w:val="000B05F9"/>
    <w:rsid w:val="000B0697"/>
    <w:rsid w:val="000B06C4"/>
    <w:rsid w:val="000B0F34"/>
    <w:rsid w:val="000B10DE"/>
    <w:rsid w:val="000B17DB"/>
    <w:rsid w:val="000B26A4"/>
    <w:rsid w:val="000B2883"/>
    <w:rsid w:val="000B3791"/>
    <w:rsid w:val="000B3E7D"/>
    <w:rsid w:val="000B4342"/>
    <w:rsid w:val="000B4470"/>
    <w:rsid w:val="000B4694"/>
    <w:rsid w:val="000B4F82"/>
    <w:rsid w:val="000B5F2C"/>
    <w:rsid w:val="000B63B4"/>
    <w:rsid w:val="000B66DA"/>
    <w:rsid w:val="000B6867"/>
    <w:rsid w:val="000B6A92"/>
    <w:rsid w:val="000B6EC4"/>
    <w:rsid w:val="000B6EF0"/>
    <w:rsid w:val="000B6FD9"/>
    <w:rsid w:val="000B72EE"/>
    <w:rsid w:val="000B7F20"/>
    <w:rsid w:val="000C0057"/>
    <w:rsid w:val="000C0069"/>
    <w:rsid w:val="000C04C0"/>
    <w:rsid w:val="000C0A3D"/>
    <w:rsid w:val="000C1827"/>
    <w:rsid w:val="000C2832"/>
    <w:rsid w:val="000C2E64"/>
    <w:rsid w:val="000C2EA2"/>
    <w:rsid w:val="000C33E9"/>
    <w:rsid w:val="000C356B"/>
    <w:rsid w:val="000C362F"/>
    <w:rsid w:val="000C3AC1"/>
    <w:rsid w:val="000C3B81"/>
    <w:rsid w:val="000C4578"/>
    <w:rsid w:val="000C47FE"/>
    <w:rsid w:val="000C4A4A"/>
    <w:rsid w:val="000C4FBE"/>
    <w:rsid w:val="000C4FCF"/>
    <w:rsid w:val="000C515B"/>
    <w:rsid w:val="000C5A30"/>
    <w:rsid w:val="000C68B9"/>
    <w:rsid w:val="000C6953"/>
    <w:rsid w:val="000C6A99"/>
    <w:rsid w:val="000C7302"/>
    <w:rsid w:val="000C75FE"/>
    <w:rsid w:val="000C76AE"/>
    <w:rsid w:val="000C7D81"/>
    <w:rsid w:val="000D007A"/>
    <w:rsid w:val="000D0D90"/>
    <w:rsid w:val="000D114B"/>
    <w:rsid w:val="000D14DD"/>
    <w:rsid w:val="000D19BD"/>
    <w:rsid w:val="000D1ED5"/>
    <w:rsid w:val="000D21FE"/>
    <w:rsid w:val="000D24B9"/>
    <w:rsid w:val="000D381C"/>
    <w:rsid w:val="000D3EA0"/>
    <w:rsid w:val="000D3F9E"/>
    <w:rsid w:val="000D4151"/>
    <w:rsid w:val="000D464C"/>
    <w:rsid w:val="000D471C"/>
    <w:rsid w:val="000D47CB"/>
    <w:rsid w:val="000D5189"/>
    <w:rsid w:val="000D519B"/>
    <w:rsid w:val="000D5215"/>
    <w:rsid w:val="000D54B7"/>
    <w:rsid w:val="000D555A"/>
    <w:rsid w:val="000D5EE4"/>
    <w:rsid w:val="000D6A6C"/>
    <w:rsid w:val="000D6BFC"/>
    <w:rsid w:val="000D728C"/>
    <w:rsid w:val="000D74ED"/>
    <w:rsid w:val="000D75CA"/>
    <w:rsid w:val="000D7623"/>
    <w:rsid w:val="000D77E9"/>
    <w:rsid w:val="000D7B3C"/>
    <w:rsid w:val="000D7BBF"/>
    <w:rsid w:val="000D7C15"/>
    <w:rsid w:val="000E02F3"/>
    <w:rsid w:val="000E042F"/>
    <w:rsid w:val="000E0478"/>
    <w:rsid w:val="000E0585"/>
    <w:rsid w:val="000E05FC"/>
    <w:rsid w:val="000E0977"/>
    <w:rsid w:val="000E09F5"/>
    <w:rsid w:val="000E0E79"/>
    <w:rsid w:val="000E0F1E"/>
    <w:rsid w:val="000E1501"/>
    <w:rsid w:val="000E1C89"/>
    <w:rsid w:val="000E25D0"/>
    <w:rsid w:val="000E2B21"/>
    <w:rsid w:val="000E2E0E"/>
    <w:rsid w:val="000E3089"/>
    <w:rsid w:val="000E3161"/>
    <w:rsid w:val="000E39B3"/>
    <w:rsid w:val="000E4FCA"/>
    <w:rsid w:val="000E5228"/>
    <w:rsid w:val="000E56A0"/>
    <w:rsid w:val="000E5AE1"/>
    <w:rsid w:val="000E5DA3"/>
    <w:rsid w:val="000E6707"/>
    <w:rsid w:val="000E78AD"/>
    <w:rsid w:val="000E7E4C"/>
    <w:rsid w:val="000E7EEE"/>
    <w:rsid w:val="000F0002"/>
    <w:rsid w:val="000F026A"/>
    <w:rsid w:val="000F049A"/>
    <w:rsid w:val="000F12FB"/>
    <w:rsid w:val="000F2528"/>
    <w:rsid w:val="000F2813"/>
    <w:rsid w:val="000F2C8D"/>
    <w:rsid w:val="000F310D"/>
    <w:rsid w:val="000F311F"/>
    <w:rsid w:val="000F3401"/>
    <w:rsid w:val="000F375E"/>
    <w:rsid w:val="000F41E3"/>
    <w:rsid w:val="000F4429"/>
    <w:rsid w:val="000F4D39"/>
    <w:rsid w:val="000F4DDC"/>
    <w:rsid w:val="000F5156"/>
    <w:rsid w:val="000F5191"/>
    <w:rsid w:val="000F5798"/>
    <w:rsid w:val="000F5CBD"/>
    <w:rsid w:val="000F64FF"/>
    <w:rsid w:val="000F65FA"/>
    <w:rsid w:val="000F65FD"/>
    <w:rsid w:val="000F68FB"/>
    <w:rsid w:val="000F6EAE"/>
    <w:rsid w:val="000F7006"/>
    <w:rsid w:val="000F74B4"/>
    <w:rsid w:val="00100145"/>
    <w:rsid w:val="00100382"/>
    <w:rsid w:val="00100593"/>
    <w:rsid w:val="0010061D"/>
    <w:rsid w:val="00100BA9"/>
    <w:rsid w:val="00101989"/>
    <w:rsid w:val="001036AC"/>
    <w:rsid w:val="00103FF9"/>
    <w:rsid w:val="00105259"/>
    <w:rsid w:val="001059EE"/>
    <w:rsid w:val="00105B1B"/>
    <w:rsid w:val="00105B26"/>
    <w:rsid w:val="00105E5B"/>
    <w:rsid w:val="00106C1C"/>
    <w:rsid w:val="0011001A"/>
    <w:rsid w:val="001106F1"/>
    <w:rsid w:val="00110760"/>
    <w:rsid w:val="001110CF"/>
    <w:rsid w:val="001110FC"/>
    <w:rsid w:val="00111485"/>
    <w:rsid w:val="001114C4"/>
    <w:rsid w:val="001115B7"/>
    <w:rsid w:val="00111727"/>
    <w:rsid w:val="00111925"/>
    <w:rsid w:val="00111A40"/>
    <w:rsid w:val="00111D1E"/>
    <w:rsid w:val="00111D85"/>
    <w:rsid w:val="00111F95"/>
    <w:rsid w:val="001128C3"/>
    <w:rsid w:val="00113064"/>
    <w:rsid w:val="00113127"/>
    <w:rsid w:val="001132B7"/>
    <w:rsid w:val="001135F9"/>
    <w:rsid w:val="00113D0A"/>
    <w:rsid w:val="00113F56"/>
    <w:rsid w:val="00114679"/>
    <w:rsid w:val="0011493F"/>
    <w:rsid w:val="00115374"/>
    <w:rsid w:val="00115550"/>
    <w:rsid w:val="00115C91"/>
    <w:rsid w:val="00115D97"/>
    <w:rsid w:val="00115E55"/>
    <w:rsid w:val="00115ED7"/>
    <w:rsid w:val="0011654D"/>
    <w:rsid w:val="00116716"/>
    <w:rsid w:val="00116B69"/>
    <w:rsid w:val="00116D59"/>
    <w:rsid w:val="00117371"/>
    <w:rsid w:val="001179EE"/>
    <w:rsid w:val="00117F4B"/>
    <w:rsid w:val="001201ED"/>
    <w:rsid w:val="00120855"/>
    <w:rsid w:val="00120C87"/>
    <w:rsid w:val="001219A4"/>
    <w:rsid w:val="00122010"/>
    <w:rsid w:val="00122466"/>
    <w:rsid w:val="001225A7"/>
    <w:rsid w:val="00122C73"/>
    <w:rsid w:val="00122CB8"/>
    <w:rsid w:val="00122D2D"/>
    <w:rsid w:val="00123761"/>
    <w:rsid w:val="001237C5"/>
    <w:rsid w:val="00123947"/>
    <w:rsid w:val="00123C83"/>
    <w:rsid w:val="001244AA"/>
    <w:rsid w:val="001245EA"/>
    <w:rsid w:val="00124EC5"/>
    <w:rsid w:val="00124EEB"/>
    <w:rsid w:val="00124FEA"/>
    <w:rsid w:val="001253D5"/>
    <w:rsid w:val="001258C0"/>
    <w:rsid w:val="00125F06"/>
    <w:rsid w:val="00125FAD"/>
    <w:rsid w:val="00126951"/>
    <w:rsid w:val="0012700F"/>
    <w:rsid w:val="0012750C"/>
    <w:rsid w:val="00130A55"/>
    <w:rsid w:val="00131287"/>
    <w:rsid w:val="00131B65"/>
    <w:rsid w:val="00131CF1"/>
    <w:rsid w:val="0013200B"/>
    <w:rsid w:val="00132836"/>
    <w:rsid w:val="001332AA"/>
    <w:rsid w:val="0013430E"/>
    <w:rsid w:val="00134835"/>
    <w:rsid w:val="0013488F"/>
    <w:rsid w:val="00134A32"/>
    <w:rsid w:val="00134EE4"/>
    <w:rsid w:val="001350A6"/>
    <w:rsid w:val="0013575F"/>
    <w:rsid w:val="001358C8"/>
    <w:rsid w:val="001359DD"/>
    <w:rsid w:val="001362D0"/>
    <w:rsid w:val="001364D8"/>
    <w:rsid w:val="001365E1"/>
    <w:rsid w:val="00136653"/>
    <w:rsid w:val="00136769"/>
    <w:rsid w:val="001367E4"/>
    <w:rsid w:val="00137B12"/>
    <w:rsid w:val="00137E40"/>
    <w:rsid w:val="00137F68"/>
    <w:rsid w:val="00140766"/>
    <w:rsid w:val="00140CFE"/>
    <w:rsid w:val="0014159D"/>
    <w:rsid w:val="001418F9"/>
    <w:rsid w:val="00141CF6"/>
    <w:rsid w:val="00142124"/>
    <w:rsid w:val="001427EC"/>
    <w:rsid w:val="00142E82"/>
    <w:rsid w:val="001432DE"/>
    <w:rsid w:val="001442A4"/>
    <w:rsid w:val="00144C6A"/>
    <w:rsid w:val="0014538F"/>
    <w:rsid w:val="0014579D"/>
    <w:rsid w:val="00145E52"/>
    <w:rsid w:val="00146695"/>
    <w:rsid w:val="00146E47"/>
    <w:rsid w:val="00147381"/>
    <w:rsid w:val="00147745"/>
    <w:rsid w:val="00147992"/>
    <w:rsid w:val="00147B18"/>
    <w:rsid w:val="001502DB"/>
    <w:rsid w:val="00150ECF"/>
    <w:rsid w:val="001514BB"/>
    <w:rsid w:val="001516B2"/>
    <w:rsid w:val="001516E5"/>
    <w:rsid w:val="00151C98"/>
    <w:rsid w:val="00152158"/>
    <w:rsid w:val="001521C6"/>
    <w:rsid w:val="0015228B"/>
    <w:rsid w:val="0015278D"/>
    <w:rsid w:val="00152B6A"/>
    <w:rsid w:val="00152F2D"/>
    <w:rsid w:val="00154900"/>
    <w:rsid w:val="001550BE"/>
    <w:rsid w:val="00155AD6"/>
    <w:rsid w:val="00156101"/>
    <w:rsid w:val="001568DA"/>
    <w:rsid w:val="001569E6"/>
    <w:rsid w:val="00156B64"/>
    <w:rsid w:val="00156C83"/>
    <w:rsid w:val="00157478"/>
    <w:rsid w:val="0016009F"/>
    <w:rsid w:val="001600E1"/>
    <w:rsid w:val="0016047D"/>
    <w:rsid w:val="00160D03"/>
    <w:rsid w:val="00160F3C"/>
    <w:rsid w:val="0016100E"/>
    <w:rsid w:val="001610AB"/>
    <w:rsid w:val="001611A7"/>
    <w:rsid w:val="001613E0"/>
    <w:rsid w:val="00161444"/>
    <w:rsid w:val="0016255A"/>
    <w:rsid w:val="00162A1D"/>
    <w:rsid w:val="00162BEF"/>
    <w:rsid w:val="00162E59"/>
    <w:rsid w:val="00163147"/>
    <w:rsid w:val="001632C0"/>
    <w:rsid w:val="00163ABC"/>
    <w:rsid w:val="00163B0D"/>
    <w:rsid w:val="001642AD"/>
    <w:rsid w:val="00164355"/>
    <w:rsid w:val="0016447D"/>
    <w:rsid w:val="00164AE4"/>
    <w:rsid w:val="00164B9E"/>
    <w:rsid w:val="0016565D"/>
    <w:rsid w:val="00165989"/>
    <w:rsid w:val="00165D44"/>
    <w:rsid w:val="00165FA7"/>
    <w:rsid w:val="00166C28"/>
    <w:rsid w:val="00166CE3"/>
    <w:rsid w:val="00166D3E"/>
    <w:rsid w:val="001702B9"/>
    <w:rsid w:val="00171250"/>
    <w:rsid w:val="00171602"/>
    <w:rsid w:val="00172704"/>
    <w:rsid w:val="0017282B"/>
    <w:rsid w:val="00172A84"/>
    <w:rsid w:val="00173A29"/>
    <w:rsid w:val="001745C4"/>
    <w:rsid w:val="00174A1D"/>
    <w:rsid w:val="001750BF"/>
    <w:rsid w:val="00175527"/>
    <w:rsid w:val="001756CC"/>
    <w:rsid w:val="00175C2D"/>
    <w:rsid w:val="0017631E"/>
    <w:rsid w:val="00176E35"/>
    <w:rsid w:val="00176E61"/>
    <w:rsid w:val="001770BF"/>
    <w:rsid w:val="00177255"/>
    <w:rsid w:val="001778FF"/>
    <w:rsid w:val="00177954"/>
    <w:rsid w:val="00177A2E"/>
    <w:rsid w:val="00177E40"/>
    <w:rsid w:val="00181600"/>
    <w:rsid w:val="00181679"/>
    <w:rsid w:val="001816FA"/>
    <w:rsid w:val="00181A03"/>
    <w:rsid w:val="00181BF8"/>
    <w:rsid w:val="00181EDE"/>
    <w:rsid w:val="00182216"/>
    <w:rsid w:val="00182451"/>
    <w:rsid w:val="001832E7"/>
    <w:rsid w:val="00183E9D"/>
    <w:rsid w:val="00184116"/>
    <w:rsid w:val="00184EEA"/>
    <w:rsid w:val="001853EA"/>
    <w:rsid w:val="00185930"/>
    <w:rsid w:val="00185AC0"/>
    <w:rsid w:val="00186065"/>
    <w:rsid w:val="001868DA"/>
    <w:rsid w:val="00186E68"/>
    <w:rsid w:val="001871D0"/>
    <w:rsid w:val="00187A4F"/>
    <w:rsid w:val="00187C1F"/>
    <w:rsid w:val="00187D03"/>
    <w:rsid w:val="00190C40"/>
    <w:rsid w:val="00190FFF"/>
    <w:rsid w:val="001911E7"/>
    <w:rsid w:val="00191C54"/>
    <w:rsid w:val="00191D56"/>
    <w:rsid w:val="00191F81"/>
    <w:rsid w:val="00192143"/>
    <w:rsid w:val="001922D4"/>
    <w:rsid w:val="0019230B"/>
    <w:rsid w:val="0019237A"/>
    <w:rsid w:val="00192AB9"/>
    <w:rsid w:val="00193B6B"/>
    <w:rsid w:val="00193E83"/>
    <w:rsid w:val="0019404A"/>
    <w:rsid w:val="00194583"/>
    <w:rsid w:val="00194C21"/>
    <w:rsid w:val="00194DE2"/>
    <w:rsid w:val="0019506F"/>
    <w:rsid w:val="00195175"/>
    <w:rsid w:val="00196475"/>
    <w:rsid w:val="00196736"/>
    <w:rsid w:val="00196B8B"/>
    <w:rsid w:val="00196F66"/>
    <w:rsid w:val="00196FB4"/>
    <w:rsid w:val="00197144"/>
    <w:rsid w:val="00197210"/>
    <w:rsid w:val="0019766F"/>
    <w:rsid w:val="00197930"/>
    <w:rsid w:val="00197957"/>
    <w:rsid w:val="001A0005"/>
    <w:rsid w:val="001A1081"/>
    <w:rsid w:val="001A1651"/>
    <w:rsid w:val="001A1666"/>
    <w:rsid w:val="001A221A"/>
    <w:rsid w:val="001A2548"/>
    <w:rsid w:val="001A2660"/>
    <w:rsid w:val="001A2997"/>
    <w:rsid w:val="001A2ACE"/>
    <w:rsid w:val="001A2EFA"/>
    <w:rsid w:val="001A3162"/>
    <w:rsid w:val="001A3326"/>
    <w:rsid w:val="001A358A"/>
    <w:rsid w:val="001A3AD8"/>
    <w:rsid w:val="001A3B93"/>
    <w:rsid w:val="001A44E1"/>
    <w:rsid w:val="001A4788"/>
    <w:rsid w:val="001A4882"/>
    <w:rsid w:val="001A4C1E"/>
    <w:rsid w:val="001A50D5"/>
    <w:rsid w:val="001A5532"/>
    <w:rsid w:val="001A55A1"/>
    <w:rsid w:val="001A5631"/>
    <w:rsid w:val="001A6152"/>
    <w:rsid w:val="001A6B59"/>
    <w:rsid w:val="001A6DBB"/>
    <w:rsid w:val="001A7955"/>
    <w:rsid w:val="001B0270"/>
    <w:rsid w:val="001B0502"/>
    <w:rsid w:val="001B0E83"/>
    <w:rsid w:val="001B0F9C"/>
    <w:rsid w:val="001B0FD1"/>
    <w:rsid w:val="001B1121"/>
    <w:rsid w:val="001B11D7"/>
    <w:rsid w:val="001B2469"/>
    <w:rsid w:val="001B3A27"/>
    <w:rsid w:val="001B3E75"/>
    <w:rsid w:val="001B3EBF"/>
    <w:rsid w:val="001B3ED5"/>
    <w:rsid w:val="001B43F0"/>
    <w:rsid w:val="001B4559"/>
    <w:rsid w:val="001B46BC"/>
    <w:rsid w:val="001B4F33"/>
    <w:rsid w:val="001B5129"/>
    <w:rsid w:val="001B5EB6"/>
    <w:rsid w:val="001B6191"/>
    <w:rsid w:val="001B6352"/>
    <w:rsid w:val="001C00D8"/>
    <w:rsid w:val="001C12F8"/>
    <w:rsid w:val="001C1357"/>
    <w:rsid w:val="001C2590"/>
    <w:rsid w:val="001C25BF"/>
    <w:rsid w:val="001C2BC1"/>
    <w:rsid w:val="001C2F88"/>
    <w:rsid w:val="001C32D0"/>
    <w:rsid w:val="001C33C1"/>
    <w:rsid w:val="001C3492"/>
    <w:rsid w:val="001C39F1"/>
    <w:rsid w:val="001C3BB0"/>
    <w:rsid w:val="001C40B4"/>
    <w:rsid w:val="001C43DA"/>
    <w:rsid w:val="001C4848"/>
    <w:rsid w:val="001C5219"/>
    <w:rsid w:val="001C5B43"/>
    <w:rsid w:val="001C6181"/>
    <w:rsid w:val="001C66EC"/>
    <w:rsid w:val="001C6962"/>
    <w:rsid w:val="001D02C5"/>
    <w:rsid w:val="001D0613"/>
    <w:rsid w:val="001D09FF"/>
    <w:rsid w:val="001D0C2B"/>
    <w:rsid w:val="001D0F3D"/>
    <w:rsid w:val="001D171D"/>
    <w:rsid w:val="001D1F32"/>
    <w:rsid w:val="001D201B"/>
    <w:rsid w:val="001D226E"/>
    <w:rsid w:val="001D2366"/>
    <w:rsid w:val="001D2487"/>
    <w:rsid w:val="001D2883"/>
    <w:rsid w:val="001D2DD6"/>
    <w:rsid w:val="001D2E49"/>
    <w:rsid w:val="001D3B07"/>
    <w:rsid w:val="001D3C92"/>
    <w:rsid w:val="001D3FF1"/>
    <w:rsid w:val="001D4102"/>
    <w:rsid w:val="001D5526"/>
    <w:rsid w:val="001D5A53"/>
    <w:rsid w:val="001D797E"/>
    <w:rsid w:val="001D7AEE"/>
    <w:rsid w:val="001E0311"/>
    <w:rsid w:val="001E04A0"/>
    <w:rsid w:val="001E0579"/>
    <w:rsid w:val="001E08C0"/>
    <w:rsid w:val="001E0B6F"/>
    <w:rsid w:val="001E0BE1"/>
    <w:rsid w:val="001E0C21"/>
    <w:rsid w:val="001E0F57"/>
    <w:rsid w:val="001E1830"/>
    <w:rsid w:val="001E1E65"/>
    <w:rsid w:val="001E2470"/>
    <w:rsid w:val="001E2663"/>
    <w:rsid w:val="001E2968"/>
    <w:rsid w:val="001E2D2C"/>
    <w:rsid w:val="001E2F7E"/>
    <w:rsid w:val="001E31FF"/>
    <w:rsid w:val="001E3680"/>
    <w:rsid w:val="001E39AB"/>
    <w:rsid w:val="001E3AF3"/>
    <w:rsid w:val="001E4351"/>
    <w:rsid w:val="001E47F2"/>
    <w:rsid w:val="001E4D8C"/>
    <w:rsid w:val="001E4D9D"/>
    <w:rsid w:val="001E4EA7"/>
    <w:rsid w:val="001E516B"/>
    <w:rsid w:val="001E570A"/>
    <w:rsid w:val="001E5799"/>
    <w:rsid w:val="001E5A8E"/>
    <w:rsid w:val="001E667F"/>
    <w:rsid w:val="001E676E"/>
    <w:rsid w:val="001E6EB2"/>
    <w:rsid w:val="001E7321"/>
    <w:rsid w:val="001E7725"/>
    <w:rsid w:val="001E7D67"/>
    <w:rsid w:val="001E7F75"/>
    <w:rsid w:val="001F0015"/>
    <w:rsid w:val="001F019B"/>
    <w:rsid w:val="001F0F23"/>
    <w:rsid w:val="001F1066"/>
    <w:rsid w:val="001F1255"/>
    <w:rsid w:val="001F15FA"/>
    <w:rsid w:val="001F18F8"/>
    <w:rsid w:val="001F23B2"/>
    <w:rsid w:val="001F28B2"/>
    <w:rsid w:val="001F37D8"/>
    <w:rsid w:val="001F3E38"/>
    <w:rsid w:val="001F4AAB"/>
    <w:rsid w:val="001F4B5F"/>
    <w:rsid w:val="001F4F83"/>
    <w:rsid w:val="001F4FE9"/>
    <w:rsid w:val="001F581C"/>
    <w:rsid w:val="001F6573"/>
    <w:rsid w:val="001F6698"/>
    <w:rsid w:val="001F67F0"/>
    <w:rsid w:val="001F6EB3"/>
    <w:rsid w:val="001F73CF"/>
    <w:rsid w:val="001F7638"/>
    <w:rsid w:val="00200022"/>
    <w:rsid w:val="00200A3A"/>
    <w:rsid w:val="00200B50"/>
    <w:rsid w:val="00200B58"/>
    <w:rsid w:val="00201343"/>
    <w:rsid w:val="00201706"/>
    <w:rsid w:val="00201849"/>
    <w:rsid w:val="00201A58"/>
    <w:rsid w:val="00201E34"/>
    <w:rsid w:val="00201E3B"/>
    <w:rsid w:val="00203CED"/>
    <w:rsid w:val="00203E7F"/>
    <w:rsid w:val="0020474C"/>
    <w:rsid w:val="00204F5A"/>
    <w:rsid w:val="002063D5"/>
    <w:rsid w:val="002065D5"/>
    <w:rsid w:val="002066B2"/>
    <w:rsid w:val="0020761F"/>
    <w:rsid w:val="00207A52"/>
    <w:rsid w:val="00207C10"/>
    <w:rsid w:val="00210D57"/>
    <w:rsid w:val="00211074"/>
    <w:rsid w:val="002110FF"/>
    <w:rsid w:val="00211AE3"/>
    <w:rsid w:val="00211CF5"/>
    <w:rsid w:val="00212F8A"/>
    <w:rsid w:val="002145E3"/>
    <w:rsid w:val="00214673"/>
    <w:rsid w:val="0021489A"/>
    <w:rsid w:val="00214D1D"/>
    <w:rsid w:val="00214FEF"/>
    <w:rsid w:val="00215DEA"/>
    <w:rsid w:val="00215E2C"/>
    <w:rsid w:val="00215FD0"/>
    <w:rsid w:val="002163B2"/>
    <w:rsid w:val="002167C5"/>
    <w:rsid w:val="00216F76"/>
    <w:rsid w:val="002170C4"/>
    <w:rsid w:val="00217115"/>
    <w:rsid w:val="0022025F"/>
    <w:rsid w:val="00220357"/>
    <w:rsid w:val="00220E18"/>
    <w:rsid w:val="00221282"/>
    <w:rsid w:val="0022159B"/>
    <w:rsid w:val="00221D48"/>
    <w:rsid w:val="00222BD4"/>
    <w:rsid w:val="00222F2A"/>
    <w:rsid w:val="00223876"/>
    <w:rsid w:val="002245E6"/>
    <w:rsid w:val="00224B13"/>
    <w:rsid w:val="00224E8D"/>
    <w:rsid w:val="00224F62"/>
    <w:rsid w:val="00226255"/>
    <w:rsid w:val="00226FD4"/>
    <w:rsid w:val="00227EB9"/>
    <w:rsid w:val="002302D5"/>
    <w:rsid w:val="002303A3"/>
    <w:rsid w:val="00230718"/>
    <w:rsid w:val="00230B64"/>
    <w:rsid w:val="00231121"/>
    <w:rsid w:val="00231195"/>
    <w:rsid w:val="002311BB"/>
    <w:rsid w:val="002312FC"/>
    <w:rsid w:val="00232F4D"/>
    <w:rsid w:val="002335C2"/>
    <w:rsid w:val="002337CD"/>
    <w:rsid w:val="00233C6B"/>
    <w:rsid w:val="00233D32"/>
    <w:rsid w:val="00233D7E"/>
    <w:rsid w:val="00233DFA"/>
    <w:rsid w:val="00233E97"/>
    <w:rsid w:val="00234590"/>
    <w:rsid w:val="0023482F"/>
    <w:rsid w:val="002348A5"/>
    <w:rsid w:val="00235C23"/>
    <w:rsid w:val="00236075"/>
    <w:rsid w:val="00236233"/>
    <w:rsid w:val="002364DC"/>
    <w:rsid w:val="00237DBD"/>
    <w:rsid w:val="00240639"/>
    <w:rsid w:val="00240984"/>
    <w:rsid w:val="00240F24"/>
    <w:rsid w:val="002412A8"/>
    <w:rsid w:val="0024155A"/>
    <w:rsid w:val="00241E1E"/>
    <w:rsid w:val="002424DD"/>
    <w:rsid w:val="002428F2"/>
    <w:rsid w:val="00242AF8"/>
    <w:rsid w:val="00243661"/>
    <w:rsid w:val="00243F5D"/>
    <w:rsid w:val="002443F4"/>
    <w:rsid w:val="00244656"/>
    <w:rsid w:val="0024469E"/>
    <w:rsid w:val="002446D0"/>
    <w:rsid w:val="00244848"/>
    <w:rsid w:val="002448C7"/>
    <w:rsid w:val="00244993"/>
    <w:rsid w:val="00244D64"/>
    <w:rsid w:val="00245BD2"/>
    <w:rsid w:val="00245BE2"/>
    <w:rsid w:val="00246243"/>
    <w:rsid w:val="00246B6E"/>
    <w:rsid w:val="00246C3A"/>
    <w:rsid w:val="00247133"/>
    <w:rsid w:val="00247235"/>
    <w:rsid w:val="00247769"/>
    <w:rsid w:val="00247C70"/>
    <w:rsid w:val="002501CD"/>
    <w:rsid w:val="00250368"/>
    <w:rsid w:val="00250799"/>
    <w:rsid w:val="00250FE5"/>
    <w:rsid w:val="00251131"/>
    <w:rsid w:val="00251317"/>
    <w:rsid w:val="0025167D"/>
    <w:rsid w:val="002521E1"/>
    <w:rsid w:val="002521FB"/>
    <w:rsid w:val="002521FE"/>
    <w:rsid w:val="0025221B"/>
    <w:rsid w:val="002525C3"/>
    <w:rsid w:val="0025289B"/>
    <w:rsid w:val="00252915"/>
    <w:rsid w:val="00252EB2"/>
    <w:rsid w:val="00253413"/>
    <w:rsid w:val="00253C1C"/>
    <w:rsid w:val="00253C63"/>
    <w:rsid w:val="00253D82"/>
    <w:rsid w:val="00253F4A"/>
    <w:rsid w:val="00254361"/>
    <w:rsid w:val="00254497"/>
    <w:rsid w:val="002544DE"/>
    <w:rsid w:val="00254517"/>
    <w:rsid w:val="00254885"/>
    <w:rsid w:val="00254B01"/>
    <w:rsid w:val="00254C48"/>
    <w:rsid w:val="00254CC0"/>
    <w:rsid w:val="00255371"/>
    <w:rsid w:val="00255513"/>
    <w:rsid w:val="0025552D"/>
    <w:rsid w:val="002557B0"/>
    <w:rsid w:val="00255C57"/>
    <w:rsid w:val="00256590"/>
    <w:rsid w:val="00256F76"/>
    <w:rsid w:val="002578BB"/>
    <w:rsid w:val="00257F34"/>
    <w:rsid w:val="0026168B"/>
    <w:rsid w:val="002618A8"/>
    <w:rsid w:val="00261CF3"/>
    <w:rsid w:val="00261D13"/>
    <w:rsid w:val="00262358"/>
    <w:rsid w:val="00262569"/>
    <w:rsid w:val="002639C3"/>
    <w:rsid w:val="00263A76"/>
    <w:rsid w:val="00263D6B"/>
    <w:rsid w:val="00263E00"/>
    <w:rsid w:val="002646C9"/>
    <w:rsid w:val="002648FA"/>
    <w:rsid w:val="00264B73"/>
    <w:rsid w:val="00264DC5"/>
    <w:rsid w:val="00264E5E"/>
    <w:rsid w:val="00264E8E"/>
    <w:rsid w:val="002652FA"/>
    <w:rsid w:val="0026543C"/>
    <w:rsid w:val="00265730"/>
    <w:rsid w:val="00265E17"/>
    <w:rsid w:val="0026680A"/>
    <w:rsid w:val="00266C91"/>
    <w:rsid w:val="00266DFB"/>
    <w:rsid w:val="00267071"/>
    <w:rsid w:val="0026722B"/>
    <w:rsid w:val="00267639"/>
    <w:rsid w:val="00267D9F"/>
    <w:rsid w:val="002702B3"/>
    <w:rsid w:val="00270307"/>
    <w:rsid w:val="00270F87"/>
    <w:rsid w:val="002713DF"/>
    <w:rsid w:val="00271680"/>
    <w:rsid w:val="002730D8"/>
    <w:rsid w:val="00273168"/>
    <w:rsid w:val="002731DB"/>
    <w:rsid w:val="00273785"/>
    <w:rsid w:val="00273AAA"/>
    <w:rsid w:val="002746F5"/>
    <w:rsid w:val="00274914"/>
    <w:rsid w:val="00274D69"/>
    <w:rsid w:val="00274FCC"/>
    <w:rsid w:val="002753A6"/>
    <w:rsid w:val="00275640"/>
    <w:rsid w:val="00276170"/>
    <w:rsid w:val="0027641B"/>
    <w:rsid w:val="00276548"/>
    <w:rsid w:val="00276C99"/>
    <w:rsid w:val="00276E85"/>
    <w:rsid w:val="002770EB"/>
    <w:rsid w:val="00277459"/>
    <w:rsid w:val="00277CB0"/>
    <w:rsid w:val="00280993"/>
    <w:rsid w:val="00280E19"/>
    <w:rsid w:val="00281205"/>
    <w:rsid w:val="00281893"/>
    <w:rsid w:val="00281C20"/>
    <w:rsid w:val="00281C55"/>
    <w:rsid w:val="00282428"/>
    <w:rsid w:val="00282563"/>
    <w:rsid w:val="002827AE"/>
    <w:rsid w:val="00282C17"/>
    <w:rsid w:val="00283453"/>
    <w:rsid w:val="002834F1"/>
    <w:rsid w:val="00283551"/>
    <w:rsid w:val="00283C7D"/>
    <w:rsid w:val="002840E7"/>
    <w:rsid w:val="00284769"/>
    <w:rsid w:val="00284957"/>
    <w:rsid w:val="00284ABB"/>
    <w:rsid w:val="00284F71"/>
    <w:rsid w:val="00285501"/>
    <w:rsid w:val="00285553"/>
    <w:rsid w:val="002857FC"/>
    <w:rsid w:val="00285D68"/>
    <w:rsid w:val="00285DE1"/>
    <w:rsid w:val="00285E28"/>
    <w:rsid w:val="00285EEA"/>
    <w:rsid w:val="00286518"/>
    <w:rsid w:val="00286BEC"/>
    <w:rsid w:val="002870A0"/>
    <w:rsid w:val="00287124"/>
    <w:rsid w:val="0028730A"/>
    <w:rsid w:val="00290B86"/>
    <w:rsid w:val="00290F46"/>
    <w:rsid w:val="00291182"/>
    <w:rsid w:val="00291408"/>
    <w:rsid w:val="0029185A"/>
    <w:rsid w:val="00291EC0"/>
    <w:rsid w:val="00291F94"/>
    <w:rsid w:val="002920B5"/>
    <w:rsid w:val="002920F6"/>
    <w:rsid w:val="0029266A"/>
    <w:rsid w:val="00292841"/>
    <w:rsid w:val="00292E2C"/>
    <w:rsid w:val="00293144"/>
    <w:rsid w:val="002937A7"/>
    <w:rsid w:val="00293F40"/>
    <w:rsid w:val="0029485E"/>
    <w:rsid w:val="00294A2A"/>
    <w:rsid w:val="002952C9"/>
    <w:rsid w:val="002953E5"/>
    <w:rsid w:val="0029580B"/>
    <w:rsid w:val="00295B09"/>
    <w:rsid w:val="00295BDE"/>
    <w:rsid w:val="002960F9"/>
    <w:rsid w:val="00296853"/>
    <w:rsid w:val="00296AF1"/>
    <w:rsid w:val="0029758B"/>
    <w:rsid w:val="00297FDF"/>
    <w:rsid w:val="002A0016"/>
    <w:rsid w:val="002A0931"/>
    <w:rsid w:val="002A0D8F"/>
    <w:rsid w:val="002A1160"/>
    <w:rsid w:val="002A2490"/>
    <w:rsid w:val="002A2688"/>
    <w:rsid w:val="002A2B53"/>
    <w:rsid w:val="002A3087"/>
    <w:rsid w:val="002A3431"/>
    <w:rsid w:val="002A37DE"/>
    <w:rsid w:val="002A3F0E"/>
    <w:rsid w:val="002A449B"/>
    <w:rsid w:val="002A487A"/>
    <w:rsid w:val="002A4B4A"/>
    <w:rsid w:val="002A55A1"/>
    <w:rsid w:val="002A56E7"/>
    <w:rsid w:val="002A5857"/>
    <w:rsid w:val="002A5B1B"/>
    <w:rsid w:val="002A5B20"/>
    <w:rsid w:val="002A5B4F"/>
    <w:rsid w:val="002A5BFD"/>
    <w:rsid w:val="002A66B4"/>
    <w:rsid w:val="002A68D9"/>
    <w:rsid w:val="002A6BC1"/>
    <w:rsid w:val="002A6C62"/>
    <w:rsid w:val="002A6F69"/>
    <w:rsid w:val="002A72F2"/>
    <w:rsid w:val="002A75B2"/>
    <w:rsid w:val="002A7692"/>
    <w:rsid w:val="002A77E5"/>
    <w:rsid w:val="002A782C"/>
    <w:rsid w:val="002A7F83"/>
    <w:rsid w:val="002B054C"/>
    <w:rsid w:val="002B0660"/>
    <w:rsid w:val="002B143E"/>
    <w:rsid w:val="002B1827"/>
    <w:rsid w:val="002B1D9F"/>
    <w:rsid w:val="002B239C"/>
    <w:rsid w:val="002B3699"/>
    <w:rsid w:val="002B3A2E"/>
    <w:rsid w:val="002B3A6C"/>
    <w:rsid w:val="002B3E42"/>
    <w:rsid w:val="002B3EFE"/>
    <w:rsid w:val="002B435B"/>
    <w:rsid w:val="002B4418"/>
    <w:rsid w:val="002B4CB1"/>
    <w:rsid w:val="002B56BF"/>
    <w:rsid w:val="002B5B88"/>
    <w:rsid w:val="002B5C44"/>
    <w:rsid w:val="002B6EE3"/>
    <w:rsid w:val="002B7CF0"/>
    <w:rsid w:val="002B7FC6"/>
    <w:rsid w:val="002C08F8"/>
    <w:rsid w:val="002C132D"/>
    <w:rsid w:val="002C13A4"/>
    <w:rsid w:val="002C13CC"/>
    <w:rsid w:val="002C14E5"/>
    <w:rsid w:val="002C153D"/>
    <w:rsid w:val="002C170B"/>
    <w:rsid w:val="002C1E3B"/>
    <w:rsid w:val="002C1F4B"/>
    <w:rsid w:val="002C1F63"/>
    <w:rsid w:val="002C29D2"/>
    <w:rsid w:val="002C2B00"/>
    <w:rsid w:val="002C2F7F"/>
    <w:rsid w:val="002C4001"/>
    <w:rsid w:val="002C4114"/>
    <w:rsid w:val="002C45A4"/>
    <w:rsid w:val="002C45FA"/>
    <w:rsid w:val="002C4802"/>
    <w:rsid w:val="002C558F"/>
    <w:rsid w:val="002C5A7D"/>
    <w:rsid w:val="002C5C77"/>
    <w:rsid w:val="002C634F"/>
    <w:rsid w:val="002C65DB"/>
    <w:rsid w:val="002C65EE"/>
    <w:rsid w:val="002C6B42"/>
    <w:rsid w:val="002C6B94"/>
    <w:rsid w:val="002C6CB3"/>
    <w:rsid w:val="002C76CB"/>
    <w:rsid w:val="002C7888"/>
    <w:rsid w:val="002C79EF"/>
    <w:rsid w:val="002C7C13"/>
    <w:rsid w:val="002C7C3D"/>
    <w:rsid w:val="002C7CA2"/>
    <w:rsid w:val="002D091F"/>
    <w:rsid w:val="002D0B3F"/>
    <w:rsid w:val="002D0EBF"/>
    <w:rsid w:val="002D0F92"/>
    <w:rsid w:val="002D106A"/>
    <w:rsid w:val="002D26D0"/>
    <w:rsid w:val="002D26EA"/>
    <w:rsid w:val="002D2AFC"/>
    <w:rsid w:val="002D2EAA"/>
    <w:rsid w:val="002D2F28"/>
    <w:rsid w:val="002D344E"/>
    <w:rsid w:val="002D42AA"/>
    <w:rsid w:val="002D499E"/>
    <w:rsid w:val="002D4E5B"/>
    <w:rsid w:val="002D5150"/>
    <w:rsid w:val="002D53A1"/>
    <w:rsid w:val="002D5630"/>
    <w:rsid w:val="002D6733"/>
    <w:rsid w:val="002D742B"/>
    <w:rsid w:val="002D7AD4"/>
    <w:rsid w:val="002E01EE"/>
    <w:rsid w:val="002E024B"/>
    <w:rsid w:val="002E07D7"/>
    <w:rsid w:val="002E0CD6"/>
    <w:rsid w:val="002E155D"/>
    <w:rsid w:val="002E1999"/>
    <w:rsid w:val="002E1AC6"/>
    <w:rsid w:val="002E2BFF"/>
    <w:rsid w:val="002E2D82"/>
    <w:rsid w:val="002E3DA6"/>
    <w:rsid w:val="002E4251"/>
    <w:rsid w:val="002E45AA"/>
    <w:rsid w:val="002E476A"/>
    <w:rsid w:val="002E481B"/>
    <w:rsid w:val="002E542C"/>
    <w:rsid w:val="002E5B9F"/>
    <w:rsid w:val="002E60D9"/>
    <w:rsid w:val="002E654A"/>
    <w:rsid w:val="002E660A"/>
    <w:rsid w:val="002E666C"/>
    <w:rsid w:val="002E6742"/>
    <w:rsid w:val="002E6791"/>
    <w:rsid w:val="002E6B26"/>
    <w:rsid w:val="002E6D18"/>
    <w:rsid w:val="002E6EAB"/>
    <w:rsid w:val="002E70E3"/>
    <w:rsid w:val="002E780E"/>
    <w:rsid w:val="002E794B"/>
    <w:rsid w:val="002F050C"/>
    <w:rsid w:val="002F0F2C"/>
    <w:rsid w:val="002F1A1C"/>
    <w:rsid w:val="002F1B73"/>
    <w:rsid w:val="002F2528"/>
    <w:rsid w:val="002F2CF5"/>
    <w:rsid w:val="002F2E9F"/>
    <w:rsid w:val="002F32E3"/>
    <w:rsid w:val="002F39FD"/>
    <w:rsid w:val="002F3C86"/>
    <w:rsid w:val="002F472A"/>
    <w:rsid w:val="002F4B83"/>
    <w:rsid w:val="002F5105"/>
    <w:rsid w:val="002F5311"/>
    <w:rsid w:val="002F6323"/>
    <w:rsid w:val="002F66BF"/>
    <w:rsid w:val="002F7377"/>
    <w:rsid w:val="002F7552"/>
    <w:rsid w:val="002F7A77"/>
    <w:rsid w:val="003006C2"/>
    <w:rsid w:val="0030097C"/>
    <w:rsid w:val="00300996"/>
    <w:rsid w:val="00300DF7"/>
    <w:rsid w:val="003011B8"/>
    <w:rsid w:val="00301B61"/>
    <w:rsid w:val="0030229D"/>
    <w:rsid w:val="00302E73"/>
    <w:rsid w:val="0030304A"/>
    <w:rsid w:val="0030337E"/>
    <w:rsid w:val="00303490"/>
    <w:rsid w:val="003034C9"/>
    <w:rsid w:val="00303748"/>
    <w:rsid w:val="00304143"/>
    <w:rsid w:val="003042FB"/>
    <w:rsid w:val="00304381"/>
    <w:rsid w:val="00304C7C"/>
    <w:rsid w:val="00304FFB"/>
    <w:rsid w:val="00305098"/>
    <w:rsid w:val="00305306"/>
    <w:rsid w:val="003054F7"/>
    <w:rsid w:val="0030595E"/>
    <w:rsid w:val="00306878"/>
    <w:rsid w:val="00306EED"/>
    <w:rsid w:val="00306F66"/>
    <w:rsid w:val="0030701D"/>
    <w:rsid w:val="00307DB9"/>
    <w:rsid w:val="00310165"/>
    <w:rsid w:val="003106E3"/>
    <w:rsid w:val="0031079B"/>
    <w:rsid w:val="0031152A"/>
    <w:rsid w:val="003126D6"/>
    <w:rsid w:val="00312995"/>
    <w:rsid w:val="00312A5C"/>
    <w:rsid w:val="0031384B"/>
    <w:rsid w:val="00313C36"/>
    <w:rsid w:val="00313ED8"/>
    <w:rsid w:val="003151FC"/>
    <w:rsid w:val="00315380"/>
    <w:rsid w:val="00315667"/>
    <w:rsid w:val="00315A37"/>
    <w:rsid w:val="00316058"/>
    <w:rsid w:val="00316EE4"/>
    <w:rsid w:val="003171CA"/>
    <w:rsid w:val="003172A0"/>
    <w:rsid w:val="00317BBC"/>
    <w:rsid w:val="00317D48"/>
    <w:rsid w:val="00317F74"/>
    <w:rsid w:val="00320673"/>
    <w:rsid w:val="00320B9F"/>
    <w:rsid w:val="00320C9A"/>
    <w:rsid w:val="00321111"/>
    <w:rsid w:val="0032136D"/>
    <w:rsid w:val="00321618"/>
    <w:rsid w:val="00321A70"/>
    <w:rsid w:val="00321ADE"/>
    <w:rsid w:val="003223AE"/>
    <w:rsid w:val="003226B1"/>
    <w:rsid w:val="003226EF"/>
    <w:rsid w:val="00322F69"/>
    <w:rsid w:val="003239DC"/>
    <w:rsid w:val="00323A5C"/>
    <w:rsid w:val="00323FAC"/>
    <w:rsid w:val="003240FC"/>
    <w:rsid w:val="003241BD"/>
    <w:rsid w:val="0032456D"/>
    <w:rsid w:val="00324664"/>
    <w:rsid w:val="0032476C"/>
    <w:rsid w:val="00324AD2"/>
    <w:rsid w:val="00324D7E"/>
    <w:rsid w:val="0032596F"/>
    <w:rsid w:val="00325A06"/>
    <w:rsid w:val="00325D27"/>
    <w:rsid w:val="00325D36"/>
    <w:rsid w:val="00325F4C"/>
    <w:rsid w:val="0032658F"/>
    <w:rsid w:val="0032668A"/>
    <w:rsid w:val="00326CC4"/>
    <w:rsid w:val="00326D95"/>
    <w:rsid w:val="00326E10"/>
    <w:rsid w:val="00327923"/>
    <w:rsid w:val="00327A7B"/>
    <w:rsid w:val="00327E5F"/>
    <w:rsid w:val="003300D9"/>
    <w:rsid w:val="0033090D"/>
    <w:rsid w:val="00330939"/>
    <w:rsid w:val="00330FC1"/>
    <w:rsid w:val="003316C7"/>
    <w:rsid w:val="00331866"/>
    <w:rsid w:val="00331A78"/>
    <w:rsid w:val="0033208F"/>
    <w:rsid w:val="003324E2"/>
    <w:rsid w:val="0033268D"/>
    <w:rsid w:val="0033323E"/>
    <w:rsid w:val="003340BB"/>
    <w:rsid w:val="003342CB"/>
    <w:rsid w:val="003344FC"/>
    <w:rsid w:val="003346FC"/>
    <w:rsid w:val="00335F23"/>
    <w:rsid w:val="003367D8"/>
    <w:rsid w:val="00336BF0"/>
    <w:rsid w:val="00337134"/>
    <w:rsid w:val="003378CE"/>
    <w:rsid w:val="00337C0C"/>
    <w:rsid w:val="00337F6B"/>
    <w:rsid w:val="00337FB1"/>
    <w:rsid w:val="00340262"/>
    <w:rsid w:val="00340A67"/>
    <w:rsid w:val="00340DD4"/>
    <w:rsid w:val="003414A1"/>
    <w:rsid w:val="003423EA"/>
    <w:rsid w:val="0034334E"/>
    <w:rsid w:val="00343E9D"/>
    <w:rsid w:val="00343F96"/>
    <w:rsid w:val="00344883"/>
    <w:rsid w:val="00344E7F"/>
    <w:rsid w:val="0034511C"/>
    <w:rsid w:val="00345665"/>
    <w:rsid w:val="00345856"/>
    <w:rsid w:val="003458ED"/>
    <w:rsid w:val="0034614B"/>
    <w:rsid w:val="003461C2"/>
    <w:rsid w:val="00346CAD"/>
    <w:rsid w:val="0034749D"/>
    <w:rsid w:val="00347F2C"/>
    <w:rsid w:val="00350EFA"/>
    <w:rsid w:val="00350FD1"/>
    <w:rsid w:val="00351F4B"/>
    <w:rsid w:val="003527D6"/>
    <w:rsid w:val="003528A1"/>
    <w:rsid w:val="00353A2E"/>
    <w:rsid w:val="00353F20"/>
    <w:rsid w:val="00354152"/>
    <w:rsid w:val="00354471"/>
    <w:rsid w:val="00354F8F"/>
    <w:rsid w:val="00355225"/>
    <w:rsid w:val="00355873"/>
    <w:rsid w:val="003564E0"/>
    <w:rsid w:val="00356515"/>
    <w:rsid w:val="003567E4"/>
    <w:rsid w:val="00356B7D"/>
    <w:rsid w:val="00356BC4"/>
    <w:rsid w:val="00356DD0"/>
    <w:rsid w:val="00356DF5"/>
    <w:rsid w:val="00356E3E"/>
    <w:rsid w:val="00357960"/>
    <w:rsid w:val="00360174"/>
    <w:rsid w:val="00360249"/>
    <w:rsid w:val="003606EA"/>
    <w:rsid w:val="00360B2D"/>
    <w:rsid w:val="00361622"/>
    <w:rsid w:val="00361B39"/>
    <w:rsid w:val="003625A1"/>
    <w:rsid w:val="00362666"/>
    <w:rsid w:val="00362D3C"/>
    <w:rsid w:val="00362E34"/>
    <w:rsid w:val="00362EE1"/>
    <w:rsid w:val="003633BF"/>
    <w:rsid w:val="003635A8"/>
    <w:rsid w:val="003635DF"/>
    <w:rsid w:val="00363724"/>
    <w:rsid w:val="00363C79"/>
    <w:rsid w:val="003642ED"/>
    <w:rsid w:val="003644DA"/>
    <w:rsid w:val="0036486F"/>
    <w:rsid w:val="00364B06"/>
    <w:rsid w:val="00364B8E"/>
    <w:rsid w:val="003652A9"/>
    <w:rsid w:val="003652D7"/>
    <w:rsid w:val="00365ABA"/>
    <w:rsid w:val="00365C21"/>
    <w:rsid w:val="00365D8B"/>
    <w:rsid w:val="003664E1"/>
    <w:rsid w:val="003672E3"/>
    <w:rsid w:val="003676C3"/>
    <w:rsid w:val="0036785B"/>
    <w:rsid w:val="00367946"/>
    <w:rsid w:val="0037020D"/>
    <w:rsid w:val="003706EB"/>
    <w:rsid w:val="00370829"/>
    <w:rsid w:val="00370921"/>
    <w:rsid w:val="00370D5A"/>
    <w:rsid w:val="00371057"/>
    <w:rsid w:val="003713CE"/>
    <w:rsid w:val="003715F7"/>
    <w:rsid w:val="00371AA2"/>
    <w:rsid w:val="00372005"/>
    <w:rsid w:val="0037230B"/>
    <w:rsid w:val="00372336"/>
    <w:rsid w:val="00372442"/>
    <w:rsid w:val="00372835"/>
    <w:rsid w:val="0037283A"/>
    <w:rsid w:val="0037285E"/>
    <w:rsid w:val="003729DC"/>
    <w:rsid w:val="003735FD"/>
    <w:rsid w:val="00373C1E"/>
    <w:rsid w:val="00374818"/>
    <w:rsid w:val="00374AD3"/>
    <w:rsid w:val="0037523D"/>
    <w:rsid w:val="003756FB"/>
    <w:rsid w:val="0037594F"/>
    <w:rsid w:val="00375E5E"/>
    <w:rsid w:val="00376110"/>
    <w:rsid w:val="003764A0"/>
    <w:rsid w:val="00376BD4"/>
    <w:rsid w:val="003775F1"/>
    <w:rsid w:val="00377BFC"/>
    <w:rsid w:val="00380084"/>
    <w:rsid w:val="00380A28"/>
    <w:rsid w:val="00381112"/>
    <w:rsid w:val="00382122"/>
    <w:rsid w:val="00382EB9"/>
    <w:rsid w:val="003840A9"/>
    <w:rsid w:val="00384C54"/>
    <w:rsid w:val="00384CFF"/>
    <w:rsid w:val="00385981"/>
    <w:rsid w:val="00385B74"/>
    <w:rsid w:val="00385B8D"/>
    <w:rsid w:val="00385C2E"/>
    <w:rsid w:val="00385D08"/>
    <w:rsid w:val="00385E48"/>
    <w:rsid w:val="00386286"/>
    <w:rsid w:val="0038639F"/>
    <w:rsid w:val="0038641C"/>
    <w:rsid w:val="00386AB3"/>
    <w:rsid w:val="00386B02"/>
    <w:rsid w:val="00386E23"/>
    <w:rsid w:val="00386E9D"/>
    <w:rsid w:val="00387DE2"/>
    <w:rsid w:val="00390367"/>
    <w:rsid w:val="00390CFE"/>
    <w:rsid w:val="00391722"/>
    <w:rsid w:val="00391A36"/>
    <w:rsid w:val="00391F0F"/>
    <w:rsid w:val="003929B6"/>
    <w:rsid w:val="003929FF"/>
    <w:rsid w:val="00392F18"/>
    <w:rsid w:val="00393F89"/>
    <w:rsid w:val="00394213"/>
    <w:rsid w:val="003948A7"/>
    <w:rsid w:val="0039527A"/>
    <w:rsid w:val="003955D1"/>
    <w:rsid w:val="00395A23"/>
    <w:rsid w:val="00396188"/>
    <w:rsid w:val="00396405"/>
    <w:rsid w:val="0039686E"/>
    <w:rsid w:val="00396DD8"/>
    <w:rsid w:val="00396E93"/>
    <w:rsid w:val="00397897"/>
    <w:rsid w:val="003979A0"/>
    <w:rsid w:val="00397D0D"/>
    <w:rsid w:val="00397FB6"/>
    <w:rsid w:val="003A048A"/>
    <w:rsid w:val="003A0553"/>
    <w:rsid w:val="003A117A"/>
    <w:rsid w:val="003A1712"/>
    <w:rsid w:val="003A1D51"/>
    <w:rsid w:val="003A1E74"/>
    <w:rsid w:val="003A2362"/>
    <w:rsid w:val="003A2756"/>
    <w:rsid w:val="003A2A8B"/>
    <w:rsid w:val="003A384E"/>
    <w:rsid w:val="003A3C27"/>
    <w:rsid w:val="003A3E8F"/>
    <w:rsid w:val="003A47A5"/>
    <w:rsid w:val="003A49F8"/>
    <w:rsid w:val="003A4B48"/>
    <w:rsid w:val="003A4D08"/>
    <w:rsid w:val="003A5287"/>
    <w:rsid w:val="003A5A2D"/>
    <w:rsid w:val="003A5A4A"/>
    <w:rsid w:val="003A5CCD"/>
    <w:rsid w:val="003A6A69"/>
    <w:rsid w:val="003A6F4C"/>
    <w:rsid w:val="003A70A6"/>
    <w:rsid w:val="003A783A"/>
    <w:rsid w:val="003A7DE4"/>
    <w:rsid w:val="003A7E07"/>
    <w:rsid w:val="003B065E"/>
    <w:rsid w:val="003B0838"/>
    <w:rsid w:val="003B089F"/>
    <w:rsid w:val="003B08AA"/>
    <w:rsid w:val="003B1241"/>
    <w:rsid w:val="003B13A9"/>
    <w:rsid w:val="003B1826"/>
    <w:rsid w:val="003B19BA"/>
    <w:rsid w:val="003B19C7"/>
    <w:rsid w:val="003B1CAC"/>
    <w:rsid w:val="003B1D32"/>
    <w:rsid w:val="003B1DED"/>
    <w:rsid w:val="003B2059"/>
    <w:rsid w:val="003B32D3"/>
    <w:rsid w:val="003B33B0"/>
    <w:rsid w:val="003B354F"/>
    <w:rsid w:val="003B46C7"/>
    <w:rsid w:val="003B4C9E"/>
    <w:rsid w:val="003B4CE3"/>
    <w:rsid w:val="003B59E2"/>
    <w:rsid w:val="003B6323"/>
    <w:rsid w:val="003B691F"/>
    <w:rsid w:val="003B7068"/>
    <w:rsid w:val="003B71F6"/>
    <w:rsid w:val="003B72D8"/>
    <w:rsid w:val="003B7301"/>
    <w:rsid w:val="003B7327"/>
    <w:rsid w:val="003B7351"/>
    <w:rsid w:val="003B764E"/>
    <w:rsid w:val="003C00BC"/>
    <w:rsid w:val="003C049E"/>
    <w:rsid w:val="003C1B59"/>
    <w:rsid w:val="003C215D"/>
    <w:rsid w:val="003C2428"/>
    <w:rsid w:val="003C2DC0"/>
    <w:rsid w:val="003C3637"/>
    <w:rsid w:val="003C3754"/>
    <w:rsid w:val="003C4613"/>
    <w:rsid w:val="003C50B6"/>
    <w:rsid w:val="003C50EB"/>
    <w:rsid w:val="003C5966"/>
    <w:rsid w:val="003C6A9E"/>
    <w:rsid w:val="003C7153"/>
    <w:rsid w:val="003C7233"/>
    <w:rsid w:val="003C7594"/>
    <w:rsid w:val="003C75B6"/>
    <w:rsid w:val="003C7E8F"/>
    <w:rsid w:val="003D080B"/>
    <w:rsid w:val="003D0B96"/>
    <w:rsid w:val="003D1D4A"/>
    <w:rsid w:val="003D2272"/>
    <w:rsid w:val="003D2B14"/>
    <w:rsid w:val="003D31AE"/>
    <w:rsid w:val="003D3CB3"/>
    <w:rsid w:val="003D46F1"/>
    <w:rsid w:val="003D4D8E"/>
    <w:rsid w:val="003D5180"/>
    <w:rsid w:val="003D589F"/>
    <w:rsid w:val="003D6299"/>
    <w:rsid w:val="003D69E7"/>
    <w:rsid w:val="003D6ADB"/>
    <w:rsid w:val="003D72BF"/>
    <w:rsid w:val="003D744D"/>
    <w:rsid w:val="003D7547"/>
    <w:rsid w:val="003D7840"/>
    <w:rsid w:val="003D7B74"/>
    <w:rsid w:val="003E0136"/>
    <w:rsid w:val="003E02F4"/>
    <w:rsid w:val="003E0520"/>
    <w:rsid w:val="003E100C"/>
    <w:rsid w:val="003E1228"/>
    <w:rsid w:val="003E1315"/>
    <w:rsid w:val="003E14EB"/>
    <w:rsid w:val="003E1A4F"/>
    <w:rsid w:val="003E1EF0"/>
    <w:rsid w:val="003E20A0"/>
    <w:rsid w:val="003E2BE3"/>
    <w:rsid w:val="003E2E8E"/>
    <w:rsid w:val="003E34E9"/>
    <w:rsid w:val="003E3714"/>
    <w:rsid w:val="003E4BAD"/>
    <w:rsid w:val="003E5049"/>
    <w:rsid w:val="003E5087"/>
    <w:rsid w:val="003E51FD"/>
    <w:rsid w:val="003E5907"/>
    <w:rsid w:val="003E6194"/>
    <w:rsid w:val="003E6269"/>
    <w:rsid w:val="003E62FB"/>
    <w:rsid w:val="003E636B"/>
    <w:rsid w:val="003E66CB"/>
    <w:rsid w:val="003E6CDA"/>
    <w:rsid w:val="003E6E64"/>
    <w:rsid w:val="003E7045"/>
    <w:rsid w:val="003E70D8"/>
    <w:rsid w:val="003E71BE"/>
    <w:rsid w:val="003E7C38"/>
    <w:rsid w:val="003F024C"/>
    <w:rsid w:val="003F07EA"/>
    <w:rsid w:val="003F0920"/>
    <w:rsid w:val="003F0C26"/>
    <w:rsid w:val="003F1867"/>
    <w:rsid w:val="003F1C6E"/>
    <w:rsid w:val="003F1D3A"/>
    <w:rsid w:val="003F1F0D"/>
    <w:rsid w:val="003F1FC5"/>
    <w:rsid w:val="003F2577"/>
    <w:rsid w:val="003F26C3"/>
    <w:rsid w:val="003F2C1C"/>
    <w:rsid w:val="003F3356"/>
    <w:rsid w:val="003F3407"/>
    <w:rsid w:val="003F39E3"/>
    <w:rsid w:val="003F3AFD"/>
    <w:rsid w:val="003F54AC"/>
    <w:rsid w:val="003F5942"/>
    <w:rsid w:val="003F5E80"/>
    <w:rsid w:val="003F5FF7"/>
    <w:rsid w:val="003F7003"/>
    <w:rsid w:val="003F793D"/>
    <w:rsid w:val="00400142"/>
    <w:rsid w:val="004007AC"/>
    <w:rsid w:val="004008EF"/>
    <w:rsid w:val="00400D17"/>
    <w:rsid w:val="00400F43"/>
    <w:rsid w:val="004011E2"/>
    <w:rsid w:val="00401481"/>
    <w:rsid w:val="00401580"/>
    <w:rsid w:val="0040214C"/>
    <w:rsid w:val="00402263"/>
    <w:rsid w:val="004024C5"/>
    <w:rsid w:val="004025D5"/>
    <w:rsid w:val="0040271D"/>
    <w:rsid w:val="00402C85"/>
    <w:rsid w:val="00402F06"/>
    <w:rsid w:val="00403419"/>
    <w:rsid w:val="004035B6"/>
    <w:rsid w:val="0040373C"/>
    <w:rsid w:val="00403A9C"/>
    <w:rsid w:val="00403ED3"/>
    <w:rsid w:val="00404331"/>
    <w:rsid w:val="004043E1"/>
    <w:rsid w:val="004048D7"/>
    <w:rsid w:val="0040492C"/>
    <w:rsid w:val="00404BA6"/>
    <w:rsid w:val="00404C9B"/>
    <w:rsid w:val="00404E20"/>
    <w:rsid w:val="00405079"/>
    <w:rsid w:val="00405C3F"/>
    <w:rsid w:val="00405C55"/>
    <w:rsid w:val="00405CEC"/>
    <w:rsid w:val="00406495"/>
    <w:rsid w:val="004064A0"/>
    <w:rsid w:val="004066BC"/>
    <w:rsid w:val="00406714"/>
    <w:rsid w:val="004068E4"/>
    <w:rsid w:val="00406F12"/>
    <w:rsid w:val="00407236"/>
    <w:rsid w:val="00410184"/>
    <w:rsid w:val="00410936"/>
    <w:rsid w:val="00410C5A"/>
    <w:rsid w:val="00410DCC"/>
    <w:rsid w:val="00410E0F"/>
    <w:rsid w:val="00410E97"/>
    <w:rsid w:val="004117D4"/>
    <w:rsid w:val="00411ABF"/>
    <w:rsid w:val="00411C37"/>
    <w:rsid w:val="00412C66"/>
    <w:rsid w:val="00413008"/>
    <w:rsid w:val="004132A3"/>
    <w:rsid w:val="00413C65"/>
    <w:rsid w:val="0041462D"/>
    <w:rsid w:val="00414B10"/>
    <w:rsid w:val="00415047"/>
    <w:rsid w:val="00415A65"/>
    <w:rsid w:val="00415BFC"/>
    <w:rsid w:val="00415E08"/>
    <w:rsid w:val="00416434"/>
    <w:rsid w:val="00416858"/>
    <w:rsid w:val="00416BCE"/>
    <w:rsid w:val="00416EB5"/>
    <w:rsid w:val="00416F31"/>
    <w:rsid w:val="00417EB2"/>
    <w:rsid w:val="004208B1"/>
    <w:rsid w:val="004209F4"/>
    <w:rsid w:val="00420D18"/>
    <w:rsid w:val="00421626"/>
    <w:rsid w:val="00421B93"/>
    <w:rsid w:val="00421CAA"/>
    <w:rsid w:val="00421D23"/>
    <w:rsid w:val="00421E61"/>
    <w:rsid w:val="0042224E"/>
    <w:rsid w:val="004241BB"/>
    <w:rsid w:val="00424800"/>
    <w:rsid w:val="00425189"/>
    <w:rsid w:val="004252E4"/>
    <w:rsid w:val="004253B4"/>
    <w:rsid w:val="00425C67"/>
    <w:rsid w:val="00425CD2"/>
    <w:rsid w:val="00425FF1"/>
    <w:rsid w:val="004268DD"/>
    <w:rsid w:val="00426A66"/>
    <w:rsid w:val="00426D66"/>
    <w:rsid w:val="00426E99"/>
    <w:rsid w:val="00427382"/>
    <w:rsid w:val="00427915"/>
    <w:rsid w:val="00430225"/>
    <w:rsid w:val="0043038A"/>
    <w:rsid w:val="00430445"/>
    <w:rsid w:val="00430470"/>
    <w:rsid w:val="00430558"/>
    <w:rsid w:val="004305EA"/>
    <w:rsid w:val="004306B5"/>
    <w:rsid w:val="004307E0"/>
    <w:rsid w:val="00430A7E"/>
    <w:rsid w:val="00430EEC"/>
    <w:rsid w:val="0043107A"/>
    <w:rsid w:val="00431513"/>
    <w:rsid w:val="00432015"/>
    <w:rsid w:val="0043261C"/>
    <w:rsid w:val="00432F05"/>
    <w:rsid w:val="00433302"/>
    <w:rsid w:val="00433447"/>
    <w:rsid w:val="00433C4F"/>
    <w:rsid w:val="00433EAE"/>
    <w:rsid w:val="004341B0"/>
    <w:rsid w:val="00434EBA"/>
    <w:rsid w:val="0043502D"/>
    <w:rsid w:val="00435069"/>
    <w:rsid w:val="00435688"/>
    <w:rsid w:val="00435CDD"/>
    <w:rsid w:val="00435EA9"/>
    <w:rsid w:val="00435FD5"/>
    <w:rsid w:val="004366F0"/>
    <w:rsid w:val="00436A8D"/>
    <w:rsid w:val="00436BBA"/>
    <w:rsid w:val="0043732E"/>
    <w:rsid w:val="004375F5"/>
    <w:rsid w:val="004377C4"/>
    <w:rsid w:val="0044048A"/>
    <w:rsid w:val="0044048E"/>
    <w:rsid w:val="00440678"/>
    <w:rsid w:val="00441582"/>
    <w:rsid w:val="004415CE"/>
    <w:rsid w:val="00441C37"/>
    <w:rsid w:val="00441C72"/>
    <w:rsid w:val="00441DBF"/>
    <w:rsid w:val="00441E75"/>
    <w:rsid w:val="0044214B"/>
    <w:rsid w:val="004423C5"/>
    <w:rsid w:val="00442682"/>
    <w:rsid w:val="004429A0"/>
    <w:rsid w:val="00442A4F"/>
    <w:rsid w:val="00442B28"/>
    <w:rsid w:val="00442F5A"/>
    <w:rsid w:val="00443024"/>
    <w:rsid w:val="0044376F"/>
    <w:rsid w:val="00443E98"/>
    <w:rsid w:val="00443F6D"/>
    <w:rsid w:val="004440B5"/>
    <w:rsid w:val="00444628"/>
    <w:rsid w:val="00444A16"/>
    <w:rsid w:val="004452BE"/>
    <w:rsid w:val="00445609"/>
    <w:rsid w:val="0044579B"/>
    <w:rsid w:val="004461A5"/>
    <w:rsid w:val="00447358"/>
    <w:rsid w:val="0044735B"/>
    <w:rsid w:val="0044796E"/>
    <w:rsid w:val="00447A2F"/>
    <w:rsid w:val="0045086F"/>
    <w:rsid w:val="00450A9E"/>
    <w:rsid w:val="00450C66"/>
    <w:rsid w:val="00450CED"/>
    <w:rsid w:val="004510EF"/>
    <w:rsid w:val="004517C3"/>
    <w:rsid w:val="00451896"/>
    <w:rsid w:val="00451CC0"/>
    <w:rsid w:val="00452F51"/>
    <w:rsid w:val="004542C6"/>
    <w:rsid w:val="00454A5F"/>
    <w:rsid w:val="00455307"/>
    <w:rsid w:val="004557BE"/>
    <w:rsid w:val="00455CD3"/>
    <w:rsid w:val="00456281"/>
    <w:rsid w:val="0045656B"/>
    <w:rsid w:val="004570D2"/>
    <w:rsid w:val="004572FD"/>
    <w:rsid w:val="00457B6E"/>
    <w:rsid w:val="00457E68"/>
    <w:rsid w:val="004604D8"/>
    <w:rsid w:val="00460716"/>
    <w:rsid w:val="004607E2"/>
    <w:rsid w:val="00460C48"/>
    <w:rsid w:val="00460DCB"/>
    <w:rsid w:val="00460FC9"/>
    <w:rsid w:val="004617CE"/>
    <w:rsid w:val="004618BA"/>
    <w:rsid w:val="00461D4D"/>
    <w:rsid w:val="0046248D"/>
    <w:rsid w:val="00462723"/>
    <w:rsid w:val="0046277C"/>
    <w:rsid w:val="0046357D"/>
    <w:rsid w:val="0046408A"/>
    <w:rsid w:val="00464B71"/>
    <w:rsid w:val="00464C13"/>
    <w:rsid w:val="004656C1"/>
    <w:rsid w:val="00465756"/>
    <w:rsid w:val="0046581B"/>
    <w:rsid w:val="00466310"/>
    <w:rsid w:val="00466F80"/>
    <w:rsid w:val="004674FA"/>
    <w:rsid w:val="00467934"/>
    <w:rsid w:val="00467DFD"/>
    <w:rsid w:val="00467E6D"/>
    <w:rsid w:val="00470385"/>
    <w:rsid w:val="004705EE"/>
    <w:rsid w:val="00471149"/>
    <w:rsid w:val="004722D3"/>
    <w:rsid w:val="00472810"/>
    <w:rsid w:val="00472B02"/>
    <w:rsid w:val="00472CC4"/>
    <w:rsid w:val="00472F20"/>
    <w:rsid w:val="00473616"/>
    <w:rsid w:val="004736A7"/>
    <w:rsid w:val="00473FCC"/>
    <w:rsid w:val="004740C9"/>
    <w:rsid w:val="004745C5"/>
    <w:rsid w:val="00474A74"/>
    <w:rsid w:val="00474F91"/>
    <w:rsid w:val="00475C85"/>
    <w:rsid w:val="00476199"/>
    <w:rsid w:val="0047632A"/>
    <w:rsid w:val="004769B8"/>
    <w:rsid w:val="00477186"/>
    <w:rsid w:val="004779F6"/>
    <w:rsid w:val="00477A00"/>
    <w:rsid w:val="00477C76"/>
    <w:rsid w:val="00477D52"/>
    <w:rsid w:val="00477DE3"/>
    <w:rsid w:val="0048028B"/>
    <w:rsid w:val="004808C8"/>
    <w:rsid w:val="004808EB"/>
    <w:rsid w:val="0048093B"/>
    <w:rsid w:val="00480E06"/>
    <w:rsid w:val="00481170"/>
    <w:rsid w:val="00481D73"/>
    <w:rsid w:val="00482F17"/>
    <w:rsid w:val="00483537"/>
    <w:rsid w:val="00483614"/>
    <w:rsid w:val="00484410"/>
    <w:rsid w:val="004847FB"/>
    <w:rsid w:val="0048636C"/>
    <w:rsid w:val="00486668"/>
    <w:rsid w:val="00486825"/>
    <w:rsid w:val="00486953"/>
    <w:rsid w:val="00486C3F"/>
    <w:rsid w:val="00487222"/>
    <w:rsid w:val="00487456"/>
    <w:rsid w:val="004874F5"/>
    <w:rsid w:val="00487FB1"/>
    <w:rsid w:val="0049043D"/>
    <w:rsid w:val="00490759"/>
    <w:rsid w:val="00490ED2"/>
    <w:rsid w:val="00491490"/>
    <w:rsid w:val="004938D7"/>
    <w:rsid w:val="00493902"/>
    <w:rsid w:val="00493CB3"/>
    <w:rsid w:val="00494503"/>
    <w:rsid w:val="00494BD5"/>
    <w:rsid w:val="00495708"/>
    <w:rsid w:val="00496078"/>
    <w:rsid w:val="00496804"/>
    <w:rsid w:val="00496F04"/>
    <w:rsid w:val="0049712D"/>
    <w:rsid w:val="00497E1A"/>
    <w:rsid w:val="00497F7C"/>
    <w:rsid w:val="004A026B"/>
    <w:rsid w:val="004A0D5D"/>
    <w:rsid w:val="004A153C"/>
    <w:rsid w:val="004A1A3C"/>
    <w:rsid w:val="004A1B9F"/>
    <w:rsid w:val="004A20C3"/>
    <w:rsid w:val="004A25C1"/>
    <w:rsid w:val="004A2A65"/>
    <w:rsid w:val="004A2D9B"/>
    <w:rsid w:val="004A3076"/>
    <w:rsid w:val="004A3406"/>
    <w:rsid w:val="004A344E"/>
    <w:rsid w:val="004A3A9F"/>
    <w:rsid w:val="004A3C4C"/>
    <w:rsid w:val="004A42BA"/>
    <w:rsid w:val="004A57DC"/>
    <w:rsid w:val="004A5B15"/>
    <w:rsid w:val="004A6AFB"/>
    <w:rsid w:val="004A6C4A"/>
    <w:rsid w:val="004A6D0D"/>
    <w:rsid w:val="004A6ECA"/>
    <w:rsid w:val="004A73A1"/>
    <w:rsid w:val="004A7403"/>
    <w:rsid w:val="004A7415"/>
    <w:rsid w:val="004A7FA6"/>
    <w:rsid w:val="004B0B5A"/>
    <w:rsid w:val="004B0CB7"/>
    <w:rsid w:val="004B0DF9"/>
    <w:rsid w:val="004B0E59"/>
    <w:rsid w:val="004B1342"/>
    <w:rsid w:val="004B176E"/>
    <w:rsid w:val="004B193D"/>
    <w:rsid w:val="004B2583"/>
    <w:rsid w:val="004B27A2"/>
    <w:rsid w:val="004B2D73"/>
    <w:rsid w:val="004B343B"/>
    <w:rsid w:val="004B3508"/>
    <w:rsid w:val="004B35DA"/>
    <w:rsid w:val="004B36B0"/>
    <w:rsid w:val="004B424D"/>
    <w:rsid w:val="004B4318"/>
    <w:rsid w:val="004B43AE"/>
    <w:rsid w:val="004B4DAB"/>
    <w:rsid w:val="004B4F65"/>
    <w:rsid w:val="004B5132"/>
    <w:rsid w:val="004B5A59"/>
    <w:rsid w:val="004B6298"/>
    <w:rsid w:val="004B66C7"/>
    <w:rsid w:val="004B73CC"/>
    <w:rsid w:val="004C0D16"/>
    <w:rsid w:val="004C139D"/>
    <w:rsid w:val="004C148B"/>
    <w:rsid w:val="004C1A00"/>
    <w:rsid w:val="004C1B3A"/>
    <w:rsid w:val="004C1B46"/>
    <w:rsid w:val="004C1BCD"/>
    <w:rsid w:val="004C26D5"/>
    <w:rsid w:val="004C2C28"/>
    <w:rsid w:val="004C2CDD"/>
    <w:rsid w:val="004C3028"/>
    <w:rsid w:val="004C3122"/>
    <w:rsid w:val="004C3DB7"/>
    <w:rsid w:val="004C49BD"/>
    <w:rsid w:val="004C4C5F"/>
    <w:rsid w:val="004C4CB4"/>
    <w:rsid w:val="004C5297"/>
    <w:rsid w:val="004C5530"/>
    <w:rsid w:val="004C55BE"/>
    <w:rsid w:val="004C6525"/>
    <w:rsid w:val="004C72F5"/>
    <w:rsid w:val="004C79DE"/>
    <w:rsid w:val="004D057B"/>
    <w:rsid w:val="004D0673"/>
    <w:rsid w:val="004D0A9E"/>
    <w:rsid w:val="004D0D05"/>
    <w:rsid w:val="004D1B3A"/>
    <w:rsid w:val="004D1EDD"/>
    <w:rsid w:val="004D233A"/>
    <w:rsid w:val="004D2A0F"/>
    <w:rsid w:val="004D2DF5"/>
    <w:rsid w:val="004D3032"/>
    <w:rsid w:val="004D320D"/>
    <w:rsid w:val="004D3213"/>
    <w:rsid w:val="004D4559"/>
    <w:rsid w:val="004D4679"/>
    <w:rsid w:val="004D48BD"/>
    <w:rsid w:val="004D4CDD"/>
    <w:rsid w:val="004D5270"/>
    <w:rsid w:val="004D53AE"/>
    <w:rsid w:val="004D556F"/>
    <w:rsid w:val="004D5657"/>
    <w:rsid w:val="004D5827"/>
    <w:rsid w:val="004D5B22"/>
    <w:rsid w:val="004D5F0C"/>
    <w:rsid w:val="004D60FC"/>
    <w:rsid w:val="004D63D5"/>
    <w:rsid w:val="004D70C5"/>
    <w:rsid w:val="004D7574"/>
    <w:rsid w:val="004D7636"/>
    <w:rsid w:val="004D7F35"/>
    <w:rsid w:val="004E01F5"/>
    <w:rsid w:val="004E0280"/>
    <w:rsid w:val="004E0660"/>
    <w:rsid w:val="004E0716"/>
    <w:rsid w:val="004E0753"/>
    <w:rsid w:val="004E0C43"/>
    <w:rsid w:val="004E1580"/>
    <w:rsid w:val="004E1C9F"/>
    <w:rsid w:val="004E24AC"/>
    <w:rsid w:val="004E2E63"/>
    <w:rsid w:val="004E2FC7"/>
    <w:rsid w:val="004E31B6"/>
    <w:rsid w:val="004E34A3"/>
    <w:rsid w:val="004E34B3"/>
    <w:rsid w:val="004E375B"/>
    <w:rsid w:val="004E3F03"/>
    <w:rsid w:val="004E3FA9"/>
    <w:rsid w:val="004E4082"/>
    <w:rsid w:val="004E47DD"/>
    <w:rsid w:val="004E4BC7"/>
    <w:rsid w:val="004E4F93"/>
    <w:rsid w:val="004E5505"/>
    <w:rsid w:val="004E55DF"/>
    <w:rsid w:val="004E6252"/>
    <w:rsid w:val="004E684A"/>
    <w:rsid w:val="004E6C19"/>
    <w:rsid w:val="004E6C30"/>
    <w:rsid w:val="004E6F20"/>
    <w:rsid w:val="004E79CD"/>
    <w:rsid w:val="004F01E2"/>
    <w:rsid w:val="004F02EA"/>
    <w:rsid w:val="004F07B4"/>
    <w:rsid w:val="004F14DD"/>
    <w:rsid w:val="004F1F1F"/>
    <w:rsid w:val="004F2636"/>
    <w:rsid w:val="004F263F"/>
    <w:rsid w:val="004F3A25"/>
    <w:rsid w:val="004F40E2"/>
    <w:rsid w:val="004F45D8"/>
    <w:rsid w:val="004F4EB5"/>
    <w:rsid w:val="004F5044"/>
    <w:rsid w:val="004F516B"/>
    <w:rsid w:val="004F58BC"/>
    <w:rsid w:val="004F5B52"/>
    <w:rsid w:val="004F64C5"/>
    <w:rsid w:val="004F6648"/>
    <w:rsid w:val="004F66F9"/>
    <w:rsid w:val="004F6858"/>
    <w:rsid w:val="004F68E1"/>
    <w:rsid w:val="004F6993"/>
    <w:rsid w:val="004F6AB3"/>
    <w:rsid w:val="004F6D37"/>
    <w:rsid w:val="004F7659"/>
    <w:rsid w:val="004F794B"/>
    <w:rsid w:val="004F7B5A"/>
    <w:rsid w:val="005008F0"/>
    <w:rsid w:val="00500EEC"/>
    <w:rsid w:val="00501907"/>
    <w:rsid w:val="00501E16"/>
    <w:rsid w:val="00502F19"/>
    <w:rsid w:val="005031F4"/>
    <w:rsid w:val="0050353E"/>
    <w:rsid w:val="00503558"/>
    <w:rsid w:val="0050377A"/>
    <w:rsid w:val="005039F8"/>
    <w:rsid w:val="00503B54"/>
    <w:rsid w:val="0050401E"/>
    <w:rsid w:val="0050436F"/>
    <w:rsid w:val="00504F06"/>
    <w:rsid w:val="005054A6"/>
    <w:rsid w:val="00505639"/>
    <w:rsid w:val="005059FD"/>
    <w:rsid w:val="005067AA"/>
    <w:rsid w:val="00507159"/>
    <w:rsid w:val="005071BB"/>
    <w:rsid w:val="005074C1"/>
    <w:rsid w:val="005107B9"/>
    <w:rsid w:val="00510910"/>
    <w:rsid w:val="00510A94"/>
    <w:rsid w:val="005111C3"/>
    <w:rsid w:val="0051181A"/>
    <w:rsid w:val="00511A31"/>
    <w:rsid w:val="00511EB4"/>
    <w:rsid w:val="005120BD"/>
    <w:rsid w:val="005125E7"/>
    <w:rsid w:val="00512B62"/>
    <w:rsid w:val="00513AFB"/>
    <w:rsid w:val="00513D42"/>
    <w:rsid w:val="00513E20"/>
    <w:rsid w:val="005143B2"/>
    <w:rsid w:val="0051481B"/>
    <w:rsid w:val="005148A1"/>
    <w:rsid w:val="005149FB"/>
    <w:rsid w:val="00515C84"/>
    <w:rsid w:val="0051669E"/>
    <w:rsid w:val="00516912"/>
    <w:rsid w:val="00516971"/>
    <w:rsid w:val="005170CC"/>
    <w:rsid w:val="00517C24"/>
    <w:rsid w:val="00517FCF"/>
    <w:rsid w:val="00520065"/>
    <w:rsid w:val="0052021F"/>
    <w:rsid w:val="00520ADC"/>
    <w:rsid w:val="005213FB"/>
    <w:rsid w:val="00521AC0"/>
    <w:rsid w:val="00521B19"/>
    <w:rsid w:val="00521D5D"/>
    <w:rsid w:val="00521FFE"/>
    <w:rsid w:val="0052258C"/>
    <w:rsid w:val="0052296E"/>
    <w:rsid w:val="0052371D"/>
    <w:rsid w:val="00524E66"/>
    <w:rsid w:val="00524F8D"/>
    <w:rsid w:val="0052513E"/>
    <w:rsid w:val="005256A2"/>
    <w:rsid w:val="00525F4F"/>
    <w:rsid w:val="00525F95"/>
    <w:rsid w:val="005263F4"/>
    <w:rsid w:val="0052648E"/>
    <w:rsid w:val="005267FF"/>
    <w:rsid w:val="00526C79"/>
    <w:rsid w:val="00526D4F"/>
    <w:rsid w:val="00526E2C"/>
    <w:rsid w:val="00527BB4"/>
    <w:rsid w:val="00527EFB"/>
    <w:rsid w:val="00527FD7"/>
    <w:rsid w:val="0053014C"/>
    <w:rsid w:val="00530360"/>
    <w:rsid w:val="005305FD"/>
    <w:rsid w:val="00530782"/>
    <w:rsid w:val="0053087A"/>
    <w:rsid w:val="00531025"/>
    <w:rsid w:val="00531457"/>
    <w:rsid w:val="005316FD"/>
    <w:rsid w:val="0053185F"/>
    <w:rsid w:val="00531EB9"/>
    <w:rsid w:val="00532A72"/>
    <w:rsid w:val="00533070"/>
    <w:rsid w:val="0053343E"/>
    <w:rsid w:val="005337D5"/>
    <w:rsid w:val="00533DDF"/>
    <w:rsid w:val="00533EDF"/>
    <w:rsid w:val="005344C2"/>
    <w:rsid w:val="00534512"/>
    <w:rsid w:val="00534572"/>
    <w:rsid w:val="00534AEA"/>
    <w:rsid w:val="00534B7B"/>
    <w:rsid w:val="00534C42"/>
    <w:rsid w:val="00535336"/>
    <w:rsid w:val="00535750"/>
    <w:rsid w:val="00535759"/>
    <w:rsid w:val="00535B4F"/>
    <w:rsid w:val="00535E8D"/>
    <w:rsid w:val="0053620E"/>
    <w:rsid w:val="005367E4"/>
    <w:rsid w:val="00537268"/>
    <w:rsid w:val="00537564"/>
    <w:rsid w:val="005378A0"/>
    <w:rsid w:val="00540281"/>
    <w:rsid w:val="005409F3"/>
    <w:rsid w:val="00540AD0"/>
    <w:rsid w:val="00540BDF"/>
    <w:rsid w:val="00541764"/>
    <w:rsid w:val="005418B9"/>
    <w:rsid w:val="00541CD2"/>
    <w:rsid w:val="00541DF7"/>
    <w:rsid w:val="00542B5C"/>
    <w:rsid w:val="00542B71"/>
    <w:rsid w:val="00542BA5"/>
    <w:rsid w:val="00543055"/>
    <w:rsid w:val="005430E2"/>
    <w:rsid w:val="00543188"/>
    <w:rsid w:val="00543BE9"/>
    <w:rsid w:val="0054484C"/>
    <w:rsid w:val="005449BB"/>
    <w:rsid w:val="00544F6B"/>
    <w:rsid w:val="00545D98"/>
    <w:rsid w:val="00546310"/>
    <w:rsid w:val="00546883"/>
    <w:rsid w:val="00546F43"/>
    <w:rsid w:val="00547477"/>
    <w:rsid w:val="00547526"/>
    <w:rsid w:val="00550703"/>
    <w:rsid w:val="00550790"/>
    <w:rsid w:val="00550C2A"/>
    <w:rsid w:val="00550C3F"/>
    <w:rsid w:val="00550EFB"/>
    <w:rsid w:val="0055110F"/>
    <w:rsid w:val="005512CC"/>
    <w:rsid w:val="0055177C"/>
    <w:rsid w:val="00551A00"/>
    <w:rsid w:val="00551DBE"/>
    <w:rsid w:val="00552499"/>
    <w:rsid w:val="005524EA"/>
    <w:rsid w:val="00552B13"/>
    <w:rsid w:val="00552F34"/>
    <w:rsid w:val="00552FCC"/>
    <w:rsid w:val="00553398"/>
    <w:rsid w:val="00553A7A"/>
    <w:rsid w:val="005541BE"/>
    <w:rsid w:val="005541D9"/>
    <w:rsid w:val="00554381"/>
    <w:rsid w:val="00554928"/>
    <w:rsid w:val="00554970"/>
    <w:rsid w:val="00554988"/>
    <w:rsid w:val="00555A48"/>
    <w:rsid w:val="00555BFF"/>
    <w:rsid w:val="00556586"/>
    <w:rsid w:val="00556E9D"/>
    <w:rsid w:val="00556EAD"/>
    <w:rsid w:val="00557C2B"/>
    <w:rsid w:val="005601BA"/>
    <w:rsid w:val="00560A57"/>
    <w:rsid w:val="00560D1D"/>
    <w:rsid w:val="00560ED3"/>
    <w:rsid w:val="00560FBE"/>
    <w:rsid w:val="00562091"/>
    <w:rsid w:val="00562216"/>
    <w:rsid w:val="005625EF"/>
    <w:rsid w:val="00562AC1"/>
    <w:rsid w:val="005639CA"/>
    <w:rsid w:val="00564C1E"/>
    <w:rsid w:val="00565A64"/>
    <w:rsid w:val="005666F7"/>
    <w:rsid w:val="00567300"/>
    <w:rsid w:val="0056742F"/>
    <w:rsid w:val="0056750A"/>
    <w:rsid w:val="0056768F"/>
    <w:rsid w:val="00567A64"/>
    <w:rsid w:val="00570371"/>
    <w:rsid w:val="005703B9"/>
    <w:rsid w:val="005704F1"/>
    <w:rsid w:val="00570A91"/>
    <w:rsid w:val="00570C2F"/>
    <w:rsid w:val="00570D38"/>
    <w:rsid w:val="00570EF7"/>
    <w:rsid w:val="0057129C"/>
    <w:rsid w:val="0057150D"/>
    <w:rsid w:val="0057173B"/>
    <w:rsid w:val="00572472"/>
    <w:rsid w:val="005725BF"/>
    <w:rsid w:val="0057268D"/>
    <w:rsid w:val="00573267"/>
    <w:rsid w:val="00573889"/>
    <w:rsid w:val="005738FC"/>
    <w:rsid w:val="00573E5A"/>
    <w:rsid w:val="00573F85"/>
    <w:rsid w:val="0057420D"/>
    <w:rsid w:val="00574307"/>
    <w:rsid w:val="005743D2"/>
    <w:rsid w:val="005743D7"/>
    <w:rsid w:val="005750BC"/>
    <w:rsid w:val="0057546E"/>
    <w:rsid w:val="00575486"/>
    <w:rsid w:val="005756A3"/>
    <w:rsid w:val="00575B3D"/>
    <w:rsid w:val="00575E57"/>
    <w:rsid w:val="0057649F"/>
    <w:rsid w:val="0057658A"/>
    <w:rsid w:val="0057659C"/>
    <w:rsid w:val="00576E5B"/>
    <w:rsid w:val="005773B7"/>
    <w:rsid w:val="00577C1B"/>
    <w:rsid w:val="00580C0C"/>
    <w:rsid w:val="00581BA6"/>
    <w:rsid w:val="005822F9"/>
    <w:rsid w:val="0058252B"/>
    <w:rsid w:val="005833C0"/>
    <w:rsid w:val="00583487"/>
    <w:rsid w:val="00583ADF"/>
    <w:rsid w:val="00584897"/>
    <w:rsid w:val="00584EBD"/>
    <w:rsid w:val="00585562"/>
    <w:rsid w:val="00585E9A"/>
    <w:rsid w:val="005875B0"/>
    <w:rsid w:val="00590383"/>
    <w:rsid w:val="005910C5"/>
    <w:rsid w:val="00591675"/>
    <w:rsid w:val="00591AD1"/>
    <w:rsid w:val="00592CBB"/>
    <w:rsid w:val="00592F6F"/>
    <w:rsid w:val="0059398E"/>
    <w:rsid w:val="00593B53"/>
    <w:rsid w:val="00593E8B"/>
    <w:rsid w:val="00594C89"/>
    <w:rsid w:val="00595ABC"/>
    <w:rsid w:val="005969DB"/>
    <w:rsid w:val="0059701C"/>
    <w:rsid w:val="00597547"/>
    <w:rsid w:val="0059758B"/>
    <w:rsid w:val="00597B30"/>
    <w:rsid w:val="005A10B9"/>
    <w:rsid w:val="005A19F8"/>
    <w:rsid w:val="005A1C73"/>
    <w:rsid w:val="005A1D68"/>
    <w:rsid w:val="005A25DD"/>
    <w:rsid w:val="005A2611"/>
    <w:rsid w:val="005A3452"/>
    <w:rsid w:val="005A35E3"/>
    <w:rsid w:val="005A42AE"/>
    <w:rsid w:val="005A4A1B"/>
    <w:rsid w:val="005A4A33"/>
    <w:rsid w:val="005A4E1A"/>
    <w:rsid w:val="005A597A"/>
    <w:rsid w:val="005A62B9"/>
    <w:rsid w:val="005A68A4"/>
    <w:rsid w:val="005A68E2"/>
    <w:rsid w:val="005A6985"/>
    <w:rsid w:val="005A6AD9"/>
    <w:rsid w:val="005A6F86"/>
    <w:rsid w:val="005A7302"/>
    <w:rsid w:val="005A75B9"/>
    <w:rsid w:val="005A7BFE"/>
    <w:rsid w:val="005A7E65"/>
    <w:rsid w:val="005B01BB"/>
    <w:rsid w:val="005B02AB"/>
    <w:rsid w:val="005B0B3D"/>
    <w:rsid w:val="005B0DAF"/>
    <w:rsid w:val="005B0DC5"/>
    <w:rsid w:val="005B143B"/>
    <w:rsid w:val="005B168A"/>
    <w:rsid w:val="005B2544"/>
    <w:rsid w:val="005B2AB8"/>
    <w:rsid w:val="005B3261"/>
    <w:rsid w:val="005B33A2"/>
    <w:rsid w:val="005B3503"/>
    <w:rsid w:val="005B3D1F"/>
    <w:rsid w:val="005B3FA6"/>
    <w:rsid w:val="005B463D"/>
    <w:rsid w:val="005B48E6"/>
    <w:rsid w:val="005B4D5F"/>
    <w:rsid w:val="005B596B"/>
    <w:rsid w:val="005B5A5B"/>
    <w:rsid w:val="005B6107"/>
    <w:rsid w:val="005B6421"/>
    <w:rsid w:val="005B6D05"/>
    <w:rsid w:val="005B6D60"/>
    <w:rsid w:val="005B7366"/>
    <w:rsid w:val="005B77F4"/>
    <w:rsid w:val="005B7C0D"/>
    <w:rsid w:val="005C0B6C"/>
    <w:rsid w:val="005C0BC8"/>
    <w:rsid w:val="005C0F87"/>
    <w:rsid w:val="005C0FC5"/>
    <w:rsid w:val="005C18A4"/>
    <w:rsid w:val="005C1DA7"/>
    <w:rsid w:val="005C2113"/>
    <w:rsid w:val="005C21EC"/>
    <w:rsid w:val="005C4DEE"/>
    <w:rsid w:val="005C5330"/>
    <w:rsid w:val="005C544F"/>
    <w:rsid w:val="005C5CBC"/>
    <w:rsid w:val="005C644F"/>
    <w:rsid w:val="005C6F95"/>
    <w:rsid w:val="005C7645"/>
    <w:rsid w:val="005C7938"/>
    <w:rsid w:val="005D00F8"/>
    <w:rsid w:val="005D0354"/>
    <w:rsid w:val="005D054C"/>
    <w:rsid w:val="005D102D"/>
    <w:rsid w:val="005D11D3"/>
    <w:rsid w:val="005D1618"/>
    <w:rsid w:val="005D1B66"/>
    <w:rsid w:val="005D2255"/>
    <w:rsid w:val="005D2272"/>
    <w:rsid w:val="005D234C"/>
    <w:rsid w:val="005D2372"/>
    <w:rsid w:val="005D24D2"/>
    <w:rsid w:val="005D2523"/>
    <w:rsid w:val="005D2582"/>
    <w:rsid w:val="005D2713"/>
    <w:rsid w:val="005D32CE"/>
    <w:rsid w:val="005D357F"/>
    <w:rsid w:val="005D4500"/>
    <w:rsid w:val="005D45C5"/>
    <w:rsid w:val="005D4A51"/>
    <w:rsid w:val="005D4F2A"/>
    <w:rsid w:val="005D53AF"/>
    <w:rsid w:val="005D53B3"/>
    <w:rsid w:val="005D54E9"/>
    <w:rsid w:val="005D567B"/>
    <w:rsid w:val="005D59AC"/>
    <w:rsid w:val="005D62C0"/>
    <w:rsid w:val="005D6B40"/>
    <w:rsid w:val="005D6C30"/>
    <w:rsid w:val="005D74CE"/>
    <w:rsid w:val="005D7900"/>
    <w:rsid w:val="005D7A1A"/>
    <w:rsid w:val="005D7C4C"/>
    <w:rsid w:val="005E0047"/>
    <w:rsid w:val="005E0785"/>
    <w:rsid w:val="005E07C9"/>
    <w:rsid w:val="005E1127"/>
    <w:rsid w:val="005E1218"/>
    <w:rsid w:val="005E15B5"/>
    <w:rsid w:val="005E195D"/>
    <w:rsid w:val="005E2B7C"/>
    <w:rsid w:val="005E2F85"/>
    <w:rsid w:val="005E3136"/>
    <w:rsid w:val="005E3503"/>
    <w:rsid w:val="005E36B9"/>
    <w:rsid w:val="005E37B5"/>
    <w:rsid w:val="005E3985"/>
    <w:rsid w:val="005E40BF"/>
    <w:rsid w:val="005E47CE"/>
    <w:rsid w:val="005E4B75"/>
    <w:rsid w:val="005E4D54"/>
    <w:rsid w:val="005E504B"/>
    <w:rsid w:val="005E5C87"/>
    <w:rsid w:val="005E5FB4"/>
    <w:rsid w:val="005E67B1"/>
    <w:rsid w:val="005E68A4"/>
    <w:rsid w:val="005E6952"/>
    <w:rsid w:val="005E6CF3"/>
    <w:rsid w:val="005E7196"/>
    <w:rsid w:val="005E7525"/>
    <w:rsid w:val="005E7C4A"/>
    <w:rsid w:val="005F0124"/>
    <w:rsid w:val="005F03EF"/>
    <w:rsid w:val="005F151F"/>
    <w:rsid w:val="005F1553"/>
    <w:rsid w:val="005F1838"/>
    <w:rsid w:val="005F1FCA"/>
    <w:rsid w:val="005F2321"/>
    <w:rsid w:val="005F2511"/>
    <w:rsid w:val="005F2F52"/>
    <w:rsid w:val="005F3222"/>
    <w:rsid w:val="005F36E8"/>
    <w:rsid w:val="005F3700"/>
    <w:rsid w:val="005F3BBF"/>
    <w:rsid w:val="005F3D2B"/>
    <w:rsid w:val="005F42F2"/>
    <w:rsid w:val="005F4364"/>
    <w:rsid w:val="005F4940"/>
    <w:rsid w:val="005F4E12"/>
    <w:rsid w:val="005F4FD6"/>
    <w:rsid w:val="005F5A70"/>
    <w:rsid w:val="005F651A"/>
    <w:rsid w:val="005F6B10"/>
    <w:rsid w:val="005F6D54"/>
    <w:rsid w:val="005F7050"/>
    <w:rsid w:val="005F7E2C"/>
    <w:rsid w:val="0060015A"/>
    <w:rsid w:val="0060016C"/>
    <w:rsid w:val="006008B2"/>
    <w:rsid w:val="00601043"/>
    <w:rsid w:val="00601155"/>
    <w:rsid w:val="00601246"/>
    <w:rsid w:val="0060266D"/>
    <w:rsid w:val="0060275E"/>
    <w:rsid w:val="006028EF"/>
    <w:rsid w:val="00602A52"/>
    <w:rsid w:val="00602D9E"/>
    <w:rsid w:val="0060303B"/>
    <w:rsid w:val="006035D0"/>
    <w:rsid w:val="0060391A"/>
    <w:rsid w:val="00603C76"/>
    <w:rsid w:val="00603F14"/>
    <w:rsid w:val="006041E6"/>
    <w:rsid w:val="00605646"/>
    <w:rsid w:val="006061CE"/>
    <w:rsid w:val="006065AD"/>
    <w:rsid w:val="0060697E"/>
    <w:rsid w:val="00606CD1"/>
    <w:rsid w:val="006075B8"/>
    <w:rsid w:val="00607B43"/>
    <w:rsid w:val="00610189"/>
    <w:rsid w:val="006103E4"/>
    <w:rsid w:val="006107F5"/>
    <w:rsid w:val="00610BA3"/>
    <w:rsid w:val="00610F2B"/>
    <w:rsid w:val="006112EE"/>
    <w:rsid w:val="0061130D"/>
    <w:rsid w:val="00611851"/>
    <w:rsid w:val="00611E8C"/>
    <w:rsid w:val="0061238D"/>
    <w:rsid w:val="00612581"/>
    <w:rsid w:val="00612861"/>
    <w:rsid w:val="0061290A"/>
    <w:rsid w:val="00612AF6"/>
    <w:rsid w:val="00612BA2"/>
    <w:rsid w:val="00612C6C"/>
    <w:rsid w:val="006140CE"/>
    <w:rsid w:val="0061591D"/>
    <w:rsid w:val="0061752D"/>
    <w:rsid w:val="00617586"/>
    <w:rsid w:val="00617621"/>
    <w:rsid w:val="006176EA"/>
    <w:rsid w:val="00617737"/>
    <w:rsid w:val="006178B5"/>
    <w:rsid w:val="00617ADE"/>
    <w:rsid w:val="00617D48"/>
    <w:rsid w:val="00620394"/>
    <w:rsid w:val="00620ACE"/>
    <w:rsid w:val="00620C83"/>
    <w:rsid w:val="00621145"/>
    <w:rsid w:val="0062128A"/>
    <w:rsid w:val="006212BC"/>
    <w:rsid w:val="00621958"/>
    <w:rsid w:val="00621B8F"/>
    <w:rsid w:val="00621C95"/>
    <w:rsid w:val="006227D2"/>
    <w:rsid w:val="00622910"/>
    <w:rsid w:val="00622C9A"/>
    <w:rsid w:val="006232BA"/>
    <w:rsid w:val="00623A01"/>
    <w:rsid w:val="00623DA7"/>
    <w:rsid w:val="00623DAA"/>
    <w:rsid w:val="0062437A"/>
    <w:rsid w:val="00624390"/>
    <w:rsid w:val="00624471"/>
    <w:rsid w:val="006244AA"/>
    <w:rsid w:val="00624A18"/>
    <w:rsid w:val="0062561A"/>
    <w:rsid w:val="006259CF"/>
    <w:rsid w:val="00625C3D"/>
    <w:rsid w:val="00626137"/>
    <w:rsid w:val="0062630D"/>
    <w:rsid w:val="00626470"/>
    <w:rsid w:val="006270DB"/>
    <w:rsid w:val="00627CFC"/>
    <w:rsid w:val="00627DF1"/>
    <w:rsid w:val="0063017A"/>
    <w:rsid w:val="0063023F"/>
    <w:rsid w:val="00630BF4"/>
    <w:rsid w:val="0063163A"/>
    <w:rsid w:val="00631876"/>
    <w:rsid w:val="0063229B"/>
    <w:rsid w:val="0063233A"/>
    <w:rsid w:val="00632516"/>
    <w:rsid w:val="0063277B"/>
    <w:rsid w:val="00632CE3"/>
    <w:rsid w:val="0063349D"/>
    <w:rsid w:val="0063390F"/>
    <w:rsid w:val="00633DC7"/>
    <w:rsid w:val="00634114"/>
    <w:rsid w:val="00634166"/>
    <w:rsid w:val="006347DC"/>
    <w:rsid w:val="006348F0"/>
    <w:rsid w:val="00634928"/>
    <w:rsid w:val="00635075"/>
    <w:rsid w:val="00635455"/>
    <w:rsid w:val="006356BE"/>
    <w:rsid w:val="0063654E"/>
    <w:rsid w:val="0063655E"/>
    <w:rsid w:val="00636982"/>
    <w:rsid w:val="006402A4"/>
    <w:rsid w:val="0064048C"/>
    <w:rsid w:val="00640B25"/>
    <w:rsid w:val="006411E8"/>
    <w:rsid w:val="0064148F"/>
    <w:rsid w:val="00641951"/>
    <w:rsid w:val="00641B5C"/>
    <w:rsid w:val="00641DFA"/>
    <w:rsid w:val="0064265A"/>
    <w:rsid w:val="006426CB"/>
    <w:rsid w:val="0064289A"/>
    <w:rsid w:val="00642912"/>
    <w:rsid w:val="006434C9"/>
    <w:rsid w:val="00643B46"/>
    <w:rsid w:val="00643D1C"/>
    <w:rsid w:val="00643D39"/>
    <w:rsid w:val="00646546"/>
    <w:rsid w:val="00646637"/>
    <w:rsid w:val="00646E28"/>
    <w:rsid w:val="00647DB6"/>
    <w:rsid w:val="00647E2F"/>
    <w:rsid w:val="006503A3"/>
    <w:rsid w:val="0065042D"/>
    <w:rsid w:val="006522F3"/>
    <w:rsid w:val="006525CE"/>
    <w:rsid w:val="00652ACF"/>
    <w:rsid w:val="00652B7C"/>
    <w:rsid w:val="006530C2"/>
    <w:rsid w:val="00653AAC"/>
    <w:rsid w:val="00654460"/>
    <w:rsid w:val="00654D47"/>
    <w:rsid w:val="00654F96"/>
    <w:rsid w:val="00655139"/>
    <w:rsid w:val="006552C8"/>
    <w:rsid w:val="00655842"/>
    <w:rsid w:val="00655B7D"/>
    <w:rsid w:val="00657325"/>
    <w:rsid w:val="00657541"/>
    <w:rsid w:val="0065799C"/>
    <w:rsid w:val="0066059A"/>
    <w:rsid w:val="0066074A"/>
    <w:rsid w:val="00660AD0"/>
    <w:rsid w:val="00660ECE"/>
    <w:rsid w:val="0066135F"/>
    <w:rsid w:val="006616E2"/>
    <w:rsid w:val="00661DCA"/>
    <w:rsid w:val="00661FE3"/>
    <w:rsid w:val="00662095"/>
    <w:rsid w:val="0066223C"/>
    <w:rsid w:val="00662289"/>
    <w:rsid w:val="006629A5"/>
    <w:rsid w:val="00662D97"/>
    <w:rsid w:val="00663258"/>
    <w:rsid w:val="0066413B"/>
    <w:rsid w:val="00664357"/>
    <w:rsid w:val="0066475A"/>
    <w:rsid w:val="00664E34"/>
    <w:rsid w:val="0066516F"/>
    <w:rsid w:val="00665A83"/>
    <w:rsid w:val="00666039"/>
    <w:rsid w:val="006660E5"/>
    <w:rsid w:val="00666210"/>
    <w:rsid w:val="00666BD7"/>
    <w:rsid w:val="00666E6B"/>
    <w:rsid w:val="006675EF"/>
    <w:rsid w:val="00667890"/>
    <w:rsid w:val="00667ADE"/>
    <w:rsid w:val="00667E88"/>
    <w:rsid w:val="006705A8"/>
    <w:rsid w:val="00670E23"/>
    <w:rsid w:val="0067174F"/>
    <w:rsid w:val="0067252E"/>
    <w:rsid w:val="0067256F"/>
    <w:rsid w:val="006728AC"/>
    <w:rsid w:val="006728ED"/>
    <w:rsid w:val="00672AE8"/>
    <w:rsid w:val="00672C35"/>
    <w:rsid w:val="00672D8F"/>
    <w:rsid w:val="006732EE"/>
    <w:rsid w:val="00673D1C"/>
    <w:rsid w:val="00674708"/>
    <w:rsid w:val="00674864"/>
    <w:rsid w:val="00674A5A"/>
    <w:rsid w:val="00674EBB"/>
    <w:rsid w:val="0067509D"/>
    <w:rsid w:val="00675591"/>
    <w:rsid w:val="00675ADD"/>
    <w:rsid w:val="00675C2D"/>
    <w:rsid w:val="00675F71"/>
    <w:rsid w:val="00676080"/>
    <w:rsid w:val="006768A9"/>
    <w:rsid w:val="00676F6C"/>
    <w:rsid w:val="006776E5"/>
    <w:rsid w:val="00677A42"/>
    <w:rsid w:val="00677CAE"/>
    <w:rsid w:val="00680018"/>
    <w:rsid w:val="00680834"/>
    <w:rsid w:val="0068099A"/>
    <w:rsid w:val="00681736"/>
    <w:rsid w:val="00682434"/>
    <w:rsid w:val="006827E6"/>
    <w:rsid w:val="006829E0"/>
    <w:rsid w:val="00682C94"/>
    <w:rsid w:val="00682F2D"/>
    <w:rsid w:val="006831D6"/>
    <w:rsid w:val="00683260"/>
    <w:rsid w:val="0068352C"/>
    <w:rsid w:val="00683BDD"/>
    <w:rsid w:val="006840E8"/>
    <w:rsid w:val="00684531"/>
    <w:rsid w:val="00684B98"/>
    <w:rsid w:val="00684D39"/>
    <w:rsid w:val="00685187"/>
    <w:rsid w:val="0068527D"/>
    <w:rsid w:val="0068542E"/>
    <w:rsid w:val="00685648"/>
    <w:rsid w:val="006866C8"/>
    <w:rsid w:val="00686873"/>
    <w:rsid w:val="00686E1D"/>
    <w:rsid w:val="00687740"/>
    <w:rsid w:val="00690348"/>
    <w:rsid w:val="00690D2B"/>
    <w:rsid w:val="00690D38"/>
    <w:rsid w:val="00691021"/>
    <w:rsid w:val="00691522"/>
    <w:rsid w:val="006917F4"/>
    <w:rsid w:val="00691918"/>
    <w:rsid w:val="0069191A"/>
    <w:rsid w:val="00691D28"/>
    <w:rsid w:val="00692226"/>
    <w:rsid w:val="0069246A"/>
    <w:rsid w:val="00693308"/>
    <w:rsid w:val="0069331F"/>
    <w:rsid w:val="006933B3"/>
    <w:rsid w:val="0069474C"/>
    <w:rsid w:val="0069569E"/>
    <w:rsid w:val="00695CA4"/>
    <w:rsid w:val="00695E8A"/>
    <w:rsid w:val="006961D9"/>
    <w:rsid w:val="006962E7"/>
    <w:rsid w:val="006966EC"/>
    <w:rsid w:val="00696922"/>
    <w:rsid w:val="00696ED4"/>
    <w:rsid w:val="00697462"/>
    <w:rsid w:val="00697953"/>
    <w:rsid w:val="006A03FA"/>
    <w:rsid w:val="006A04AC"/>
    <w:rsid w:val="006A12D1"/>
    <w:rsid w:val="006A1651"/>
    <w:rsid w:val="006A1776"/>
    <w:rsid w:val="006A1A84"/>
    <w:rsid w:val="006A1B76"/>
    <w:rsid w:val="006A1EE3"/>
    <w:rsid w:val="006A1FA7"/>
    <w:rsid w:val="006A27AE"/>
    <w:rsid w:val="006A2C03"/>
    <w:rsid w:val="006A327F"/>
    <w:rsid w:val="006A3284"/>
    <w:rsid w:val="006A382B"/>
    <w:rsid w:val="006A3D7B"/>
    <w:rsid w:val="006A443D"/>
    <w:rsid w:val="006A4823"/>
    <w:rsid w:val="006A4A41"/>
    <w:rsid w:val="006A4F84"/>
    <w:rsid w:val="006A5316"/>
    <w:rsid w:val="006A5570"/>
    <w:rsid w:val="006A5FAC"/>
    <w:rsid w:val="006A62FA"/>
    <w:rsid w:val="006A6B11"/>
    <w:rsid w:val="006A784F"/>
    <w:rsid w:val="006A7D7C"/>
    <w:rsid w:val="006B05B7"/>
    <w:rsid w:val="006B07C1"/>
    <w:rsid w:val="006B0B83"/>
    <w:rsid w:val="006B0BAD"/>
    <w:rsid w:val="006B1E39"/>
    <w:rsid w:val="006B2590"/>
    <w:rsid w:val="006B27B5"/>
    <w:rsid w:val="006B3599"/>
    <w:rsid w:val="006B372A"/>
    <w:rsid w:val="006B3CC1"/>
    <w:rsid w:val="006B3E8F"/>
    <w:rsid w:val="006B4402"/>
    <w:rsid w:val="006B4A23"/>
    <w:rsid w:val="006B4C1B"/>
    <w:rsid w:val="006B4E7B"/>
    <w:rsid w:val="006B591C"/>
    <w:rsid w:val="006B5C46"/>
    <w:rsid w:val="006B6059"/>
    <w:rsid w:val="006B6060"/>
    <w:rsid w:val="006B6317"/>
    <w:rsid w:val="006B66D3"/>
    <w:rsid w:val="006B6C81"/>
    <w:rsid w:val="006B6FCA"/>
    <w:rsid w:val="006B7F35"/>
    <w:rsid w:val="006C06CA"/>
    <w:rsid w:val="006C0DB6"/>
    <w:rsid w:val="006C10D4"/>
    <w:rsid w:val="006C1320"/>
    <w:rsid w:val="006C144E"/>
    <w:rsid w:val="006C1488"/>
    <w:rsid w:val="006C16CD"/>
    <w:rsid w:val="006C178E"/>
    <w:rsid w:val="006C2528"/>
    <w:rsid w:val="006C269E"/>
    <w:rsid w:val="006C2B16"/>
    <w:rsid w:val="006C2BA1"/>
    <w:rsid w:val="006C2C7C"/>
    <w:rsid w:val="006C358B"/>
    <w:rsid w:val="006C384E"/>
    <w:rsid w:val="006C3C8D"/>
    <w:rsid w:val="006C3D6E"/>
    <w:rsid w:val="006C47D0"/>
    <w:rsid w:val="006C5348"/>
    <w:rsid w:val="006C5400"/>
    <w:rsid w:val="006C55E7"/>
    <w:rsid w:val="006C5F8A"/>
    <w:rsid w:val="006C696D"/>
    <w:rsid w:val="006C6AD7"/>
    <w:rsid w:val="006C6BCE"/>
    <w:rsid w:val="006C7234"/>
    <w:rsid w:val="006D0216"/>
    <w:rsid w:val="006D02E6"/>
    <w:rsid w:val="006D047E"/>
    <w:rsid w:val="006D07AD"/>
    <w:rsid w:val="006D07FC"/>
    <w:rsid w:val="006D0910"/>
    <w:rsid w:val="006D0B93"/>
    <w:rsid w:val="006D0BFF"/>
    <w:rsid w:val="006D0D3C"/>
    <w:rsid w:val="006D0D9F"/>
    <w:rsid w:val="006D0E66"/>
    <w:rsid w:val="006D1123"/>
    <w:rsid w:val="006D1CCA"/>
    <w:rsid w:val="006D1D86"/>
    <w:rsid w:val="006D20FD"/>
    <w:rsid w:val="006D2858"/>
    <w:rsid w:val="006D2CB6"/>
    <w:rsid w:val="006D2D1A"/>
    <w:rsid w:val="006D38F8"/>
    <w:rsid w:val="006D391A"/>
    <w:rsid w:val="006D4842"/>
    <w:rsid w:val="006D4E64"/>
    <w:rsid w:val="006D4F0D"/>
    <w:rsid w:val="006D514D"/>
    <w:rsid w:val="006D6057"/>
    <w:rsid w:val="006D635B"/>
    <w:rsid w:val="006D6A8A"/>
    <w:rsid w:val="006D77FE"/>
    <w:rsid w:val="006D78CA"/>
    <w:rsid w:val="006D7B67"/>
    <w:rsid w:val="006D7F31"/>
    <w:rsid w:val="006E0DC9"/>
    <w:rsid w:val="006E0E55"/>
    <w:rsid w:val="006E1208"/>
    <w:rsid w:val="006E1371"/>
    <w:rsid w:val="006E1893"/>
    <w:rsid w:val="006E1AD0"/>
    <w:rsid w:val="006E1DAC"/>
    <w:rsid w:val="006E260E"/>
    <w:rsid w:val="006E2F50"/>
    <w:rsid w:val="006E3465"/>
    <w:rsid w:val="006E356E"/>
    <w:rsid w:val="006E38DA"/>
    <w:rsid w:val="006E3B3C"/>
    <w:rsid w:val="006E3B51"/>
    <w:rsid w:val="006E4015"/>
    <w:rsid w:val="006E4138"/>
    <w:rsid w:val="006E41CD"/>
    <w:rsid w:val="006E4985"/>
    <w:rsid w:val="006E4AEF"/>
    <w:rsid w:val="006E5D14"/>
    <w:rsid w:val="006E6229"/>
    <w:rsid w:val="006E685F"/>
    <w:rsid w:val="006E6D2B"/>
    <w:rsid w:val="006E7B46"/>
    <w:rsid w:val="006F0EAF"/>
    <w:rsid w:val="006F169A"/>
    <w:rsid w:val="006F1B8D"/>
    <w:rsid w:val="006F2441"/>
    <w:rsid w:val="006F2488"/>
    <w:rsid w:val="006F2731"/>
    <w:rsid w:val="006F2A73"/>
    <w:rsid w:val="006F2F67"/>
    <w:rsid w:val="006F3484"/>
    <w:rsid w:val="006F365B"/>
    <w:rsid w:val="006F3B64"/>
    <w:rsid w:val="006F3F74"/>
    <w:rsid w:val="006F435A"/>
    <w:rsid w:val="006F4A09"/>
    <w:rsid w:val="006F4BC0"/>
    <w:rsid w:val="006F5563"/>
    <w:rsid w:val="006F563F"/>
    <w:rsid w:val="006F5A03"/>
    <w:rsid w:val="006F636F"/>
    <w:rsid w:val="006F67A9"/>
    <w:rsid w:val="006F7319"/>
    <w:rsid w:val="006F779B"/>
    <w:rsid w:val="006F7B99"/>
    <w:rsid w:val="006F7FD1"/>
    <w:rsid w:val="00700448"/>
    <w:rsid w:val="00700570"/>
    <w:rsid w:val="007006DB"/>
    <w:rsid w:val="00700780"/>
    <w:rsid w:val="007018B9"/>
    <w:rsid w:val="00701AA8"/>
    <w:rsid w:val="00701B51"/>
    <w:rsid w:val="00701CD0"/>
    <w:rsid w:val="00701EB4"/>
    <w:rsid w:val="00702635"/>
    <w:rsid w:val="007026EE"/>
    <w:rsid w:val="00702E08"/>
    <w:rsid w:val="00704420"/>
    <w:rsid w:val="00704742"/>
    <w:rsid w:val="007047D1"/>
    <w:rsid w:val="007050FF"/>
    <w:rsid w:val="00705379"/>
    <w:rsid w:val="0070579F"/>
    <w:rsid w:val="0070692B"/>
    <w:rsid w:val="0070758F"/>
    <w:rsid w:val="00707948"/>
    <w:rsid w:val="00707AA6"/>
    <w:rsid w:val="00710367"/>
    <w:rsid w:val="00710A90"/>
    <w:rsid w:val="00710AC6"/>
    <w:rsid w:val="0071103C"/>
    <w:rsid w:val="007115E1"/>
    <w:rsid w:val="00711740"/>
    <w:rsid w:val="0071253C"/>
    <w:rsid w:val="00712567"/>
    <w:rsid w:val="007128E4"/>
    <w:rsid w:val="007128F8"/>
    <w:rsid w:val="00712CC7"/>
    <w:rsid w:val="0071323A"/>
    <w:rsid w:val="007138BC"/>
    <w:rsid w:val="0071393C"/>
    <w:rsid w:val="007139BD"/>
    <w:rsid w:val="00714256"/>
    <w:rsid w:val="00714383"/>
    <w:rsid w:val="00714E8B"/>
    <w:rsid w:val="0071531B"/>
    <w:rsid w:val="007159BE"/>
    <w:rsid w:val="0071600D"/>
    <w:rsid w:val="00716660"/>
    <w:rsid w:val="007177EF"/>
    <w:rsid w:val="00717D1B"/>
    <w:rsid w:val="00717DD4"/>
    <w:rsid w:val="00720956"/>
    <w:rsid w:val="00720E3B"/>
    <w:rsid w:val="0072190E"/>
    <w:rsid w:val="00722740"/>
    <w:rsid w:val="00723533"/>
    <w:rsid w:val="0072465C"/>
    <w:rsid w:val="00724BFD"/>
    <w:rsid w:val="00724C87"/>
    <w:rsid w:val="00724F7B"/>
    <w:rsid w:val="007252BE"/>
    <w:rsid w:val="007254C3"/>
    <w:rsid w:val="007256CF"/>
    <w:rsid w:val="00725F83"/>
    <w:rsid w:val="00726055"/>
    <w:rsid w:val="00726E36"/>
    <w:rsid w:val="0072755A"/>
    <w:rsid w:val="007279F1"/>
    <w:rsid w:val="00727A4D"/>
    <w:rsid w:val="00730725"/>
    <w:rsid w:val="00730C0A"/>
    <w:rsid w:val="00730DED"/>
    <w:rsid w:val="00731171"/>
    <w:rsid w:val="007316E7"/>
    <w:rsid w:val="00732468"/>
    <w:rsid w:val="00732542"/>
    <w:rsid w:val="007325DD"/>
    <w:rsid w:val="007325EE"/>
    <w:rsid w:val="007337DD"/>
    <w:rsid w:val="00733C88"/>
    <w:rsid w:val="0073454B"/>
    <w:rsid w:val="00734688"/>
    <w:rsid w:val="00734832"/>
    <w:rsid w:val="007348C7"/>
    <w:rsid w:val="00734994"/>
    <w:rsid w:val="00734ADF"/>
    <w:rsid w:val="00734DD1"/>
    <w:rsid w:val="007352C5"/>
    <w:rsid w:val="007355EC"/>
    <w:rsid w:val="00735714"/>
    <w:rsid w:val="00735EEF"/>
    <w:rsid w:val="00735EF0"/>
    <w:rsid w:val="00736199"/>
    <w:rsid w:val="00737E84"/>
    <w:rsid w:val="00740138"/>
    <w:rsid w:val="00740C31"/>
    <w:rsid w:val="00741345"/>
    <w:rsid w:val="007413B5"/>
    <w:rsid w:val="00741FEB"/>
    <w:rsid w:val="00742343"/>
    <w:rsid w:val="00742377"/>
    <w:rsid w:val="007424C0"/>
    <w:rsid w:val="007424F9"/>
    <w:rsid w:val="00742726"/>
    <w:rsid w:val="00742A45"/>
    <w:rsid w:val="00743AE6"/>
    <w:rsid w:val="00743DDC"/>
    <w:rsid w:val="007441C2"/>
    <w:rsid w:val="007441F9"/>
    <w:rsid w:val="007445BF"/>
    <w:rsid w:val="00744E06"/>
    <w:rsid w:val="00744FBF"/>
    <w:rsid w:val="0074526E"/>
    <w:rsid w:val="00745537"/>
    <w:rsid w:val="00745C5C"/>
    <w:rsid w:val="00745D4C"/>
    <w:rsid w:val="007464DC"/>
    <w:rsid w:val="00747423"/>
    <w:rsid w:val="00747617"/>
    <w:rsid w:val="00747EDC"/>
    <w:rsid w:val="00750518"/>
    <w:rsid w:val="00750A3A"/>
    <w:rsid w:val="007510B2"/>
    <w:rsid w:val="00751411"/>
    <w:rsid w:val="007514B0"/>
    <w:rsid w:val="0075154E"/>
    <w:rsid w:val="00751589"/>
    <w:rsid w:val="0075186A"/>
    <w:rsid w:val="007522FD"/>
    <w:rsid w:val="00752400"/>
    <w:rsid w:val="00752616"/>
    <w:rsid w:val="00752C01"/>
    <w:rsid w:val="00752FB2"/>
    <w:rsid w:val="007530ED"/>
    <w:rsid w:val="0075364B"/>
    <w:rsid w:val="00753666"/>
    <w:rsid w:val="007536EA"/>
    <w:rsid w:val="0075386A"/>
    <w:rsid w:val="0075425D"/>
    <w:rsid w:val="0075445C"/>
    <w:rsid w:val="00754486"/>
    <w:rsid w:val="007544DD"/>
    <w:rsid w:val="00754E82"/>
    <w:rsid w:val="0075579A"/>
    <w:rsid w:val="00755874"/>
    <w:rsid w:val="0075608C"/>
    <w:rsid w:val="00756AC5"/>
    <w:rsid w:val="00756FC4"/>
    <w:rsid w:val="00757068"/>
    <w:rsid w:val="0075722A"/>
    <w:rsid w:val="0075765D"/>
    <w:rsid w:val="00757E33"/>
    <w:rsid w:val="00760327"/>
    <w:rsid w:val="007605C4"/>
    <w:rsid w:val="0076158C"/>
    <w:rsid w:val="00761A49"/>
    <w:rsid w:val="00761DF9"/>
    <w:rsid w:val="0076264B"/>
    <w:rsid w:val="007628E5"/>
    <w:rsid w:val="00762A4E"/>
    <w:rsid w:val="00762F5C"/>
    <w:rsid w:val="0076309D"/>
    <w:rsid w:val="007634BF"/>
    <w:rsid w:val="007636ED"/>
    <w:rsid w:val="00763C72"/>
    <w:rsid w:val="0076419A"/>
    <w:rsid w:val="00764309"/>
    <w:rsid w:val="00764320"/>
    <w:rsid w:val="007649DE"/>
    <w:rsid w:val="00764D1F"/>
    <w:rsid w:val="00765428"/>
    <w:rsid w:val="00765D7E"/>
    <w:rsid w:val="00766F5E"/>
    <w:rsid w:val="007701D7"/>
    <w:rsid w:val="0077092E"/>
    <w:rsid w:val="00770B0A"/>
    <w:rsid w:val="00770CF8"/>
    <w:rsid w:val="00770E72"/>
    <w:rsid w:val="0077112E"/>
    <w:rsid w:val="0077156A"/>
    <w:rsid w:val="00771DC6"/>
    <w:rsid w:val="00771FB6"/>
    <w:rsid w:val="00772515"/>
    <w:rsid w:val="00772734"/>
    <w:rsid w:val="0077287F"/>
    <w:rsid w:val="00772903"/>
    <w:rsid w:val="00772C4C"/>
    <w:rsid w:val="00773520"/>
    <w:rsid w:val="00773A83"/>
    <w:rsid w:val="0077422C"/>
    <w:rsid w:val="007749DE"/>
    <w:rsid w:val="00774C89"/>
    <w:rsid w:val="00775A5B"/>
    <w:rsid w:val="00775BD2"/>
    <w:rsid w:val="007761C2"/>
    <w:rsid w:val="007761D3"/>
    <w:rsid w:val="0077645E"/>
    <w:rsid w:val="007773C8"/>
    <w:rsid w:val="00777F72"/>
    <w:rsid w:val="00780275"/>
    <w:rsid w:val="007811EB"/>
    <w:rsid w:val="0078145B"/>
    <w:rsid w:val="00781601"/>
    <w:rsid w:val="00781897"/>
    <w:rsid w:val="00781CD5"/>
    <w:rsid w:val="007820C4"/>
    <w:rsid w:val="00782FB1"/>
    <w:rsid w:val="0078300A"/>
    <w:rsid w:val="007830AF"/>
    <w:rsid w:val="0078320C"/>
    <w:rsid w:val="00783503"/>
    <w:rsid w:val="0078353E"/>
    <w:rsid w:val="00783E02"/>
    <w:rsid w:val="00783E93"/>
    <w:rsid w:val="00783F7B"/>
    <w:rsid w:val="007843EE"/>
    <w:rsid w:val="00784FBB"/>
    <w:rsid w:val="00785035"/>
    <w:rsid w:val="00785F80"/>
    <w:rsid w:val="007865FA"/>
    <w:rsid w:val="0078676D"/>
    <w:rsid w:val="00786B98"/>
    <w:rsid w:val="00787082"/>
    <w:rsid w:val="00787723"/>
    <w:rsid w:val="00787B94"/>
    <w:rsid w:val="007909C5"/>
    <w:rsid w:val="00790D63"/>
    <w:rsid w:val="00790FB2"/>
    <w:rsid w:val="0079101C"/>
    <w:rsid w:val="007910BA"/>
    <w:rsid w:val="0079137E"/>
    <w:rsid w:val="00791901"/>
    <w:rsid w:val="00791CED"/>
    <w:rsid w:val="0079225D"/>
    <w:rsid w:val="00792441"/>
    <w:rsid w:val="00792722"/>
    <w:rsid w:val="0079324F"/>
    <w:rsid w:val="00793419"/>
    <w:rsid w:val="007934CA"/>
    <w:rsid w:val="00793F5E"/>
    <w:rsid w:val="00794AEB"/>
    <w:rsid w:val="0079512C"/>
    <w:rsid w:val="007958A7"/>
    <w:rsid w:val="00795955"/>
    <w:rsid w:val="00795E77"/>
    <w:rsid w:val="00796D1C"/>
    <w:rsid w:val="007976E8"/>
    <w:rsid w:val="00797A58"/>
    <w:rsid w:val="00797D8E"/>
    <w:rsid w:val="00797F41"/>
    <w:rsid w:val="007A02AB"/>
    <w:rsid w:val="007A0430"/>
    <w:rsid w:val="007A0630"/>
    <w:rsid w:val="007A08AA"/>
    <w:rsid w:val="007A0DD6"/>
    <w:rsid w:val="007A10F8"/>
    <w:rsid w:val="007A143D"/>
    <w:rsid w:val="007A2B95"/>
    <w:rsid w:val="007A30EF"/>
    <w:rsid w:val="007A35FF"/>
    <w:rsid w:val="007A3936"/>
    <w:rsid w:val="007A471C"/>
    <w:rsid w:val="007A4B5C"/>
    <w:rsid w:val="007A4BAA"/>
    <w:rsid w:val="007A4BF1"/>
    <w:rsid w:val="007A4F06"/>
    <w:rsid w:val="007A5026"/>
    <w:rsid w:val="007A68FE"/>
    <w:rsid w:val="007A6D72"/>
    <w:rsid w:val="007A7976"/>
    <w:rsid w:val="007A79FC"/>
    <w:rsid w:val="007A7E98"/>
    <w:rsid w:val="007B07BB"/>
    <w:rsid w:val="007B1828"/>
    <w:rsid w:val="007B19A7"/>
    <w:rsid w:val="007B1ACA"/>
    <w:rsid w:val="007B1CB5"/>
    <w:rsid w:val="007B1E32"/>
    <w:rsid w:val="007B1E4D"/>
    <w:rsid w:val="007B1EF7"/>
    <w:rsid w:val="007B2142"/>
    <w:rsid w:val="007B21D3"/>
    <w:rsid w:val="007B2A19"/>
    <w:rsid w:val="007B3993"/>
    <w:rsid w:val="007B3B01"/>
    <w:rsid w:val="007B43DF"/>
    <w:rsid w:val="007B50A6"/>
    <w:rsid w:val="007B5314"/>
    <w:rsid w:val="007B5C76"/>
    <w:rsid w:val="007B5D36"/>
    <w:rsid w:val="007B5F68"/>
    <w:rsid w:val="007B666C"/>
    <w:rsid w:val="007B67B7"/>
    <w:rsid w:val="007B760D"/>
    <w:rsid w:val="007B77A9"/>
    <w:rsid w:val="007B7C2E"/>
    <w:rsid w:val="007C0504"/>
    <w:rsid w:val="007C0C54"/>
    <w:rsid w:val="007C11BD"/>
    <w:rsid w:val="007C156C"/>
    <w:rsid w:val="007C1693"/>
    <w:rsid w:val="007C18C9"/>
    <w:rsid w:val="007C293C"/>
    <w:rsid w:val="007C3C1E"/>
    <w:rsid w:val="007C3F9A"/>
    <w:rsid w:val="007C41F1"/>
    <w:rsid w:val="007C4212"/>
    <w:rsid w:val="007C4576"/>
    <w:rsid w:val="007C4DED"/>
    <w:rsid w:val="007C5A86"/>
    <w:rsid w:val="007C5E26"/>
    <w:rsid w:val="007C5F56"/>
    <w:rsid w:val="007C6FA9"/>
    <w:rsid w:val="007C7094"/>
    <w:rsid w:val="007C72C3"/>
    <w:rsid w:val="007C7452"/>
    <w:rsid w:val="007C77EC"/>
    <w:rsid w:val="007C7C9E"/>
    <w:rsid w:val="007C7D5F"/>
    <w:rsid w:val="007D01AB"/>
    <w:rsid w:val="007D02E7"/>
    <w:rsid w:val="007D03C3"/>
    <w:rsid w:val="007D055C"/>
    <w:rsid w:val="007D0658"/>
    <w:rsid w:val="007D1153"/>
    <w:rsid w:val="007D1808"/>
    <w:rsid w:val="007D1872"/>
    <w:rsid w:val="007D1887"/>
    <w:rsid w:val="007D1D10"/>
    <w:rsid w:val="007D1E84"/>
    <w:rsid w:val="007D204D"/>
    <w:rsid w:val="007D2B1B"/>
    <w:rsid w:val="007D2C00"/>
    <w:rsid w:val="007D2D72"/>
    <w:rsid w:val="007D2F6E"/>
    <w:rsid w:val="007D3D0F"/>
    <w:rsid w:val="007D4221"/>
    <w:rsid w:val="007D42A0"/>
    <w:rsid w:val="007D4B14"/>
    <w:rsid w:val="007D5F13"/>
    <w:rsid w:val="007D5FC2"/>
    <w:rsid w:val="007D6048"/>
    <w:rsid w:val="007D6957"/>
    <w:rsid w:val="007D7216"/>
    <w:rsid w:val="007D73C3"/>
    <w:rsid w:val="007D76A8"/>
    <w:rsid w:val="007D7861"/>
    <w:rsid w:val="007D7A31"/>
    <w:rsid w:val="007D7C0C"/>
    <w:rsid w:val="007E0682"/>
    <w:rsid w:val="007E0D58"/>
    <w:rsid w:val="007E1A43"/>
    <w:rsid w:val="007E1E15"/>
    <w:rsid w:val="007E2B27"/>
    <w:rsid w:val="007E2F0F"/>
    <w:rsid w:val="007E317C"/>
    <w:rsid w:val="007E3224"/>
    <w:rsid w:val="007E38D6"/>
    <w:rsid w:val="007E3BC0"/>
    <w:rsid w:val="007E3F88"/>
    <w:rsid w:val="007E426D"/>
    <w:rsid w:val="007E43D5"/>
    <w:rsid w:val="007E4650"/>
    <w:rsid w:val="007E5679"/>
    <w:rsid w:val="007E569D"/>
    <w:rsid w:val="007E5BA5"/>
    <w:rsid w:val="007E5D99"/>
    <w:rsid w:val="007E6878"/>
    <w:rsid w:val="007E7439"/>
    <w:rsid w:val="007E75EF"/>
    <w:rsid w:val="007E76E2"/>
    <w:rsid w:val="007E77DB"/>
    <w:rsid w:val="007E7BB4"/>
    <w:rsid w:val="007F0118"/>
    <w:rsid w:val="007F019D"/>
    <w:rsid w:val="007F1260"/>
    <w:rsid w:val="007F1382"/>
    <w:rsid w:val="007F14F5"/>
    <w:rsid w:val="007F1652"/>
    <w:rsid w:val="007F1942"/>
    <w:rsid w:val="007F27C6"/>
    <w:rsid w:val="007F37A3"/>
    <w:rsid w:val="007F38F6"/>
    <w:rsid w:val="007F3AA9"/>
    <w:rsid w:val="007F401B"/>
    <w:rsid w:val="007F41D7"/>
    <w:rsid w:val="007F4A98"/>
    <w:rsid w:val="007F4CFC"/>
    <w:rsid w:val="007F5196"/>
    <w:rsid w:val="007F5CEA"/>
    <w:rsid w:val="007F6042"/>
    <w:rsid w:val="007F65E4"/>
    <w:rsid w:val="007F693F"/>
    <w:rsid w:val="007F6DED"/>
    <w:rsid w:val="007F7455"/>
    <w:rsid w:val="007F7A8A"/>
    <w:rsid w:val="007F7FB2"/>
    <w:rsid w:val="008010EC"/>
    <w:rsid w:val="00801937"/>
    <w:rsid w:val="00801A55"/>
    <w:rsid w:val="00801C3F"/>
    <w:rsid w:val="00802034"/>
    <w:rsid w:val="00802ADF"/>
    <w:rsid w:val="008033FE"/>
    <w:rsid w:val="008034A1"/>
    <w:rsid w:val="008046AA"/>
    <w:rsid w:val="00805320"/>
    <w:rsid w:val="00805914"/>
    <w:rsid w:val="008065BC"/>
    <w:rsid w:val="008065FA"/>
    <w:rsid w:val="008069C7"/>
    <w:rsid w:val="00807183"/>
    <w:rsid w:val="008071AE"/>
    <w:rsid w:val="008073BD"/>
    <w:rsid w:val="008073DC"/>
    <w:rsid w:val="0080794D"/>
    <w:rsid w:val="008079DC"/>
    <w:rsid w:val="00807A9F"/>
    <w:rsid w:val="00807B49"/>
    <w:rsid w:val="00810252"/>
    <w:rsid w:val="008106CB"/>
    <w:rsid w:val="008115F2"/>
    <w:rsid w:val="00811A18"/>
    <w:rsid w:val="00811D32"/>
    <w:rsid w:val="00811DA2"/>
    <w:rsid w:val="00812E3E"/>
    <w:rsid w:val="008136BD"/>
    <w:rsid w:val="00813776"/>
    <w:rsid w:val="008138B6"/>
    <w:rsid w:val="0081473A"/>
    <w:rsid w:val="00814C24"/>
    <w:rsid w:val="00814C63"/>
    <w:rsid w:val="00814C8E"/>
    <w:rsid w:val="00815C4E"/>
    <w:rsid w:val="00816626"/>
    <w:rsid w:val="00816B3D"/>
    <w:rsid w:val="0081731D"/>
    <w:rsid w:val="0081749B"/>
    <w:rsid w:val="00817566"/>
    <w:rsid w:val="0081774C"/>
    <w:rsid w:val="00817B43"/>
    <w:rsid w:val="00820249"/>
    <w:rsid w:val="008202A4"/>
    <w:rsid w:val="008208EF"/>
    <w:rsid w:val="008209E9"/>
    <w:rsid w:val="00820B5F"/>
    <w:rsid w:val="00821053"/>
    <w:rsid w:val="00821237"/>
    <w:rsid w:val="0082143B"/>
    <w:rsid w:val="00821617"/>
    <w:rsid w:val="00821FA2"/>
    <w:rsid w:val="00822111"/>
    <w:rsid w:val="0082249C"/>
    <w:rsid w:val="0082268D"/>
    <w:rsid w:val="0082287C"/>
    <w:rsid w:val="008229B0"/>
    <w:rsid w:val="008231D1"/>
    <w:rsid w:val="00823F89"/>
    <w:rsid w:val="00824DA0"/>
    <w:rsid w:val="0082576C"/>
    <w:rsid w:val="00826199"/>
    <w:rsid w:val="00826400"/>
    <w:rsid w:val="00826F21"/>
    <w:rsid w:val="008273B7"/>
    <w:rsid w:val="008275DD"/>
    <w:rsid w:val="00827B05"/>
    <w:rsid w:val="008304F0"/>
    <w:rsid w:val="008309C9"/>
    <w:rsid w:val="00830A59"/>
    <w:rsid w:val="00830B94"/>
    <w:rsid w:val="008316E4"/>
    <w:rsid w:val="00831D0E"/>
    <w:rsid w:val="0083254D"/>
    <w:rsid w:val="00833600"/>
    <w:rsid w:val="00833C2A"/>
    <w:rsid w:val="008343D2"/>
    <w:rsid w:val="00834955"/>
    <w:rsid w:val="008349C3"/>
    <w:rsid w:val="00834BD2"/>
    <w:rsid w:val="008355A6"/>
    <w:rsid w:val="00835798"/>
    <w:rsid w:val="0083579E"/>
    <w:rsid w:val="00835D63"/>
    <w:rsid w:val="008360DC"/>
    <w:rsid w:val="0083702E"/>
    <w:rsid w:val="00837813"/>
    <w:rsid w:val="00837B8C"/>
    <w:rsid w:val="0084046A"/>
    <w:rsid w:val="0084109A"/>
    <w:rsid w:val="008415F9"/>
    <w:rsid w:val="00841ABA"/>
    <w:rsid w:val="00842093"/>
    <w:rsid w:val="008420D6"/>
    <w:rsid w:val="008422DA"/>
    <w:rsid w:val="00842474"/>
    <w:rsid w:val="00842BBA"/>
    <w:rsid w:val="00842DD1"/>
    <w:rsid w:val="0084303E"/>
    <w:rsid w:val="00843D0E"/>
    <w:rsid w:val="00844A7B"/>
    <w:rsid w:val="00844EB0"/>
    <w:rsid w:val="00844F43"/>
    <w:rsid w:val="008452D8"/>
    <w:rsid w:val="008457C2"/>
    <w:rsid w:val="00845802"/>
    <w:rsid w:val="0084596C"/>
    <w:rsid w:val="00845A17"/>
    <w:rsid w:val="00845CB1"/>
    <w:rsid w:val="00845F50"/>
    <w:rsid w:val="0084606C"/>
    <w:rsid w:val="00846415"/>
    <w:rsid w:val="008465A0"/>
    <w:rsid w:val="00846E91"/>
    <w:rsid w:val="008477A2"/>
    <w:rsid w:val="008479CE"/>
    <w:rsid w:val="00847C35"/>
    <w:rsid w:val="00847DC1"/>
    <w:rsid w:val="0085021E"/>
    <w:rsid w:val="008517AF"/>
    <w:rsid w:val="008517B3"/>
    <w:rsid w:val="00851814"/>
    <w:rsid w:val="00851AC0"/>
    <w:rsid w:val="00852577"/>
    <w:rsid w:val="0085313A"/>
    <w:rsid w:val="00853D9E"/>
    <w:rsid w:val="00853DFB"/>
    <w:rsid w:val="0085427E"/>
    <w:rsid w:val="0085432A"/>
    <w:rsid w:val="00854FBF"/>
    <w:rsid w:val="0085510C"/>
    <w:rsid w:val="0085548F"/>
    <w:rsid w:val="008556FF"/>
    <w:rsid w:val="00855F27"/>
    <w:rsid w:val="00856204"/>
    <w:rsid w:val="008562AA"/>
    <w:rsid w:val="008566E2"/>
    <w:rsid w:val="008566E3"/>
    <w:rsid w:val="00860899"/>
    <w:rsid w:val="00861280"/>
    <w:rsid w:val="00861783"/>
    <w:rsid w:val="00861FE0"/>
    <w:rsid w:val="0086226D"/>
    <w:rsid w:val="0086277C"/>
    <w:rsid w:val="00862B37"/>
    <w:rsid w:val="00862D45"/>
    <w:rsid w:val="00862EFE"/>
    <w:rsid w:val="00863524"/>
    <w:rsid w:val="00863875"/>
    <w:rsid w:val="00864379"/>
    <w:rsid w:val="0086465D"/>
    <w:rsid w:val="00864D01"/>
    <w:rsid w:val="008650E8"/>
    <w:rsid w:val="00865248"/>
    <w:rsid w:val="008654A9"/>
    <w:rsid w:val="008658FE"/>
    <w:rsid w:val="00865CCF"/>
    <w:rsid w:val="0086600E"/>
    <w:rsid w:val="008661EA"/>
    <w:rsid w:val="008668DC"/>
    <w:rsid w:val="008670BF"/>
    <w:rsid w:val="00867245"/>
    <w:rsid w:val="00867E0D"/>
    <w:rsid w:val="00870B48"/>
    <w:rsid w:val="00871131"/>
    <w:rsid w:val="00871565"/>
    <w:rsid w:val="00871B24"/>
    <w:rsid w:val="00871F31"/>
    <w:rsid w:val="00872634"/>
    <w:rsid w:val="008728B3"/>
    <w:rsid w:val="0087311A"/>
    <w:rsid w:val="008742F8"/>
    <w:rsid w:val="0087431D"/>
    <w:rsid w:val="00874863"/>
    <w:rsid w:val="00874950"/>
    <w:rsid w:val="00874B1A"/>
    <w:rsid w:val="00875164"/>
    <w:rsid w:val="00875625"/>
    <w:rsid w:val="008759CD"/>
    <w:rsid w:val="00875DFA"/>
    <w:rsid w:val="0087626C"/>
    <w:rsid w:val="008768CE"/>
    <w:rsid w:val="00876AF7"/>
    <w:rsid w:val="008777BE"/>
    <w:rsid w:val="008778B1"/>
    <w:rsid w:val="00880111"/>
    <w:rsid w:val="0088011F"/>
    <w:rsid w:val="00881449"/>
    <w:rsid w:val="00881480"/>
    <w:rsid w:val="008814BB"/>
    <w:rsid w:val="00881880"/>
    <w:rsid w:val="00881C2E"/>
    <w:rsid w:val="0088295A"/>
    <w:rsid w:val="00882D52"/>
    <w:rsid w:val="00882D9A"/>
    <w:rsid w:val="008832D6"/>
    <w:rsid w:val="008838DC"/>
    <w:rsid w:val="00883B2F"/>
    <w:rsid w:val="00883B78"/>
    <w:rsid w:val="0088472A"/>
    <w:rsid w:val="00884CC8"/>
    <w:rsid w:val="00884D2D"/>
    <w:rsid w:val="0088502D"/>
    <w:rsid w:val="00885183"/>
    <w:rsid w:val="00885857"/>
    <w:rsid w:val="00885919"/>
    <w:rsid w:val="00885A45"/>
    <w:rsid w:val="008864C1"/>
    <w:rsid w:val="00886D75"/>
    <w:rsid w:val="00887324"/>
    <w:rsid w:val="0088796A"/>
    <w:rsid w:val="008879B3"/>
    <w:rsid w:val="00890229"/>
    <w:rsid w:val="00890237"/>
    <w:rsid w:val="008903B5"/>
    <w:rsid w:val="00890C85"/>
    <w:rsid w:val="008914B2"/>
    <w:rsid w:val="0089170F"/>
    <w:rsid w:val="008918E9"/>
    <w:rsid w:val="008921DA"/>
    <w:rsid w:val="0089250F"/>
    <w:rsid w:val="00892E94"/>
    <w:rsid w:val="00892F0B"/>
    <w:rsid w:val="00892F16"/>
    <w:rsid w:val="00893706"/>
    <w:rsid w:val="008938FE"/>
    <w:rsid w:val="00893AE7"/>
    <w:rsid w:val="00893E6B"/>
    <w:rsid w:val="00894334"/>
    <w:rsid w:val="008945E1"/>
    <w:rsid w:val="008947E6"/>
    <w:rsid w:val="0089489B"/>
    <w:rsid w:val="00894AD8"/>
    <w:rsid w:val="008951DB"/>
    <w:rsid w:val="00895322"/>
    <w:rsid w:val="00895FCA"/>
    <w:rsid w:val="008960CF"/>
    <w:rsid w:val="00896982"/>
    <w:rsid w:val="00897028"/>
    <w:rsid w:val="0089742D"/>
    <w:rsid w:val="008975A6"/>
    <w:rsid w:val="008A01AF"/>
    <w:rsid w:val="008A026E"/>
    <w:rsid w:val="008A0862"/>
    <w:rsid w:val="008A0F54"/>
    <w:rsid w:val="008A1573"/>
    <w:rsid w:val="008A1948"/>
    <w:rsid w:val="008A228A"/>
    <w:rsid w:val="008A2330"/>
    <w:rsid w:val="008A243D"/>
    <w:rsid w:val="008A28C7"/>
    <w:rsid w:val="008A39B0"/>
    <w:rsid w:val="008A40D7"/>
    <w:rsid w:val="008A4868"/>
    <w:rsid w:val="008A4B40"/>
    <w:rsid w:val="008A4B9F"/>
    <w:rsid w:val="008A50AC"/>
    <w:rsid w:val="008A5891"/>
    <w:rsid w:val="008A66E7"/>
    <w:rsid w:val="008A689C"/>
    <w:rsid w:val="008A77CD"/>
    <w:rsid w:val="008B0162"/>
    <w:rsid w:val="008B0496"/>
    <w:rsid w:val="008B0C3D"/>
    <w:rsid w:val="008B14C9"/>
    <w:rsid w:val="008B1678"/>
    <w:rsid w:val="008B1C4F"/>
    <w:rsid w:val="008B1CDD"/>
    <w:rsid w:val="008B20A9"/>
    <w:rsid w:val="008B3A04"/>
    <w:rsid w:val="008B3A42"/>
    <w:rsid w:val="008B41A3"/>
    <w:rsid w:val="008B4A76"/>
    <w:rsid w:val="008B4E05"/>
    <w:rsid w:val="008B52C0"/>
    <w:rsid w:val="008B5A77"/>
    <w:rsid w:val="008B5F43"/>
    <w:rsid w:val="008B60F9"/>
    <w:rsid w:val="008B6257"/>
    <w:rsid w:val="008B69DF"/>
    <w:rsid w:val="008B6A59"/>
    <w:rsid w:val="008B6A67"/>
    <w:rsid w:val="008B75F0"/>
    <w:rsid w:val="008C02F7"/>
    <w:rsid w:val="008C06B5"/>
    <w:rsid w:val="008C09C1"/>
    <w:rsid w:val="008C1486"/>
    <w:rsid w:val="008C1871"/>
    <w:rsid w:val="008C1AF2"/>
    <w:rsid w:val="008C1B07"/>
    <w:rsid w:val="008C1C05"/>
    <w:rsid w:val="008C1DF2"/>
    <w:rsid w:val="008C2523"/>
    <w:rsid w:val="008C26D1"/>
    <w:rsid w:val="008C32BF"/>
    <w:rsid w:val="008C32F5"/>
    <w:rsid w:val="008C34B3"/>
    <w:rsid w:val="008C3A7F"/>
    <w:rsid w:val="008C3D6D"/>
    <w:rsid w:val="008C43A2"/>
    <w:rsid w:val="008C6CC9"/>
    <w:rsid w:val="008C70A5"/>
    <w:rsid w:val="008C731D"/>
    <w:rsid w:val="008C7A38"/>
    <w:rsid w:val="008C7AD4"/>
    <w:rsid w:val="008C7C3F"/>
    <w:rsid w:val="008D0278"/>
    <w:rsid w:val="008D02E6"/>
    <w:rsid w:val="008D0945"/>
    <w:rsid w:val="008D0FF0"/>
    <w:rsid w:val="008D10CF"/>
    <w:rsid w:val="008D149F"/>
    <w:rsid w:val="008D15DB"/>
    <w:rsid w:val="008D19AC"/>
    <w:rsid w:val="008D1C19"/>
    <w:rsid w:val="008D1DF7"/>
    <w:rsid w:val="008D2351"/>
    <w:rsid w:val="008D24F7"/>
    <w:rsid w:val="008D24FE"/>
    <w:rsid w:val="008D2E4F"/>
    <w:rsid w:val="008D31A4"/>
    <w:rsid w:val="008D3CB6"/>
    <w:rsid w:val="008D4AA4"/>
    <w:rsid w:val="008D4BE6"/>
    <w:rsid w:val="008D4F41"/>
    <w:rsid w:val="008D536D"/>
    <w:rsid w:val="008D5D4A"/>
    <w:rsid w:val="008D60FF"/>
    <w:rsid w:val="008D6677"/>
    <w:rsid w:val="008D6C5A"/>
    <w:rsid w:val="008D6D78"/>
    <w:rsid w:val="008D7325"/>
    <w:rsid w:val="008D7938"/>
    <w:rsid w:val="008D7B2B"/>
    <w:rsid w:val="008E0681"/>
    <w:rsid w:val="008E07DA"/>
    <w:rsid w:val="008E1E02"/>
    <w:rsid w:val="008E2B93"/>
    <w:rsid w:val="008E3065"/>
    <w:rsid w:val="008E3E6B"/>
    <w:rsid w:val="008E3EA0"/>
    <w:rsid w:val="008E4721"/>
    <w:rsid w:val="008E4C6E"/>
    <w:rsid w:val="008E4CFE"/>
    <w:rsid w:val="008E527C"/>
    <w:rsid w:val="008E5851"/>
    <w:rsid w:val="008E60F3"/>
    <w:rsid w:val="008E6110"/>
    <w:rsid w:val="008E72CF"/>
    <w:rsid w:val="008E7385"/>
    <w:rsid w:val="008E74BE"/>
    <w:rsid w:val="008E7F92"/>
    <w:rsid w:val="008F07CA"/>
    <w:rsid w:val="008F15D3"/>
    <w:rsid w:val="008F1635"/>
    <w:rsid w:val="008F173E"/>
    <w:rsid w:val="008F1755"/>
    <w:rsid w:val="008F1DD8"/>
    <w:rsid w:val="008F27A4"/>
    <w:rsid w:val="008F32E8"/>
    <w:rsid w:val="008F3F9A"/>
    <w:rsid w:val="008F43A3"/>
    <w:rsid w:val="008F4906"/>
    <w:rsid w:val="008F4939"/>
    <w:rsid w:val="008F49A3"/>
    <w:rsid w:val="008F4A19"/>
    <w:rsid w:val="008F5FBD"/>
    <w:rsid w:val="008F6C3F"/>
    <w:rsid w:val="008F704D"/>
    <w:rsid w:val="008F76CC"/>
    <w:rsid w:val="008F7BF0"/>
    <w:rsid w:val="00900328"/>
    <w:rsid w:val="009005BD"/>
    <w:rsid w:val="00900946"/>
    <w:rsid w:val="00900EEE"/>
    <w:rsid w:val="00901AAF"/>
    <w:rsid w:val="00901CF1"/>
    <w:rsid w:val="00901FAB"/>
    <w:rsid w:val="009028CC"/>
    <w:rsid w:val="00902B90"/>
    <w:rsid w:val="00902BC6"/>
    <w:rsid w:val="00902DAB"/>
    <w:rsid w:val="009034E6"/>
    <w:rsid w:val="00903E05"/>
    <w:rsid w:val="00904014"/>
    <w:rsid w:val="00904606"/>
    <w:rsid w:val="0090470A"/>
    <w:rsid w:val="009047C9"/>
    <w:rsid w:val="009047E0"/>
    <w:rsid w:val="00904839"/>
    <w:rsid w:val="00904EC6"/>
    <w:rsid w:val="00904F3C"/>
    <w:rsid w:val="00905920"/>
    <w:rsid w:val="00905D1A"/>
    <w:rsid w:val="0090607D"/>
    <w:rsid w:val="00906D47"/>
    <w:rsid w:val="00906E12"/>
    <w:rsid w:val="00907086"/>
    <w:rsid w:val="00907461"/>
    <w:rsid w:val="009079A0"/>
    <w:rsid w:val="00907C96"/>
    <w:rsid w:val="00907CAC"/>
    <w:rsid w:val="00910297"/>
    <w:rsid w:val="00910365"/>
    <w:rsid w:val="009106BD"/>
    <w:rsid w:val="00911B8F"/>
    <w:rsid w:val="00911DC7"/>
    <w:rsid w:val="00912BC1"/>
    <w:rsid w:val="00912C89"/>
    <w:rsid w:val="00912FAA"/>
    <w:rsid w:val="0091398D"/>
    <w:rsid w:val="00913997"/>
    <w:rsid w:val="00913AF5"/>
    <w:rsid w:val="0091403B"/>
    <w:rsid w:val="009142EB"/>
    <w:rsid w:val="00914509"/>
    <w:rsid w:val="00914542"/>
    <w:rsid w:val="00914927"/>
    <w:rsid w:val="009155CB"/>
    <w:rsid w:val="00915873"/>
    <w:rsid w:val="00915931"/>
    <w:rsid w:val="0091609F"/>
    <w:rsid w:val="00916688"/>
    <w:rsid w:val="009168F4"/>
    <w:rsid w:val="00916CC6"/>
    <w:rsid w:val="00916EE9"/>
    <w:rsid w:val="009172FF"/>
    <w:rsid w:val="00917A04"/>
    <w:rsid w:val="00917BA2"/>
    <w:rsid w:val="00917CFD"/>
    <w:rsid w:val="00917E4A"/>
    <w:rsid w:val="0092001E"/>
    <w:rsid w:val="009205B2"/>
    <w:rsid w:val="00920A5C"/>
    <w:rsid w:val="00920BA4"/>
    <w:rsid w:val="009212D2"/>
    <w:rsid w:val="00921510"/>
    <w:rsid w:val="00921AED"/>
    <w:rsid w:val="00921CF3"/>
    <w:rsid w:val="009223C9"/>
    <w:rsid w:val="009223D8"/>
    <w:rsid w:val="009227DB"/>
    <w:rsid w:val="00922908"/>
    <w:rsid w:val="00922B81"/>
    <w:rsid w:val="0092304D"/>
    <w:rsid w:val="009231FA"/>
    <w:rsid w:val="0092377F"/>
    <w:rsid w:val="00923DC8"/>
    <w:rsid w:val="00924660"/>
    <w:rsid w:val="00924CD2"/>
    <w:rsid w:val="00924DAF"/>
    <w:rsid w:val="00925CF6"/>
    <w:rsid w:val="00926927"/>
    <w:rsid w:val="009269C6"/>
    <w:rsid w:val="00927438"/>
    <w:rsid w:val="0092770B"/>
    <w:rsid w:val="00927995"/>
    <w:rsid w:val="00927E00"/>
    <w:rsid w:val="00927FAC"/>
    <w:rsid w:val="00927FCB"/>
    <w:rsid w:val="0093046B"/>
    <w:rsid w:val="00930B26"/>
    <w:rsid w:val="0093104B"/>
    <w:rsid w:val="009316E7"/>
    <w:rsid w:val="00931C4A"/>
    <w:rsid w:val="00931EE6"/>
    <w:rsid w:val="0093225F"/>
    <w:rsid w:val="00932C4D"/>
    <w:rsid w:val="00932D89"/>
    <w:rsid w:val="0093388C"/>
    <w:rsid w:val="00933B7F"/>
    <w:rsid w:val="0093411E"/>
    <w:rsid w:val="0093490A"/>
    <w:rsid w:val="00934DE8"/>
    <w:rsid w:val="00935058"/>
    <w:rsid w:val="00935620"/>
    <w:rsid w:val="00935D34"/>
    <w:rsid w:val="00935FE5"/>
    <w:rsid w:val="00936352"/>
    <w:rsid w:val="00936877"/>
    <w:rsid w:val="00936EE9"/>
    <w:rsid w:val="00937070"/>
    <w:rsid w:val="00937C5C"/>
    <w:rsid w:val="00937C62"/>
    <w:rsid w:val="00937F3F"/>
    <w:rsid w:val="0094127B"/>
    <w:rsid w:val="00941922"/>
    <w:rsid w:val="00941EA6"/>
    <w:rsid w:val="00941F44"/>
    <w:rsid w:val="00942113"/>
    <w:rsid w:val="009422BA"/>
    <w:rsid w:val="009428BF"/>
    <w:rsid w:val="00942D15"/>
    <w:rsid w:val="00942F52"/>
    <w:rsid w:val="00943252"/>
    <w:rsid w:val="009433D8"/>
    <w:rsid w:val="00943593"/>
    <w:rsid w:val="009436E1"/>
    <w:rsid w:val="00944700"/>
    <w:rsid w:val="00944755"/>
    <w:rsid w:val="00944C0F"/>
    <w:rsid w:val="00944CA2"/>
    <w:rsid w:val="0094529F"/>
    <w:rsid w:val="009453FB"/>
    <w:rsid w:val="00945EF2"/>
    <w:rsid w:val="00946807"/>
    <w:rsid w:val="00947211"/>
    <w:rsid w:val="00947587"/>
    <w:rsid w:val="00947ACC"/>
    <w:rsid w:val="00950B5E"/>
    <w:rsid w:val="00951260"/>
    <w:rsid w:val="00951302"/>
    <w:rsid w:val="0095138D"/>
    <w:rsid w:val="00951A9F"/>
    <w:rsid w:val="0095203F"/>
    <w:rsid w:val="00953198"/>
    <w:rsid w:val="0095329A"/>
    <w:rsid w:val="0095388A"/>
    <w:rsid w:val="009540F5"/>
    <w:rsid w:val="009542B1"/>
    <w:rsid w:val="009543CE"/>
    <w:rsid w:val="00954FA5"/>
    <w:rsid w:val="00954FDA"/>
    <w:rsid w:val="0095514E"/>
    <w:rsid w:val="00955AA3"/>
    <w:rsid w:val="00955AA5"/>
    <w:rsid w:val="00955D5B"/>
    <w:rsid w:val="00955EB1"/>
    <w:rsid w:val="00956446"/>
    <w:rsid w:val="0095667B"/>
    <w:rsid w:val="00956DEF"/>
    <w:rsid w:val="00956E61"/>
    <w:rsid w:val="00957C4A"/>
    <w:rsid w:val="009600A0"/>
    <w:rsid w:val="00960AD0"/>
    <w:rsid w:val="00960B5F"/>
    <w:rsid w:val="0096140A"/>
    <w:rsid w:val="0096173F"/>
    <w:rsid w:val="00961E6C"/>
    <w:rsid w:val="00961FDC"/>
    <w:rsid w:val="00962036"/>
    <w:rsid w:val="00962B5F"/>
    <w:rsid w:val="00962D5C"/>
    <w:rsid w:val="00962FB8"/>
    <w:rsid w:val="009631D0"/>
    <w:rsid w:val="00963349"/>
    <w:rsid w:val="009638DD"/>
    <w:rsid w:val="00963982"/>
    <w:rsid w:val="00963A40"/>
    <w:rsid w:val="009640CF"/>
    <w:rsid w:val="00964529"/>
    <w:rsid w:val="00964B5B"/>
    <w:rsid w:val="00964E9C"/>
    <w:rsid w:val="00965438"/>
    <w:rsid w:val="0096544F"/>
    <w:rsid w:val="0096554B"/>
    <w:rsid w:val="00965B95"/>
    <w:rsid w:val="009667DE"/>
    <w:rsid w:val="00966AEB"/>
    <w:rsid w:val="00966D78"/>
    <w:rsid w:val="00967223"/>
    <w:rsid w:val="009677A2"/>
    <w:rsid w:val="00967B23"/>
    <w:rsid w:val="00967D35"/>
    <w:rsid w:val="009701D9"/>
    <w:rsid w:val="00970979"/>
    <w:rsid w:val="00970B2D"/>
    <w:rsid w:val="00971AED"/>
    <w:rsid w:val="00971C7C"/>
    <w:rsid w:val="00971E90"/>
    <w:rsid w:val="0097231E"/>
    <w:rsid w:val="0097287C"/>
    <w:rsid w:val="00972D74"/>
    <w:rsid w:val="00972DA7"/>
    <w:rsid w:val="00972F1F"/>
    <w:rsid w:val="00973095"/>
    <w:rsid w:val="0097318C"/>
    <w:rsid w:val="00973303"/>
    <w:rsid w:val="0097352B"/>
    <w:rsid w:val="00973619"/>
    <w:rsid w:val="00974049"/>
    <w:rsid w:val="00974DC2"/>
    <w:rsid w:val="00975A23"/>
    <w:rsid w:val="00975CD2"/>
    <w:rsid w:val="00975D85"/>
    <w:rsid w:val="00975E2A"/>
    <w:rsid w:val="00975EE9"/>
    <w:rsid w:val="009774AD"/>
    <w:rsid w:val="009776C6"/>
    <w:rsid w:val="009777BB"/>
    <w:rsid w:val="009777D0"/>
    <w:rsid w:val="009778EB"/>
    <w:rsid w:val="009807B4"/>
    <w:rsid w:val="00980A9F"/>
    <w:rsid w:val="00981367"/>
    <w:rsid w:val="009816A2"/>
    <w:rsid w:val="00981BC0"/>
    <w:rsid w:val="00981CC7"/>
    <w:rsid w:val="00981D52"/>
    <w:rsid w:val="00982450"/>
    <w:rsid w:val="00982A82"/>
    <w:rsid w:val="00983854"/>
    <w:rsid w:val="0098385F"/>
    <w:rsid w:val="009839C6"/>
    <w:rsid w:val="00983D65"/>
    <w:rsid w:val="00983F69"/>
    <w:rsid w:val="009844B1"/>
    <w:rsid w:val="009846C5"/>
    <w:rsid w:val="009846D3"/>
    <w:rsid w:val="00984AAC"/>
    <w:rsid w:val="009858C9"/>
    <w:rsid w:val="00985AA9"/>
    <w:rsid w:val="00985DB2"/>
    <w:rsid w:val="00986429"/>
    <w:rsid w:val="00986765"/>
    <w:rsid w:val="00986C47"/>
    <w:rsid w:val="00986EC3"/>
    <w:rsid w:val="009871D9"/>
    <w:rsid w:val="009900B3"/>
    <w:rsid w:val="009903E8"/>
    <w:rsid w:val="009906D6"/>
    <w:rsid w:val="0099080E"/>
    <w:rsid w:val="0099083F"/>
    <w:rsid w:val="00990EDF"/>
    <w:rsid w:val="0099107B"/>
    <w:rsid w:val="0099109D"/>
    <w:rsid w:val="009913C5"/>
    <w:rsid w:val="00991BF3"/>
    <w:rsid w:val="00991FDE"/>
    <w:rsid w:val="00992E26"/>
    <w:rsid w:val="00994545"/>
    <w:rsid w:val="009948E4"/>
    <w:rsid w:val="0099492E"/>
    <w:rsid w:val="0099524C"/>
    <w:rsid w:val="0099543E"/>
    <w:rsid w:val="0099584E"/>
    <w:rsid w:val="009959B5"/>
    <w:rsid w:val="00995BA2"/>
    <w:rsid w:val="00996184"/>
    <w:rsid w:val="00996198"/>
    <w:rsid w:val="00996948"/>
    <w:rsid w:val="00996FCA"/>
    <w:rsid w:val="009971D6"/>
    <w:rsid w:val="00997C96"/>
    <w:rsid w:val="009A0474"/>
    <w:rsid w:val="009A091E"/>
    <w:rsid w:val="009A0B07"/>
    <w:rsid w:val="009A0F20"/>
    <w:rsid w:val="009A1A74"/>
    <w:rsid w:val="009A2B42"/>
    <w:rsid w:val="009A3C49"/>
    <w:rsid w:val="009A3CAA"/>
    <w:rsid w:val="009A4182"/>
    <w:rsid w:val="009A44B1"/>
    <w:rsid w:val="009A4867"/>
    <w:rsid w:val="009A4ACB"/>
    <w:rsid w:val="009A5037"/>
    <w:rsid w:val="009A51D7"/>
    <w:rsid w:val="009A5419"/>
    <w:rsid w:val="009A5592"/>
    <w:rsid w:val="009A5867"/>
    <w:rsid w:val="009A6083"/>
    <w:rsid w:val="009A6263"/>
    <w:rsid w:val="009A698B"/>
    <w:rsid w:val="009A6A6C"/>
    <w:rsid w:val="009A6CB5"/>
    <w:rsid w:val="009A6D8D"/>
    <w:rsid w:val="009A70D0"/>
    <w:rsid w:val="009A7434"/>
    <w:rsid w:val="009A7A45"/>
    <w:rsid w:val="009B006F"/>
    <w:rsid w:val="009B01C6"/>
    <w:rsid w:val="009B057B"/>
    <w:rsid w:val="009B0CBF"/>
    <w:rsid w:val="009B134C"/>
    <w:rsid w:val="009B15F0"/>
    <w:rsid w:val="009B1A7E"/>
    <w:rsid w:val="009B2055"/>
    <w:rsid w:val="009B32B3"/>
    <w:rsid w:val="009B3A5B"/>
    <w:rsid w:val="009B3E1B"/>
    <w:rsid w:val="009B4CDF"/>
    <w:rsid w:val="009B4D46"/>
    <w:rsid w:val="009B4FB4"/>
    <w:rsid w:val="009B53D1"/>
    <w:rsid w:val="009B56E9"/>
    <w:rsid w:val="009B6028"/>
    <w:rsid w:val="009B6191"/>
    <w:rsid w:val="009B665A"/>
    <w:rsid w:val="009B69C2"/>
    <w:rsid w:val="009B69E5"/>
    <w:rsid w:val="009B784A"/>
    <w:rsid w:val="009B78C5"/>
    <w:rsid w:val="009B7A50"/>
    <w:rsid w:val="009C005A"/>
    <w:rsid w:val="009C07F3"/>
    <w:rsid w:val="009C08A6"/>
    <w:rsid w:val="009C090D"/>
    <w:rsid w:val="009C0CDE"/>
    <w:rsid w:val="009C0EEE"/>
    <w:rsid w:val="009C16A5"/>
    <w:rsid w:val="009C1B05"/>
    <w:rsid w:val="009C1D3E"/>
    <w:rsid w:val="009C2022"/>
    <w:rsid w:val="009C29D6"/>
    <w:rsid w:val="009C37B2"/>
    <w:rsid w:val="009C38F0"/>
    <w:rsid w:val="009C4166"/>
    <w:rsid w:val="009C430F"/>
    <w:rsid w:val="009C4983"/>
    <w:rsid w:val="009C4B32"/>
    <w:rsid w:val="009C55AA"/>
    <w:rsid w:val="009C5955"/>
    <w:rsid w:val="009C5A2E"/>
    <w:rsid w:val="009C5DB5"/>
    <w:rsid w:val="009C5F82"/>
    <w:rsid w:val="009C60DD"/>
    <w:rsid w:val="009C61CB"/>
    <w:rsid w:val="009C6324"/>
    <w:rsid w:val="009C6573"/>
    <w:rsid w:val="009C6A70"/>
    <w:rsid w:val="009C70BF"/>
    <w:rsid w:val="009C71DE"/>
    <w:rsid w:val="009C7789"/>
    <w:rsid w:val="009C7AA5"/>
    <w:rsid w:val="009D0BAC"/>
    <w:rsid w:val="009D0C65"/>
    <w:rsid w:val="009D1051"/>
    <w:rsid w:val="009D128D"/>
    <w:rsid w:val="009D1BBF"/>
    <w:rsid w:val="009D1F40"/>
    <w:rsid w:val="009D219F"/>
    <w:rsid w:val="009D2764"/>
    <w:rsid w:val="009D2EAE"/>
    <w:rsid w:val="009D2ED1"/>
    <w:rsid w:val="009D33AF"/>
    <w:rsid w:val="009D36B2"/>
    <w:rsid w:val="009D3DD2"/>
    <w:rsid w:val="009D4052"/>
    <w:rsid w:val="009D428E"/>
    <w:rsid w:val="009D439D"/>
    <w:rsid w:val="009D4420"/>
    <w:rsid w:val="009D4638"/>
    <w:rsid w:val="009D47D3"/>
    <w:rsid w:val="009D4AB1"/>
    <w:rsid w:val="009D62DB"/>
    <w:rsid w:val="009D6A03"/>
    <w:rsid w:val="009D6CDA"/>
    <w:rsid w:val="009D7421"/>
    <w:rsid w:val="009D763F"/>
    <w:rsid w:val="009D7DDE"/>
    <w:rsid w:val="009E0640"/>
    <w:rsid w:val="009E144D"/>
    <w:rsid w:val="009E15FC"/>
    <w:rsid w:val="009E1AF8"/>
    <w:rsid w:val="009E1F1B"/>
    <w:rsid w:val="009E220F"/>
    <w:rsid w:val="009E3134"/>
    <w:rsid w:val="009E3403"/>
    <w:rsid w:val="009E3FB6"/>
    <w:rsid w:val="009E4537"/>
    <w:rsid w:val="009E52BB"/>
    <w:rsid w:val="009E5AD3"/>
    <w:rsid w:val="009E6008"/>
    <w:rsid w:val="009E7408"/>
    <w:rsid w:val="009E7F85"/>
    <w:rsid w:val="009F084E"/>
    <w:rsid w:val="009F10E3"/>
    <w:rsid w:val="009F12F8"/>
    <w:rsid w:val="009F1E4E"/>
    <w:rsid w:val="009F22EF"/>
    <w:rsid w:val="009F24CE"/>
    <w:rsid w:val="009F2EFB"/>
    <w:rsid w:val="009F34FC"/>
    <w:rsid w:val="009F39B9"/>
    <w:rsid w:val="009F3A5C"/>
    <w:rsid w:val="009F4269"/>
    <w:rsid w:val="009F481C"/>
    <w:rsid w:val="009F4C8B"/>
    <w:rsid w:val="009F4F0C"/>
    <w:rsid w:val="009F4F94"/>
    <w:rsid w:val="009F5146"/>
    <w:rsid w:val="009F5225"/>
    <w:rsid w:val="009F56AD"/>
    <w:rsid w:val="009F574A"/>
    <w:rsid w:val="009F578C"/>
    <w:rsid w:val="009F5B22"/>
    <w:rsid w:val="009F5F2B"/>
    <w:rsid w:val="009F6CE2"/>
    <w:rsid w:val="009F6D72"/>
    <w:rsid w:val="009F6F07"/>
    <w:rsid w:val="009F7454"/>
    <w:rsid w:val="009F7AA2"/>
    <w:rsid w:val="00A0001D"/>
    <w:rsid w:val="00A001B7"/>
    <w:rsid w:val="00A00593"/>
    <w:rsid w:val="00A0104C"/>
    <w:rsid w:val="00A01895"/>
    <w:rsid w:val="00A02D93"/>
    <w:rsid w:val="00A02E24"/>
    <w:rsid w:val="00A03134"/>
    <w:rsid w:val="00A031F5"/>
    <w:rsid w:val="00A03786"/>
    <w:rsid w:val="00A038B1"/>
    <w:rsid w:val="00A03A37"/>
    <w:rsid w:val="00A03ACA"/>
    <w:rsid w:val="00A044DE"/>
    <w:rsid w:val="00A045C2"/>
    <w:rsid w:val="00A04AEC"/>
    <w:rsid w:val="00A04DED"/>
    <w:rsid w:val="00A04F71"/>
    <w:rsid w:val="00A0536B"/>
    <w:rsid w:val="00A05485"/>
    <w:rsid w:val="00A0594D"/>
    <w:rsid w:val="00A05ADD"/>
    <w:rsid w:val="00A05F5E"/>
    <w:rsid w:val="00A06321"/>
    <w:rsid w:val="00A06989"/>
    <w:rsid w:val="00A0735E"/>
    <w:rsid w:val="00A078A9"/>
    <w:rsid w:val="00A1070C"/>
    <w:rsid w:val="00A1075E"/>
    <w:rsid w:val="00A10A27"/>
    <w:rsid w:val="00A10F99"/>
    <w:rsid w:val="00A11305"/>
    <w:rsid w:val="00A11490"/>
    <w:rsid w:val="00A1192C"/>
    <w:rsid w:val="00A121DB"/>
    <w:rsid w:val="00A12B5C"/>
    <w:rsid w:val="00A13102"/>
    <w:rsid w:val="00A132B4"/>
    <w:rsid w:val="00A145CA"/>
    <w:rsid w:val="00A146F5"/>
    <w:rsid w:val="00A1473A"/>
    <w:rsid w:val="00A14CEB"/>
    <w:rsid w:val="00A14D8E"/>
    <w:rsid w:val="00A1559D"/>
    <w:rsid w:val="00A15AE1"/>
    <w:rsid w:val="00A15E83"/>
    <w:rsid w:val="00A167EA"/>
    <w:rsid w:val="00A17EED"/>
    <w:rsid w:val="00A17FEB"/>
    <w:rsid w:val="00A206AF"/>
    <w:rsid w:val="00A207A3"/>
    <w:rsid w:val="00A20FD6"/>
    <w:rsid w:val="00A219D3"/>
    <w:rsid w:val="00A220C1"/>
    <w:rsid w:val="00A22154"/>
    <w:rsid w:val="00A222E9"/>
    <w:rsid w:val="00A2249B"/>
    <w:rsid w:val="00A227A6"/>
    <w:rsid w:val="00A22851"/>
    <w:rsid w:val="00A231E4"/>
    <w:rsid w:val="00A239ED"/>
    <w:rsid w:val="00A23A91"/>
    <w:rsid w:val="00A23CB3"/>
    <w:rsid w:val="00A23D06"/>
    <w:rsid w:val="00A24194"/>
    <w:rsid w:val="00A2511F"/>
    <w:rsid w:val="00A253A9"/>
    <w:rsid w:val="00A26606"/>
    <w:rsid w:val="00A2681A"/>
    <w:rsid w:val="00A268B6"/>
    <w:rsid w:val="00A26C01"/>
    <w:rsid w:val="00A26C48"/>
    <w:rsid w:val="00A270E3"/>
    <w:rsid w:val="00A274F0"/>
    <w:rsid w:val="00A30E7A"/>
    <w:rsid w:val="00A31626"/>
    <w:rsid w:val="00A317C1"/>
    <w:rsid w:val="00A31820"/>
    <w:rsid w:val="00A31952"/>
    <w:rsid w:val="00A31BBB"/>
    <w:rsid w:val="00A31C02"/>
    <w:rsid w:val="00A31D4F"/>
    <w:rsid w:val="00A31D62"/>
    <w:rsid w:val="00A31EEF"/>
    <w:rsid w:val="00A320CC"/>
    <w:rsid w:val="00A32443"/>
    <w:rsid w:val="00A32619"/>
    <w:rsid w:val="00A32AE3"/>
    <w:rsid w:val="00A330FE"/>
    <w:rsid w:val="00A33700"/>
    <w:rsid w:val="00A3373B"/>
    <w:rsid w:val="00A337CC"/>
    <w:rsid w:val="00A339E6"/>
    <w:rsid w:val="00A340E8"/>
    <w:rsid w:val="00A35402"/>
    <w:rsid w:val="00A35929"/>
    <w:rsid w:val="00A35B12"/>
    <w:rsid w:val="00A35BD2"/>
    <w:rsid w:val="00A366F7"/>
    <w:rsid w:val="00A36B5E"/>
    <w:rsid w:val="00A36DBA"/>
    <w:rsid w:val="00A3798F"/>
    <w:rsid w:val="00A37DA3"/>
    <w:rsid w:val="00A4072A"/>
    <w:rsid w:val="00A411A8"/>
    <w:rsid w:val="00A42285"/>
    <w:rsid w:val="00A42406"/>
    <w:rsid w:val="00A42A86"/>
    <w:rsid w:val="00A42B94"/>
    <w:rsid w:val="00A42CED"/>
    <w:rsid w:val="00A42DC8"/>
    <w:rsid w:val="00A4388E"/>
    <w:rsid w:val="00A4392F"/>
    <w:rsid w:val="00A43C43"/>
    <w:rsid w:val="00A4438C"/>
    <w:rsid w:val="00A45284"/>
    <w:rsid w:val="00A452DC"/>
    <w:rsid w:val="00A4548C"/>
    <w:rsid w:val="00A45584"/>
    <w:rsid w:val="00A457A2"/>
    <w:rsid w:val="00A460C3"/>
    <w:rsid w:val="00A4688E"/>
    <w:rsid w:val="00A468AC"/>
    <w:rsid w:val="00A468F9"/>
    <w:rsid w:val="00A46B7F"/>
    <w:rsid w:val="00A4777D"/>
    <w:rsid w:val="00A47900"/>
    <w:rsid w:val="00A47BF4"/>
    <w:rsid w:val="00A47DFC"/>
    <w:rsid w:val="00A50426"/>
    <w:rsid w:val="00A50816"/>
    <w:rsid w:val="00A5081A"/>
    <w:rsid w:val="00A5096E"/>
    <w:rsid w:val="00A50AF3"/>
    <w:rsid w:val="00A510CD"/>
    <w:rsid w:val="00A5129D"/>
    <w:rsid w:val="00A5160B"/>
    <w:rsid w:val="00A51818"/>
    <w:rsid w:val="00A51D02"/>
    <w:rsid w:val="00A51EBA"/>
    <w:rsid w:val="00A52085"/>
    <w:rsid w:val="00A5210E"/>
    <w:rsid w:val="00A52346"/>
    <w:rsid w:val="00A52654"/>
    <w:rsid w:val="00A52A55"/>
    <w:rsid w:val="00A52C03"/>
    <w:rsid w:val="00A52C96"/>
    <w:rsid w:val="00A53587"/>
    <w:rsid w:val="00A5368F"/>
    <w:rsid w:val="00A538E6"/>
    <w:rsid w:val="00A539D9"/>
    <w:rsid w:val="00A53E63"/>
    <w:rsid w:val="00A53FAD"/>
    <w:rsid w:val="00A54EF8"/>
    <w:rsid w:val="00A551BB"/>
    <w:rsid w:val="00A557AE"/>
    <w:rsid w:val="00A55A6A"/>
    <w:rsid w:val="00A55B24"/>
    <w:rsid w:val="00A56592"/>
    <w:rsid w:val="00A56700"/>
    <w:rsid w:val="00A56E6F"/>
    <w:rsid w:val="00A57586"/>
    <w:rsid w:val="00A57660"/>
    <w:rsid w:val="00A57F79"/>
    <w:rsid w:val="00A6003B"/>
    <w:rsid w:val="00A60740"/>
    <w:rsid w:val="00A60F0A"/>
    <w:rsid w:val="00A60F5A"/>
    <w:rsid w:val="00A61487"/>
    <w:rsid w:val="00A618DB"/>
    <w:rsid w:val="00A61C31"/>
    <w:rsid w:val="00A61D2E"/>
    <w:rsid w:val="00A61EC7"/>
    <w:rsid w:val="00A62654"/>
    <w:rsid w:val="00A62993"/>
    <w:rsid w:val="00A63869"/>
    <w:rsid w:val="00A64B91"/>
    <w:rsid w:val="00A64BE9"/>
    <w:rsid w:val="00A64DCC"/>
    <w:rsid w:val="00A653AE"/>
    <w:rsid w:val="00A65463"/>
    <w:rsid w:val="00A655D6"/>
    <w:rsid w:val="00A65789"/>
    <w:rsid w:val="00A65840"/>
    <w:rsid w:val="00A66572"/>
    <w:rsid w:val="00A666A7"/>
    <w:rsid w:val="00A666F0"/>
    <w:rsid w:val="00A66C2B"/>
    <w:rsid w:val="00A67098"/>
    <w:rsid w:val="00A67545"/>
    <w:rsid w:val="00A7013B"/>
    <w:rsid w:val="00A701C8"/>
    <w:rsid w:val="00A701D3"/>
    <w:rsid w:val="00A70593"/>
    <w:rsid w:val="00A707C1"/>
    <w:rsid w:val="00A7108C"/>
    <w:rsid w:val="00A71215"/>
    <w:rsid w:val="00A71480"/>
    <w:rsid w:val="00A71481"/>
    <w:rsid w:val="00A71615"/>
    <w:rsid w:val="00A71688"/>
    <w:rsid w:val="00A71833"/>
    <w:rsid w:val="00A722AB"/>
    <w:rsid w:val="00A72C83"/>
    <w:rsid w:val="00A72CED"/>
    <w:rsid w:val="00A73076"/>
    <w:rsid w:val="00A735EE"/>
    <w:rsid w:val="00A73ADE"/>
    <w:rsid w:val="00A73E5C"/>
    <w:rsid w:val="00A747E1"/>
    <w:rsid w:val="00A74F31"/>
    <w:rsid w:val="00A74FC2"/>
    <w:rsid w:val="00A7514D"/>
    <w:rsid w:val="00A7523F"/>
    <w:rsid w:val="00A75B8F"/>
    <w:rsid w:val="00A76453"/>
    <w:rsid w:val="00A76C9A"/>
    <w:rsid w:val="00A76D52"/>
    <w:rsid w:val="00A77577"/>
    <w:rsid w:val="00A7757E"/>
    <w:rsid w:val="00A7779B"/>
    <w:rsid w:val="00A8013E"/>
    <w:rsid w:val="00A80706"/>
    <w:rsid w:val="00A808DC"/>
    <w:rsid w:val="00A80D77"/>
    <w:rsid w:val="00A818B7"/>
    <w:rsid w:val="00A81A60"/>
    <w:rsid w:val="00A81B3E"/>
    <w:rsid w:val="00A822EC"/>
    <w:rsid w:val="00A82540"/>
    <w:rsid w:val="00A826D1"/>
    <w:rsid w:val="00A82827"/>
    <w:rsid w:val="00A82912"/>
    <w:rsid w:val="00A82A92"/>
    <w:rsid w:val="00A83AF8"/>
    <w:rsid w:val="00A84949"/>
    <w:rsid w:val="00A8548F"/>
    <w:rsid w:val="00A85968"/>
    <w:rsid w:val="00A85A02"/>
    <w:rsid w:val="00A85E61"/>
    <w:rsid w:val="00A863A4"/>
    <w:rsid w:val="00A876AA"/>
    <w:rsid w:val="00A87A83"/>
    <w:rsid w:val="00A90299"/>
    <w:rsid w:val="00A902A8"/>
    <w:rsid w:val="00A9066F"/>
    <w:rsid w:val="00A90D65"/>
    <w:rsid w:val="00A92059"/>
    <w:rsid w:val="00A92404"/>
    <w:rsid w:val="00A934AC"/>
    <w:rsid w:val="00A937DA"/>
    <w:rsid w:val="00A93C3B"/>
    <w:rsid w:val="00A93DC6"/>
    <w:rsid w:val="00A949FA"/>
    <w:rsid w:val="00A95109"/>
    <w:rsid w:val="00A962BF"/>
    <w:rsid w:val="00A965D9"/>
    <w:rsid w:val="00A96D6F"/>
    <w:rsid w:val="00A97112"/>
    <w:rsid w:val="00A97155"/>
    <w:rsid w:val="00A97715"/>
    <w:rsid w:val="00A97900"/>
    <w:rsid w:val="00A97908"/>
    <w:rsid w:val="00A97FB9"/>
    <w:rsid w:val="00AA089B"/>
    <w:rsid w:val="00AA0A03"/>
    <w:rsid w:val="00AA0D85"/>
    <w:rsid w:val="00AA23E3"/>
    <w:rsid w:val="00AA2587"/>
    <w:rsid w:val="00AA26F9"/>
    <w:rsid w:val="00AA2ADF"/>
    <w:rsid w:val="00AA2C68"/>
    <w:rsid w:val="00AA2E41"/>
    <w:rsid w:val="00AA35D8"/>
    <w:rsid w:val="00AA3BA5"/>
    <w:rsid w:val="00AA3D91"/>
    <w:rsid w:val="00AA41D4"/>
    <w:rsid w:val="00AA5640"/>
    <w:rsid w:val="00AA574D"/>
    <w:rsid w:val="00AA617C"/>
    <w:rsid w:val="00AA619C"/>
    <w:rsid w:val="00AA6494"/>
    <w:rsid w:val="00AA6585"/>
    <w:rsid w:val="00AA658B"/>
    <w:rsid w:val="00AA67CF"/>
    <w:rsid w:val="00AA6B3B"/>
    <w:rsid w:val="00AA6E99"/>
    <w:rsid w:val="00AA6F9B"/>
    <w:rsid w:val="00AA70FD"/>
    <w:rsid w:val="00AA768E"/>
    <w:rsid w:val="00AA77BC"/>
    <w:rsid w:val="00AA7A14"/>
    <w:rsid w:val="00AA7A16"/>
    <w:rsid w:val="00AA7D0A"/>
    <w:rsid w:val="00AB006F"/>
    <w:rsid w:val="00AB01F3"/>
    <w:rsid w:val="00AB077F"/>
    <w:rsid w:val="00AB09FC"/>
    <w:rsid w:val="00AB1729"/>
    <w:rsid w:val="00AB1F1B"/>
    <w:rsid w:val="00AB28ED"/>
    <w:rsid w:val="00AB39EA"/>
    <w:rsid w:val="00AB3EF1"/>
    <w:rsid w:val="00AB535C"/>
    <w:rsid w:val="00AB53F1"/>
    <w:rsid w:val="00AB55DA"/>
    <w:rsid w:val="00AB5647"/>
    <w:rsid w:val="00AB5B9C"/>
    <w:rsid w:val="00AB5DB3"/>
    <w:rsid w:val="00AB5E95"/>
    <w:rsid w:val="00AB6973"/>
    <w:rsid w:val="00AB6A18"/>
    <w:rsid w:val="00AB6C6C"/>
    <w:rsid w:val="00AB71BD"/>
    <w:rsid w:val="00AB7626"/>
    <w:rsid w:val="00AB77C0"/>
    <w:rsid w:val="00AB7BB0"/>
    <w:rsid w:val="00AB7E81"/>
    <w:rsid w:val="00AC08EA"/>
    <w:rsid w:val="00AC0B53"/>
    <w:rsid w:val="00AC1009"/>
    <w:rsid w:val="00AC10A9"/>
    <w:rsid w:val="00AC15A5"/>
    <w:rsid w:val="00AC177F"/>
    <w:rsid w:val="00AC17FA"/>
    <w:rsid w:val="00AC1D3A"/>
    <w:rsid w:val="00AC1DA9"/>
    <w:rsid w:val="00AC1F0F"/>
    <w:rsid w:val="00AC2B0A"/>
    <w:rsid w:val="00AC2C97"/>
    <w:rsid w:val="00AC2E09"/>
    <w:rsid w:val="00AC2F31"/>
    <w:rsid w:val="00AC3388"/>
    <w:rsid w:val="00AC345B"/>
    <w:rsid w:val="00AC3A2B"/>
    <w:rsid w:val="00AC477C"/>
    <w:rsid w:val="00AC48F7"/>
    <w:rsid w:val="00AC4F08"/>
    <w:rsid w:val="00AC5B5F"/>
    <w:rsid w:val="00AC5D54"/>
    <w:rsid w:val="00AC63EC"/>
    <w:rsid w:val="00AC72FE"/>
    <w:rsid w:val="00AC757A"/>
    <w:rsid w:val="00AC7636"/>
    <w:rsid w:val="00AC7A2E"/>
    <w:rsid w:val="00AC7EF1"/>
    <w:rsid w:val="00AD04BE"/>
    <w:rsid w:val="00AD1694"/>
    <w:rsid w:val="00AD1967"/>
    <w:rsid w:val="00AD1B41"/>
    <w:rsid w:val="00AD2C7C"/>
    <w:rsid w:val="00AD2DC3"/>
    <w:rsid w:val="00AD2DF1"/>
    <w:rsid w:val="00AD30E9"/>
    <w:rsid w:val="00AD349C"/>
    <w:rsid w:val="00AD3B86"/>
    <w:rsid w:val="00AD435E"/>
    <w:rsid w:val="00AD4A4A"/>
    <w:rsid w:val="00AD4D80"/>
    <w:rsid w:val="00AD50E3"/>
    <w:rsid w:val="00AD5844"/>
    <w:rsid w:val="00AD5A5E"/>
    <w:rsid w:val="00AD5CE1"/>
    <w:rsid w:val="00AD5E10"/>
    <w:rsid w:val="00AD6046"/>
    <w:rsid w:val="00AD64E2"/>
    <w:rsid w:val="00AD6665"/>
    <w:rsid w:val="00AD67C7"/>
    <w:rsid w:val="00AD6938"/>
    <w:rsid w:val="00AD6AF8"/>
    <w:rsid w:val="00AD6C60"/>
    <w:rsid w:val="00AD70C6"/>
    <w:rsid w:val="00AD7359"/>
    <w:rsid w:val="00AD78A9"/>
    <w:rsid w:val="00AD78AC"/>
    <w:rsid w:val="00AD78E2"/>
    <w:rsid w:val="00AD7A18"/>
    <w:rsid w:val="00AD7E3B"/>
    <w:rsid w:val="00AE0704"/>
    <w:rsid w:val="00AE118E"/>
    <w:rsid w:val="00AE1745"/>
    <w:rsid w:val="00AE17E1"/>
    <w:rsid w:val="00AE1DBC"/>
    <w:rsid w:val="00AE23FC"/>
    <w:rsid w:val="00AE24CA"/>
    <w:rsid w:val="00AE2A47"/>
    <w:rsid w:val="00AE2BF0"/>
    <w:rsid w:val="00AE2CDF"/>
    <w:rsid w:val="00AE2EFA"/>
    <w:rsid w:val="00AE32FC"/>
    <w:rsid w:val="00AE3952"/>
    <w:rsid w:val="00AE40A5"/>
    <w:rsid w:val="00AE42A1"/>
    <w:rsid w:val="00AE478B"/>
    <w:rsid w:val="00AE4B03"/>
    <w:rsid w:val="00AE5860"/>
    <w:rsid w:val="00AE5E52"/>
    <w:rsid w:val="00AE68B9"/>
    <w:rsid w:val="00AE6F7D"/>
    <w:rsid w:val="00AE7C04"/>
    <w:rsid w:val="00AE7C2B"/>
    <w:rsid w:val="00AF001E"/>
    <w:rsid w:val="00AF046C"/>
    <w:rsid w:val="00AF0943"/>
    <w:rsid w:val="00AF09D3"/>
    <w:rsid w:val="00AF0E8B"/>
    <w:rsid w:val="00AF18D0"/>
    <w:rsid w:val="00AF2101"/>
    <w:rsid w:val="00AF237A"/>
    <w:rsid w:val="00AF37DA"/>
    <w:rsid w:val="00AF38DA"/>
    <w:rsid w:val="00AF3A2F"/>
    <w:rsid w:val="00AF3BB8"/>
    <w:rsid w:val="00AF405E"/>
    <w:rsid w:val="00AF4171"/>
    <w:rsid w:val="00AF4184"/>
    <w:rsid w:val="00AF4372"/>
    <w:rsid w:val="00AF4820"/>
    <w:rsid w:val="00AF485B"/>
    <w:rsid w:val="00AF5E77"/>
    <w:rsid w:val="00AF6EB3"/>
    <w:rsid w:val="00AF7C4E"/>
    <w:rsid w:val="00AF7E39"/>
    <w:rsid w:val="00AF7E4B"/>
    <w:rsid w:val="00B00437"/>
    <w:rsid w:val="00B0098F"/>
    <w:rsid w:val="00B0109E"/>
    <w:rsid w:val="00B01771"/>
    <w:rsid w:val="00B01D63"/>
    <w:rsid w:val="00B0251C"/>
    <w:rsid w:val="00B02851"/>
    <w:rsid w:val="00B02C7A"/>
    <w:rsid w:val="00B02DFC"/>
    <w:rsid w:val="00B032B8"/>
    <w:rsid w:val="00B03842"/>
    <w:rsid w:val="00B03A45"/>
    <w:rsid w:val="00B03A7C"/>
    <w:rsid w:val="00B042DE"/>
    <w:rsid w:val="00B04A00"/>
    <w:rsid w:val="00B051F9"/>
    <w:rsid w:val="00B05217"/>
    <w:rsid w:val="00B05672"/>
    <w:rsid w:val="00B05CB8"/>
    <w:rsid w:val="00B05E84"/>
    <w:rsid w:val="00B0604F"/>
    <w:rsid w:val="00B06937"/>
    <w:rsid w:val="00B06940"/>
    <w:rsid w:val="00B06C15"/>
    <w:rsid w:val="00B07520"/>
    <w:rsid w:val="00B07609"/>
    <w:rsid w:val="00B07D0E"/>
    <w:rsid w:val="00B10446"/>
    <w:rsid w:val="00B105B4"/>
    <w:rsid w:val="00B10843"/>
    <w:rsid w:val="00B10DCB"/>
    <w:rsid w:val="00B10DF4"/>
    <w:rsid w:val="00B115DB"/>
    <w:rsid w:val="00B122E2"/>
    <w:rsid w:val="00B1261C"/>
    <w:rsid w:val="00B131F8"/>
    <w:rsid w:val="00B135EF"/>
    <w:rsid w:val="00B13B32"/>
    <w:rsid w:val="00B140FD"/>
    <w:rsid w:val="00B14D8C"/>
    <w:rsid w:val="00B151C3"/>
    <w:rsid w:val="00B15475"/>
    <w:rsid w:val="00B15924"/>
    <w:rsid w:val="00B16586"/>
    <w:rsid w:val="00B16931"/>
    <w:rsid w:val="00B16976"/>
    <w:rsid w:val="00B16B3B"/>
    <w:rsid w:val="00B16CB9"/>
    <w:rsid w:val="00B1733D"/>
    <w:rsid w:val="00B1762A"/>
    <w:rsid w:val="00B17828"/>
    <w:rsid w:val="00B20556"/>
    <w:rsid w:val="00B20932"/>
    <w:rsid w:val="00B20B03"/>
    <w:rsid w:val="00B20B83"/>
    <w:rsid w:val="00B21440"/>
    <w:rsid w:val="00B2192E"/>
    <w:rsid w:val="00B219DF"/>
    <w:rsid w:val="00B21DD0"/>
    <w:rsid w:val="00B21E00"/>
    <w:rsid w:val="00B2221F"/>
    <w:rsid w:val="00B22337"/>
    <w:rsid w:val="00B22753"/>
    <w:rsid w:val="00B2305E"/>
    <w:rsid w:val="00B232B6"/>
    <w:rsid w:val="00B23F0A"/>
    <w:rsid w:val="00B24352"/>
    <w:rsid w:val="00B2462D"/>
    <w:rsid w:val="00B24B28"/>
    <w:rsid w:val="00B24DBF"/>
    <w:rsid w:val="00B25248"/>
    <w:rsid w:val="00B25DA3"/>
    <w:rsid w:val="00B25F4E"/>
    <w:rsid w:val="00B266DC"/>
    <w:rsid w:val="00B2681F"/>
    <w:rsid w:val="00B26A01"/>
    <w:rsid w:val="00B26CA6"/>
    <w:rsid w:val="00B3007A"/>
    <w:rsid w:val="00B304EC"/>
    <w:rsid w:val="00B30671"/>
    <w:rsid w:val="00B31C27"/>
    <w:rsid w:val="00B31D1C"/>
    <w:rsid w:val="00B324FC"/>
    <w:rsid w:val="00B32649"/>
    <w:rsid w:val="00B3292B"/>
    <w:rsid w:val="00B329D6"/>
    <w:rsid w:val="00B33016"/>
    <w:rsid w:val="00B3303B"/>
    <w:rsid w:val="00B33624"/>
    <w:rsid w:val="00B33D08"/>
    <w:rsid w:val="00B350B2"/>
    <w:rsid w:val="00B35527"/>
    <w:rsid w:val="00B35C1E"/>
    <w:rsid w:val="00B368A2"/>
    <w:rsid w:val="00B36D76"/>
    <w:rsid w:val="00B36E78"/>
    <w:rsid w:val="00B375BD"/>
    <w:rsid w:val="00B37765"/>
    <w:rsid w:val="00B377B4"/>
    <w:rsid w:val="00B379B8"/>
    <w:rsid w:val="00B37F64"/>
    <w:rsid w:val="00B40135"/>
    <w:rsid w:val="00B40451"/>
    <w:rsid w:val="00B40B5B"/>
    <w:rsid w:val="00B40DF1"/>
    <w:rsid w:val="00B41FAD"/>
    <w:rsid w:val="00B42064"/>
    <w:rsid w:val="00B42A5E"/>
    <w:rsid w:val="00B42AB6"/>
    <w:rsid w:val="00B438DD"/>
    <w:rsid w:val="00B43999"/>
    <w:rsid w:val="00B43FA5"/>
    <w:rsid w:val="00B44BC9"/>
    <w:rsid w:val="00B44CDF"/>
    <w:rsid w:val="00B460BB"/>
    <w:rsid w:val="00B46153"/>
    <w:rsid w:val="00B46679"/>
    <w:rsid w:val="00B46A6C"/>
    <w:rsid w:val="00B47344"/>
    <w:rsid w:val="00B47525"/>
    <w:rsid w:val="00B506E9"/>
    <w:rsid w:val="00B51050"/>
    <w:rsid w:val="00B5175E"/>
    <w:rsid w:val="00B51CBC"/>
    <w:rsid w:val="00B5203A"/>
    <w:rsid w:val="00B5219B"/>
    <w:rsid w:val="00B52B85"/>
    <w:rsid w:val="00B52E21"/>
    <w:rsid w:val="00B52FAE"/>
    <w:rsid w:val="00B536AC"/>
    <w:rsid w:val="00B538DB"/>
    <w:rsid w:val="00B53934"/>
    <w:rsid w:val="00B53E5B"/>
    <w:rsid w:val="00B54183"/>
    <w:rsid w:val="00B54259"/>
    <w:rsid w:val="00B544A8"/>
    <w:rsid w:val="00B54BA4"/>
    <w:rsid w:val="00B54BB6"/>
    <w:rsid w:val="00B56048"/>
    <w:rsid w:val="00B56466"/>
    <w:rsid w:val="00B56AD7"/>
    <w:rsid w:val="00B574DB"/>
    <w:rsid w:val="00B57585"/>
    <w:rsid w:val="00B60104"/>
    <w:rsid w:val="00B603E4"/>
    <w:rsid w:val="00B605C8"/>
    <w:rsid w:val="00B6072E"/>
    <w:rsid w:val="00B60968"/>
    <w:rsid w:val="00B61DEC"/>
    <w:rsid w:val="00B622A4"/>
    <w:rsid w:val="00B622D7"/>
    <w:rsid w:val="00B63611"/>
    <w:rsid w:val="00B63E7E"/>
    <w:rsid w:val="00B642C3"/>
    <w:rsid w:val="00B64BD9"/>
    <w:rsid w:val="00B650AC"/>
    <w:rsid w:val="00B65C88"/>
    <w:rsid w:val="00B663B7"/>
    <w:rsid w:val="00B66467"/>
    <w:rsid w:val="00B6654A"/>
    <w:rsid w:val="00B66586"/>
    <w:rsid w:val="00B66DFB"/>
    <w:rsid w:val="00B670FC"/>
    <w:rsid w:val="00B67295"/>
    <w:rsid w:val="00B7038A"/>
    <w:rsid w:val="00B703D1"/>
    <w:rsid w:val="00B70F2D"/>
    <w:rsid w:val="00B71511"/>
    <w:rsid w:val="00B71A35"/>
    <w:rsid w:val="00B71AA5"/>
    <w:rsid w:val="00B71ADA"/>
    <w:rsid w:val="00B71BEB"/>
    <w:rsid w:val="00B71CAF"/>
    <w:rsid w:val="00B71F99"/>
    <w:rsid w:val="00B72DBB"/>
    <w:rsid w:val="00B7318E"/>
    <w:rsid w:val="00B731C3"/>
    <w:rsid w:val="00B73454"/>
    <w:rsid w:val="00B73473"/>
    <w:rsid w:val="00B737ED"/>
    <w:rsid w:val="00B73B3B"/>
    <w:rsid w:val="00B73E71"/>
    <w:rsid w:val="00B746F9"/>
    <w:rsid w:val="00B75873"/>
    <w:rsid w:val="00B75E27"/>
    <w:rsid w:val="00B75EBD"/>
    <w:rsid w:val="00B76325"/>
    <w:rsid w:val="00B7656F"/>
    <w:rsid w:val="00B76793"/>
    <w:rsid w:val="00B77201"/>
    <w:rsid w:val="00B7779B"/>
    <w:rsid w:val="00B779E4"/>
    <w:rsid w:val="00B77DE8"/>
    <w:rsid w:val="00B80863"/>
    <w:rsid w:val="00B80AF3"/>
    <w:rsid w:val="00B80C99"/>
    <w:rsid w:val="00B81AD3"/>
    <w:rsid w:val="00B8276D"/>
    <w:rsid w:val="00B82FC2"/>
    <w:rsid w:val="00B8327A"/>
    <w:rsid w:val="00B839C0"/>
    <w:rsid w:val="00B83B22"/>
    <w:rsid w:val="00B85287"/>
    <w:rsid w:val="00B856DE"/>
    <w:rsid w:val="00B85A49"/>
    <w:rsid w:val="00B85BA7"/>
    <w:rsid w:val="00B86189"/>
    <w:rsid w:val="00B86991"/>
    <w:rsid w:val="00B86AF8"/>
    <w:rsid w:val="00B86FB4"/>
    <w:rsid w:val="00B87B18"/>
    <w:rsid w:val="00B87C25"/>
    <w:rsid w:val="00B90017"/>
    <w:rsid w:val="00B9194F"/>
    <w:rsid w:val="00B919E0"/>
    <w:rsid w:val="00B91C89"/>
    <w:rsid w:val="00B91E20"/>
    <w:rsid w:val="00B9202C"/>
    <w:rsid w:val="00B9229D"/>
    <w:rsid w:val="00B92616"/>
    <w:rsid w:val="00B92941"/>
    <w:rsid w:val="00B92CA7"/>
    <w:rsid w:val="00B93195"/>
    <w:rsid w:val="00B93CE0"/>
    <w:rsid w:val="00B93F03"/>
    <w:rsid w:val="00B93F1A"/>
    <w:rsid w:val="00B9416B"/>
    <w:rsid w:val="00B949B0"/>
    <w:rsid w:val="00B94B68"/>
    <w:rsid w:val="00B94CBB"/>
    <w:rsid w:val="00B951F1"/>
    <w:rsid w:val="00B95493"/>
    <w:rsid w:val="00B954B5"/>
    <w:rsid w:val="00B95536"/>
    <w:rsid w:val="00B95C2B"/>
    <w:rsid w:val="00B963D0"/>
    <w:rsid w:val="00B9650F"/>
    <w:rsid w:val="00B971ED"/>
    <w:rsid w:val="00B9728A"/>
    <w:rsid w:val="00B97381"/>
    <w:rsid w:val="00B97A03"/>
    <w:rsid w:val="00B97A23"/>
    <w:rsid w:val="00BA007F"/>
    <w:rsid w:val="00BA12FB"/>
    <w:rsid w:val="00BA16AD"/>
    <w:rsid w:val="00BA2481"/>
    <w:rsid w:val="00BA2AE6"/>
    <w:rsid w:val="00BA2E6D"/>
    <w:rsid w:val="00BA3117"/>
    <w:rsid w:val="00BA319E"/>
    <w:rsid w:val="00BA330F"/>
    <w:rsid w:val="00BA3721"/>
    <w:rsid w:val="00BA3B0E"/>
    <w:rsid w:val="00BA4BA2"/>
    <w:rsid w:val="00BA5126"/>
    <w:rsid w:val="00BA5696"/>
    <w:rsid w:val="00BA57A7"/>
    <w:rsid w:val="00BA5820"/>
    <w:rsid w:val="00BA6696"/>
    <w:rsid w:val="00BA6986"/>
    <w:rsid w:val="00BA70C1"/>
    <w:rsid w:val="00BA710E"/>
    <w:rsid w:val="00BA7791"/>
    <w:rsid w:val="00BA7A7D"/>
    <w:rsid w:val="00BA7E59"/>
    <w:rsid w:val="00BB0415"/>
    <w:rsid w:val="00BB0A5C"/>
    <w:rsid w:val="00BB1CCB"/>
    <w:rsid w:val="00BB1F46"/>
    <w:rsid w:val="00BB20ED"/>
    <w:rsid w:val="00BB2106"/>
    <w:rsid w:val="00BB24A6"/>
    <w:rsid w:val="00BB24EA"/>
    <w:rsid w:val="00BB2605"/>
    <w:rsid w:val="00BB2950"/>
    <w:rsid w:val="00BB2B5F"/>
    <w:rsid w:val="00BB31CE"/>
    <w:rsid w:val="00BB3810"/>
    <w:rsid w:val="00BB41A7"/>
    <w:rsid w:val="00BB43C5"/>
    <w:rsid w:val="00BB4676"/>
    <w:rsid w:val="00BB47B6"/>
    <w:rsid w:val="00BB4987"/>
    <w:rsid w:val="00BB4A88"/>
    <w:rsid w:val="00BB53E9"/>
    <w:rsid w:val="00BB56F2"/>
    <w:rsid w:val="00BB5AB5"/>
    <w:rsid w:val="00BB6A85"/>
    <w:rsid w:val="00BB6A8A"/>
    <w:rsid w:val="00BB6B24"/>
    <w:rsid w:val="00BB6FC9"/>
    <w:rsid w:val="00BB702E"/>
    <w:rsid w:val="00BC0345"/>
    <w:rsid w:val="00BC0648"/>
    <w:rsid w:val="00BC1F4F"/>
    <w:rsid w:val="00BC21BB"/>
    <w:rsid w:val="00BC2329"/>
    <w:rsid w:val="00BC2420"/>
    <w:rsid w:val="00BC2B29"/>
    <w:rsid w:val="00BC3141"/>
    <w:rsid w:val="00BC3872"/>
    <w:rsid w:val="00BC38FF"/>
    <w:rsid w:val="00BC3A95"/>
    <w:rsid w:val="00BC3D16"/>
    <w:rsid w:val="00BC4192"/>
    <w:rsid w:val="00BC488D"/>
    <w:rsid w:val="00BC4B84"/>
    <w:rsid w:val="00BC5472"/>
    <w:rsid w:val="00BC59BC"/>
    <w:rsid w:val="00BC5E72"/>
    <w:rsid w:val="00BC5F55"/>
    <w:rsid w:val="00BC6235"/>
    <w:rsid w:val="00BC644C"/>
    <w:rsid w:val="00BC65C7"/>
    <w:rsid w:val="00BC694E"/>
    <w:rsid w:val="00BC6A3A"/>
    <w:rsid w:val="00BC6AD0"/>
    <w:rsid w:val="00BC6F69"/>
    <w:rsid w:val="00BC7E6C"/>
    <w:rsid w:val="00BD01EB"/>
    <w:rsid w:val="00BD0B63"/>
    <w:rsid w:val="00BD1282"/>
    <w:rsid w:val="00BD1F91"/>
    <w:rsid w:val="00BD2180"/>
    <w:rsid w:val="00BD259F"/>
    <w:rsid w:val="00BD27F4"/>
    <w:rsid w:val="00BD2E15"/>
    <w:rsid w:val="00BD3B68"/>
    <w:rsid w:val="00BD3BE2"/>
    <w:rsid w:val="00BD40AB"/>
    <w:rsid w:val="00BD42A5"/>
    <w:rsid w:val="00BD5022"/>
    <w:rsid w:val="00BD5370"/>
    <w:rsid w:val="00BD586E"/>
    <w:rsid w:val="00BD6E2B"/>
    <w:rsid w:val="00BD6F00"/>
    <w:rsid w:val="00BD725E"/>
    <w:rsid w:val="00BD73BE"/>
    <w:rsid w:val="00BD7446"/>
    <w:rsid w:val="00BD74C0"/>
    <w:rsid w:val="00BD7705"/>
    <w:rsid w:val="00BD7D83"/>
    <w:rsid w:val="00BE0523"/>
    <w:rsid w:val="00BE06B8"/>
    <w:rsid w:val="00BE0902"/>
    <w:rsid w:val="00BE0CB7"/>
    <w:rsid w:val="00BE1B0B"/>
    <w:rsid w:val="00BE1E77"/>
    <w:rsid w:val="00BE27E6"/>
    <w:rsid w:val="00BE29A5"/>
    <w:rsid w:val="00BE2C6E"/>
    <w:rsid w:val="00BE2C9A"/>
    <w:rsid w:val="00BE3324"/>
    <w:rsid w:val="00BE34A6"/>
    <w:rsid w:val="00BE3DF6"/>
    <w:rsid w:val="00BE4087"/>
    <w:rsid w:val="00BE42B1"/>
    <w:rsid w:val="00BE466D"/>
    <w:rsid w:val="00BE4B68"/>
    <w:rsid w:val="00BE5301"/>
    <w:rsid w:val="00BE5395"/>
    <w:rsid w:val="00BE5523"/>
    <w:rsid w:val="00BE5AC7"/>
    <w:rsid w:val="00BE6182"/>
    <w:rsid w:val="00BE61C5"/>
    <w:rsid w:val="00BE702A"/>
    <w:rsid w:val="00BE77F0"/>
    <w:rsid w:val="00BE790C"/>
    <w:rsid w:val="00BE7996"/>
    <w:rsid w:val="00BF0252"/>
    <w:rsid w:val="00BF095C"/>
    <w:rsid w:val="00BF1909"/>
    <w:rsid w:val="00BF1CAD"/>
    <w:rsid w:val="00BF20F7"/>
    <w:rsid w:val="00BF211F"/>
    <w:rsid w:val="00BF261B"/>
    <w:rsid w:val="00BF275A"/>
    <w:rsid w:val="00BF2C52"/>
    <w:rsid w:val="00BF302C"/>
    <w:rsid w:val="00BF3079"/>
    <w:rsid w:val="00BF3680"/>
    <w:rsid w:val="00BF36B2"/>
    <w:rsid w:val="00BF3870"/>
    <w:rsid w:val="00BF3DBF"/>
    <w:rsid w:val="00BF4CC8"/>
    <w:rsid w:val="00BF4DAE"/>
    <w:rsid w:val="00BF4FDB"/>
    <w:rsid w:val="00BF60B3"/>
    <w:rsid w:val="00BF6282"/>
    <w:rsid w:val="00BF63D5"/>
    <w:rsid w:val="00BF70DE"/>
    <w:rsid w:val="00BF7132"/>
    <w:rsid w:val="00BF7236"/>
    <w:rsid w:val="00BF7406"/>
    <w:rsid w:val="00BF7514"/>
    <w:rsid w:val="00BF79C3"/>
    <w:rsid w:val="00BF7B25"/>
    <w:rsid w:val="00BF7B66"/>
    <w:rsid w:val="00BF7C9E"/>
    <w:rsid w:val="00C0019D"/>
    <w:rsid w:val="00C0042C"/>
    <w:rsid w:val="00C0069E"/>
    <w:rsid w:val="00C00CA7"/>
    <w:rsid w:val="00C00DD3"/>
    <w:rsid w:val="00C00EBA"/>
    <w:rsid w:val="00C01A71"/>
    <w:rsid w:val="00C01D9C"/>
    <w:rsid w:val="00C024A1"/>
    <w:rsid w:val="00C02729"/>
    <w:rsid w:val="00C030DF"/>
    <w:rsid w:val="00C0361A"/>
    <w:rsid w:val="00C03AE9"/>
    <w:rsid w:val="00C0445C"/>
    <w:rsid w:val="00C049A4"/>
    <w:rsid w:val="00C04C50"/>
    <w:rsid w:val="00C05450"/>
    <w:rsid w:val="00C054CE"/>
    <w:rsid w:val="00C054D6"/>
    <w:rsid w:val="00C056F0"/>
    <w:rsid w:val="00C05F64"/>
    <w:rsid w:val="00C06179"/>
    <w:rsid w:val="00C0704E"/>
    <w:rsid w:val="00C0753B"/>
    <w:rsid w:val="00C07E54"/>
    <w:rsid w:val="00C10D64"/>
    <w:rsid w:val="00C10F0F"/>
    <w:rsid w:val="00C1125E"/>
    <w:rsid w:val="00C12051"/>
    <w:rsid w:val="00C12090"/>
    <w:rsid w:val="00C12366"/>
    <w:rsid w:val="00C123DB"/>
    <w:rsid w:val="00C12C68"/>
    <w:rsid w:val="00C12CCE"/>
    <w:rsid w:val="00C130F6"/>
    <w:rsid w:val="00C1392B"/>
    <w:rsid w:val="00C139FB"/>
    <w:rsid w:val="00C14506"/>
    <w:rsid w:val="00C15384"/>
    <w:rsid w:val="00C15E7B"/>
    <w:rsid w:val="00C162A0"/>
    <w:rsid w:val="00C16E4C"/>
    <w:rsid w:val="00C171E1"/>
    <w:rsid w:val="00C17608"/>
    <w:rsid w:val="00C1798E"/>
    <w:rsid w:val="00C17B07"/>
    <w:rsid w:val="00C17D5A"/>
    <w:rsid w:val="00C17E5F"/>
    <w:rsid w:val="00C17F3D"/>
    <w:rsid w:val="00C20345"/>
    <w:rsid w:val="00C20A8C"/>
    <w:rsid w:val="00C213C2"/>
    <w:rsid w:val="00C21440"/>
    <w:rsid w:val="00C214A3"/>
    <w:rsid w:val="00C21687"/>
    <w:rsid w:val="00C218E8"/>
    <w:rsid w:val="00C2197D"/>
    <w:rsid w:val="00C21C43"/>
    <w:rsid w:val="00C21D41"/>
    <w:rsid w:val="00C22947"/>
    <w:rsid w:val="00C22C64"/>
    <w:rsid w:val="00C22F26"/>
    <w:rsid w:val="00C23080"/>
    <w:rsid w:val="00C23455"/>
    <w:rsid w:val="00C240BE"/>
    <w:rsid w:val="00C2431F"/>
    <w:rsid w:val="00C24DA5"/>
    <w:rsid w:val="00C24E00"/>
    <w:rsid w:val="00C2588A"/>
    <w:rsid w:val="00C265FB"/>
    <w:rsid w:val="00C26F1F"/>
    <w:rsid w:val="00C26F34"/>
    <w:rsid w:val="00C27016"/>
    <w:rsid w:val="00C27C56"/>
    <w:rsid w:val="00C27FBC"/>
    <w:rsid w:val="00C300AE"/>
    <w:rsid w:val="00C30959"/>
    <w:rsid w:val="00C310F8"/>
    <w:rsid w:val="00C3192B"/>
    <w:rsid w:val="00C3204C"/>
    <w:rsid w:val="00C3252D"/>
    <w:rsid w:val="00C32531"/>
    <w:rsid w:val="00C32699"/>
    <w:rsid w:val="00C32794"/>
    <w:rsid w:val="00C328AE"/>
    <w:rsid w:val="00C32AB4"/>
    <w:rsid w:val="00C32B21"/>
    <w:rsid w:val="00C32F60"/>
    <w:rsid w:val="00C33012"/>
    <w:rsid w:val="00C33466"/>
    <w:rsid w:val="00C3346D"/>
    <w:rsid w:val="00C3356A"/>
    <w:rsid w:val="00C336DC"/>
    <w:rsid w:val="00C337F1"/>
    <w:rsid w:val="00C3380D"/>
    <w:rsid w:val="00C347F5"/>
    <w:rsid w:val="00C34C68"/>
    <w:rsid w:val="00C358EC"/>
    <w:rsid w:val="00C360A6"/>
    <w:rsid w:val="00C362A9"/>
    <w:rsid w:val="00C366B0"/>
    <w:rsid w:val="00C36857"/>
    <w:rsid w:val="00C3687A"/>
    <w:rsid w:val="00C36A38"/>
    <w:rsid w:val="00C36BF6"/>
    <w:rsid w:val="00C372D5"/>
    <w:rsid w:val="00C373B8"/>
    <w:rsid w:val="00C374F8"/>
    <w:rsid w:val="00C377AF"/>
    <w:rsid w:val="00C37B76"/>
    <w:rsid w:val="00C37BF6"/>
    <w:rsid w:val="00C37CC0"/>
    <w:rsid w:val="00C407E4"/>
    <w:rsid w:val="00C4083B"/>
    <w:rsid w:val="00C40E89"/>
    <w:rsid w:val="00C41758"/>
    <w:rsid w:val="00C41B6F"/>
    <w:rsid w:val="00C42033"/>
    <w:rsid w:val="00C424E8"/>
    <w:rsid w:val="00C42CF9"/>
    <w:rsid w:val="00C439A3"/>
    <w:rsid w:val="00C43A57"/>
    <w:rsid w:val="00C43BD1"/>
    <w:rsid w:val="00C43D04"/>
    <w:rsid w:val="00C43D98"/>
    <w:rsid w:val="00C446FD"/>
    <w:rsid w:val="00C44A40"/>
    <w:rsid w:val="00C45154"/>
    <w:rsid w:val="00C451BE"/>
    <w:rsid w:val="00C457FA"/>
    <w:rsid w:val="00C45D30"/>
    <w:rsid w:val="00C46224"/>
    <w:rsid w:val="00C4627B"/>
    <w:rsid w:val="00C46448"/>
    <w:rsid w:val="00C4668A"/>
    <w:rsid w:val="00C46880"/>
    <w:rsid w:val="00C46CE8"/>
    <w:rsid w:val="00C46D7C"/>
    <w:rsid w:val="00C476BD"/>
    <w:rsid w:val="00C476E2"/>
    <w:rsid w:val="00C47744"/>
    <w:rsid w:val="00C47B32"/>
    <w:rsid w:val="00C50597"/>
    <w:rsid w:val="00C508DA"/>
    <w:rsid w:val="00C51E7A"/>
    <w:rsid w:val="00C51F72"/>
    <w:rsid w:val="00C520A0"/>
    <w:rsid w:val="00C52392"/>
    <w:rsid w:val="00C52AD7"/>
    <w:rsid w:val="00C52EC9"/>
    <w:rsid w:val="00C5348B"/>
    <w:rsid w:val="00C54338"/>
    <w:rsid w:val="00C543A0"/>
    <w:rsid w:val="00C54549"/>
    <w:rsid w:val="00C54979"/>
    <w:rsid w:val="00C54A8D"/>
    <w:rsid w:val="00C54C89"/>
    <w:rsid w:val="00C54E82"/>
    <w:rsid w:val="00C54E85"/>
    <w:rsid w:val="00C54F5B"/>
    <w:rsid w:val="00C54F78"/>
    <w:rsid w:val="00C553AF"/>
    <w:rsid w:val="00C554B0"/>
    <w:rsid w:val="00C562A9"/>
    <w:rsid w:val="00C567B8"/>
    <w:rsid w:val="00C572B4"/>
    <w:rsid w:val="00C5747A"/>
    <w:rsid w:val="00C576E6"/>
    <w:rsid w:val="00C57838"/>
    <w:rsid w:val="00C57B57"/>
    <w:rsid w:val="00C600F9"/>
    <w:rsid w:val="00C60190"/>
    <w:rsid w:val="00C6050D"/>
    <w:rsid w:val="00C60CF7"/>
    <w:rsid w:val="00C60F84"/>
    <w:rsid w:val="00C61649"/>
    <w:rsid w:val="00C617B4"/>
    <w:rsid w:val="00C619B6"/>
    <w:rsid w:val="00C61B18"/>
    <w:rsid w:val="00C61E2A"/>
    <w:rsid w:val="00C61EDF"/>
    <w:rsid w:val="00C628B1"/>
    <w:rsid w:val="00C62CAA"/>
    <w:rsid w:val="00C63DC7"/>
    <w:rsid w:val="00C64067"/>
    <w:rsid w:val="00C643B5"/>
    <w:rsid w:val="00C64794"/>
    <w:rsid w:val="00C647D3"/>
    <w:rsid w:val="00C64E30"/>
    <w:rsid w:val="00C6586D"/>
    <w:rsid w:val="00C658FC"/>
    <w:rsid w:val="00C65B24"/>
    <w:rsid w:val="00C65E5A"/>
    <w:rsid w:val="00C65FE4"/>
    <w:rsid w:val="00C670DB"/>
    <w:rsid w:val="00C67382"/>
    <w:rsid w:val="00C7056D"/>
    <w:rsid w:val="00C707EC"/>
    <w:rsid w:val="00C70CC1"/>
    <w:rsid w:val="00C7142B"/>
    <w:rsid w:val="00C71895"/>
    <w:rsid w:val="00C71C5E"/>
    <w:rsid w:val="00C71DE8"/>
    <w:rsid w:val="00C7238A"/>
    <w:rsid w:val="00C7291B"/>
    <w:rsid w:val="00C72C58"/>
    <w:rsid w:val="00C72D58"/>
    <w:rsid w:val="00C7323E"/>
    <w:rsid w:val="00C732C6"/>
    <w:rsid w:val="00C73327"/>
    <w:rsid w:val="00C73BFA"/>
    <w:rsid w:val="00C73D62"/>
    <w:rsid w:val="00C74452"/>
    <w:rsid w:val="00C74C0A"/>
    <w:rsid w:val="00C74CCB"/>
    <w:rsid w:val="00C75572"/>
    <w:rsid w:val="00C75846"/>
    <w:rsid w:val="00C75A33"/>
    <w:rsid w:val="00C75B82"/>
    <w:rsid w:val="00C760A9"/>
    <w:rsid w:val="00C7655C"/>
    <w:rsid w:val="00C7659F"/>
    <w:rsid w:val="00C76BE4"/>
    <w:rsid w:val="00C779D2"/>
    <w:rsid w:val="00C77A4A"/>
    <w:rsid w:val="00C77FD6"/>
    <w:rsid w:val="00C80671"/>
    <w:rsid w:val="00C80CDB"/>
    <w:rsid w:val="00C8122C"/>
    <w:rsid w:val="00C819DF"/>
    <w:rsid w:val="00C81BBA"/>
    <w:rsid w:val="00C81E17"/>
    <w:rsid w:val="00C81E98"/>
    <w:rsid w:val="00C8306F"/>
    <w:rsid w:val="00C8367D"/>
    <w:rsid w:val="00C839AD"/>
    <w:rsid w:val="00C84612"/>
    <w:rsid w:val="00C84DBD"/>
    <w:rsid w:val="00C84EB8"/>
    <w:rsid w:val="00C850E7"/>
    <w:rsid w:val="00C8521D"/>
    <w:rsid w:val="00C857E2"/>
    <w:rsid w:val="00C85900"/>
    <w:rsid w:val="00C85FF1"/>
    <w:rsid w:val="00C8685E"/>
    <w:rsid w:val="00C86911"/>
    <w:rsid w:val="00C871C4"/>
    <w:rsid w:val="00C872C4"/>
    <w:rsid w:val="00C873ED"/>
    <w:rsid w:val="00C877DB"/>
    <w:rsid w:val="00C87EE1"/>
    <w:rsid w:val="00C90213"/>
    <w:rsid w:val="00C908C1"/>
    <w:rsid w:val="00C909BF"/>
    <w:rsid w:val="00C90A6B"/>
    <w:rsid w:val="00C91977"/>
    <w:rsid w:val="00C91A9C"/>
    <w:rsid w:val="00C92DF7"/>
    <w:rsid w:val="00C92E73"/>
    <w:rsid w:val="00C93857"/>
    <w:rsid w:val="00C93DE9"/>
    <w:rsid w:val="00C94761"/>
    <w:rsid w:val="00C94CFB"/>
    <w:rsid w:val="00C953B0"/>
    <w:rsid w:val="00C95A6A"/>
    <w:rsid w:val="00C96199"/>
    <w:rsid w:val="00C9627E"/>
    <w:rsid w:val="00C96346"/>
    <w:rsid w:val="00C963DA"/>
    <w:rsid w:val="00C964D1"/>
    <w:rsid w:val="00C966C2"/>
    <w:rsid w:val="00C971E6"/>
    <w:rsid w:val="00C975AE"/>
    <w:rsid w:val="00C979C1"/>
    <w:rsid w:val="00C97F14"/>
    <w:rsid w:val="00CA0209"/>
    <w:rsid w:val="00CA05E8"/>
    <w:rsid w:val="00CA05EF"/>
    <w:rsid w:val="00CA0FD6"/>
    <w:rsid w:val="00CA1BF6"/>
    <w:rsid w:val="00CA1DCD"/>
    <w:rsid w:val="00CA1E4B"/>
    <w:rsid w:val="00CA21F8"/>
    <w:rsid w:val="00CA2757"/>
    <w:rsid w:val="00CA2AFE"/>
    <w:rsid w:val="00CA2CD2"/>
    <w:rsid w:val="00CA2DB5"/>
    <w:rsid w:val="00CA2F57"/>
    <w:rsid w:val="00CA3166"/>
    <w:rsid w:val="00CA3589"/>
    <w:rsid w:val="00CA366C"/>
    <w:rsid w:val="00CA3FCB"/>
    <w:rsid w:val="00CA49B2"/>
    <w:rsid w:val="00CA4F4E"/>
    <w:rsid w:val="00CA5771"/>
    <w:rsid w:val="00CA5CAE"/>
    <w:rsid w:val="00CA5E60"/>
    <w:rsid w:val="00CA5EB5"/>
    <w:rsid w:val="00CA6299"/>
    <w:rsid w:val="00CA75D4"/>
    <w:rsid w:val="00CB022F"/>
    <w:rsid w:val="00CB058F"/>
    <w:rsid w:val="00CB0CCB"/>
    <w:rsid w:val="00CB13F7"/>
    <w:rsid w:val="00CB14F6"/>
    <w:rsid w:val="00CB1B7A"/>
    <w:rsid w:val="00CB2083"/>
    <w:rsid w:val="00CB2305"/>
    <w:rsid w:val="00CB245D"/>
    <w:rsid w:val="00CB2A36"/>
    <w:rsid w:val="00CB2E44"/>
    <w:rsid w:val="00CB321D"/>
    <w:rsid w:val="00CB3CFF"/>
    <w:rsid w:val="00CB3E8D"/>
    <w:rsid w:val="00CB3EAE"/>
    <w:rsid w:val="00CB4371"/>
    <w:rsid w:val="00CB4409"/>
    <w:rsid w:val="00CB46E5"/>
    <w:rsid w:val="00CB4D4F"/>
    <w:rsid w:val="00CB504D"/>
    <w:rsid w:val="00CB50FE"/>
    <w:rsid w:val="00CB5DF1"/>
    <w:rsid w:val="00CB5F14"/>
    <w:rsid w:val="00CB5F9D"/>
    <w:rsid w:val="00CB60CA"/>
    <w:rsid w:val="00CB71BB"/>
    <w:rsid w:val="00CB75F6"/>
    <w:rsid w:val="00CB7765"/>
    <w:rsid w:val="00CB793F"/>
    <w:rsid w:val="00CB79A6"/>
    <w:rsid w:val="00CC0055"/>
    <w:rsid w:val="00CC00CD"/>
    <w:rsid w:val="00CC0135"/>
    <w:rsid w:val="00CC0403"/>
    <w:rsid w:val="00CC0D3D"/>
    <w:rsid w:val="00CC15CC"/>
    <w:rsid w:val="00CC1690"/>
    <w:rsid w:val="00CC17BC"/>
    <w:rsid w:val="00CC2020"/>
    <w:rsid w:val="00CC2B54"/>
    <w:rsid w:val="00CC2D05"/>
    <w:rsid w:val="00CC337B"/>
    <w:rsid w:val="00CC3609"/>
    <w:rsid w:val="00CC391A"/>
    <w:rsid w:val="00CC48AB"/>
    <w:rsid w:val="00CC4F0C"/>
    <w:rsid w:val="00CC534D"/>
    <w:rsid w:val="00CC57C3"/>
    <w:rsid w:val="00CC6D9B"/>
    <w:rsid w:val="00CC6E7A"/>
    <w:rsid w:val="00CC7019"/>
    <w:rsid w:val="00CC7695"/>
    <w:rsid w:val="00CC786B"/>
    <w:rsid w:val="00CD00C2"/>
    <w:rsid w:val="00CD00C7"/>
    <w:rsid w:val="00CD018A"/>
    <w:rsid w:val="00CD0ED3"/>
    <w:rsid w:val="00CD153E"/>
    <w:rsid w:val="00CD191C"/>
    <w:rsid w:val="00CD1B13"/>
    <w:rsid w:val="00CD1E2F"/>
    <w:rsid w:val="00CD1E81"/>
    <w:rsid w:val="00CD23FD"/>
    <w:rsid w:val="00CD2B33"/>
    <w:rsid w:val="00CD2BE5"/>
    <w:rsid w:val="00CD3965"/>
    <w:rsid w:val="00CD4E99"/>
    <w:rsid w:val="00CD523A"/>
    <w:rsid w:val="00CD5FEE"/>
    <w:rsid w:val="00CD6144"/>
    <w:rsid w:val="00CD682E"/>
    <w:rsid w:val="00CD6FA5"/>
    <w:rsid w:val="00CD73A6"/>
    <w:rsid w:val="00CD7821"/>
    <w:rsid w:val="00CD79F4"/>
    <w:rsid w:val="00CD7B8B"/>
    <w:rsid w:val="00CD7C08"/>
    <w:rsid w:val="00CE07DE"/>
    <w:rsid w:val="00CE0BBB"/>
    <w:rsid w:val="00CE0FD5"/>
    <w:rsid w:val="00CE152B"/>
    <w:rsid w:val="00CE1535"/>
    <w:rsid w:val="00CE1583"/>
    <w:rsid w:val="00CE1664"/>
    <w:rsid w:val="00CE1845"/>
    <w:rsid w:val="00CE1B8E"/>
    <w:rsid w:val="00CE1BA7"/>
    <w:rsid w:val="00CE1BAF"/>
    <w:rsid w:val="00CE1BFD"/>
    <w:rsid w:val="00CE1C9E"/>
    <w:rsid w:val="00CE295B"/>
    <w:rsid w:val="00CE2A1B"/>
    <w:rsid w:val="00CE2C31"/>
    <w:rsid w:val="00CE2C3E"/>
    <w:rsid w:val="00CE3440"/>
    <w:rsid w:val="00CE376F"/>
    <w:rsid w:val="00CE3865"/>
    <w:rsid w:val="00CE3948"/>
    <w:rsid w:val="00CE3B0B"/>
    <w:rsid w:val="00CE3DF6"/>
    <w:rsid w:val="00CE3F18"/>
    <w:rsid w:val="00CE4ACA"/>
    <w:rsid w:val="00CE4C78"/>
    <w:rsid w:val="00CE5682"/>
    <w:rsid w:val="00CE5B8C"/>
    <w:rsid w:val="00CE6616"/>
    <w:rsid w:val="00CE6B52"/>
    <w:rsid w:val="00CE6B83"/>
    <w:rsid w:val="00CE6D56"/>
    <w:rsid w:val="00CE72E6"/>
    <w:rsid w:val="00CE7A93"/>
    <w:rsid w:val="00CE7EDA"/>
    <w:rsid w:val="00CE7FA2"/>
    <w:rsid w:val="00CF01A9"/>
    <w:rsid w:val="00CF0373"/>
    <w:rsid w:val="00CF0967"/>
    <w:rsid w:val="00CF0D28"/>
    <w:rsid w:val="00CF1411"/>
    <w:rsid w:val="00CF1D7E"/>
    <w:rsid w:val="00CF2235"/>
    <w:rsid w:val="00CF2246"/>
    <w:rsid w:val="00CF26AD"/>
    <w:rsid w:val="00CF296A"/>
    <w:rsid w:val="00CF3035"/>
    <w:rsid w:val="00CF3B6B"/>
    <w:rsid w:val="00CF3D02"/>
    <w:rsid w:val="00CF3D16"/>
    <w:rsid w:val="00CF47A9"/>
    <w:rsid w:val="00CF4AC3"/>
    <w:rsid w:val="00CF53BD"/>
    <w:rsid w:val="00CF56B2"/>
    <w:rsid w:val="00CF5A44"/>
    <w:rsid w:val="00CF61CA"/>
    <w:rsid w:val="00CF694B"/>
    <w:rsid w:val="00CF698C"/>
    <w:rsid w:val="00CF699C"/>
    <w:rsid w:val="00CF772F"/>
    <w:rsid w:val="00D0069A"/>
    <w:rsid w:val="00D00BED"/>
    <w:rsid w:val="00D00E2C"/>
    <w:rsid w:val="00D018F0"/>
    <w:rsid w:val="00D01B6F"/>
    <w:rsid w:val="00D02678"/>
    <w:rsid w:val="00D02837"/>
    <w:rsid w:val="00D02E40"/>
    <w:rsid w:val="00D03236"/>
    <w:rsid w:val="00D033C8"/>
    <w:rsid w:val="00D0401A"/>
    <w:rsid w:val="00D04A2D"/>
    <w:rsid w:val="00D04AF0"/>
    <w:rsid w:val="00D04BF8"/>
    <w:rsid w:val="00D04E25"/>
    <w:rsid w:val="00D052AF"/>
    <w:rsid w:val="00D057A1"/>
    <w:rsid w:val="00D058C9"/>
    <w:rsid w:val="00D059D3"/>
    <w:rsid w:val="00D06BB4"/>
    <w:rsid w:val="00D07012"/>
    <w:rsid w:val="00D07650"/>
    <w:rsid w:val="00D07E8E"/>
    <w:rsid w:val="00D10401"/>
    <w:rsid w:val="00D1082D"/>
    <w:rsid w:val="00D10C4E"/>
    <w:rsid w:val="00D10F9A"/>
    <w:rsid w:val="00D110EA"/>
    <w:rsid w:val="00D11581"/>
    <w:rsid w:val="00D11A50"/>
    <w:rsid w:val="00D11DC4"/>
    <w:rsid w:val="00D123E0"/>
    <w:rsid w:val="00D125E8"/>
    <w:rsid w:val="00D1290B"/>
    <w:rsid w:val="00D12995"/>
    <w:rsid w:val="00D13566"/>
    <w:rsid w:val="00D13575"/>
    <w:rsid w:val="00D137B5"/>
    <w:rsid w:val="00D13B43"/>
    <w:rsid w:val="00D144DD"/>
    <w:rsid w:val="00D1489E"/>
    <w:rsid w:val="00D15221"/>
    <w:rsid w:val="00D15331"/>
    <w:rsid w:val="00D1569F"/>
    <w:rsid w:val="00D15A1D"/>
    <w:rsid w:val="00D1699F"/>
    <w:rsid w:val="00D16ABB"/>
    <w:rsid w:val="00D16AF7"/>
    <w:rsid w:val="00D17527"/>
    <w:rsid w:val="00D17927"/>
    <w:rsid w:val="00D20507"/>
    <w:rsid w:val="00D208F3"/>
    <w:rsid w:val="00D20E79"/>
    <w:rsid w:val="00D20F92"/>
    <w:rsid w:val="00D218C4"/>
    <w:rsid w:val="00D222A4"/>
    <w:rsid w:val="00D22C61"/>
    <w:rsid w:val="00D22CC1"/>
    <w:rsid w:val="00D22FD9"/>
    <w:rsid w:val="00D2313C"/>
    <w:rsid w:val="00D232A0"/>
    <w:rsid w:val="00D23834"/>
    <w:rsid w:val="00D239EC"/>
    <w:rsid w:val="00D240E2"/>
    <w:rsid w:val="00D24164"/>
    <w:rsid w:val="00D243AC"/>
    <w:rsid w:val="00D249C7"/>
    <w:rsid w:val="00D25100"/>
    <w:rsid w:val="00D2518E"/>
    <w:rsid w:val="00D253C1"/>
    <w:rsid w:val="00D257B2"/>
    <w:rsid w:val="00D25A1E"/>
    <w:rsid w:val="00D25A93"/>
    <w:rsid w:val="00D2677A"/>
    <w:rsid w:val="00D26EF2"/>
    <w:rsid w:val="00D27500"/>
    <w:rsid w:val="00D278BA"/>
    <w:rsid w:val="00D27DEA"/>
    <w:rsid w:val="00D27F18"/>
    <w:rsid w:val="00D30412"/>
    <w:rsid w:val="00D3053D"/>
    <w:rsid w:val="00D30D68"/>
    <w:rsid w:val="00D30E07"/>
    <w:rsid w:val="00D30F9D"/>
    <w:rsid w:val="00D31083"/>
    <w:rsid w:val="00D31EAC"/>
    <w:rsid w:val="00D326E2"/>
    <w:rsid w:val="00D32A12"/>
    <w:rsid w:val="00D32BD1"/>
    <w:rsid w:val="00D339DB"/>
    <w:rsid w:val="00D33F24"/>
    <w:rsid w:val="00D34004"/>
    <w:rsid w:val="00D340C1"/>
    <w:rsid w:val="00D340FA"/>
    <w:rsid w:val="00D342D0"/>
    <w:rsid w:val="00D34985"/>
    <w:rsid w:val="00D34EC1"/>
    <w:rsid w:val="00D3521F"/>
    <w:rsid w:val="00D3536A"/>
    <w:rsid w:val="00D359C9"/>
    <w:rsid w:val="00D35F3B"/>
    <w:rsid w:val="00D362AC"/>
    <w:rsid w:val="00D3679E"/>
    <w:rsid w:val="00D371BB"/>
    <w:rsid w:val="00D374C5"/>
    <w:rsid w:val="00D37673"/>
    <w:rsid w:val="00D376B4"/>
    <w:rsid w:val="00D378AF"/>
    <w:rsid w:val="00D40105"/>
    <w:rsid w:val="00D401B6"/>
    <w:rsid w:val="00D40226"/>
    <w:rsid w:val="00D40909"/>
    <w:rsid w:val="00D40AD3"/>
    <w:rsid w:val="00D40D32"/>
    <w:rsid w:val="00D40DCA"/>
    <w:rsid w:val="00D41962"/>
    <w:rsid w:val="00D419C2"/>
    <w:rsid w:val="00D42278"/>
    <w:rsid w:val="00D428C4"/>
    <w:rsid w:val="00D42B5C"/>
    <w:rsid w:val="00D42B82"/>
    <w:rsid w:val="00D43660"/>
    <w:rsid w:val="00D43DB7"/>
    <w:rsid w:val="00D44129"/>
    <w:rsid w:val="00D449A5"/>
    <w:rsid w:val="00D44CAE"/>
    <w:rsid w:val="00D45312"/>
    <w:rsid w:val="00D45AF9"/>
    <w:rsid w:val="00D45EEC"/>
    <w:rsid w:val="00D46385"/>
    <w:rsid w:val="00D467CE"/>
    <w:rsid w:val="00D46932"/>
    <w:rsid w:val="00D46AEF"/>
    <w:rsid w:val="00D47049"/>
    <w:rsid w:val="00D4710F"/>
    <w:rsid w:val="00D4764F"/>
    <w:rsid w:val="00D477EB"/>
    <w:rsid w:val="00D50272"/>
    <w:rsid w:val="00D502AF"/>
    <w:rsid w:val="00D50878"/>
    <w:rsid w:val="00D50AE0"/>
    <w:rsid w:val="00D50B9A"/>
    <w:rsid w:val="00D50BF0"/>
    <w:rsid w:val="00D5271D"/>
    <w:rsid w:val="00D52995"/>
    <w:rsid w:val="00D52A5B"/>
    <w:rsid w:val="00D530EC"/>
    <w:rsid w:val="00D53A33"/>
    <w:rsid w:val="00D53D5F"/>
    <w:rsid w:val="00D53EC0"/>
    <w:rsid w:val="00D5408B"/>
    <w:rsid w:val="00D543C6"/>
    <w:rsid w:val="00D54457"/>
    <w:rsid w:val="00D54595"/>
    <w:rsid w:val="00D54BCE"/>
    <w:rsid w:val="00D54CE7"/>
    <w:rsid w:val="00D555A8"/>
    <w:rsid w:val="00D559C0"/>
    <w:rsid w:val="00D559DF"/>
    <w:rsid w:val="00D55BDD"/>
    <w:rsid w:val="00D55EDD"/>
    <w:rsid w:val="00D56202"/>
    <w:rsid w:val="00D566AA"/>
    <w:rsid w:val="00D56894"/>
    <w:rsid w:val="00D56AD0"/>
    <w:rsid w:val="00D56EA0"/>
    <w:rsid w:val="00D57257"/>
    <w:rsid w:val="00D57411"/>
    <w:rsid w:val="00D5757C"/>
    <w:rsid w:val="00D610BE"/>
    <w:rsid w:val="00D61146"/>
    <w:rsid w:val="00D61D55"/>
    <w:rsid w:val="00D632D4"/>
    <w:rsid w:val="00D636A6"/>
    <w:rsid w:val="00D63751"/>
    <w:rsid w:val="00D63934"/>
    <w:rsid w:val="00D63C43"/>
    <w:rsid w:val="00D649B8"/>
    <w:rsid w:val="00D64E75"/>
    <w:rsid w:val="00D64E7D"/>
    <w:rsid w:val="00D65222"/>
    <w:rsid w:val="00D652B4"/>
    <w:rsid w:val="00D653CB"/>
    <w:rsid w:val="00D654DE"/>
    <w:rsid w:val="00D661C2"/>
    <w:rsid w:val="00D661EA"/>
    <w:rsid w:val="00D663A9"/>
    <w:rsid w:val="00D665DF"/>
    <w:rsid w:val="00D66AC7"/>
    <w:rsid w:val="00D673B6"/>
    <w:rsid w:val="00D673FC"/>
    <w:rsid w:val="00D67FEB"/>
    <w:rsid w:val="00D70297"/>
    <w:rsid w:val="00D704D9"/>
    <w:rsid w:val="00D710C3"/>
    <w:rsid w:val="00D7232D"/>
    <w:rsid w:val="00D72476"/>
    <w:rsid w:val="00D72B12"/>
    <w:rsid w:val="00D72F43"/>
    <w:rsid w:val="00D73579"/>
    <w:rsid w:val="00D73BEF"/>
    <w:rsid w:val="00D7498A"/>
    <w:rsid w:val="00D74ADD"/>
    <w:rsid w:val="00D74CC2"/>
    <w:rsid w:val="00D74FD8"/>
    <w:rsid w:val="00D752FE"/>
    <w:rsid w:val="00D75793"/>
    <w:rsid w:val="00D759DD"/>
    <w:rsid w:val="00D75C79"/>
    <w:rsid w:val="00D75D9D"/>
    <w:rsid w:val="00D763EC"/>
    <w:rsid w:val="00D7678A"/>
    <w:rsid w:val="00D76947"/>
    <w:rsid w:val="00D76B4A"/>
    <w:rsid w:val="00D76C4B"/>
    <w:rsid w:val="00D773E9"/>
    <w:rsid w:val="00D7749B"/>
    <w:rsid w:val="00D7787E"/>
    <w:rsid w:val="00D77B00"/>
    <w:rsid w:val="00D77F7F"/>
    <w:rsid w:val="00D8050C"/>
    <w:rsid w:val="00D80B9C"/>
    <w:rsid w:val="00D80BF4"/>
    <w:rsid w:val="00D80DE8"/>
    <w:rsid w:val="00D816B1"/>
    <w:rsid w:val="00D81BDB"/>
    <w:rsid w:val="00D81C5D"/>
    <w:rsid w:val="00D825A5"/>
    <w:rsid w:val="00D82755"/>
    <w:rsid w:val="00D82A9D"/>
    <w:rsid w:val="00D82E2F"/>
    <w:rsid w:val="00D8344B"/>
    <w:rsid w:val="00D834B2"/>
    <w:rsid w:val="00D837E6"/>
    <w:rsid w:val="00D838CD"/>
    <w:rsid w:val="00D83F16"/>
    <w:rsid w:val="00D841CB"/>
    <w:rsid w:val="00D842AD"/>
    <w:rsid w:val="00D84D4A"/>
    <w:rsid w:val="00D84D94"/>
    <w:rsid w:val="00D856EE"/>
    <w:rsid w:val="00D859DB"/>
    <w:rsid w:val="00D85AD6"/>
    <w:rsid w:val="00D85F0C"/>
    <w:rsid w:val="00D85FCD"/>
    <w:rsid w:val="00D86691"/>
    <w:rsid w:val="00D86838"/>
    <w:rsid w:val="00D86F61"/>
    <w:rsid w:val="00D87330"/>
    <w:rsid w:val="00D87D06"/>
    <w:rsid w:val="00D90598"/>
    <w:rsid w:val="00D90599"/>
    <w:rsid w:val="00D90B08"/>
    <w:rsid w:val="00D919D2"/>
    <w:rsid w:val="00D91A36"/>
    <w:rsid w:val="00D91F99"/>
    <w:rsid w:val="00D92167"/>
    <w:rsid w:val="00D92647"/>
    <w:rsid w:val="00D930AB"/>
    <w:rsid w:val="00D936DF"/>
    <w:rsid w:val="00D93F2A"/>
    <w:rsid w:val="00D94255"/>
    <w:rsid w:val="00D94556"/>
    <w:rsid w:val="00D946CA"/>
    <w:rsid w:val="00D94BE5"/>
    <w:rsid w:val="00D94EBC"/>
    <w:rsid w:val="00D95284"/>
    <w:rsid w:val="00D953D1"/>
    <w:rsid w:val="00D95B6D"/>
    <w:rsid w:val="00D95C75"/>
    <w:rsid w:val="00D95C8B"/>
    <w:rsid w:val="00D960F4"/>
    <w:rsid w:val="00D9623D"/>
    <w:rsid w:val="00D9754E"/>
    <w:rsid w:val="00D97965"/>
    <w:rsid w:val="00DA0640"/>
    <w:rsid w:val="00DA07C1"/>
    <w:rsid w:val="00DA0999"/>
    <w:rsid w:val="00DA0E4B"/>
    <w:rsid w:val="00DA14A4"/>
    <w:rsid w:val="00DA17C2"/>
    <w:rsid w:val="00DA1BA1"/>
    <w:rsid w:val="00DA1C47"/>
    <w:rsid w:val="00DA26E4"/>
    <w:rsid w:val="00DA2940"/>
    <w:rsid w:val="00DA2A6B"/>
    <w:rsid w:val="00DA3024"/>
    <w:rsid w:val="00DA3964"/>
    <w:rsid w:val="00DA4539"/>
    <w:rsid w:val="00DA47E4"/>
    <w:rsid w:val="00DA4A62"/>
    <w:rsid w:val="00DA5719"/>
    <w:rsid w:val="00DA5884"/>
    <w:rsid w:val="00DA6262"/>
    <w:rsid w:val="00DA6787"/>
    <w:rsid w:val="00DA7AF8"/>
    <w:rsid w:val="00DA7C83"/>
    <w:rsid w:val="00DA7F6C"/>
    <w:rsid w:val="00DB076A"/>
    <w:rsid w:val="00DB07D9"/>
    <w:rsid w:val="00DB09A9"/>
    <w:rsid w:val="00DB0DED"/>
    <w:rsid w:val="00DB145A"/>
    <w:rsid w:val="00DB19A7"/>
    <w:rsid w:val="00DB2229"/>
    <w:rsid w:val="00DB2244"/>
    <w:rsid w:val="00DB2D45"/>
    <w:rsid w:val="00DB3488"/>
    <w:rsid w:val="00DB375D"/>
    <w:rsid w:val="00DB3B9A"/>
    <w:rsid w:val="00DB3BD9"/>
    <w:rsid w:val="00DB3D44"/>
    <w:rsid w:val="00DB4025"/>
    <w:rsid w:val="00DB47D5"/>
    <w:rsid w:val="00DB4DB4"/>
    <w:rsid w:val="00DB516A"/>
    <w:rsid w:val="00DB57D7"/>
    <w:rsid w:val="00DB599F"/>
    <w:rsid w:val="00DB5A85"/>
    <w:rsid w:val="00DB656C"/>
    <w:rsid w:val="00DB6579"/>
    <w:rsid w:val="00DB66A7"/>
    <w:rsid w:val="00DB6CAA"/>
    <w:rsid w:val="00DB6F8F"/>
    <w:rsid w:val="00DB7308"/>
    <w:rsid w:val="00DB746E"/>
    <w:rsid w:val="00DB7D72"/>
    <w:rsid w:val="00DC010A"/>
    <w:rsid w:val="00DC0752"/>
    <w:rsid w:val="00DC0803"/>
    <w:rsid w:val="00DC095D"/>
    <w:rsid w:val="00DC1896"/>
    <w:rsid w:val="00DC195F"/>
    <w:rsid w:val="00DC2071"/>
    <w:rsid w:val="00DC21C2"/>
    <w:rsid w:val="00DC2513"/>
    <w:rsid w:val="00DC2703"/>
    <w:rsid w:val="00DC2D48"/>
    <w:rsid w:val="00DC30C9"/>
    <w:rsid w:val="00DC338A"/>
    <w:rsid w:val="00DC3E64"/>
    <w:rsid w:val="00DC41BB"/>
    <w:rsid w:val="00DC4825"/>
    <w:rsid w:val="00DC4A3A"/>
    <w:rsid w:val="00DC569F"/>
    <w:rsid w:val="00DC5C8F"/>
    <w:rsid w:val="00DC60C2"/>
    <w:rsid w:val="00DC61D0"/>
    <w:rsid w:val="00DC62D1"/>
    <w:rsid w:val="00DC6C00"/>
    <w:rsid w:val="00DC7160"/>
    <w:rsid w:val="00DC74B0"/>
    <w:rsid w:val="00DC7503"/>
    <w:rsid w:val="00DD0C12"/>
    <w:rsid w:val="00DD0C3D"/>
    <w:rsid w:val="00DD10B4"/>
    <w:rsid w:val="00DD158A"/>
    <w:rsid w:val="00DD1BDD"/>
    <w:rsid w:val="00DD1DA8"/>
    <w:rsid w:val="00DD1F66"/>
    <w:rsid w:val="00DD2694"/>
    <w:rsid w:val="00DD26C9"/>
    <w:rsid w:val="00DD2856"/>
    <w:rsid w:val="00DD2ACE"/>
    <w:rsid w:val="00DD2B26"/>
    <w:rsid w:val="00DD2CA5"/>
    <w:rsid w:val="00DD2E09"/>
    <w:rsid w:val="00DD32A2"/>
    <w:rsid w:val="00DD34FE"/>
    <w:rsid w:val="00DD39B7"/>
    <w:rsid w:val="00DD42D5"/>
    <w:rsid w:val="00DD465F"/>
    <w:rsid w:val="00DD598B"/>
    <w:rsid w:val="00DD5A90"/>
    <w:rsid w:val="00DD5DE1"/>
    <w:rsid w:val="00DD5DFE"/>
    <w:rsid w:val="00DD5EC1"/>
    <w:rsid w:val="00DD6F1E"/>
    <w:rsid w:val="00DD7018"/>
    <w:rsid w:val="00DD716B"/>
    <w:rsid w:val="00DD7557"/>
    <w:rsid w:val="00DD787E"/>
    <w:rsid w:val="00DD7ED2"/>
    <w:rsid w:val="00DE0432"/>
    <w:rsid w:val="00DE0437"/>
    <w:rsid w:val="00DE0A29"/>
    <w:rsid w:val="00DE0B70"/>
    <w:rsid w:val="00DE0E95"/>
    <w:rsid w:val="00DE12D2"/>
    <w:rsid w:val="00DE1802"/>
    <w:rsid w:val="00DE189C"/>
    <w:rsid w:val="00DE2596"/>
    <w:rsid w:val="00DE2B8F"/>
    <w:rsid w:val="00DE2FB7"/>
    <w:rsid w:val="00DE32A9"/>
    <w:rsid w:val="00DE34A8"/>
    <w:rsid w:val="00DE3688"/>
    <w:rsid w:val="00DE421A"/>
    <w:rsid w:val="00DE4365"/>
    <w:rsid w:val="00DE4A59"/>
    <w:rsid w:val="00DE526C"/>
    <w:rsid w:val="00DE5D46"/>
    <w:rsid w:val="00DE6906"/>
    <w:rsid w:val="00DE6B34"/>
    <w:rsid w:val="00DE6E02"/>
    <w:rsid w:val="00DE73C2"/>
    <w:rsid w:val="00DE7F7F"/>
    <w:rsid w:val="00DF0977"/>
    <w:rsid w:val="00DF0AED"/>
    <w:rsid w:val="00DF0D0D"/>
    <w:rsid w:val="00DF0EF0"/>
    <w:rsid w:val="00DF11F6"/>
    <w:rsid w:val="00DF1387"/>
    <w:rsid w:val="00DF1D50"/>
    <w:rsid w:val="00DF2666"/>
    <w:rsid w:val="00DF317A"/>
    <w:rsid w:val="00DF378D"/>
    <w:rsid w:val="00DF3CA5"/>
    <w:rsid w:val="00DF3CFA"/>
    <w:rsid w:val="00DF3F9E"/>
    <w:rsid w:val="00DF4D13"/>
    <w:rsid w:val="00DF4DC8"/>
    <w:rsid w:val="00DF5407"/>
    <w:rsid w:val="00DF581E"/>
    <w:rsid w:val="00DF59C1"/>
    <w:rsid w:val="00DF5A53"/>
    <w:rsid w:val="00DF5F6F"/>
    <w:rsid w:val="00DF6038"/>
    <w:rsid w:val="00DF6236"/>
    <w:rsid w:val="00DF6560"/>
    <w:rsid w:val="00DF6913"/>
    <w:rsid w:val="00DF735B"/>
    <w:rsid w:val="00DF739E"/>
    <w:rsid w:val="00DF79BC"/>
    <w:rsid w:val="00DF7BB1"/>
    <w:rsid w:val="00E00095"/>
    <w:rsid w:val="00E0024E"/>
    <w:rsid w:val="00E012A9"/>
    <w:rsid w:val="00E01430"/>
    <w:rsid w:val="00E01432"/>
    <w:rsid w:val="00E016D9"/>
    <w:rsid w:val="00E018F4"/>
    <w:rsid w:val="00E01C99"/>
    <w:rsid w:val="00E01FD4"/>
    <w:rsid w:val="00E02156"/>
    <w:rsid w:val="00E0305C"/>
    <w:rsid w:val="00E03364"/>
    <w:rsid w:val="00E036F8"/>
    <w:rsid w:val="00E03ADD"/>
    <w:rsid w:val="00E03B7E"/>
    <w:rsid w:val="00E0501A"/>
    <w:rsid w:val="00E051CE"/>
    <w:rsid w:val="00E054C4"/>
    <w:rsid w:val="00E05594"/>
    <w:rsid w:val="00E0562D"/>
    <w:rsid w:val="00E05991"/>
    <w:rsid w:val="00E05CFC"/>
    <w:rsid w:val="00E05E9E"/>
    <w:rsid w:val="00E05EB6"/>
    <w:rsid w:val="00E06212"/>
    <w:rsid w:val="00E0665E"/>
    <w:rsid w:val="00E06928"/>
    <w:rsid w:val="00E07166"/>
    <w:rsid w:val="00E07390"/>
    <w:rsid w:val="00E105BA"/>
    <w:rsid w:val="00E10685"/>
    <w:rsid w:val="00E10A6F"/>
    <w:rsid w:val="00E11273"/>
    <w:rsid w:val="00E115B0"/>
    <w:rsid w:val="00E11EA0"/>
    <w:rsid w:val="00E12A8B"/>
    <w:rsid w:val="00E12AE2"/>
    <w:rsid w:val="00E13539"/>
    <w:rsid w:val="00E141C2"/>
    <w:rsid w:val="00E14913"/>
    <w:rsid w:val="00E14BC1"/>
    <w:rsid w:val="00E14C29"/>
    <w:rsid w:val="00E15450"/>
    <w:rsid w:val="00E15534"/>
    <w:rsid w:val="00E16091"/>
    <w:rsid w:val="00E162F9"/>
    <w:rsid w:val="00E168DA"/>
    <w:rsid w:val="00E16AEE"/>
    <w:rsid w:val="00E16EF2"/>
    <w:rsid w:val="00E173B5"/>
    <w:rsid w:val="00E173CF"/>
    <w:rsid w:val="00E2037B"/>
    <w:rsid w:val="00E20A28"/>
    <w:rsid w:val="00E20DA6"/>
    <w:rsid w:val="00E2219A"/>
    <w:rsid w:val="00E22A83"/>
    <w:rsid w:val="00E22A89"/>
    <w:rsid w:val="00E22B9C"/>
    <w:rsid w:val="00E23283"/>
    <w:rsid w:val="00E23B87"/>
    <w:rsid w:val="00E23F3F"/>
    <w:rsid w:val="00E25084"/>
    <w:rsid w:val="00E25166"/>
    <w:rsid w:val="00E25393"/>
    <w:rsid w:val="00E255E3"/>
    <w:rsid w:val="00E2560E"/>
    <w:rsid w:val="00E257E4"/>
    <w:rsid w:val="00E25AC0"/>
    <w:rsid w:val="00E26214"/>
    <w:rsid w:val="00E26A3B"/>
    <w:rsid w:val="00E277D1"/>
    <w:rsid w:val="00E2784D"/>
    <w:rsid w:val="00E27D59"/>
    <w:rsid w:val="00E30631"/>
    <w:rsid w:val="00E30715"/>
    <w:rsid w:val="00E3105C"/>
    <w:rsid w:val="00E31C36"/>
    <w:rsid w:val="00E31ECE"/>
    <w:rsid w:val="00E31F46"/>
    <w:rsid w:val="00E323DE"/>
    <w:rsid w:val="00E3278F"/>
    <w:rsid w:val="00E32D3A"/>
    <w:rsid w:val="00E32FCB"/>
    <w:rsid w:val="00E33128"/>
    <w:rsid w:val="00E33352"/>
    <w:rsid w:val="00E339FB"/>
    <w:rsid w:val="00E3481F"/>
    <w:rsid w:val="00E351A7"/>
    <w:rsid w:val="00E35640"/>
    <w:rsid w:val="00E35822"/>
    <w:rsid w:val="00E35955"/>
    <w:rsid w:val="00E35E6B"/>
    <w:rsid w:val="00E363B9"/>
    <w:rsid w:val="00E3689B"/>
    <w:rsid w:val="00E37711"/>
    <w:rsid w:val="00E37CE6"/>
    <w:rsid w:val="00E37D04"/>
    <w:rsid w:val="00E40145"/>
    <w:rsid w:val="00E40199"/>
    <w:rsid w:val="00E40527"/>
    <w:rsid w:val="00E4098B"/>
    <w:rsid w:val="00E40A04"/>
    <w:rsid w:val="00E411F1"/>
    <w:rsid w:val="00E41D45"/>
    <w:rsid w:val="00E421AB"/>
    <w:rsid w:val="00E42D56"/>
    <w:rsid w:val="00E43305"/>
    <w:rsid w:val="00E43850"/>
    <w:rsid w:val="00E43B36"/>
    <w:rsid w:val="00E43B79"/>
    <w:rsid w:val="00E43FBA"/>
    <w:rsid w:val="00E44A74"/>
    <w:rsid w:val="00E454C6"/>
    <w:rsid w:val="00E45B86"/>
    <w:rsid w:val="00E45FD3"/>
    <w:rsid w:val="00E45FDD"/>
    <w:rsid w:val="00E46689"/>
    <w:rsid w:val="00E466B8"/>
    <w:rsid w:val="00E468E1"/>
    <w:rsid w:val="00E47097"/>
    <w:rsid w:val="00E4746D"/>
    <w:rsid w:val="00E500AF"/>
    <w:rsid w:val="00E501D8"/>
    <w:rsid w:val="00E502E5"/>
    <w:rsid w:val="00E504FD"/>
    <w:rsid w:val="00E505F3"/>
    <w:rsid w:val="00E508DB"/>
    <w:rsid w:val="00E50924"/>
    <w:rsid w:val="00E50A15"/>
    <w:rsid w:val="00E50CB2"/>
    <w:rsid w:val="00E50DA8"/>
    <w:rsid w:val="00E512A2"/>
    <w:rsid w:val="00E51454"/>
    <w:rsid w:val="00E51C43"/>
    <w:rsid w:val="00E51DDB"/>
    <w:rsid w:val="00E52731"/>
    <w:rsid w:val="00E52879"/>
    <w:rsid w:val="00E52D82"/>
    <w:rsid w:val="00E54041"/>
    <w:rsid w:val="00E540FD"/>
    <w:rsid w:val="00E54278"/>
    <w:rsid w:val="00E5449A"/>
    <w:rsid w:val="00E54783"/>
    <w:rsid w:val="00E54CD5"/>
    <w:rsid w:val="00E54FE4"/>
    <w:rsid w:val="00E561E2"/>
    <w:rsid w:val="00E56537"/>
    <w:rsid w:val="00E57098"/>
    <w:rsid w:val="00E571AC"/>
    <w:rsid w:val="00E572B0"/>
    <w:rsid w:val="00E5732E"/>
    <w:rsid w:val="00E57CB6"/>
    <w:rsid w:val="00E57E74"/>
    <w:rsid w:val="00E60162"/>
    <w:rsid w:val="00E60BBF"/>
    <w:rsid w:val="00E60FB6"/>
    <w:rsid w:val="00E61023"/>
    <w:rsid w:val="00E611C9"/>
    <w:rsid w:val="00E6143E"/>
    <w:rsid w:val="00E622E5"/>
    <w:rsid w:val="00E62417"/>
    <w:rsid w:val="00E624A7"/>
    <w:rsid w:val="00E62B42"/>
    <w:rsid w:val="00E634DD"/>
    <w:rsid w:val="00E638CE"/>
    <w:rsid w:val="00E63C3C"/>
    <w:rsid w:val="00E641B6"/>
    <w:rsid w:val="00E64829"/>
    <w:rsid w:val="00E651BE"/>
    <w:rsid w:val="00E651BF"/>
    <w:rsid w:val="00E66109"/>
    <w:rsid w:val="00E66115"/>
    <w:rsid w:val="00E663B5"/>
    <w:rsid w:val="00E6693C"/>
    <w:rsid w:val="00E66D9E"/>
    <w:rsid w:val="00E66FC0"/>
    <w:rsid w:val="00E67AF1"/>
    <w:rsid w:val="00E67BA7"/>
    <w:rsid w:val="00E67E1E"/>
    <w:rsid w:val="00E67E33"/>
    <w:rsid w:val="00E67F1B"/>
    <w:rsid w:val="00E708EA"/>
    <w:rsid w:val="00E70A26"/>
    <w:rsid w:val="00E71E5F"/>
    <w:rsid w:val="00E71EC2"/>
    <w:rsid w:val="00E72BBA"/>
    <w:rsid w:val="00E72F6C"/>
    <w:rsid w:val="00E72FB7"/>
    <w:rsid w:val="00E72FD0"/>
    <w:rsid w:val="00E739CC"/>
    <w:rsid w:val="00E74AEF"/>
    <w:rsid w:val="00E74B07"/>
    <w:rsid w:val="00E750E4"/>
    <w:rsid w:val="00E7522E"/>
    <w:rsid w:val="00E754A7"/>
    <w:rsid w:val="00E758C1"/>
    <w:rsid w:val="00E75BBF"/>
    <w:rsid w:val="00E75CC2"/>
    <w:rsid w:val="00E765E0"/>
    <w:rsid w:val="00E766B0"/>
    <w:rsid w:val="00E76CEE"/>
    <w:rsid w:val="00E7718B"/>
    <w:rsid w:val="00E772B1"/>
    <w:rsid w:val="00E77E26"/>
    <w:rsid w:val="00E8023E"/>
    <w:rsid w:val="00E804CA"/>
    <w:rsid w:val="00E80B65"/>
    <w:rsid w:val="00E8103D"/>
    <w:rsid w:val="00E81406"/>
    <w:rsid w:val="00E81A41"/>
    <w:rsid w:val="00E81D24"/>
    <w:rsid w:val="00E8231D"/>
    <w:rsid w:val="00E82A33"/>
    <w:rsid w:val="00E82CB7"/>
    <w:rsid w:val="00E82D3D"/>
    <w:rsid w:val="00E831C9"/>
    <w:rsid w:val="00E835B8"/>
    <w:rsid w:val="00E836C0"/>
    <w:rsid w:val="00E839A5"/>
    <w:rsid w:val="00E84350"/>
    <w:rsid w:val="00E8445A"/>
    <w:rsid w:val="00E84C67"/>
    <w:rsid w:val="00E84CE7"/>
    <w:rsid w:val="00E84CF7"/>
    <w:rsid w:val="00E856B3"/>
    <w:rsid w:val="00E85AFD"/>
    <w:rsid w:val="00E85E9D"/>
    <w:rsid w:val="00E86620"/>
    <w:rsid w:val="00E869E6"/>
    <w:rsid w:val="00E8718F"/>
    <w:rsid w:val="00E8745D"/>
    <w:rsid w:val="00E87503"/>
    <w:rsid w:val="00E87DFC"/>
    <w:rsid w:val="00E901A4"/>
    <w:rsid w:val="00E90A22"/>
    <w:rsid w:val="00E90FB3"/>
    <w:rsid w:val="00E90FBD"/>
    <w:rsid w:val="00E91D7D"/>
    <w:rsid w:val="00E9248E"/>
    <w:rsid w:val="00E93055"/>
    <w:rsid w:val="00E932B3"/>
    <w:rsid w:val="00E93964"/>
    <w:rsid w:val="00E93D6F"/>
    <w:rsid w:val="00E94199"/>
    <w:rsid w:val="00E94844"/>
    <w:rsid w:val="00E9498B"/>
    <w:rsid w:val="00E94D3F"/>
    <w:rsid w:val="00E94F9B"/>
    <w:rsid w:val="00E9547B"/>
    <w:rsid w:val="00E95491"/>
    <w:rsid w:val="00E9565A"/>
    <w:rsid w:val="00E95670"/>
    <w:rsid w:val="00E96AEC"/>
    <w:rsid w:val="00E96C0F"/>
    <w:rsid w:val="00E96E81"/>
    <w:rsid w:val="00E977B1"/>
    <w:rsid w:val="00E9782A"/>
    <w:rsid w:val="00E97F21"/>
    <w:rsid w:val="00EA0333"/>
    <w:rsid w:val="00EA0411"/>
    <w:rsid w:val="00EA071A"/>
    <w:rsid w:val="00EA1042"/>
    <w:rsid w:val="00EA18C8"/>
    <w:rsid w:val="00EA18F2"/>
    <w:rsid w:val="00EA2329"/>
    <w:rsid w:val="00EA2560"/>
    <w:rsid w:val="00EA35B5"/>
    <w:rsid w:val="00EA3CA1"/>
    <w:rsid w:val="00EA4915"/>
    <w:rsid w:val="00EA4BEF"/>
    <w:rsid w:val="00EA4FAF"/>
    <w:rsid w:val="00EA50C7"/>
    <w:rsid w:val="00EA5414"/>
    <w:rsid w:val="00EA5EDD"/>
    <w:rsid w:val="00EA6481"/>
    <w:rsid w:val="00EA6802"/>
    <w:rsid w:val="00EA692A"/>
    <w:rsid w:val="00EA69DB"/>
    <w:rsid w:val="00EA7724"/>
    <w:rsid w:val="00EA7797"/>
    <w:rsid w:val="00EA7C92"/>
    <w:rsid w:val="00EA7FC5"/>
    <w:rsid w:val="00EB057A"/>
    <w:rsid w:val="00EB0707"/>
    <w:rsid w:val="00EB0A0B"/>
    <w:rsid w:val="00EB1086"/>
    <w:rsid w:val="00EB12E6"/>
    <w:rsid w:val="00EB12FF"/>
    <w:rsid w:val="00EB13E2"/>
    <w:rsid w:val="00EB1AE8"/>
    <w:rsid w:val="00EB1DA0"/>
    <w:rsid w:val="00EB2199"/>
    <w:rsid w:val="00EB298A"/>
    <w:rsid w:val="00EB30F6"/>
    <w:rsid w:val="00EB33C0"/>
    <w:rsid w:val="00EB3815"/>
    <w:rsid w:val="00EB3818"/>
    <w:rsid w:val="00EB3890"/>
    <w:rsid w:val="00EB4B72"/>
    <w:rsid w:val="00EB6146"/>
    <w:rsid w:val="00EB62B4"/>
    <w:rsid w:val="00EB6504"/>
    <w:rsid w:val="00EB6645"/>
    <w:rsid w:val="00EB73F6"/>
    <w:rsid w:val="00EB7F18"/>
    <w:rsid w:val="00EC0027"/>
    <w:rsid w:val="00EC08E7"/>
    <w:rsid w:val="00EC130B"/>
    <w:rsid w:val="00EC1A31"/>
    <w:rsid w:val="00EC202A"/>
    <w:rsid w:val="00EC21EE"/>
    <w:rsid w:val="00EC23DD"/>
    <w:rsid w:val="00EC2A61"/>
    <w:rsid w:val="00EC2C62"/>
    <w:rsid w:val="00EC2C80"/>
    <w:rsid w:val="00EC2D55"/>
    <w:rsid w:val="00EC4892"/>
    <w:rsid w:val="00EC4A22"/>
    <w:rsid w:val="00EC4CA3"/>
    <w:rsid w:val="00EC5272"/>
    <w:rsid w:val="00EC5321"/>
    <w:rsid w:val="00EC581A"/>
    <w:rsid w:val="00EC5C71"/>
    <w:rsid w:val="00EC5E88"/>
    <w:rsid w:val="00EC5EFF"/>
    <w:rsid w:val="00EC648B"/>
    <w:rsid w:val="00EC68EF"/>
    <w:rsid w:val="00EC6D5B"/>
    <w:rsid w:val="00EC7380"/>
    <w:rsid w:val="00EC73A8"/>
    <w:rsid w:val="00EC7454"/>
    <w:rsid w:val="00EC74B5"/>
    <w:rsid w:val="00EC7786"/>
    <w:rsid w:val="00ED0EA7"/>
    <w:rsid w:val="00ED1159"/>
    <w:rsid w:val="00ED1527"/>
    <w:rsid w:val="00ED21FE"/>
    <w:rsid w:val="00ED2948"/>
    <w:rsid w:val="00ED2A7C"/>
    <w:rsid w:val="00ED2CE0"/>
    <w:rsid w:val="00ED3009"/>
    <w:rsid w:val="00ED33B4"/>
    <w:rsid w:val="00ED35D1"/>
    <w:rsid w:val="00ED38EB"/>
    <w:rsid w:val="00ED3C4C"/>
    <w:rsid w:val="00ED3E5E"/>
    <w:rsid w:val="00ED416C"/>
    <w:rsid w:val="00ED4B5D"/>
    <w:rsid w:val="00ED4F17"/>
    <w:rsid w:val="00ED541E"/>
    <w:rsid w:val="00ED5F38"/>
    <w:rsid w:val="00ED62DF"/>
    <w:rsid w:val="00ED65B6"/>
    <w:rsid w:val="00ED65DD"/>
    <w:rsid w:val="00ED6970"/>
    <w:rsid w:val="00ED6AC8"/>
    <w:rsid w:val="00ED6EF2"/>
    <w:rsid w:val="00EE0BC4"/>
    <w:rsid w:val="00EE0F9E"/>
    <w:rsid w:val="00EE1A58"/>
    <w:rsid w:val="00EE233D"/>
    <w:rsid w:val="00EE31B0"/>
    <w:rsid w:val="00EE3604"/>
    <w:rsid w:val="00EE3822"/>
    <w:rsid w:val="00EE421A"/>
    <w:rsid w:val="00EE4424"/>
    <w:rsid w:val="00EE4A34"/>
    <w:rsid w:val="00EE4C6B"/>
    <w:rsid w:val="00EE5EFB"/>
    <w:rsid w:val="00EE639F"/>
    <w:rsid w:val="00EE7648"/>
    <w:rsid w:val="00EE7840"/>
    <w:rsid w:val="00EE7C88"/>
    <w:rsid w:val="00EE7F41"/>
    <w:rsid w:val="00EF0384"/>
    <w:rsid w:val="00EF074C"/>
    <w:rsid w:val="00EF07D7"/>
    <w:rsid w:val="00EF0CDC"/>
    <w:rsid w:val="00EF115D"/>
    <w:rsid w:val="00EF17FC"/>
    <w:rsid w:val="00EF19B5"/>
    <w:rsid w:val="00EF1A7C"/>
    <w:rsid w:val="00EF1D9F"/>
    <w:rsid w:val="00EF24F0"/>
    <w:rsid w:val="00EF2635"/>
    <w:rsid w:val="00EF2709"/>
    <w:rsid w:val="00EF2748"/>
    <w:rsid w:val="00EF3220"/>
    <w:rsid w:val="00EF32EE"/>
    <w:rsid w:val="00EF3809"/>
    <w:rsid w:val="00EF3860"/>
    <w:rsid w:val="00EF38CF"/>
    <w:rsid w:val="00EF3D54"/>
    <w:rsid w:val="00EF4B73"/>
    <w:rsid w:val="00EF5328"/>
    <w:rsid w:val="00EF538E"/>
    <w:rsid w:val="00EF53F4"/>
    <w:rsid w:val="00EF59DB"/>
    <w:rsid w:val="00EF66FF"/>
    <w:rsid w:val="00EF67D9"/>
    <w:rsid w:val="00EF6B83"/>
    <w:rsid w:val="00EF6C4D"/>
    <w:rsid w:val="00EF72C7"/>
    <w:rsid w:val="00EF73E5"/>
    <w:rsid w:val="00EF7933"/>
    <w:rsid w:val="00EF7AF9"/>
    <w:rsid w:val="00EF7F7E"/>
    <w:rsid w:val="00F0047C"/>
    <w:rsid w:val="00F01257"/>
    <w:rsid w:val="00F02170"/>
    <w:rsid w:val="00F02235"/>
    <w:rsid w:val="00F02D94"/>
    <w:rsid w:val="00F034FA"/>
    <w:rsid w:val="00F036E4"/>
    <w:rsid w:val="00F0410E"/>
    <w:rsid w:val="00F05A2C"/>
    <w:rsid w:val="00F05CE8"/>
    <w:rsid w:val="00F06309"/>
    <w:rsid w:val="00F06643"/>
    <w:rsid w:val="00F067DD"/>
    <w:rsid w:val="00F06F97"/>
    <w:rsid w:val="00F0767C"/>
    <w:rsid w:val="00F07D30"/>
    <w:rsid w:val="00F07F3F"/>
    <w:rsid w:val="00F10529"/>
    <w:rsid w:val="00F10534"/>
    <w:rsid w:val="00F105A2"/>
    <w:rsid w:val="00F108C3"/>
    <w:rsid w:val="00F10A39"/>
    <w:rsid w:val="00F11693"/>
    <w:rsid w:val="00F117D5"/>
    <w:rsid w:val="00F12883"/>
    <w:rsid w:val="00F12946"/>
    <w:rsid w:val="00F12CC1"/>
    <w:rsid w:val="00F12CC4"/>
    <w:rsid w:val="00F13410"/>
    <w:rsid w:val="00F13584"/>
    <w:rsid w:val="00F136A8"/>
    <w:rsid w:val="00F13C1B"/>
    <w:rsid w:val="00F13EAC"/>
    <w:rsid w:val="00F13F9B"/>
    <w:rsid w:val="00F14077"/>
    <w:rsid w:val="00F141E5"/>
    <w:rsid w:val="00F1437E"/>
    <w:rsid w:val="00F14464"/>
    <w:rsid w:val="00F14640"/>
    <w:rsid w:val="00F14673"/>
    <w:rsid w:val="00F14749"/>
    <w:rsid w:val="00F14AD3"/>
    <w:rsid w:val="00F14C3F"/>
    <w:rsid w:val="00F14D63"/>
    <w:rsid w:val="00F159E2"/>
    <w:rsid w:val="00F15BE6"/>
    <w:rsid w:val="00F15C19"/>
    <w:rsid w:val="00F161FC"/>
    <w:rsid w:val="00F16361"/>
    <w:rsid w:val="00F16D7E"/>
    <w:rsid w:val="00F1752F"/>
    <w:rsid w:val="00F17D9E"/>
    <w:rsid w:val="00F20059"/>
    <w:rsid w:val="00F20122"/>
    <w:rsid w:val="00F20F0E"/>
    <w:rsid w:val="00F20FC0"/>
    <w:rsid w:val="00F21299"/>
    <w:rsid w:val="00F219F9"/>
    <w:rsid w:val="00F21AD6"/>
    <w:rsid w:val="00F21D1A"/>
    <w:rsid w:val="00F21EC5"/>
    <w:rsid w:val="00F21FD4"/>
    <w:rsid w:val="00F2217D"/>
    <w:rsid w:val="00F22462"/>
    <w:rsid w:val="00F224A5"/>
    <w:rsid w:val="00F2301A"/>
    <w:rsid w:val="00F239B3"/>
    <w:rsid w:val="00F24049"/>
    <w:rsid w:val="00F240DB"/>
    <w:rsid w:val="00F2414E"/>
    <w:rsid w:val="00F24887"/>
    <w:rsid w:val="00F24F1C"/>
    <w:rsid w:val="00F25401"/>
    <w:rsid w:val="00F25CF7"/>
    <w:rsid w:val="00F25E13"/>
    <w:rsid w:val="00F26B27"/>
    <w:rsid w:val="00F26E5C"/>
    <w:rsid w:val="00F271A6"/>
    <w:rsid w:val="00F27928"/>
    <w:rsid w:val="00F27946"/>
    <w:rsid w:val="00F302B8"/>
    <w:rsid w:val="00F303B8"/>
    <w:rsid w:val="00F3096E"/>
    <w:rsid w:val="00F30C54"/>
    <w:rsid w:val="00F30E46"/>
    <w:rsid w:val="00F31043"/>
    <w:rsid w:val="00F320B0"/>
    <w:rsid w:val="00F3290B"/>
    <w:rsid w:val="00F32949"/>
    <w:rsid w:val="00F3312B"/>
    <w:rsid w:val="00F338FD"/>
    <w:rsid w:val="00F33B25"/>
    <w:rsid w:val="00F33EDB"/>
    <w:rsid w:val="00F34C6C"/>
    <w:rsid w:val="00F34E29"/>
    <w:rsid w:val="00F34ED3"/>
    <w:rsid w:val="00F34EE0"/>
    <w:rsid w:val="00F35070"/>
    <w:rsid w:val="00F35085"/>
    <w:rsid w:val="00F35267"/>
    <w:rsid w:val="00F35322"/>
    <w:rsid w:val="00F3682C"/>
    <w:rsid w:val="00F36AAD"/>
    <w:rsid w:val="00F36FD1"/>
    <w:rsid w:val="00F372A5"/>
    <w:rsid w:val="00F372BB"/>
    <w:rsid w:val="00F376C3"/>
    <w:rsid w:val="00F37E22"/>
    <w:rsid w:val="00F37EFC"/>
    <w:rsid w:val="00F4047C"/>
    <w:rsid w:val="00F406BF"/>
    <w:rsid w:val="00F40D78"/>
    <w:rsid w:val="00F40E82"/>
    <w:rsid w:val="00F412B8"/>
    <w:rsid w:val="00F41403"/>
    <w:rsid w:val="00F41635"/>
    <w:rsid w:val="00F422AD"/>
    <w:rsid w:val="00F4238D"/>
    <w:rsid w:val="00F42539"/>
    <w:rsid w:val="00F42992"/>
    <w:rsid w:val="00F4324B"/>
    <w:rsid w:val="00F437C0"/>
    <w:rsid w:val="00F43823"/>
    <w:rsid w:val="00F43CA5"/>
    <w:rsid w:val="00F43EC0"/>
    <w:rsid w:val="00F447EB"/>
    <w:rsid w:val="00F456F9"/>
    <w:rsid w:val="00F45A20"/>
    <w:rsid w:val="00F45A49"/>
    <w:rsid w:val="00F45F37"/>
    <w:rsid w:val="00F46147"/>
    <w:rsid w:val="00F4623B"/>
    <w:rsid w:val="00F46C79"/>
    <w:rsid w:val="00F46CB1"/>
    <w:rsid w:val="00F46D1E"/>
    <w:rsid w:val="00F47030"/>
    <w:rsid w:val="00F47353"/>
    <w:rsid w:val="00F473E6"/>
    <w:rsid w:val="00F478EC"/>
    <w:rsid w:val="00F479BF"/>
    <w:rsid w:val="00F507CB"/>
    <w:rsid w:val="00F50810"/>
    <w:rsid w:val="00F50C5E"/>
    <w:rsid w:val="00F51781"/>
    <w:rsid w:val="00F51AF0"/>
    <w:rsid w:val="00F51B5A"/>
    <w:rsid w:val="00F522F2"/>
    <w:rsid w:val="00F52677"/>
    <w:rsid w:val="00F52751"/>
    <w:rsid w:val="00F5281D"/>
    <w:rsid w:val="00F5291F"/>
    <w:rsid w:val="00F52939"/>
    <w:rsid w:val="00F52CBF"/>
    <w:rsid w:val="00F52FA9"/>
    <w:rsid w:val="00F53BF9"/>
    <w:rsid w:val="00F54392"/>
    <w:rsid w:val="00F5478E"/>
    <w:rsid w:val="00F54A9E"/>
    <w:rsid w:val="00F55859"/>
    <w:rsid w:val="00F55C30"/>
    <w:rsid w:val="00F56068"/>
    <w:rsid w:val="00F5625C"/>
    <w:rsid w:val="00F56B73"/>
    <w:rsid w:val="00F573D2"/>
    <w:rsid w:val="00F57ACB"/>
    <w:rsid w:val="00F57C13"/>
    <w:rsid w:val="00F60573"/>
    <w:rsid w:val="00F60629"/>
    <w:rsid w:val="00F60A66"/>
    <w:rsid w:val="00F60F17"/>
    <w:rsid w:val="00F61556"/>
    <w:rsid w:val="00F61931"/>
    <w:rsid w:val="00F61CA3"/>
    <w:rsid w:val="00F61DD4"/>
    <w:rsid w:val="00F61E8C"/>
    <w:rsid w:val="00F622EA"/>
    <w:rsid w:val="00F6235E"/>
    <w:rsid w:val="00F628EC"/>
    <w:rsid w:val="00F633DB"/>
    <w:rsid w:val="00F63486"/>
    <w:rsid w:val="00F63A2C"/>
    <w:rsid w:val="00F63A9F"/>
    <w:rsid w:val="00F64064"/>
    <w:rsid w:val="00F645A8"/>
    <w:rsid w:val="00F65C95"/>
    <w:rsid w:val="00F65E28"/>
    <w:rsid w:val="00F65EB8"/>
    <w:rsid w:val="00F66925"/>
    <w:rsid w:val="00F669BD"/>
    <w:rsid w:val="00F66C51"/>
    <w:rsid w:val="00F66CF0"/>
    <w:rsid w:val="00F66DE8"/>
    <w:rsid w:val="00F66E0A"/>
    <w:rsid w:val="00F70929"/>
    <w:rsid w:val="00F709E1"/>
    <w:rsid w:val="00F70BDB"/>
    <w:rsid w:val="00F7111C"/>
    <w:rsid w:val="00F71210"/>
    <w:rsid w:val="00F718BB"/>
    <w:rsid w:val="00F71E44"/>
    <w:rsid w:val="00F72352"/>
    <w:rsid w:val="00F7248C"/>
    <w:rsid w:val="00F725F5"/>
    <w:rsid w:val="00F7268A"/>
    <w:rsid w:val="00F7270D"/>
    <w:rsid w:val="00F72EC8"/>
    <w:rsid w:val="00F732F8"/>
    <w:rsid w:val="00F73913"/>
    <w:rsid w:val="00F741DF"/>
    <w:rsid w:val="00F74A7B"/>
    <w:rsid w:val="00F74F9F"/>
    <w:rsid w:val="00F766A5"/>
    <w:rsid w:val="00F7671C"/>
    <w:rsid w:val="00F76730"/>
    <w:rsid w:val="00F76922"/>
    <w:rsid w:val="00F769EC"/>
    <w:rsid w:val="00F76EBE"/>
    <w:rsid w:val="00F7707F"/>
    <w:rsid w:val="00F77497"/>
    <w:rsid w:val="00F774FE"/>
    <w:rsid w:val="00F77A21"/>
    <w:rsid w:val="00F77C8C"/>
    <w:rsid w:val="00F80383"/>
    <w:rsid w:val="00F80398"/>
    <w:rsid w:val="00F811A1"/>
    <w:rsid w:val="00F816AD"/>
    <w:rsid w:val="00F817AF"/>
    <w:rsid w:val="00F82128"/>
    <w:rsid w:val="00F821C1"/>
    <w:rsid w:val="00F824C0"/>
    <w:rsid w:val="00F8310A"/>
    <w:rsid w:val="00F832AE"/>
    <w:rsid w:val="00F83313"/>
    <w:rsid w:val="00F83376"/>
    <w:rsid w:val="00F83813"/>
    <w:rsid w:val="00F83878"/>
    <w:rsid w:val="00F83F39"/>
    <w:rsid w:val="00F846FF"/>
    <w:rsid w:val="00F84EDD"/>
    <w:rsid w:val="00F86C38"/>
    <w:rsid w:val="00F86FDF"/>
    <w:rsid w:val="00F87699"/>
    <w:rsid w:val="00F87740"/>
    <w:rsid w:val="00F87E51"/>
    <w:rsid w:val="00F90487"/>
    <w:rsid w:val="00F90732"/>
    <w:rsid w:val="00F90D01"/>
    <w:rsid w:val="00F90E6F"/>
    <w:rsid w:val="00F9142A"/>
    <w:rsid w:val="00F919F7"/>
    <w:rsid w:val="00F91EAD"/>
    <w:rsid w:val="00F9246B"/>
    <w:rsid w:val="00F924D2"/>
    <w:rsid w:val="00F928FF"/>
    <w:rsid w:val="00F92E6F"/>
    <w:rsid w:val="00F9336D"/>
    <w:rsid w:val="00F9381F"/>
    <w:rsid w:val="00F93EC4"/>
    <w:rsid w:val="00F93FB0"/>
    <w:rsid w:val="00F9449E"/>
    <w:rsid w:val="00F949BB"/>
    <w:rsid w:val="00F94DB1"/>
    <w:rsid w:val="00F94E8F"/>
    <w:rsid w:val="00F9517E"/>
    <w:rsid w:val="00F954A8"/>
    <w:rsid w:val="00F9591B"/>
    <w:rsid w:val="00F95BFF"/>
    <w:rsid w:val="00F95C17"/>
    <w:rsid w:val="00F965A6"/>
    <w:rsid w:val="00F9670E"/>
    <w:rsid w:val="00F96773"/>
    <w:rsid w:val="00F96A66"/>
    <w:rsid w:val="00F971CD"/>
    <w:rsid w:val="00F975F4"/>
    <w:rsid w:val="00FA0210"/>
    <w:rsid w:val="00FA0BEE"/>
    <w:rsid w:val="00FA0FC9"/>
    <w:rsid w:val="00FA1230"/>
    <w:rsid w:val="00FA1337"/>
    <w:rsid w:val="00FA21CE"/>
    <w:rsid w:val="00FA27F8"/>
    <w:rsid w:val="00FA318B"/>
    <w:rsid w:val="00FA356D"/>
    <w:rsid w:val="00FA3699"/>
    <w:rsid w:val="00FA3B5F"/>
    <w:rsid w:val="00FA4762"/>
    <w:rsid w:val="00FA4AC3"/>
    <w:rsid w:val="00FA4C5D"/>
    <w:rsid w:val="00FA50B7"/>
    <w:rsid w:val="00FA5785"/>
    <w:rsid w:val="00FA6422"/>
    <w:rsid w:val="00FA6787"/>
    <w:rsid w:val="00FA67CA"/>
    <w:rsid w:val="00FA6DBD"/>
    <w:rsid w:val="00FA7628"/>
    <w:rsid w:val="00FA76C0"/>
    <w:rsid w:val="00FA7856"/>
    <w:rsid w:val="00FA797A"/>
    <w:rsid w:val="00FA7EFD"/>
    <w:rsid w:val="00FB0108"/>
    <w:rsid w:val="00FB022F"/>
    <w:rsid w:val="00FB0D47"/>
    <w:rsid w:val="00FB0D63"/>
    <w:rsid w:val="00FB1305"/>
    <w:rsid w:val="00FB1432"/>
    <w:rsid w:val="00FB1E9F"/>
    <w:rsid w:val="00FB1F40"/>
    <w:rsid w:val="00FB2842"/>
    <w:rsid w:val="00FB2957"/>
    <w:rsid w:val="00FB368C"/>
    <w:rsid w:val="00FB38FF"/>
    <w:rsid w:val="00FB3981"/>
    <w:rsid w:val="00FB39A0"/>
    <w:rsid w:val="00FB3F87"/>
    <w:rsid w:val="00FB45E6"/>
    <w:rsid w:val="00FB474F"/>
    <w:rsid w:val="00FB4A09"/>
    <w:rsid w:val="00FB510E"/>
    <w:rsid w:val="00FB554B"/>
    <w:rsid w:val="00FB5617"/>
    <w:rsid w:val="00FB5BB2"/>
    <w:rsid w:val="00FB614B"/>
    <w:rsid w:val="00FB63E7"/>
    <w:rsid w:val="00FB687A"/>
    <w:rsid w:val="00FB69BD"/>
    <w:rsid w:val="00FB6A47"/>
    <w:rsid w:val="00FB7C9C"/>
    <w:rsid w:val="00FC0178"/>
    <w:rsid w:val="00FC035C"/>
    <w:rsid w:val="00FC047D"/>
    <w:rsid w:val="00FC0F89"/>
    <w:rsid w:val="00FC103D"/>
    <w:rsid w:val="00FC1106"/>
    <w:rsid w:val="00FC16F9"/>
    <w:rsid w:val="00FC1A19"/>
    <w:rsid w:val="00FC1F0B"/>
    <w:rsid w:val="00FC1FEC"/>
    <w:rsid w:val="00FC21C8"/>
    <w:rsid w:val="00FC268D"/>
    <w:rsid w:val="00FC2923"/>
    <w:rsid w:val="00FC2BA0"/>
    <w:rsid w:val="00FC3E02"/>
    <w:rsid w:val="00FC3F79"/>
    <w:rsid w:val="00FC4044"/>
    <w:rsid w:val="00FC407B"/>
    <w:rsid w:val="00FC4672"/>
    <w:rsid w:val="00FC4837"/>
    <w:rsid w:val="00FC4C28"/>
    <w:rsid w:val="00FC4D84"/>
    <w:rsid w:val="00FC4EBE"/>
    <w:rsid w:val="00FC5679"/>
    <w:rsid w:val="00FC5878"/>
    <w:rsid w:val="00FC587D"/>
    <w:rsid w:val="00FC6B29"/>
    <w:rsid w:val="00FC6BB9"/>
    <w:rsid w:val="00FC6BF1"/>
    <w:rsid w:val="00FC6CDA"/>
    <w:rsid w:val="00FC6DCE"/>
    <w:rsid w:val="00FD00BB"/>
    <w:rsid w:val="00FD16D3"/>
    <w:rsid w:val="00FD1FAA"/>
    <w:rsid w:val="00FD22DE"/>
    <w:rsid w:val="00FD2376"/>
    <w:rsid w:val="00FD2387"/>
    <w:rsid w:val="00FD28E4"/>
    <w:rsid w:val="00FD307A"/>
    <w:rsid w:val="00FD381B"/>
    <w:rsid w:val="00FD3C96"/>
    <w:rsid w:val="00FD3D11"/>
    <w:rsid w:val="00FD3FFC"/>
    <w:rsid w:val="00FD459D"/>
    <w:rsid w:val="00FD45A9"/>
    <w:rsid w:val="00FD6039"/>
    <w:rsid w:val="00FD615A"/>
    <w:rsid w:val="00FD69FD"/>
    <w:rsid w:val="00FD6DC0"/>
    <w:rsid w:val="00FD70FF"/>
    <w:rsid w:val="00FD718F"/>
    <w:rsid w:val="00FD7238"/>
    <w:rsid w:val="00FD7D47"/>
    <w:rsid w:val="00FD7F1B"/>
    <w:rsid w:val="00FD7FA7"/>
    <w:rsid w:val="00FE07AA"/>
    <w:rsid w:val="00FE0D1C"/>
    <w:rsid w:val="00FE0D91"/>
    <w:rsid w:val="00FE17D2"/>
    <w:rsid w:val="00FE1B8C"/>
    <w:rsid w:val="00FE1C69"/>
    <w:rsid w:val="00FE214E"/>
    <w:rsid w:val="00FE2289"/>
    <w:rsid w:val="00FE292E"/>
    <w:rsid w:val="00FE2ED8"/>
    <w:rsid w:val="00FE3396"/>
    <w:rsid w:val="00FE346E"/>
    <w:rsid w:val="00FE3605"/>
    <w:rsid w:val="00FE3B1C"/>
    <w:rsid w:val="00FE4E06"/>
    <w:rsid w:val="00FE520B"/>
    <w:rsid w:val="00FE5B73"/>
    <w:rsid w:val="00FE681C"/>
    <w:rsid w:val="00FE6864"/>
    <w:rsid w:val="00FE6D6C"/>
    <w:rsid w:val="00FE7A13"/>
    <w:rsid w:val="00FF0094"/>
    <w:rsid w:val="00FF0EA7"/>
    <w:rsid w:val="00FF126C"/>
    <w:rsid w:val="00FF151D"/>
    <w:rsid w:val="00FF1566"/>
    <w:rsid w:val="00FF21FF"/>
    <w:rsid w:val="00FF24DD"/>
    <w:rsid w:val="00FF2932"/>
    <w:rsid w:val="00FF2953"/>
    <w:rsid w:val="00FF2F16"/>
    <w:rsid w:val="00FF30AD"/>
    <w:rsid w:val="00FF3395"/>
    <w:rsid w:val="00FF42BF"/>
    <w:rsid w:val="00FF47F0"/>
    <w:rsid w:val="00FF4A07"/>
    <w:rsid w:val="00FF5364"/>
    <w:rsid w:val="00FF593D"/>
    <w:rsid w:val="00FF5BB2"/>
    <w:rsid w:val="00FF621B"/>
    <w:rsid w:val="00FF629E"/>
    <w:rsid w:val="00FF679D"/>
    <w:rsid w:val="00FF6804"/>
    <w:rsid w:val="00FF6B6B"/>
    <w:rsid w:val="00FF6E9E"/>
    <w:rsid w:val="00FF71EC"/>
    <w:rsid w:val="00FF7267"/>
    <w:rsid w:val="00FF76C2"/>
    <w:rsid w:val="00FF79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8673"/>
    <o:shapelayout v:ext="edit">
      <o:idmap v:ext="edit" data="1"/>
    </o:shapelayout>
  </w:shapeDefaults>
  <w:decimalSymbol w:val="."/>
  <w:listSeparator w:val=","/>
  <w14:docId w14:val="196B3FE3"/>
  <w15:docId w15:val="{C767F2F4-8693-4AEE-B4DF-DA5FFCE08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07B4"/>
    <w:rPr>
      <w:rFonts w:ascii="Arial" w:hAnsi="Arial" w:cs="Arial"/>
      <w:sz w:val="22"/>
      <w:szCs w:val="22"/>
    </w:rPr>
  </w:style>
  <w:style w:type="paragraph" w:styleId="Heading1">
    <w:name w:val="heading 1"/>
    <w:basedOn w:val="Head-1"/>
    <w:next w:val="Normal"/>
    <w:link w:val="Heading1Char"/>
    <w:qFormat/>
    <w:rsid w:val="00960AD0"/>
    <w:pPr>
      <w:numPr>
        <w:numId w:val="0"/>
      </w:numPr>
      <w:spacing w:before="120"/>
      <w:outlineLvl w:val="0"/>
    </w:pPr>
    <w:rPr>
      <w:rFonts w:cs="Times New Roman"/>
      <w:lang w:val="x-none" w:eastAsia="x-none"/>
    </w:rPr>
  </w:style>
  <w:style w:type="paragraph" w:styleId="Heading2">
    <w:name w:val="heading 2"/>
    <w:basedOn w:val="Head-2"/>
    <w:next w:val="Normal"/>
    <w:link w:val="Heading2Char"/>
    <w:qFormat/>
    <w:rsid w:val="00960AD0"/>
    <w:pPr>
      <w:numPr>
        <w:numId w:val="0"/>
      </w:numPr>
      <w:spacing w:before="0"/>
      <w:outlineLvl w:val="1"/>
    </w:pPr>
  </w:style>
  <w:style w:type="paragraph" w:styleId="Heading3">
    <w:name w:val="heading 3"/>
    <w:basedOn w:val="Head-3"/>
    <w:next w:val="Normal"/>
    <w:link w:val="Heading3Char"/>
    <w:qFormat/>
    <w:rsid w:val="007E3F88"/>
    <w:pPr>
      <w:outlineLvl w:val="2"/>
    </w:pPr>
    <w:rPr>
      <w:rFonts w:cs="Times New Roman"/>
      <w:lang w:val="x-none" w:eastAsia="x-none"/>
    </w:rPr>
  </w:style>
  <w:style w:type="paragraph" w:styleId="Heading4">
    <w:name w:val="heading 4"/>
    <w:basedOn w:val="Normal"/>
    <w:next w:val="Normal"/>
    <w:qFormat/>
    <w:pPr>
      <w:keepNext/>
      <w:spacing w:before="240" w:after="60"/>
      <w:ind w:left="1440"/>
      <w:outlineLvl w:val="3"/>
    </w:pPr>
    <w:rPr>
      <w:rFonts w:ascii="Tahoma" w:hAnsi="Tahoma" w:cs="Tahoma"/>
      <w:b/>
      <w:bCs/>
      <w:color w:val="6B346C"/>
      <w:szCs w:val="28"/>
      <w:u w:val="single"/>
    </w:rPr>
  </w:style>
  <w:style w:type="paragraph" w:styleId="Heading5">
    <w:name w:val="heading 5"/>
    <w:basedOn w:val="Normal"/>
    <w:next w:val="Normal"/>
    <w:qFormat/>
    <w:pPr>
      <w:spacing w:before="240" w:after="60"/>
      <w:outlineLvl w:val="4"/>
    </w:pPr>
    <w:rPr>
      <w:rFonts w:ascii="Tahoma" w:hAnsi="Tahoma"/>
      <w:b/>
      <w:bCs/>
      <w:i/>
      <w:iCs/>
      <w:sz w:val="26"/>
      <w:szCs w:val="26"/>
    </w:rPr>
  </w:style>
  <w:style w:type="paragraph" w:styleId="Heading6">
    <w:name w:val="heading 6"/>
    <w:basedOn w:val="Normal"/>
    <w:next w:val="Normal"/>
    <w:qFormat/>
    <w:pPr>
      <w:numPr>
        <w:ilvl w:val="5"/>
        <w:numId w:val="2"/>
      </w:numPr>
      <w:spacing w:before="240" w:after="60"/>
      <w:outlineLvl w:val="5"/>
    </w:pPr>
    <w:rPr>
      <w:b/>
      <w:bCs/>
    </w:rPr>
  </w:style>
  <w:style w:type="paragraph" w:styleId="Heading7">
    <w:name w:val="heading 7"/>
    <w:basedOn w:val="Normal"/>
    <w:next w:val="Normal"/>
    <w:qFormat/>
    <w:pPr>
      <w:numPr>
        <w:ilvl w:val="6"/>
        <w:numId w:val="2"/>
      </w:numPr>
      <w:spacing w:before="240" w:after="60"/>
      <w:outlineLvl w:val="6"/>
    </w:pPr>
  </w:style>
  <w:style w:type="paragraph" w:styleId="Heading8">
    <w:name w:val="heading 8"/>
    <w:basedOn w:val="Normal"/>
    <w:next w:val="Normal"/>
    <w:qFormat/>
    <w:pPr>
      <w:numPr>
        <w:ilvl w:val="7"/>
        <w:numId w:val="2"/>
      </w:numPr>
      <w:spacing w:before="240" w:after="60"/>
      <w:outlineLvl w:val="7"/>
    </w:pPr>
    <w:rPr>
      <w:i/>
      <w:iCs/>
    </w:rPr>
  </w:style>
  <w:style w:type="paragraph" w:styleId="Heading9">
    <w:name w:val="heading 9"/>
    <w:basedOn w:val="Normal"/>
    <w:next w:val="Normal"/>
    <w:qFormat/>
    <w:pPr>
      <w:numPr>
        <w:ilvl w:val="8"/>
        <w:numId w:val="2"/>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customStyle="1" w:styleId="TableTitle">
    <w:name w:val="Table Title"/>
    <w:basedOn w:val="Normal"/>
    <w:rPr>
      <w:rFonts w:ascii="Tahoma" w:hAnsi="Tahoma"/>
      <w:b/>
      <w:bCs/>
      <w:color w:val="6B346C"/>
      <w:sz w:val="18"/>
    </w:rPr>
  </w:style>
  <w:style w:type="character" w:styleId="PageNumber">
    <w:name w:val="page number"/>
    <w:basedOn w:val="DefaultParagraphFont"/>
  </w:style>
  <w:style w:type="paragraph" w:customStyle="1" w:styleId="OrgDepartment">
    <w:name w:val="Org Department"/>
    <w:basedOn w:val="Normal"/>
    <w:pPr>
      <w:jc w:val="right"/>
    </w:pPr>
    <w:rPr>
      <w:rFonts w:ascii="Tahoma" w:hAnsi="Tahoma" w:cs="Tahoma"/>
      <w:sz w:val="28"/>
    </w:rPr>
  </w:style>
  <w:style w:type="paragraph" w:customStyle="1" w:styleId="ProjectTitle">
    <w:name w:val="Project Title"/>
    <w:basedOn w:val="Normal"/>
    <w:pPr>
      <w:jc w:val="right"/>
    </w:pPr>
    <w:rPr>
      <w:rFonts w:ascii="Tahoma" w:hAnsi="Tahoma" w:cs="Tahoma"/>
      <w:b/>
      <w:bCs/>
      <w:color w:val="6B346C"/>
      <w:sz w:val="40"/>
    </w:rPr>
  </w:style>
  <w:style w:type="paragraph" w:styleId="TOC1">
    <w:name w:val="toc 1"/>
    <w:basedOn w:val="Normal"/>
    <w:next w:val="Normal"/>
    <w:uiPriority w:val="39"/>
    <w:pPr>
      <w:tabs>
        <w:tab w:val="left" w:pos="540"/>
        <w:tab w:val="left" w:pos="907"/>
        <w:tab w:val="right" w:leader="dot" w:pos="9360"/>
      </w:tabs>
      <w:spacing w:before="240"/>
    </w:pPr>
    <w:rPr>
      <w:rFonts w:ascii="Tahoma" w:hAnsi="Tahoma"/>
      <w:b/>
      <w:bCs/>
      <w:noProof/>
      <w:sz w:val="20"/>
      <w:szCs w:val="32"/>
    </w:rPr>
  </w:style>
  <w:style w:type="paragraph" w:styleId="TOC2">
    <w:name w:val="toc 2"/>
    <w:basedOn w:val="Normal"/>
    <w:next w:val="Normal"/>
    <w:uiPriority w:val="39"/>
    <w:pPr>
      <w:tabs>
        <w:tab w:val="right" w:leader="dot" w:pos="9360"/>
      </w:tabs>
      <w:spacing w:before="60"/>
      <w:ind w:left="720"/>
    </w:pPr>
    <w:rPr>
      <w:rFonts w:ascii="Tahoma" w:hAnsi="Tahoma"/>
      <w:noProof/>
      <w:sz w:val="20"/>
      <w:szCs w:val="28"/>
    </w:rPr>
  </w:style>
  <w:style w:type="paragraph" w:styleId="TOC3">
    <w:name w:val="toc 3"/>
    <w:basedOn w:val="Normal"/>
    <w:next w:val="Normal"/>
    <w:uiPriority w:val="39"/>
    <w:pPr>
      <w:tabs>
        <w:tab w:val="left" w:pos="2160"/>
        <w:tab w:val="right" w:leader="dot" w:pos="9360"/>
      </w:tabs>
      <w:spacing w:after="60"/>
      <w:ind w:left="1440"/>
    </w:pPr>
    <w:rPr>
      <w:rFonts w:ascii="Tahoma" w:hAnsi="Tahoma"/>
      <w:noProof/>
      <w:sz w:val="20"/>
    </w:rPr>
  </w:style>
  <w:style w:type="paragraph" w:styleId="TOC4">
    <w:name w:val="toc 4"/>
    <w:basedOn w:val="Normal"/>
    <w:next w:val="Normal"/>
    <w:autoRedefine/>
    <w:pPr>
      <w:ind w:left="1440"/>
    </w:pPr>
    <w:rPr>
      <w:rFonts w:ascii="Tahoma" w:hAnsi="Tahoma"/>
      <w:sz w:val="20"/>
    </w:rPr>
  </w:style>
  <w:style w:type="paragraph" w:styleId="TOC5">
    <w:name w:val="toc 5"/>
    <w:basedOn w:val="Normal"/>
    <w:next w:val="Normal"/>
    <w:autoRedefine/>
    <w:semiHidden/>
    <w:pPr>
      <w:ind w:left="800"/>
    </w:pPr>
    <w:rPr>
      <w:rFonts w:ascii="Tahoma" w:hAnsi="Tahoma"/>
      <w:sz w:val="20"/>
    </w:rPr>
  </w:style>
  <w:style w:type="paragraph" w:styleId="TOC6">
    <w:name w:val="toc 6"/>
    <w:basedOn w:val="Normal"/>
    <w:next w:val="Normal"/>
    <w:autoRedefine/>
    <w:semiHidden/>
    <w:pPr>
      <w:ind w:left="1000"/>
    </w:pPr>
    <w:rPr>
      <w:rFonts w:ascii="Tahoma" w:hAnsi="Tahoma"/>
      <w:sz w:val="20"/>
    </w:rPr>
  </w:style>
  <w:style w:type="paragraph" w:styleId="TOC7">
    <w:name w:val="toc 7"/>
    <w:basedOn w:val="Normal"/>
    <w:next w:val="Normal"/>
    <w:autoRedefine/>
    <w:semiHidden/>
    <w:pPr>
      <w:ind w:left="1200"/>
    </w:pPr>
    <w:rPr>
      <w:rFonts w:ascii="Tahoma" w:hAnsi="Tahoma"/>
      <w:sz w:val="20"/>
    </w:rPr>
  </w:style>
  <w:style w:type="paragraph" w:styleId="TOC8">
    <w:name w:val="toc 8"/>
    <w:basedOn w:val="Normal"/>
    <w:next w:val="Normal"/>
    <w:autoRedefine/>
    <w:semiHidden/>
    <w:pPr>
      <w:ind w:left="1400"/>
    </w:pPr>
    <w:rPr>
      <w:rFonts w:ascii="Tahoma" w:hAnsi="Tahoma"/>
      <w:sz w:val="20"/>
    </w:rPr>
  </w:style>
  <w:style w:type="paragraph" w:styleId="TOC9">
    <w:name w:val="toc 9"/>
    <w:basedOn w:val="Normal"/>
    <w:next w:val="Normal"/>
    <w:autoRedefine/>
    <w:semiHidden/>
    <w:pPr>
      <w:ind w:left="1600"/>
    </w:pPr>
    <w:rPr>
      <w:rFonts w:ascii="Tahoma" w:hAnsi="Tahoma"/>
      <w:sz w:val="20"/>
    </w:rPr>
  </w:style>
  <w:style w:type="character" w:styleId="Strong">
    <w:name w:val="Strong"/>
    <w:qFormat/>
    <w:rPr>
      <w:b/>
      <w:bCs/>
    </w:rPr>
  </w:style>
  <w:style w:type="paragraph" w:customStyle="1" w:styleId="Bullet1">
    <w:name w:val="Bullet1"/>
    <w:basedOn w:val="Normal"/>
    <w:rPr>
      <w:rFonts w:ascii="Tahoma" w:hAnsi="Tahoma"/>
      <w:sz w:val="20"/>
    </w:rPr>
  </w:style>
  <w:style w:type="paragraph" w:customStyle="1" w:styleId="Normal3">
    <w:name w:val="Normal3"/>
    <w:basedOn w:val="Normal"/>
    <w:pPr>
      <w:ind w:left="720"/>
    </w:pPr>
    <w:rPr>
      <w:rFonts w:ascii="Tahoma" w:hAnsi="Tahoma"/>
      <w:sz w:val="20"/>
    </w:rPr>
  </w:style>
  <w:style w:type="paragraph" w:customStyle="1" w:styleId="Bullet3">
    <w:name w:val="Bullet3"/>
    <w:basedOn w:val="Normal3"/>
    <w:pPr>
      <w:tabs>
        <w:tab w:val="num" w:pos="1080"/>
        <w:tab w:val="num" w:pos="2340"/>
      </w:tabs>
      <w:ind w:left="2340"/>
    </w:pPr>
  </w:style>
  <w:style w:type="paragraph" w:customStyle="1" w:styleId="DocumentType">
    <w:name w:val="Document Type"/>
    <w:basedOn w:val="Normal"/>
    <w:pPr>
      <w:jc w:val="right"/>
    </w:pPr>
    <w:rPr>
      <w:rFonts w:ascii="Tahoma" w:hAnsi="Tahoma" w:cs="Tahoma"/>
      <w:sz w:val="28"/>
    </w:rPr>
  </w:style>
  <w:style w:type="paragraph" w:customStyle="1" w:styleId="Normal2">
    <w:name w:val="Normal2"/>
    <w:basedOn w:val="Normal"/>
    <w:pPr>
      <w:ind w:left="720"/>
    </w:pPr>
    <w:rPr>
      <w:rFonts w:ascii="Tahoma" w:hAnsi="Tahoma"/>
      <w:sz w:val="20"/>
    </w:rPr>
  </w:style>
  <w:style w:type="paragraph" w:customStyle="1" w:styleId="Numbered2">
    <w:name w:val="Numbered2"/>
    <w:basedOn w:val="Normal2"/>
    <w:pPr>
      <w:tabs>
        <w:tab w:val="num" w:pos="1620"/>
        <w:tab w:val="num" w:pos="3420"/>
      </w:tabs>
      <w:ind w:left="1620" w:hanging="360"/>
    </w:pPr>
  </w:style>
  <w:style w:type="paragraph" w:customStyle="1" w:styleId="Numbered3">
    <w:name w:val="Numbered3"/>
    <w:basedOn w:val="Numbered2"/>
    <w:pPr>
      <w:numPr>
        <w:numId w:val="8"/>
      </w:numPr>
    </w:pPr>
  </w:style>
  <w:style w:type="paragraph" w:customStyle="1" w:styleId="OrgDivision">
    <w:name w:val="Org Division"/>
    <w:basedOn w:val="Normal"/>
    <w:pPr>
      <w:jc w:val="right"/>
    </w:pPr>
    <w:rPr>
      <w:rFonts w:ascii="Tahoma" w:hAnsi="Tahoma" w:cs="Tahoma"/>
      <w:sz w:val="28"/>
    </w:rPr>
  </w:style>
  <w:style w:type="paragraph" w:customStyle="1" w:styleId="ProjectNumber">
    <w:name w:val="Project Number"/>
    <w:basedOn w:val="Normal"/>
    <w:pPr>
      <w:spacing w:before="2880"/>
      <w:jc w:val="right"/>
    </w:pPr>
    <w:rPr>
      <w:rFonts w:ascii="Tahoma" w:hAnsi="Tahoma" w:cs="Tahoma"/>
      <w:b/>
      <w:bCs/>
      <w:color w:val="6B346C"/>
      <w:sz w:val="40"/>
    </w:rPr>
  </w:style>
  <w:style w:type="paragraph" w:customStyle="1" w:styleId="RiskBullet">
    <w:name w:val="Risk Bullet"/>
    <w:basedOn w:val="Bullet1"/>
    <w:pPr>
      <w:tabs>
        <w:tab w:val="num" w:pos="1620"/>
        <w:tab w:val="left" w:pos="2160"/>
      </w:tabs>
      <w:ind w:left="2160" w:hanging="900"/>
    </w:pPr>
  </w:style>
  <w:style w:type="paragraph" w:customStyle="1" w:styleId="TableText">
    <w:name w:val="Table Text"/>
    <w:basedOn w:val="Normal2"/>
    <w:pPr>
      <w:ind w:left="0"/>
    </w:pPr>
    <w:rPr>
      <w:sz w:val="18"/>
    </w:rPr>
  </w:style>
  <w:style w:type="paragraph" w:customStyle="1" w:styleId="TOC">
    <w:name w:val="TOC"/>
    <w:basedOn w:val="Heading1"/>
    <w:pPr>
      <w:widowControl w:val="0"/>
      <w:jc w:val="center"/>
    </w:pPr>
    <w:rPr>
      <w:rFonts w:cs="Tahoma"/>
      <w:color w:val="6B346C"/>
      <w:sz w:val="28"/>
    </w:rPr>
  </w:style>
  <w:style w:type="paragraph" w:customStyle="1" w:styleId="Bullet2">
    <w:name w:val="Bullet2"/>
    <w:basedOn w:val="Bullet1"/>
    <w:pPr>
      <w:tabs>
        <w:tab w:val="num" w:pos="1980"/>
      </w:tabs>
      <w:ind w:left="1980"/>
    </w:pPr>
  </w:style>
  <w:style w:type="character" w:styleId="Hyperlink">
    <w:name w:val="Hyperlink"/>
    <w:uiPriority w:val="99"/>
    <w:rPr>
      <w:color w:val="0000FF"/>
      <w:u w:val="single"/>
    </w:rPr>
  </w:style>
  <w:style w:type="paragraph" w:styleId="BodyTextIndent">
    <w:name w:val="Body Text Indent"/>
    <w:basedOn w:val="Normal"/>
    <w:pPr>
      <w:ind w:left="120"/>
    </w:pPr>
    <w:rPr>
      <w:rFonts w:ascii="Tahoma" w:hAnsi="Tahoma"/>
      <w:sz w:val="20"/>
    </w:rPr>
  </w:style>
  <w:style w:type="character" w:styleId="FollowedHyperlink">
    <w:name w:val="FollowedHyperlink"/>
    <w:rPr>
      <w:color w:val="800080"/>
      <w:u w:val="single"/>
    </w:rPr>
  </w:style>
  <w:style w:type="paragraph" w:styleId="TableofFigures">
    <w:name w:val="table of figures"/>
    <w:basedOn w:val="Normal"/>
    <w:next w:val="Normal"/>
    <w:semiHidden/>
    <w:pPr>
      <w:ind w:left="400" w:hanging="400"/>
    </w:pPr>
    <w:rPr>
      <w:rFonts w:ascii="Tahoma" w:hAnsi="Tahoma"/>
      <w:sz w:val="20"/>
    </w:rPr>
  </w:style>
  <w:style w:type="paragraph" w:customStyle="1" w:styleId="TableNum">
    <w:name w:val="TableNum"/>
    <w:basedOn w:val="Normal"/>
    <w:pPr>
      <w:numPr>
        <w:numId w:val="4"/>
      </w:numPr>
      <w:spacing w:before="60"/>
    </w:pPr>
    <w:rPr>
      <w:rFonts w:ascii="Tahoma" w:hAnsi="Tahoma"/>
      <w:sz w:val="20"/>
    </w:rPr>
  </w:style>
  <w:style w:type="paragraph" w:customStyle="1" w:styleId="BulletTable">
    <w:name w:val="Bullet Table"/>
    <w:basedOn w:val="Bullet1"/>
    <w:pPr>
      <w:numPr>
        <w:numId w:val="7"/>
      </w:numPr>
      <w:spacing w:before="40"/>
    </w:pPr>
  </w:style>
  <w:style w:type="paragraph" w:customStyle="1" w:styleId="BulletNumTable">
    <w:name w:val="Bullet Num Table"/>
    <w:basedOn w:val="BulletTable"/>
    <w:pPr>
      <w:numPr>
        <w:numId w:val="3"/>
      </w:numPr>
    </w:pPr>
  </w:style>
  <w:style w:type="paragraph" w:customStyle="1" w:styleId="Figure">
    <w:name w:val="Figure"/>
    <w:basedOn w:val="Normal"/>
    <w:next w:val="Normal"/>
    <w:rsid w:val="00E22A83"/>
    <w:pPr>
      <w:numPr>
        <w:numId w:val="6"/>
      </w:numPr>
      <w:tabs>
        <w:tab w:val="left" w:pos="1080"/>
        <w:tab w:val="num" w:pos="1710"/>
        <w:tab w:val="left" w:pos="1980"/>
      </w:tabs>
      <w:spacing w:before="120"/>
      <w:ind w:left="1080" w:hanging="360"/>
    </w:pPr>
    <w:rPr>
      <w:rFonts w:ascii="Tahoma" w:hAnsi="Tahoma"/>
      <w:b/>
      <w:i/>
      <w:sz w:val="20"/>
    </w:rPr>
  </w:style>
  <w:style w:type="paragraph" w:customStyle="1" w:styleId="Table">
    <w:name w:val="Table"/>
    <w:basedOn w:val="Figure"/>
    <w:next w:val="Normal"/>
    <w:pPr>
      <w:numPr>
        <w:numId w:val="5"/>
      </w:numPr>
      <w:tabs>
        <w:tab w:val="left" w:pos="1980"/>
      </w:tabs>
    </w:pPr>
  </w:style>
  <w:style w:type="paragraph" w:styleId="Title">
    <w:name w:val="Title"/>
    <w:basedOn w:val="Normal"/>
    <w:link w:val="TitleChar"/>
    <w:qFormat/>
    <w:pPr>
      <w:spacing w:before="240" w:after="60"/>
      <w:jc w:val="center"/>
      <w:outlineLvl w:val="0"/>
    </w:pPr>
    <w:rPr>
      <w:b/>
      <w:bCs/>
      <w:kern w:val="28"/>
      <w:sz w:val="32"/>
      <w:szCs w:val="32"/>
    </w:rPr>
  </w:style>
  <w:style w:type="paragraph" w:styleId="BodyTextIndent2">
    <w:name w:val="Body Text Indent 2"/>
    <w:basedOn w:val="Normal"/>
    <w:pPr>
      <w:spacing w:after="120"/>
      <w:ind w:left="720"/>
    </w:pPr>
  </w:style>
  <w:style w:type="paragraph" w:customStyle="1" w:styleId="Normalcommented">
    <w:name w:val="Normal commented"/>
    <w:basedOn w:val="Normal"/>
    <w:rPr>
      <w:rFonts w:ascii="Tahoma" w:hAnsi="Tahoma"/>
      <w:i/>
      <w:color w:val="008080"/>
      <w:sz w:val="20"/>
      <w:szCs w:val="20"/>
    </w:rPr>
  </w:style>
  <w:style w:type="paragraph" w:customStyle="1" w:styleId="Head-1">
    <w:name w:val="Head-1"/>
    <w:basedOn w:val="Normal"/>
    <w:next w:val="Normal"/>
    <w:pPr>
      <w:numPr>
        <w:numId w:val="9"/>
      </w:numPr>
      <w:spacing w:before="240" w:after="60"/>
    </w:pPr>
    <w:rPr>
      <w:rFonts w:ascii="Tahoma" w:hAnsi="Tahoma"/>
      <w:b/>
      <w:color w:val="6B196C"/>
      <w:sz w:val="32"/>
    </w:rPr>
  </w:style>
  <w:style w:type="paragraph" w:customStyle="1" w:styleId="Head-2">
    <w:name w:val="Head-2"/>
    <w:basedOn w:val="Normal"/>
    <w:next w:val="Normal"/>
    <w:pPr>
      <w:numPr>
        <w:numId w:val="10"/>
      </w:numPr>
      <w:spacing w:before="120" w:after="60"/>
    </w:pPr>
    <w:rPr>
      <w:rFonts w:ascii="Tahoma" w:hAnsi="Tahoma"/>
      <w:color w:val="6B346C"/>
      <w:sz w:val="28"/>
      <w:u w:val="double"/>
    </w:rPr>
  </w:style>
  <w:style w:type="paragraph" w:customStyle="1" w:styleId="Head-3">
    <w:name w:val="Head-3"/>
    <w:basedOn w:val="Normal"/>
    <w:next w:val="Normal"/>
    <w:rsid w:val="007E3F88"/>
    <w:rPr>
      <w:rFonts w:ascii="Tahoma" w:hAnsi="Tahoma"/>
      <w:b/>
    </w:rPr>
  </w:style>
  <w:style w:type="paragraph" w:customStyle="1" w:styleId="Head-4">
    <w:name w:val="Head-4"/>
    <w:basedOn w:val="Normal"/>
    <w:next w:val="Normal"/>
    <w:pPr>
      <w:numPr>
        <w:numId w:val="11"/>
      </w:numPr>
      <w:spacing w:before="60" w:after="60"/>
    </w:pPr>
    <w:rPr>
      <w:rFonts w:ascii="Tahoma" w:hAnsi="Tahoma"/>
      <w:b/>
      <w:color w:val="6B346C"/>
      <w:sz w:val="20"/>
      <w:u w:val="single"/>
    </w:rPr>
  </w:style>
  <w:style w:type="paragraph" w:styleId="ListNumber">
    <w:name w:val="List Number"/>
    <w:basedOn w:val="Normal"/>
    <w:pPr>
      <w:numPr>
        <w:numId w:val="1"/>
      </w:numPr>
      <w:spacing w:before="100" w:beforeAutospacing="1" w:afterAutospacing="1"/>
    </w:pPr>
    <w:rPr>
      <w:rFonts w:ascii="Tahoma" w:hAnsi="Tahoma"/>
      <w:sz w:val="20"/>
      <w:szCs w:val="20"/>
    </w:rPr>
  </w:style>
  <w:style w:type="paragraph" w:customStyle="1" w:styleId="Example">
    <w:name w:val="Example"/>
    <w:basedOn w:val="Normal"/>
    <w:next w:val="Normal"/>
    <w:rPr>
      <w:rFonts w:ascii="Tahoma" w:hAnsi="Tahoma"/>
      <w:color w:val="FF6600"/>
      <w:sz w:val="20"/>
    </w:rPr>
  </w:style>
  <w:style w:type="paragraph" w:styleId="DocumentMap">
    <w:name w:val="Document Map"/>
    <w:basedOn w:val="Normal"/>
    <w:semiHidden/>
    <w:pPr>
      <w:shd w:val="clear" w:color="auto" w:fill="000080"/>
    </w:pPr>
    <w:rPr>
      <w:rFonts w:ascii="Tahoma" w:hAnsi="Tahoma" w:cs="Tahoma"/>
      <w:sz w:val="20"/>
      <w:szCs w:val="20"/>
    </w:rPr>
  </w:style>
  <w:style w:type="paragraph" w:styleId="BodyText">
    <w:name w:val="Body Text"/>
    <w:basedOn w:val="Normal"/>
    <w:link w:val="BodyTextChar"/>
    <w:rsid w:val="009F1E4E"/>
    <w:rPr>
      <w:rFonts w:cs="Times New Roman"/>
      <w:lang w:val="x-none" w:eastAsia="x-none"/>
    </w:rPr>
  </w:style>
  <w:style w:type="paragraph" w:styleId="BodyText2">
    <w:name w:val="Body Text 2"/>
    <w:basedOn w:val="Normal"/>
    <w:rPr>
      <w:i/>
      <w:iCs/>
      <w:sz w:val="20"/>
      <w:u w:val="single"/>
    </w:rPr>
  </w:style>
  <w:style w:type="paragraph" w:styleId="BodyText3">
    <w:name w:val="Body Text 3"/>
    <w:basedOn w:val="Normal"/>
    <w:rPr>
      <w:b/>
      <w:bCs/>
      <w:i/>
      <w:iCs/>
      <w:sz w:val="20"/>
    </w:rPr>
  </w:style>
  <w:style w:type="paragraph" w:styleId="PlainText">
    <w:name w:val="Plain Text"/>
    <w:basedOn w:val="Normal"/>
    <w:rPr>
      <w:rFonts w:ascii="Courier New" w:hAnsi="Courier New" w:cs="Courier New"/>
      <w:sz w:val="20"/>
      <w:szCs w:val="20"/>
    </w:rPr>
  </w:style>
  <w:style w:type="table" w:styleId="TableGrid">
    <w:name w:val="Table Grid"/>
    <w:basedOn w:val="TableNormal"/>
    <w:rsid w:val="00D401B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Emphasis">
    <w:name w:val="Emphasis"/>
    <w:qFormat/>
    <w:rsid w:val="0062561A"/>
    <w:rPr>
      <w:i/>
      <w:iCs/>
    </w:rPr>
  </w:style>
  <w:style w:type="character" w:styleId="CommentReference">
    <w:name w:val="annotation reference"/>
    <w:uiPriority w:val="99"/>
    <w:rsid w:val="0062561A"/>
    <w:rPr>
      <w:sz w:val="16"/>
      <w:szCs w:val="16"/>
    </w:rPr>
  </w:style>
  <w:style w:type="paragraph" w:styleId="CommentText">
    <w:name w:val="annotation text"/>
    <w:basedOn w:val="Normal"/>
    <w:link w:val="CommentTextChar"/>
    <w:uiPriority w:val="99"/>
    <w:rsid w:val="0062561A"/>
    <w:rPr>
      <w:sz w:val="20"/>
      <w:szCs w:val="20"/>
    </w:rPr>
  </w:style>
  <w:style w:type="character" w:customStyle="1" w:styleId="CommentTextChar">
    <w:name w:val="Comment Text Char"/>
    <w:basedOn w:val="DefaultParagraphFont"/>
    <w:link w:val="CommentText"/>
    <w:uiPriority w:val="99"/>
    <w:rsid w:val="0062561A"/>
  </w:style>
  <w:style w:type="paragraph" w:styleId="CommentSubject">
    <w:name w:val="annotation subject"/>
    <w:basedOn w:val="CommentText"/>
    <w:next w:val="CommentText"/>
    <w:link w:val="CommentSubjectChar"/>
    <w:rsid w:val="0062561A"/>
    <w:rPr>
      <w:rFonts w:ascii="Times New Roman" w:hAnsi="Times New Roman" w:cs="Times New Roman"/>
      <w:b/>
      <w:bCs/>
      <w:lang w:val="x-none" w:eastAsia="x-none"/>
    </w:rPr>
  </w:style>
  <w:style w:type="character" w:customStyle="1" w:styleId="CommentSubjectChar">
    <w:name w:val="Comment Subject Char"/>
    <w:link w:val="CommentSubject"/>
    <w:rsid w:val="0062561A"/>
    <w:rPr>
      <w:b/>
      <w:bCs/>
    </w:rPr>
  </w:style>
  <w:style w:type="paragraph" w:styleId="BalloonText">
    <w:name w:val="Balloon Text"/>
    <w:basedOn w:val="Normal"/>
    <w:link w:val="BalloonTextChar"/>
    <w:rsid w:val="0062561A"/>
    <w:rPr>
      <w:rFonts w:ascii="Tahoma" w:hAnsi="Tahoma" w:cs="Times New Roman"/>
      <w:sz w:val="16"/>
      <w:szCs w:val="16"/>
      <w:lang w:val="x-none" w:eastAsia="x-none"/>
    </w:rPr>
  </w:style>
  <w:style w:type="character" w:customStyle="1" w:styleId="BalloonTextChar">
    <w:name w:val="Balloon Text Char"/>
    <w:link w:val="BalloonText"/>
    <w:rsid w:val="0062561A"/>
    <w:rPr>
      <w:rFonts w:ascii="Tahoma" w:hAnsi="Tahoma" w:cs="Tahoma"/>
      <w:sz w:val="16"/>
      <w:szCs w:val="16"/>
    </w:rPr>
  </w:style>
  <w:style w:type="paragraph" w:styleId="ListParagraph">
    <w:name w:val="List Paragraph"/>
    <w:basedOn w:val="Normal"/>
    <w:link w:val="ListParagraphChar"/>
    <w:uiPriority w:val="34"/>
    <w:qFormat/>
    <w:rsid w:val="00AF5E77"/>
    <w:pPr>
      <w:ind w:left="720"/>
    </w:pPr>
  </w:style>
  <w:style w:type="paragraph" w:styleId="Subtitle">
    <w:name w:val="Subtitle"/>
    <w:basedOn w:val="Normal"/>
    <w:next w:val="Normal"/>
    <w:link w:val="SubtitleChar"/>
    <w:qFormat/>
    <w:rsid w:val="00743AE6"/>
    <w:pPr>
      <w:spacing w:after="60"/>
      <w:jc w:val="center"/>
      <w:outlineLvl w:val="1"/>
    </w:pPr>
    <w:rPr>
      <w:rFonts w:ascii="Cambria" w:hAnsi="Cambria" w:cs="Times New Roman"/>
      <w:sz w:val="24"/>
      <w:szCs w:val="24"/>
      <w:lang w:val="x-none" w:eastAsia="x-none"/>
    </w:rPr>
  </w:style>
  <w:style w:type="character" w:customStyle="1" w:styleId="SubtitleChar">
    <w:name w:val="Subtitle Char"/>
    <w:link w:val="Subtitle"/>
    <w:rsid w:val="00743AE6"/>
    <w:rPr>
      <w:rFonts w:ascii="Cambria" w:eastAsia="Times New Roman" w:hAnsi="Cambria" w:cs="Times New Roman"/>
      <w:sz w:val="24"/>
      <w:szCs w:val="24"/>
    </w:rPr>
  </w:style>
  <w:style w:type="paragraph" w:styleId="NoSpacing">
    <w:name w:val="No Spacing"/>
    <w:uiPriority w:val="1"/>
    <w:qFormat/>
    <w:rsid w:val="002646C9"/>
    <w:rPr>
      <w:sz w:val="24"/>
      <w:szCs w:val="24"/>
    </w:rPr>
  </w:style>
  <w:style w:type="paragraph" w:customStyle="1" w:styleId="StyleFigureBoldItalic">
    <w:name w:val="Style Figure + Bold Italic"/>
    <w:basedOn w:val="Figure"/>
    <w:rsid w:val="00F92E6F"/>
    <w:rPr>
      <w:b w:val="0"/>
      <w:bCs/>
      <w:i w:val="0"/>
      <w:iCs/>
    </w:rPr>
  </w:style>
  <w:style w:type="character" w:customStyle="1" w:styleId="Heading1Char">
    <w:name w:val="Heading 1 Char"/>
    <w:link w:val="Heading1"/>
    <w:rsid w:val="00172A84"/>
    <w:rPr>
      <w:rFonts w:ascii="Tahoma" w:hAnsi="Tahoma" w:cs="Arial"/>
      <w:b/>
      <w:color w:val="6B196C"/>
      <w:sz w:val="32"/>
      <w:szCs w:val="22"/>
    </w:rPr>
  </w:style>
  <w:style w:type="character" w:customStyle="1" w:styleId="BodyTextChar">
    <w:name w:val="Body Text Char"/>
    <w:link w:val="BodyText"/>
    <w:rsid w:val="009F1E4E"/>
    <w:rPr>
      <w:rFonts w:ascii="Arial" w:hAnsi="Arial"/>
      <w:sz w:val="22"/>
      <w:szCs w:val="22"/>
      <w:lang w:eastAsia="x-none"/>
    </w:rPr>
  </w:style>
  <w:style w:type="character" w:customStyle="1" w:styleId="cwrapper">
    <w:name w:val="c_wrapper"/>
    <w:basedOn w:val="DefaultParagraphFont"/>
    <w:rsid w:val="005704F1"/>
  </w:style>
  <w:style w:type="character" w:customStyle="1" w:styleId="Heading3Char">
    <w:name w:val="Heading 3 Char"/>
    <w:link w:val="Heading3"/>
    <w:rsid w:val="00C600F9"/>
    <w:rPr>
      <w:rFonts w:ascii="Tahoma" w:hAnsi="Tahoma" w:cs="Arial"/>
      <w:b/>
      <w:sz w:val="22"/>
      <w:szCs w:val="22"/>
    </w:rPr>
  </w:style>
  <w:style w:type="paragraph" w:customStyle="1" w:styleId="CellBodyText">
    <w:name w:val="Cell Body Text"/>
    <w:rsid w:val="006B07C1"/>
    <w:pPr>
      <w:suppressAutoHyphens/>
      <w:spacing w:before="40" w:after="40"/>
    </w:pPr>
    <w:rPr>
      <w:rFonts w:ascii="Arial" w:hAnsi="Arial"/>
      <w:sz w:val="22"/>
    </w:rPr>
  </w:style>
  <w:style w:type="paragraph" w:styleId="Caption">
    <w:name w:val="caption"/>
    <w:basedOn w:val="Normal"/>
    <w:next w:val="Normal"/>
    <w:unhideWhenUsed/>
    <w:qFormat/>
    <w:rsid w:val="00D50BF0"/>
    <w:rPr>
      <w:b/>
      <w:bCs/>
      <w:sz w:val="20"/>
      <w:szCs w:val="20"/>
    </w:rPr>
  </w:style>
  <w:style w:type="paragraph" w:styleId="Revision">
    <w:name w:val="Revision"/>
    <w:hidden/>
    <w:uiPriority w:val="99"/>
    <w:semiHidden/>
    <w:rsid w:val="0034614B"/>
    <w:rPr>
      <w:rFonts w:ascii="Arial" w:hAnsi="Arial" w:cs="Arial"/>
      <w:sz w:val="22"/>
      <w:szCs w:val="22"/>
    </w:rPr>
  </w:style>
  <w:style w:type="paragraph" w:customStyle="1" w:styleId="Nomal">
    <w:name w:val="Nomal"/>
    <w:basedOn w:val="ListNumber"/>
    <w:qFormat/>
    <w:rsid w:val="00B232B6"/>
    <w:pPr>
      <w:numPr>
        <w:numId w:val="0"/>
      </w:numPr>
    </w:pPr>
  </w:style>
  <w:style w:type="character" w:customStyle="1" w:styleId="pagingrecords">
    <w:name w:val="paging_records"/>
    <w:basedOn w:val="DefaultParagraphFont"/>
    <w:rsid w:val="0097287C"/>
  </w:style>
  <w:style w:type="character" w:customStyle="1" w:styleId="biglink">
    <w:name w:val="big_link"/>
    <w:basedOn w:val="DefaultParagraphFont"/>
    <w:rsid w:val="003D46F1"/>
  </w:style>
  <w:style w:type="character" w:customStyle="1" w:styleId="TitleChar">
    <w:name w:val="Title Char"/>
    <w:basedOn w:val="DefaultParagraphFont"/>
    <w:link w:val="Title"/>
    <w:rsid w:val="00612AF6"/>
    <w:rPr>
      <w:rFonts w:ascii="Arial" w:hAnsi="Arial" w:cs="Arial"/>
      <w:b/>
      <w:bCs/>
      <w:kern w:val="28"/>
      <w:sz w:val="32"/>
      <w:szCs w:val="32"/>
    </w:rPr>
  </w:style>
  <w:style w:type="character" w:customStyle="1" w:styleId="ListParagraphChar">
    <w:name w:val="List Paragraph Char"/>
    <w:link w:val="ListParagraph"/>
    <w:rsid w:val="00E4098B"/>
    <w:rPr>
      <w:rFonts w:ascii="Arial" w:hAnsi="Arial" w:cs="Arial"/>
      <w:sz w:val="22"/>
      <w:szCs w:val="22"/>
    </w:rPr>
  </w:style>
  <w:style w:type="character" w:customStyle="1" w:styleId="Heading2Char">
    <w:name w:val="Heading 2 Char"/>
    <w:link w:val="Heading2"/>
    <w:rsid w:val="00F41403"/>
    <w:rPr>
      <w:rFonts w:ascii="Tahoma" w:hAnsi="Tahoma" w:cs="Arial"/>
      <w:color w:val="6B346C"/>
      <w:sz w:val="28"/>
      <w:szCs w:val="22"/>
      <w:u w:val="doub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901501">
      <w:bodyDiv w:val="1"/>
      <w:marLeft w:val="0"/>
      <w:marRight w:val="0"/>
      <w:marTop w:val="0"/>
      <w:marBottom w:val="0"/>
      <w:divBdr>
        <w:top w:val="none" w:sz="0" w:space="0" w:color="auto"/>
        <w:left w:val="none" w:sz="0" w:space="0" w:color="auto"/>
        <w:bottom w:val="none" w:sz="0" w:space="0" w:color="auto"/>
        <w:right w:val="none" w:sz="0" w:space="0" w:color="auto"/>
      </w:divBdr>
    </w:div>
    <w:div w:id="274558783">
      <w:bodyDiv w:val="1"/>
      <w:marLeft w:val="0"/>
      <w:marRight w:val="0"/>
      <w:marTop w:val="0"/>
      <w:marBottom w:val="0"/>
      <w:divBdr>
        <w:top w:val="none" w:sz="0" w:space="0" w:color="auto"/>
        <w:left w:val="none" w:sz="0" w:space="0" w:color="auto"/>
        <w:bottom w:val="none" w:sz="0" w:space="0" w:color="auto"/>
        <w:right w:val="none" w:sz="0" w:space="0" w:color="auto"/>
      </w:divBdr>
    </w:div>
    <w:div w:id="684945551">
      <w:bodyDiv w:val="1"/>
      <w:marLeft w:val="0"/>
      <w:marRight w:val="0"/>
      <w:marTop w:val="0"/>
      <w:marBottom w:val="0"/>
      <w:divBdr>
        <w:top w:val="none" w:sz="0" w:space="0" w:color="auto"/>
        <w:left w:val="none" w:sz="0" w:space="0" w:color="auto"/>
        <w:bottom w:val="none" w:sz="0" w:space="0" w:color="auto"/>
        <w:right w:val="none" w:sz="0" w:space="0" w:color="auto"/>
      </w:divBdr>
      <w:divsChild>
        <w:div w:id="1321078663">
          <w:marLeft w:val="0"/>
          <w:marRight w:val="0"/>
          <w:marTop w:val="0"/>
          <w:marBottom w:val="0"/>
          <w:divBdr>
            <w:top w:val="none" w:sz="0" w:space="0" w:color="auto"/>
            <w:left w:val="none" w:sz="0" w:space="0" w:color="auto"/>
            <w:bottom w:val="none" w:sz="0" w:space="0" w:color="auto"/>
            <w:right w:val="none" w:sz="0" w:space="0" w:color="auto"/>
          </w:divBdr>
          <w:divsChild>
            <w:div w:id="50613719">
              <w:marLeft w:val="0"/>
              <w:marRight w:val="0"/>
              <w:marTop w:val="0"/>
              <w:marBottom w:val="0"/>
              <w:divBdr>
                <w:top w:val="none" w:sz="0" w:space="0" w:color="auto"/>
                <w:left w:val="none" w:sz="0" w:space="0" w:color="auto"/>
                <w:bottom w:val="none" w:sz="0" w:space="0" w:color="auto"/>
                <w:right w:val="none" w:sz="0" w:space="0" w:color="auto"/>
              </w:divBdr>
              <w:divsChild>
                <w:div w:id="881401451">
                  <w:marLeft w:val="0"/>
                  <w:marRight w:val="0"/>
                  <w:marTop w:val="0"/>
                  <w:marBottom w:val="0"/>
                  <w:divBdr>
                    <w:top w:val="none" w:sz="0" w:space="0" w:color="auto"/>
                    <w:left w:val="none" w:sz="0" w:space="0" w:color="auto"/>
                    <w:bottom w:val="none" w:sz="0" w:space="0" w:color="auto"/>
                    <w:right w:val="none" w:sz="0" w:space="0" w:color="auto"/>
                  </w:divBdr>
                  <w:divsChild>
                    <w:div w:id="1638221130">
                      <w:marLeft w:val="0"/>
                      <w:marRight w:val="0"/>
                      <w:marTop w:val="0"/>
                      <w:marBottom w:val="0"/>
                      <w:divBdr>
                        <w:top w:val="none" w:sz="0" w:space="0" w:color="auto"/>
                        <w:left w:val="none" w:sz="0" w:space="0" w:color="auto"/>
                        <w:bottom w:val="none" w:sz="0" w:space="0" w:color="auto"/>
                        <w:right w:val="none" w:sz="0" w:space="0" w:color="auto"/>
                      </w:divBdr>
                      <w:divsChild>
                        <w:div w:id="1800224975">
                          <w:marLeft w:val="0"/>
                          <w:marRight w:val="0"/>
                          <w:marTop w:val="0"/>
                          <w:marBottom w:val="0"/>
                          <w:divBdr>
                            <w:top w:val="none" w:sz="0" w:space="0" w:color="auto"/>
                            <w:left w:val="none" w:sz="0" w:space="0" w:color="auto"/>
                            <w:bottom w:val="none" w:sz="0" w:space="0" w:color="auto"/>
                            <w:right w:val="none" w:sz="0" w:space="0" w:color="auto"/>
                          </w:divBdr>
                          <w:divsChild>
                            <w:div w:id="88266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1385725">
      <w:bodyDiv w:val="1"/>
      <w:marLeft w:val="0"/>
      <w:marRight w:val="0"/>
      <w:marTop w:val="0"/>
      <w:marBottom w:val="0"/>
      <w:divBdr>
        <w:top w:val="none" w:sz="0" w:space="0" w:color="auto"/>
        <w:left w:val="none" w:sz="0" w:space="0" w:color="auto"/>
        <w:bottom w:val="none" w:sz="0" w:space="0" w:color="auto"/>
        <w:right w:val="none" w:sz="0" w:space="0" w:color="auto"/>
      </w:divBdr>
    </w:div>
    <w:div w:id="897397342">
      <w:bodyDiv w:val="1"/>
      <w:marLeft w:val="0"/>
      <w:marRight w:val="0"/>
      <w:marTop w:val="0"/>
      <w:marBottom w:val="0"/>
      <w:divBdr>
        <w:top w:val="none" w:sz="0" w:space="0" w:color="auto"/>
        <w:left w:val="none" w:sz="0" w:space="0" w:color="auto"/>
        <w:bottom w:val="none" w:sz="0" w:space="0" w:color="auto"/>
        <w:right w:val="none" w:sz="0" w:space="0" w:color="auto"/>
      </w:divBdr>
    </w:div>
    <w:div w:id="921839252">
      <w:bodyDiv w:val="1"/>
      <w:marLeft w:val="0"/>
      <w:marRight w:val="0"/>
      <w:marTop w:val="0"/>
      <w:marBottom w:val="0"/>
      <w:divBdr>
        <w:top w:val="none" w:sz="0" w:space="0" w:color="auto"/>
        <w:left w:val="none" w:sz="0" w:space="0" w:color="auto"/>
        <w:bottom w:val="none" w:sz="0" w:space="0" w:color="auto"/>
        <w:right w:val="none" w:sz="0" w:space="0" w:color="auto"/>
      </w:divBdr>
    </w:div>
    <w:div w:id="959840376">
      <w:bodyDiv w:val="1"/>
      <w:marLeft w:val="0"/>
      <w:marRight w:val="0"/>
      <w:marTop w:val="0"/>
      <w:marBottom w:val="0"/>
      <w:divBdr>
        <w:top w:val="none" w:sz="0" w:space="0" w:color="auto"/>
        <w:left w:val="none" w:sz="0" w:space="0" w:color="auto"/>
        <w:bottom w:val="none" w:sz="0" w:space="0" w:color="auto"/>
        <w:right w:val="none" w:sz="0" w:space="0" w:color="auto"/>
      </w:divBdr>
    </w:div>
    <w:div w:id="1133601913">
      <w:bodyDiv w:val="1"/>
      <w:marLeft w:val="0"/>
      <w:marRight w:val="0"/>
      <w:marTop w:val="0"/>
      <w:marBottom w:val="0"/>
      <w:divBdr>
        <w:top w:val="none" w:sz="0" w:space="0" w:color="auto"/>
        <w:left w:val="none" w:sz="0" w:space="0" w:color="auto"/>
        <w:bottom w:val="none" w:sz="0" w:space="0" w:color="auto"/>
        <w:right w:val="none" w:sz="0" w:space="0" w:color="auto"/>
      </w:divBdr>
    </w:div>
    <w:div w:id="1245383079">
      <w:bodyDiv w:val="1"/>
      <w:marLeft w:val="0"/>
      <w:marRight w:val="0"/>
      <w:marTop w:val="0"/>
      <w:marBottom w:val="0"/>
      <w:divBdr>
        <w:top w:val="none" w:sz="0" w:space="0" w:color="auto"/>
        <w:left w:val="none" w:sz="0" w:space="0" w:color="auto"/>
        <w:bottom w:val="none" w:sz="0" w:space="0" w:color="auto"/>
        <w:right w:val="none" w:sz="0" w:space="0" w:color="auto"/>
      </w:divBdr>
    </w:div>
    <w:div w:id="1704789531">
      <w:bodyDiv w:val="1"/>
      <w:marLeft w:val="0"/>
      <w:marRight w:val="0"/>
      <w:marTop w:val="0"/>
      <w:marBottom w:val="0"/>
      <w:divBdr>
        <w:top w:val="none" w:sz="0" w:space="0" w:color="auto"/>
        <w:left w:val="none" w:sz="0" w:space="0" w:color="auto"/>
        <w:bottom w:val="none" w:sz="0" w:space="0" w:color="auto"/>
        <w:right w:val="none" w:sz="0" w:space="0" w:color="auto"/>
      </w:divBdr>
    </w:div>
    <w:div w:id="2147236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8.emf"/><Relationship Id="rId63" Type="http://schemas.openxmlformats.org/officeDocument/2006/relationships/image" Target="media/image48.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0.png"/><Relationship Id="rId107" Type="http://schemas.openxmlformats.org/officeDocument/2006/relationships/image" Target="media/image89.png"/><Relationship Id="rId11" Type="http://schemas.openxmlformats.org/officeDocument/2006/relationships/hyperlink" Target="mailto:Bio4Dhelp@tgen.org" TargetMode="Externa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8.emf"/><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styles" Target="styles.xml"/><Relationship Id="rId95" Type="http://schemas.openxmlformats.org/officeDocument/2006/relationships/image" Target="media/image77.png"/><Relationship Id="rId160" Type="http://schemas.openxmlformats.org/officeDocument/2006/relationships/image" Target="media/image141.png"/><Relationship Id="rId22" Type="http://schemas.openxmlformats.org/officeDocument/2006/relationships/image" Target="media/image10.png"/><Relationship Id="rId43" Type="http://schemas.openxmlformats.org/officeDocument/2006/relationships/oleObject" Target="embeddings/oleObject1.bin"/><Relationship Id="rId64" Type="http://schemas.openxmlformats.org/officeDocument/2006/relationships/image" Target="media/image49.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1.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oleObject" Target="embeddings/oleObject2.bin"/><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hyperlink" Target="mailto:Bio4Dhelp@tgen.org" TargetMode="External"/><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2.png"/><Relationship Id="rId156" Type="http://schemas.openxmlformats.org/officeDocument/2006/relationships/image" Target="media/image137.png"/><Relationship Id="rId13" Type="http://schemas.openxmlformats.org/officeDocument/2006/relationships/image" Target="media/image3.emf"/><Relationship Id="rId18" Type="http://schemas.openxmlformats.org/officeDocument/2006/relationships/hyperlink" Target="mailto:Bio4Dhelp@tgen.org" TargetMode="External"/><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emf"/><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wmf"/><Relationship Id="rId146" Type="http://schemas.openxmlformats.org/officeDocument/2006/relationships/image" Target="media/image127.png"/><Relationship Id="rId7" Type="http://schemas.openxmlformats.org/officeDocument/2006/relationships/webSettings" Target="webSettings.xml"/><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8.png"/><Relationship Id="rId61" Type="http://schemas.openxmlformats.org/officeDocument/2006/relationships/image" Target="media/image46.png"/><Relationship Id="rId82" Type="http://schemas.openxmlformats.org/officeDocument/2006/relationships/image" Target="media/image64.png"/><Relationship Id="rId152" Type="http://schemas.openxmlformats.org/officeDocument/2006/relationships/image" Target="media/image133.png"/><Relationship Id="rId19" Type="http://schemas.openxmlformats.org/officeDocument/2006/relationships/image" Target="media/image7.png"/><Relationship Id="rId14" Type="http://schemas.openxmlformats.org/officeDocument/2006/relationships/image" Target="media/image30.emf"/><Relationship Id="rId30" Type="http://schemas.openxmlformats.org/officeDocument/2006/relationships/comments" Target="comments.xml"/><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oleObject" Target="embeddings/oleObject3.bin"/><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8.pn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control" Target="activeX/activeX1.xml"/><Relationship Id="rId163"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9.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4.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1.png"/><Relationship Id="rId31" Type="http://schemas.microsoft.com/office/2011/relationships/commentsExtended" Target="commentsExtended.xml"/><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5.png"/><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5.png"/><Relationship Id="rId90" Type="http://schemas.openxmlformats.org/officeDocument/2006/relationships/image" Target="media/image72.png"/><Relationship Id="rId165" Type="http://schemas.microsoft.com/office/2011/relationships/people" Target="people.xml"/><Relationship Id="rId27" Type="http://schemas.openxmlformats.org/officeDocument/2006/relationships/image" Target="media/image15.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6.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38F1B81A0197844B6AE01B0136207C5" ma:contentTypeVersion="1" ma:contentTypeDescription="Create a new document." ma:contentTypeScope="" ma:versionID="5b623ced5974c8a93812a55caee03bdf">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2FFA0EC-5420-4645-A5F8-753D2C2A001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016035B-531A-4701-8BD0-5D2E12C9B0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736C7273-9769-4126-8BF8-4301DF8D15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1207</TotalTime>
  <Pages>216</Pages>
  <Words>41635</Words>
  <Characters>215782</Characters>
  <Application>Microsoft Office Word</Application>
  <DocSecurity>0</DocSecurity>
  <Lines>1798</Lines>
  <Paragraphs>513</Paragraphs>
  <ScaleCrop>false</ScaleCrop>
  <HeadingPairs>
    <vt:vector size="2" baseType="variant">
      <vt:variant>
        <vt:lpstr>Title</vt:lpstr>
      </vt:variant>
      <vt:variant>
        <vt:i4>1</vt:i4>
      </vt:variant>
    </vt:vector>
  </HeadingPairs>
  <TitlesOfParts>
    <vt:vector size="1" baseType="lpstr">
      <vt:lpstr>BIO4D Software System</vt:lpstr>
    </vt:vector>
  </TitlesOfParts>
  <Company>fnbn</Company>
  <LinksUpToDate>false</LinksUpToDate>
  <CharactersWithSpaces>256904</CharactersWithSpaces>
  <SharedDoc>false</SharedDoc>
  <HLinks>
    <vt:vector size="30" baseType="variant">
      <vt:variant>
        <vt:i4>327724</vt:i4>
      </vt:variant>
      <vt:variant>
        <vt:i4>90</vt:i4>
      </vt:variant>
      <vt:variant>
        <vt:i4>0</vt:i4>
      </vt:variant>
      <vt:variant>
        <vt:i4>5</vt:i4>
      </vt:variant>
      <vt:variant>
        <vt:lpwstr/>
      </vt:variant>
      <vt:variant>
        <vt:lpwstr>_Assigning_a_Kit</vt:lpwstr>
      </vt:variant>
      <vt:variant>
        <vt:i4>5439541</vt:i4>
      </vt:variant>
      <vt:variant>
        <vt:i4>87</vt:i4>
      </vt:variant>
      <vt:variant>
        <vt:i4>0</vt:i4>
      </vt:variant>
      <vt:variant>
        <vt:i4>5</vt:i4>
      </vt:variant>
      <vt:variant>
        <vt:lpwstr>mailto:Bio4Dhelp@tgen.org</vt:lpwstr>
      </vt:variant>
      <vt:variant>
        <vt:lpwstr/>
      </vt:variant>
      <vt:variant>
        <vt:i4>5439541</vt:i4>
      </vt:variant>
      <vt:variant>
        <vt:i4>84</vt:i4>
      </vt:variant>
      <vt:variant>
        <vt:i4>0</vt:i4>
      </vt:variant>
      <vt:variant>
        <vt:i4>5</vt:i4>
      </vt:variant>
      <vt:variant>
        <vt:lpwstr>mailto:Bio4Dhelp@tgen.org</vt:lpwstr>
      </vt:variant>
      <vt:variant>
        <vt:lpwstr/>
      </vt:variant>
      <vt:variant>
        <vt:i4>5439541</vt:i4>
      </vt:variant>
      <vt:variant>
        <vt:i4>81</vt:i4>
      </vt:variant>
      <vt:variant>
        <vt:i4>0</vt:i4>
      </vt:variant>
      <vt:variant>
        <vt:i4>5</vt:i4>
      </vt:variant>
      <vt:variant>
        <vt:lpwstr>mailto:Bio4Dhelp@tgen.org</vt:lpwstr>
      </vt:variant>
      <vt:variant>
        <vt:lpwstr/>
      </vt:variant>
      <vt:variant>
        <vt:i4>7995491</vt:i4>
      </vt:variant>
      <vt:variant>
        <vt:i4>78</vt:i4>
      </vt:variant>
      <vt:variant>
        <vt:i4>0</vt:i4>
      </vt:variant>
      <vt:variant>
        <vt:i4>5</vt:i4>
      </vt:variant>
      <vt:variant>
        <vt:lpwstr/>
      </vt:variant>
      <vt:variant>
        <vt:lpwstr>ChangePassword</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BIO4D Software System</dc:title>
  <dc:subject/>
  <dc:creator>RPetros</dc:creator>
  <cp:keywords/>
  <cp:lastModifiedBy>Sayali Dev</cp:lastModifiedBy>
  <cp:revision>196</cp:revision>
  <cp:lastPrinted>2012-04-03T06:18:00Z</cp:lastPrinted>
  <dcterms:created xsi:type="dcterms:W3CDTF">2018-01-03T07:07:00Z</dcterms:created>
  <dcterms:modified xsi:type="dcterms:W3CDTF">2018-02-23T12:23:00Z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ContentTypeId">
    <vt:lpwstr>0x010100D38F1B81A0197844B6AE01B0136207C5</vt:lpwstr>
  </property>
</Properties>
</file>