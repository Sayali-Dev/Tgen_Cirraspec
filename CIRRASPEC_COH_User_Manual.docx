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0231D07" w14:textId="77777777" w:rsidR="008918E9" w:rsidRDefault="008918E9" w:rsidP="00BD5022">
      <w:pPr>
        <w:pStyle w:val="ProjectTitle"/>
        <w:jc w:val="center"/>
      </w:pPr>
    </w:p>
    <w:p w14:paraId="0E1D76E1" w14:textId="77777777" w:rsidR="00CE3F18" w:rsidRDefault="00CE3F18" w:rsidP="00BD5022">
      <w:pPr>
        <w:pStyle w:val="ProjectTitle"/>
        <w:jc w:val="center"/>
      </w:pPr>
    </w:p>
    <w:p w14:paraId="1B66476B" w14:textId="77777777" w:rsidR="008918E9" w:rsidRDefault="008918E9" w:rsidP="00BD5022">
      <w:pPr>
        <w:pStyle w:val="ProjectTitle"/>
        <w:jc w:val="center"/>
      </w:pPr>
    </w:p>
    <w:p w14:paraId="3DCE97C2" w14:textId="77777777" w:rsidR="008918E9" w:rsidRDefault="008918E9" w:rsidP="00BD5022">
      <w:pPr>
        <w:pStyle w:val="ProjectTitle"/>
        <w:jc w:val="center"/>
      </w:pPr>
    </w:p>
    <w:p w14:paraId="39A0B6AF" w14:textId="77777777" w:rsidR="008918E9" w:rsidRDefault="008918E9" w:rsidP="00BD5022">
      <w:pPr>
        <w:pStyle w:val="ProjectTitle"/>
        <w:jc w:val="center"/>
      </w:pPr>
    </w:p>
    <w:p w14:paraId="658D1CCE" w14:textId="77777777" w:rsidR="008918E9" w:rsidRDefault="008918E9" w:rsidP="00BD5022">
      <w:pPr>
        <w:pStyle w:val="ProjectTitle"/>
        <w:jc w:val="center"/>
      </w:pPr>
    </w:p>
    <w:p w14:paraId="719704BE" w14:textId="77777777" w:rsidR="00602D9E" w:rsidRDefault="00602D9E" w:rsidP="00BD5022">
      <w:pPr>
        <w:pStyle w:val="ProjectTitle"/>
        <w:jc w:val="center"/>
      </w:pPr>
    </w:p>
    <w:p w14:paraId="499DDB2B" w14:textId="77777777" w:rsidR="008918E9" w:rsidRDefault="008918E9" w:rsidP="00BD5022">
      <w:pPr>
        <w:pStyle w:val="ProjectTitle"/>
        <w:jc w:val="center"/>
      </w:pPr>
    </w:p>
    <w:p w14:paraId="47EDDB0F" w14:textId="77777777" w:rsidR="008918E9" w:rsidRDefault="008918E9" w:rsidP="00BD5022">
      <w:pPr>
        <w:pStyle w:val="ProjectTitle"/>
        <w:jc w:val="center"/>
      </w:pPr>
    </w:p>
    <w:p w14:paraId="0AF9B182" w14:textId="77777777" w:rsidR="008918E9" w:rsidRPr="00196475" w:rsidRDefault="008918E9" w:rsidP="00BD5022">
      <w:pPr>
        <w:pStyle w:val="ProjectTitle"/>
        <w:jc w:val="center"/>
      </w:pPr>
    </w:p>
    <w:p w14:paraId="281B80A6" w14:textId="78C292E4" w:rsidR="00196475" w:rsidRDefault="00DE2FB7" w:rsidP="00BD5022">
      <w:pPr>
        <w:pStyle w:val="ProjectTitle"/>
        <w:ind w:right="900"/>
        <w:jc w:val="center"/>
      </w:pPr>
      <w:r>
        <w:t>CIRRASPEC</w:t>
      </w:r>
      <w:r w:rsidR="00DF378D">
        <w:t xml:space="preserve"> </w:t>
      </w:r>
      <w:del w:id="0" w:author="Sayali Dev" w:date="2018-01-09T12:06:00Z">
        <w:r w:rsidR="005D6B40" w:rsidDel="00B63611">
          <w:delText xml:space="preserve">Collection </w:delText>
        </w:r>
      </w:del>
      <w:ins w:id="1" w:author="Sayali Dev" w:date="2018-01-09T12:06:00Z">
        <w:r w:rsidR="00B63611">
          <w:t>COH</w:t>
        </w:r>
      </w:ins>
      <w:del w:id="2" w:author="Sayali Dev" w:date="2018-01-09T12:06:00Z">
        <w:r w:rsidR="005D6B40" w:rsidDel="00B63611">
          <w:delText>Site</w:delText>
        </w:r>
      </w:del>
      <w:r w:rsidR="005D6B40">
        <w:br/>
      </w:r>
      <w:r w:rsidR="00196475" w:rsidRPr="00196475">
        <w:t>User’s Manual</w:t>
      </w:r>
    </w:p>
    <w:p w14:paraId="42233187" w14:textId="77777777" w:rsidR="00BD5022" w:rsidRDefault="00BD5022" w:rsidP="00BD5022">
      <w:pPr>
        <w:pStyle w:val="ProjectTitle"/>
        <w:ind w:right="900"/>
        <w:jc w:val="center"/>
      </w:pPr>
    </w:p>
    <w:p w14:paraId="5B2FDDFC" w14:textId="03F45339" w:rsidR="00BD5022" w:rsidRDefault="00015F61" w:rsidP="00F928FF">
      <w:pPr>
        <w:pStyle w:val="ProjectTitle"/>
        <w:ind w:right="900"/>
        <w:jc w:val="center"/>
      </w:pPr>
      <w:r>
        <w:t xml:space="preserve">System </w:t>
      </w:r>
      <w:r w:rsidRPr="00B2192E">
        <w:t xml:space="preserve">Version: </w:t>
      </w:r>
      <w:ins w:id="3" w:author="Sayali Dev" w:date="2018-01-09T12:06:00Z">
        <w:r w:rsidR="00B63611">
          <w:t>3</w:t>
        </w:r>
      </w:ins>
      <w:del w:id="4" w:author="Sayali Dev" w:date="2018-01-09T12:06:00Z">
        <w:r w:rsidR="00DE2FB7" w:rsidDel="00B63611">
          <w:delText>2</w:delText>
        </w:r>
      </w:del>
      <w:r w:rsidR="00DE2FB7">
        <w:t>.0</w:t>
      </w:r>
    </w:p>
    <w:p w14:paraId="5663F37F" w14:textId="77777777" w:rsidR="00F928FF" w:rsidRDefault="00F928FF" w:rsidP="00F928FF">
      <w:pPr>
        <w:pStyle w:val="ProjectTitle"/>
        <w:ind w:right="900"/>
        <w:jc w:val="center"/>
      </w:pPr>
    </w:p>
    <w:p w14:paraId="53813F01" w14:textId="77777777" w:rsidR="00F7111C" w:rsidRDefault="00F7111C" w:rsidP="00BD5022">
      <w:pPr>
        <w:pStyle w:val="ProjectTitle"/>
        <w:ind w:right="900"/>
        <w:jc w:val="center"/>
      </w:pPr>
    </w:p>
    <w:p w14:paraId="205AEA79" w14:textId="77777777" w:rsidR="008918E9" w:rsidRDefault="008918E9" w:rsidP="00BD5022">
      <w:pPr>
        <w:pStyle w:val="ProjectTitle"/>
        <w:jc w:val="center"/>
      </w:pPr>
    </w:p>
    <w:p w14:paraId="5AE1E704" w14:textId="77777777" w:rsidR="008918E9" w:rsidRDefault="008918E9" w:rsidP="00BD5022">
      <w:pPr>
        <w:pStyle w:val="ProjectTitle"/>
        <w:jc w:val="center"/>
      </w:pPr>
    </w:p>
    <w:p w14:paraId="27687419" w14:textId="77777777" w:rsidR="008918E9" w:rsidRDefault="008918E9" w:rsidP="00BD5022">
      <w:pPr>
        <w:pStyle w:val="ProjectTitle"/>
        <w:jc w:val="center"/>
      </w:pPr>
    </w:p>
    <w:p w14:paraId="6D3AAF48" w14:textId="77777777" w:rsidR="008918E9" w:rsidRDefault="008918E9" w:rsidP="00BD5022">
      <w:pPr>
        <w:jc w:val="center"/>
      </w:pPr>
    </w:p>
    <w:p w14:paraId="7F6352F1" w14:textId="77777777" w:rsidR="008918E9" w:rsidRDefault="008918E9" w:rsidP="00BD5022">
      <w:pPr>
        <w:jc w:val="center"/>
      </w:pPr>
    </w:p>
    <w:p w14:paraId="2071D613" w14:textId="77777777" w:rsidR="008918E9" w:rsidRDefault="008918E9" w:rsidP="00BD5022">
      <w:pPr>
        <w:jc w:val="center"/>
      </w:pPr>
    </w:p>
    <w:p w14:paraId="4A2E4761" w14:textId="77777777" w:rsidR="008918E9" w:rsidRDefault="008918E9" w:rsidP="00BD5022">
      <w:pPr>
        <w:pStyle w:val="OrgDepartment"/>
        <w:jc w:val="center"/>
      </w:pPr>
    </w:p>
    <w:p w14:paraId="6C754215" w14:textId="77777777" w:rsidR="008918E9" w:rsidRDefault="008918E9" w:rsidP="00BD5022">
      <w:pPr>
        <w:pStyle w:val="OrgDepartment"/>
        <w:jc w:val="center"/>
      </w:pPr>
    </w:p>
    <w:p w14:paraId="69750468" w14:textId="77777777" w:rsidR="008918E9" w:rsidRDefault="008918E9" w:rsidP="00BD5022">
      <w:pPr>
        <w:jc w:val="center"/>
      </w:pPr>
    </w:p>
    <w:p w14:paraId="4936EF75" w14:textId="77777777" w:rsidR="008918E9" w:rsidRDefault="008918E9" w:rsidP="00BD5022">
      <w:pPr>
        <w:jc w:val="center"/>
      </w:pPr>
    </w:p>
    <w:p w14:paraId="5B8D4800" w14:textId="77777777" w:rsidR="008918E9" w:rsidRDefault="008918E9" w:rsidP="00BD5022">
      <w:pPr>
        <w:jc w:val="center"/>
      </w:pPr>
    </w:p>
    <w:p w14:paraId="56100270" w14:textId="77777777" w:rsidR="008918E9" w:rsidRDefault="008918E9" w:rsidP="00BD5022">
      <w:pPr>
        <w:pStyle w:val="Subtitle"/>
      </w:pPr>
    </w:p>
    <w:p w14:paraId="3F3A65BE" w14:textId="77777777" w:rsidR="008918E9" w:rsidRDefault="008918E9" w:rsidP="00BD5022">
      <w:pPr>
        <w:jc w:val="center"/>
      </w:pPr>
    </w:p>
    <w:p w14:paraId="3E5E08CF" w14:textId="77777777" w:rsidR="008918E9" w:rsidRDefault="008918E9" w:rsidP="00BD5022">
      <w:pPr>
        <w:jc w:val="center"/>
      </w:pPr>
    </w:p>
    <w:p w14:paraId="14A44018" w14:textId="77777777" w:rsidR="00612AF6" w:rsidRDefault="00612AF6" w:rsidP="006F779B">
      <w:pPr>
        <w:jc w:val="center"/>
      </w:pPr>
    </w:p>
    <w:p w14:paraId="13222FFA" w14:textId="77777777" w:rsidR="00612AF6" w:rsidRDefault="00612AF6">
      <w:r>
        <w:br w:type="page"/>
      </w:r>
    </w:p>
    <w:p w14:paraId="186E5F57" w14:textId="77777777" w:rsidR="00612AF6" w:rsidRDefault="00612AF6" w:rsidP="00612AF6">
      <w:pPr>
        <w:pStyle w:val="Title"/>
      </w:pPr>
      <w:bookmarkStart w:id="5" w:name="_Toc452993569"/>
      <w:bookmarkStart w:id="6" w:name="_Toc504392186"/>
      <w:r>
        <w:lastRenderedPageBreak/>
        <w:t>Revision History</w:t>
      </w:r>
      <w:bookmarkEnd w:id="5"/>
      <w:bookmarkEnd w:id="6"/>
    </w:p>
    <w:p w14:paraId="5D4C4CF8" w14:textId="77777777" w:rsidR="00612AF6" w:rsidRPr="00743AE6" w:rsidRDefault="00612AF6" w:rsidP="00612AF6"/>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Change w:id="7" w:author="Sayali Dev" w:date="2018-01-08T17:08:00Z">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PrChange>
      </w:tblPr>
      <w:tblGrid>
        <w:gridCol w:w="1292"/>
        <w:gridCol w:w="1807"/>
        <w:gridCol w:w="2205"/>
        <w:gridCol w:w="5191"/>
        <w:tblGridChange w:id="8">
          <w:tblGrid>
            <w:gridCol w:w="1292"/>
            <w:gridCol w:w="1807"/>
            <w:gridCol w:w="2207"/>
            <w:gridCol w:w="5196"/>
          </w:tblGrid>
        </w:tblGridChange>
      </w:tblGrid>
      <w:tr w:rsidR="00612AF6" w:rsidRPr="00EC6485" w14:paraId="43FDA85B" w14:textId="77777777" w:rsidTr="002F0F2C">
        <w:tc>
          <w:tcPr>
            <w:tcW w:w="1292" w:type="dxa"/>
            <w:tcPrChange w:id="9" w:author="Sayali Dev" w:date="2018-01-08T17:08:00Z">
              <w:tcPr>
                <w:tcW w:w="1292" w:type="dxa"/>
              </w:tcPr>
            </w:tcPrChange>
          </w:tcPr>
          <w:p w14:paraId="5331A10E" w14:textId="77777777" w:rsidR="00612AF6" w:rsidRPr="00EC6485" w:rsidRDefault="00612AF6" w:rsidP="00612AF6">
            <w:pPr>
              <w:rPr>
                <w:b/>
              </w:rPr>
            </w:pPr>
            <w:r w:rsidRPr="00EC6485">
              <w:rPr>
                <w:b/>
              </w:rPr>
              <w:t>Document Version</w:t>
            </w:r>
          </w:p>
        </w:tc>
        <w:tc>
          <w:tcPr>
            <w:tcW w:w="1807" w:type="dxa"/>
            <w:tcPrChange w:id="10" w:author="Sayali Dev" w:date="2018-01-08T17:08:00Z">
              <w:tcPr>
                <w:tcW w:w="1350" w:type="dxa"/>
              </w:tcPr>
            </w:tcPrChange>
          </w:tcPr>
          <w:p w14:paraId="31FC838F" w14:textId="77777777" w:rsidR="00612AF6" w:rsidRPr="00EC6485" w:rsidRDefault="00612AF6" w:rsidP="00612AF6">
            <w:pPr>
              <w:rPr>
                <w:b/>
              </w:rPr>
            </w:pPr>
            <w:r w:rsidRPr="00EC6485">
              <w:rPr>
                <w:b/>
              </w:rPr>
              <w:t>Date</w:t>
            </w:r>
          </w:p>
        </w:tc>
        <w:tc>
          <w:tcPr>
            <w:tcW w:w="2207" w:type="dxa"/>
            <w:tcPrChange w:id="11" w:author="Sayali Dev" w:date="2018-01-08T17:08:00Z">
              <w:tcPr>
                <w:tcW w:w="2340" w:type="dxa"/>
              </w:tcPr>
            </w:tcPrChange>
          </w:tcPr>
          <w:p w14:paraId="3F4FC6E3" w14:textId="77777777" w:rsidR="00612AF6" w:rsidRPr="00EC6485" w:rsidRDefault="00612AF6" w:rsidP="00612AF6">
            <w:pPr>
              <w:rPr>
                <w:b/>
              </w:rPr>
            </w:pPr>
            <w:r w:rsidRPr="00EC6485">
              <w:rPr>
                <w:b/>
              </w:rPr>
              <w:t>Name</w:t>
            </w:r>
          </w:p>
        </w:tc>
        <w:tc>
          <w:tcPr>
            <w:tcW w:w="5196" w:type="dxa"/>
            <w:tcPrChange w:id="12" w:author="Sayali Dev" w:date="2018-01-08T17:08:00Z">
              <w:tcPr>
                <w:tcW w:w="5580" w:type="dxa"/>
              </w:tcPr>
            </w:tcPrChange>
          </w:tcPr>
          <w:p w14:paraId="728DC64F" w14:textId="77777777" w:rsidR="00612AF6" w:rsidRPr="00EC6485" w:rsidRDefault="00612AF6" w:rsidP="00612AF6">
            <w:pPr>
              <w:rPr>
                <w:b/>
              </w:rPr>
            </w:pPr>
            <w:r w:rsidRPr="00EC6485">
              <w:rPr>
                <w:b/>
              </w:rPr>
              <w:t>Description</w:t>
            </w:r>
          </w:p>
        </w:tc>
      </w:tr>
      <w:tr w:rsidR="00612AF6" w:rsidDel="002F0F2C" w14:paraId="5183D22D" w14:textId="3444E07F" w:rsidTr="002F0F2C">
        <w:trPr>
          <w:del w:id="13" w:author="Sayali Dev" w:date="2018-01-08T17:08:00Z"/>
        </w:trPr>
        <w:tc>
          <w:tcPr>
            <w:tcW w:w="1292" w:type="dxa"/>
            <w:tcPrChange w:id="14" w:author="Sayali Dev" w:date="2018-01-08T17:08:00Z">
              <w:tcPr>
                <w:tcW w:w="1292" w:type="dxa"/>
              </w:tcPr>
            </w:tcPrChange>
          </w:tcPr>
          <w:p w14:paraId="75307503" w14:textId="18459EE2" w:rsidR="00612AF6" w:rsidDel="002F0F2C" w:rsidRDefault="00612AF6" w:rsidP="00612AF6">
            <w:pPr>
              <w:rPr>
                <w:del w:id="15" w:author="Sayali Dev" w:date="2018-01-08T17:08:00Z"/>
              </w:rPr>
            </w:pPr>
            <w:del w:id="16" w:author="Sayali Dev" w:date="2018-01-08T17:08:00Z">
              <w:r w:rsidDel="002F0F2C">
                <w:delText>1.1</w:delText>
              </w:r>
            </w:del>
          </w:p>
        </w:tc>
        <w:tc>
          <w:tcPr>
            <w:tcW w:w="1807" w:type="dxa"/>
            <w:tcPrChange w:id="17" w:author="Sayali Dev" w:date="2018-01-08T17:08:00Z">
              <w:tcPr>
                <w:tcW w:w="1350" w:type="dxa"/>
              </w:tcPr>
            </w:tcPrChange>
          </w:tcPr>
          <w:p w14:paraId="5F05D8A4" w14:textId="41ECFD1F" w:rsidR="00612AF6" w:rsidDel="002F0F2C" w:rsidRDefault="00612AF6" w:rsidP="00612AF6">
            <w:pPr>
              <w:rPr>
                <w:del w:id="18" w:author="Sayali Dev" w:date="2018-01-08T17:08:00Z"/>
              </w:rPr>
            </w:pPr>
            <w:del w:id="19" w:author="Sayali Dev" w:date="2018-01-08T17:08:00Z">
              <w:r w:rsidDel="002F0F2C">
                <w:delText>1/03/2012</w:delText>
              </w:r>
            </w:del>
          </w:p>
        </w:tc>
        <w:tc>
          <w:tcPr>
            <w:tcW w:w="2207" w:type="dxa"/>
            <w:tcPrChange w:id="20" w:author="Sayali Dev" w:date="2018-01-08T17:08:00Z">
              <w:tcPr>
                <w:tcW w:w="2340" w:type="dxa"/>
              </w:tcPr>
            </w:tcPrChange>
          </w:tcPr>
          <w:p w14:paraId="7E5502C9" w14:textId="3BB770DE" w:rsidR="00612AF6" w:rsidDel="002F0F2C" w:rsidRDefault="00612AF6" w:rsidP="00612AF6">
            <w:pPr>
              <w:rPr>
                <w:del w:id="21" w:author="Sayali Dev" w:date="2018-01-08T17:08:00Z"/>
              </w:rPr>
            </w:pPr>
            <w:del w:id="22" w:author="Sayali Dev" w:date="2018-01-08T17:08:00Z">
              <w:r w:rsidDel="002F0F2C">
                <w:delText xml:space="preserve">Robin Petros </w:delText>
              </w:r>
            </w:del>
          </w:p>
        </w:tc>
        <w:tc>
          <w:tcPr>
            <w:tcW w:w="5196" w:type="dxa"/>
            <w:tcPrChange w:id="23" w:author="Sayali Dev" w:date="2018-01-08T17:08:00Z">
              <w:tcPr>
                <w:tcW w:w="5580" w:type="dxa"/>
              </w:tcPr>
            </w:tcPrChange>
          </w:tcPr>
          <w:p w14:paraId="1E58D8D9" w14:textId="0771CFFD" w:rsidR="00612AF6" w:rsidDel="002F0F2C" w:rsidRDefault="00612AF6" w:rsidP="00612AF6">
            <w:pPr>
              <w:rPr>
                <w:del w:id="24" w:author="Sayali Dev" w:date="2018-01-08T17:08:00Z"/>
              </w:rPr>
            </w:pPr>
            <w:del w:id="25" w:author="Sayali Dev" w:date="2018-01-08T17:08:00Z">
              <w:r w:rsidDel="002F0F2C">
                <w:delText>Initial publication for 1.1 Release.</w:delText>
              </w:r>
            </w:del>
          </w:p>
        </w:tc>
      </w:tr>
      <w:tr w:rsidR="00612AF6" w:rsidDel="002F0F2C" w14:paraId="430053DA" w14:textId="35B8331F" w:rsidTr="002F0F2C">
        <w:trPr>
          <w:del w:id="26" w:author="Sayali Dev" w:date="2018-01-08T17:08:00Z"/>
        </w:trPr>
        <w:tc>
          <w:tcPr>
            <w:tcW w:w="1292" w:type="dxa"/>
            <w:tcPrChange w:id="27" w:author="Sayali Dev" w:date="2018-01-08T17:08:00Z">
              <w:tcPr>
                <w:tcW w:w="1292" w:type="dxa"/>
              </w:tcPr>
            </w:tcPrChange>
          </w:tcPr>
          <w:p w14:paraId="4922DDEA" w14:textId="51653BD5" w:rsidR="00612AF6" w:rsidDel="002F0F2C" w:rsidRDefault="00612AF6" w:rsidP="00612AF6">
            <w:pPr>
              <w:rPr>
                <w:del w:id="28" w:author="Sayali Dev" w:date="2018-01-08T17:08:00Z"/>
              </w:rPr>
            </w:pPr>
            <w:del w:id="29" w:author="Sayali Dev" w:date="2018-01-08T17:08:00Z">
              <w:r w:rsidDel="002F0F2C">
                <w:delText>1.1.3</w:delText>
              </w:r>
            </w:del>
          </w:p>
        </w:tc>
        <w:tc>
          <w:tcPr>
            <w:tcW w:w="1807" w:type="dxa"/>
            <w:tcPrChange w:id="30" w:author="Sayali Dev" w:date="2018-01-08T17:08:00Z">
              <w:tcPr>
                <w:tcW w:w="1350" w:type="dxa"/>
              </w:tcPr>
            </w:tcPrChange>
          </w:tcPr>
          <w:p w14:paraId="59A8447B" w14:textId="33B53019" w:rsidR="00612AF6" w:rsidDel="002F0F2C" w:rsidRDefault="00612AF6" w:rsidP="00612AF6">
            <w:pPr>
              <w:rPr>
                <w:del w:id="31" w:author="Sayali Dev" w:date="2018-01-08T17:08:00Z"/>
              </w:rPr>
            </w:pPr>
            <w:del w:id="32" w:author="Sayali Dev" w:date="2018-01-08T17:08:00Z">
              <w:r w:rsidDel="002F0F2C">
                <w:delText>5.01/2012</w:delText>
              </w:r>
            </w:del>
          </w:p>
        </w:tc>
        <w:tc>
          <w:tcPr>
            <w:tcW w:w="2207" w:type="dxa"/>
            <w:tcPrChange w:id="33" w:author="Sayali Dev" w:date="2018-01-08T17:08:00Z">
              <w:tcPr>
                <w:tcW w:w="2340" w:type="dxa"/>
              </w:tcPr>
            </w:tcPrChange>
          </w:tcPr>
          <w:p w14:paraId="275800CC" w14:textId="49030121" w:rsidR="00612AF6" w:rsidDel="002F0F2C" w:rsidRDefault="00612AF6" w:rsidP="00612AF6">
            <w:pPr>
              <w:rPr>
                <w:del w:id="34" w:author="Sayali Dev" w:date="2018-01-08T17:08:00Z"/>
              </w:rPr>
            </w:pPr>
            <w:del w:id="35" w:author="Sayali Dev" w:date="2018-01-08T17:08:00Z">
              <w:r w:rsidDel="002F0F2C">
                <w:delText>Robin Petros</w:delText>
              </w:r>
            </w:del>
          </w:p>
        </w:tc>
        <w:tc>
          <w:tcPr>
            <w:tcW w:w="5196" w:type="dxa"/>
            <w:tcPrChange w:id="36" w:author="Sayali Dev" w:date="2018-01-08T17:08:00Z">
              <w:tcPr>
                <w:tcW w:w="5580" w:type="dxa"/>
              </w:tcPr>
            </w:tcPrChange>
          </w:tcPr>
          <w:p w14:paraId="76234AFA" w14:textId="5E45C58A" w:rsidR="00612AF6" w:rsidDel="002F0F2C" w:rsidRDefault="00612AF6" w:rsidP="00612AF6">
            <w:pPr>
              <w:rPr>
                <w:del w:id="37" w:author="Sayali Dev" w:date="2018-01-08T17:08:00Z"/>
              </w:rPr>
            </w:pPr>
            <w:del w:id="38" w:author="Sayali Dev" w:date="2018-01-08T17:08:00Z">
              <w:r w:rsidDel="002F0F2C">
                <w:delText>Revised for 1.1.3 Release.</w:delText>
              </w:r>
            </w:del>
          </w:p>
        </w:tc>
      </w:tr>
      <w:tr w:rsidR="00612AF6" w:rsidDel="002F0F2C" w14:paraId="1461418A" w14:textId="0D55F9CE" w:rsidTr="002F0F2C">
        <w:trPr>
          <w:del w:id="39" w:author="Sayali Dev" w:date="2018-01-08T17:08:00Z"/>
        </w:trPr>
        <w:tc>
          <w:tcPr>
            <w:tcW w:w="1292" w:type="dxa"/>
            <w:tcPrChange w:id="40" w:author="Sayali Dev" w:date="2018-01-08T17:08:00Z">
              <w:tcPr>
                <w:tcW w:w="1292" w:type="dxa"/>
              </w:tcPr>
            </w:tcPrChange>
          </w:tcPr>
          <w:p w14:paraId="7E9DB5EC" w14:textId="768E0CFE" w:rsidR="00612AF6" w:rsidDel="002F0F2C" w:rsidRDefault="00612AF6" w:rsidP="00612AF6">
            <w:pPr>
              <w:rPr>
                <w:del w:id="41" w:author="Sayali Dev" w:date="2018-01-08T17:08:00Z"/>
              </w:rPr>
            </w:pPr>
            <w:del w:id="42" w:author="Sayali Dev" w:date="2018-01-08T17:08:00Z">
              <w:r w:rsidDel="002F0F2C">
                <w:delText>1.1.4</w:delText>
              </w:r>
            </w:del>
          </w:p>
        </w:tc>
        <w:tc>
          <w:tcPr>
            <w:tcW w:w="1807" w:type="dxa"/>
            <w:tcPrChange w:id="43" w:author="Sayali Dev" w:date="2018-01-08T17:08:00Z">
              <w:tcPr>
                <w:tcW w:w="1350" w:type="dxa"/>
              </w:tcPr>
            </w:tcPrChange>
          </w:tcPr>
          <w:p w14:paraId="035915E0" w14:textId="42955938" w:rsidR="00612AF6" w:rsidDel="002F0F2C" w:rsidRDefault="00612AF6" w:rsidP="00612AF6">
            <w:pPr>
              <w:rPr>
                <w:del w:id="44" w:author="Sayali Dev" w:date="2018-01-08T17:08:00Z"/>
              </w:rPr>
            </w:pPr>
            <w:del w:id="45" w:author="Sayali Dev" w:date="2018-01-08T17:08:00Z">
              <w:r w:rsidDel="002F0F2C">
                <w:delText>09/20/2012</w:delText>
              </w:r>
            </w:del>
          </w:p>
        </w:tc>
        <w:tc>
          <w:tcPr>
            <w:tcW w:w="2207" w:type="dxa"/>
            <w:tcPrChange w:id="46" w:author="Sayali Dev" w:date="2018-01-08T17:08:00Z">
              <w:tcPr>
                <w:tcW w:w="2340" w:type="dxa"/>
              </w:tcPr>
            </w:tcPrChange>
          </w:tcPr>
          <w:p w14:paraId="0BA8DEA9" w14:textId="768C9760" w:rsidR="00612AF6" w:rsidDel="002F0F2C" w:rsidRDefault="00612AF6" w:rsidP="00612AF6">
            <w:pPr>
              <w:rPr>
                <w:del w:id="47" w:author="Sayali Dev" w:date="2018-01-08T17:08:00Z"/>
              </w:rPr>
            </w:pPr>
            <w:del w:id="48" w:author="Sayali Dev" w:date="2018-01-08T17:08:00Z">
              <w:r w:rsidDel="002F0F2C">
                <w:delText>Robin Petros</w:delText>
              </w:r>
            </w:del>
          </w:p>
        </w:tc>
        <w:tc>
          <w:tcPr>
            <w:tcW w:w="5196" w:type="dxa"/>
            <w:tcPrChange w:id="49" w:author="Sayali Dev" w:date="2018-01-08T17:08:00Z">
              <w:tcPr>
                <w:tcW w:w="5580" w:type="dxa"/>
              </w:tcPr>
            </w:tcPrChange>
          </w:tcPr>
          <w:p w14:paraId="6872BA48" w14:textId="0A983C82" w:rsidR="00612AF6" w:rsidDel="002F0F2C" w:rsidRDefault="00612AF6" w:rsidP="00612AF6">
            <w:pPr>
              <w:rPr>
                <w:del w:id="50" w:author="Sayali Dev" w:date="2018-01-08T17:08:00Z"/>
              </w:rPr>
            </w:pPr>
            <w:del w:id="51" w:author="Sayali Dev" w:date="2018-01-08T17:08:00Z">
              <w:r w:rsidDel="002F0F2C">
                <w:delText xml:space="preserve">Revised for 1.1.4 Release, and added Note to all sections re: login location determines what records are accessed. </w:delText>
              </w:r>
            </w:del>
          </w:p>
        </w:tc>
      </w:tr>
      <w:tr w:rsidR="00612AF6" w:rsidDel="002F0F2C" w14:paraId="0D1EDF91" w14:textId="0F9E1AC5" w:rsidTr="002F0F2C">
        <w:trPr>
          <w:del w:id="52" w:author="Sayali Dev" w:date="2018-01-08T17:08:00Z"/>
        </w:trPr>
        <w:tc>
          <w:tcPr>
            <w:tcW w:w="1292" w:type="dxa"/>
            <w:tcPrChange w:id="53" w:author="Sayali Dev" w:date="2018-01-08T17:08:00Z">
              <w:tcPr>
                <w:tcW w:w="1292" w:type="dxa"/>
              </w:tcPr>
            </w:tcPrChange>
          </w:tcPr>
          <w:p w14:paraId="721BF564" w14:textId="365D1E9E" w:rsidR="00612AF6" w:rsidDel="002F0F2C" w:rsidRDefault="00612AF6" w:rsidP="00612AF6">
            <w:pPr>
              <w:rPr>
                <w:del w:id="54" w:author="Sayali Dev" w:date="2018-01-08T17:08:00Z"/>
              </w:rPr>
            </w:pPr>
            <w:del w:id="55" w:author="Sayali Dev" w:date="2018-01-08T17:08:00Z">
              <w:r w:rsidDel="002F0F2C">
                <w:delText>1.2</w:delText>
              </w:r>
            </w:del>
          </w:p>
        </w:tc>
        <w:tc>
          <w:tcPr>
            <w:tcW w:w="1807" w:type="dxa"/>
            <w:tcPrChange w:id="56" w:author="Sayali Dev" w:date="2018-01-08T17:08:00Z">
              <w:tcPr>
                <w:tcW w:w="1350" w:type="dxa"/>
              </w:tcPr>
            </w:tcPrChange>
          </w:tcPr>
          <w:p w14:paraId="35A1E840" w14:textId="2D6C5184" w:rsidR="00612AF6" w:rsidDel="002F0F2C" w:rsidRDefault="00612AF6" w:rsidP="00612AF6">
            <w:pPr>
              <w:rPr>
                <w:del w:id="57" w:author="Sayali Dev" w:date="2018-01-08T17:08:00Z"/>
              </w:rPr>
            </w:pPr>
            <w:del w:id="58" w:author="Sayali Dev" w:date="2018-01-08T17:08:00Z">
              <w:r w:rsidDel="002F0F2C">
                <w:delText>07/27/2015</w:delText>
              </w:r>
            </w:del>
          </w:p>
        </w:tc>
        <w:tc>
          <w:tcPr>
            <w:tcW w:w="2207" w:type="dxa"/>
            <w:tcPrChange w:id="59" w:author="Sayali Dev" w:date="2018-01-08T17:08:00Z">
              <w:tcPr>
                <w:tcW w:w="2340" w:type="dxa"/>
              </w:tcPr>
            </w:tcPrChange>
          </w:tcPr>
          <w:p w14:paraId="1F57C0E2" w14:textId="2F7FFEAF" w:rsidR="00612AF6" w:rsidDel="002F0F2C" w:rsidRDefault="00612AF6" w:rsidP="00612AF6">
            <w:pPr>
              <w:rPr>
                <w:del w:id="60" w:author="Sayali Dev" w:date="2018-01-08T17:08:00Z"/>
              </w:rPr>
            </w:pPr>
            <w:del w:id="61" w:author="Sayali Dev" w:date="2018-01-08T17:08:00Z">
              <w:r w:rsidDel="002F0F2C">
                <w:delText>Siddhi Jadhav</w:delText>
              </w:r>
            </w:del>
          </w:p>
        </w:tc>
        <w:tc>
          <w:tcPr>
            <w:tcW w:w="5196" w:type="dxa"/>
            <w:tcPrChange w:id="62" w:author="Sayali Dev" w:date="2018-01-08T17:08:00Z">
              <w:tcPr>
                <w:tcW w:w="5580" w:type="dxa"/>
              </w:tcPr>
            </w:tcPrChange>
          </w:tcPr>
          <w:p w14:paraId="048F6B95" w14:textId="5C5A4F39" w:rsidR="00612AF6" w:rsidDel="002F0F2C" w:rsidRDefault="00612AF6" w:rsidP="00612AF6">
            <w:pPr>
              <w:rPr>
                <w:del w:id="63" w:author="Sayali Dev" w:date="2018-01-08T17:08:00Z"/>
              </w:rPr>
            </w:pPr>
            <w:del w:id="64" w:author="Sayali Dev" w:date="2018-01-08T17:08:00Z">
              <w:r w:rsidDel="002F0F2C">
                <w:delText>Revised for 1.1.8 Release. Added PHI authorization feature.</w:delText>
              </w:r>
            </w:del>
          </w:p>
        </w:tc>
      </w:tr>
      <w:tr w:rsidR="00612AF6" w:rsidDel="002F0F2C" w14:paraId="25651F30" w14:textId="2257CE98" w:rsidTr="002F0F2C">
        <w:trPr>
          <w:del w:id="65" w:author="Sayali Dev" w:date="2018-01-08T17:08:00Z"/>
        </w:trPr>
        <w:tc>
          <w:tcPr>
            <w:tcW w:w="1292" w:type="dxa"/>
            <w:tcPrChange w:id="66" w:author="Sayali Dev" w:date="2018-01-08T17:08:00Z">
              <w:tcPr>
                <w:tcW w:w="1292" w:type="dxa"/>
              </w:tcPr>
            </w:tcPrChange>
          </w:tcPr>
          <w:p w14:paraId="74736622" w14:textId="3F75C1F8" w:rsidR="00612AF6" w:rsidDel="002F0F2C" w:rsidRDefault="00612AF6" w:rsidP="00612AF6">
            <w:pPr>
              <w:rPr>
                <w:del w:id="67" w:author="Sayali Dev" w:date="2018-01-08T17:08:00Z"/>
              </w:rPr>
            </w:pPr>
            <w:del w:id="68" w:author="Sayali Dev" w:date="2018-01-08T17:08:00Z">
              <w:r w:rsidDel="002F0F2C">
                <w:delText>2.0</w:delText>
              </w:r>
            </w:del>
          </w:p>
        </w:tc>
        <w:tc>
          <w:tcPr>
            <w:tcW w:w="1807" w:type="dxa"/>
            <w:tcPrChange w:id="69" w:author="Sayali Dev" w:date="2018-01-08T17:08:00Z">
              <w:tcPr>
                <w:tcW w:w="1350" w:type="dxa"/>
              </w:tcPr>
            </w:tcPrChange>
          </w:tcPr>
          <w:p w14:paraId="0A2229DB" w14:textId="239F2F19" w:rsidR="00612AF6" w:rsidDel="002F0F2C" w:rsidRDefault="00612AF6" w:rsidP="00612AF6">
            <w:pPr>
              <w:rPr>
                <w:del w:id="70" w:author="Sayali Dev" w:date="2018-01-08T17:08:00Z"/>
              </w:rPr>
            </w:pPr>
            <w:del w:id="71" w:author="Sayali Dev" w:date="2018-01-08T17:08:00Z">
              <w:r w:rsidDel="002F0F2C">
                <w:delText>06/06/2016</w:delText>
              </w:r>
            </w:del>
          </w:p>
        </w:tc>
        <w:tc>
          <w:tcPr>
            <w:tcW w:w="2207" w:type="dxa"/>
            <w:tcPrChange w:id="72" w:author="Sayali Dev" w:date="2018-01-08T17:08:00Z">
              <w:tcPr>
                <w:tcW w:w="2340" w:type="dxa"/>
              </w:tcPr>
            </w:tcPrChange>
          </w:tcPr>
          <w:p w14:paraId="5BAC61A4" w14:textId="2CDE8A0E" w:rsidR="00612AF6" w:rsidDel="002F0F2C" w:rsidRDefault="00612AF6" w:rsidP="00612AF6">
            <w:pPr>
              <w:rPr>
                <w:del w:id="73" w:author="Sayali Dev" w:date="2018-01-08T17:08:00Z"/>
              </w:rPr>
            </w:pPr>
            <w:del w:id="74" w:author="Sayali Dev" w:date="2018-01-08T17:08:00Z">
              <w:r w:rsidDel="002F0F2C">
                <w:delText>Siddhi Jadhav</w:delText>
              </w:r>
            </w:del>
          </w:p>
        </w:tc>
        <w:tc>
          <w:tcPr>
            <w:tcW w:w="5196" w:type="dxa"/>
            <w:tcPrChange w:id="75" w:author="Sayali Dev" w:date="2018-01-08T17:08:00Z">
              <w:tcPr>
                <w:tcW w:w="5580" w:type="dxa"/>
              </w:tcPr>
            </w:tcPrChange>
          </w:tcPr>
          <w:p w14:paraId="7F2ABB6C" w14:textId="706308DC" w:rsidR="00612AF6" w:rsidDel="002F0F2C" w:rsidRDefault="00612AF6" w:rsidP="00612AF6">
            <w:pPr>
              <w:rPr>
                <w:del w:id="76" w:author="Sayali Dev" w:date="2018-01-08T17:08:00Z"/>
              </w:rPr>
            </w:pPr>
            <w:del w:id="77" w:author="Sayali Dev" w:date="2018-01-08T17:08:00Z">
              <w:r w:rsidDel="002F0F2C">
                <w:delText>Revised for CIRRASPEC (version 2.0).</w:delText>
              </w:r>
            </w:del>
          </w:p>
        </w:tc>
      </w:tr>
      <w:tr w:rsidR="00612AF6" w14:paraId="7A85BC38" w14:textId="77777777" w:rsidTr="002F0F2C">
        <w:tc>
          <w:tcPr>
            <w:tcW w:w="1292" w:type="dxa"/>
            <w:tcPrChange w:id="78" w:author="Sayali Dev" w:date="2018-01-08T17:08:00Z">
              <w:tcPr>
                <w:tcW w:w="1292" w:type="dxa"/>
              </w:tcPr>
            </w:tcPrChange>
          </w:tcPr>
          <w:p w14:paraId="7D680B83" w14:textId="6F466F71" w:rsidR="00612AF6" w:rsidRDefault="00612AF6" w:rsidP="00612AF6">
            <w:r>
              <w:t>3.0</w:t>
            </w:r>
          </w:p>
        </w:tc>
        <w:tc>
          <w:tcPr>
            <w:tcW w:w="1807" w:type="dxa"/>
            <w:tcPrChange w:id="79" w:author="Sayali Dev" w:date="2018-01-08T17:08:00Z">
              <w:tcPr>
                <w:tcW w:w="1350" w:type="dxa"/>
              </w:tcPr>
            </w:tcPrChange>
          </w:tcPr>
          <w:p w14:paraId="1B8EAAAF" w14:textId="0C549FD0" w:rsidR="00612AF6" w:rsidRDefault="002F0F2C" w:rsidP="00612AF6">
            <w:ins w:id="80" w:author="Sayali Dev" w:date="2018-01-08T17:08:00Z">
              <w:r>
                <w:t>05</w:t>
              </w:r>
            </w:ins>
            <w:del w:id="81" w:author="Sayali Dev" w:date="2018-01-08T17:08:00Z">
              <w:r w:rsidR="00612AF6" w:rsidDel="002F0F2C">
                <w:delText>28</w:delText>
              </w:r>
            </w:del>
            <w:r w:rsidR="00612AF6">
              <w:t>/</w:t>
            </w:r>
            <w:ins w:id="82" w:author="Sayali Dev" w:date="2018-01-08T17:08:00Z">
              <w:r>
                <w:t>01</w:t>
              </w:r>
            </w:ins>
            <w:del w:id="83" w:author="Sayali Dev" w:date="2018-01-08T17:08:00Z">
              <w:r w:rsidR="00612AF6" w:rsidDel="002F0F2C">
                <w:delText>12</w:delText>
              </w:r>
            </w:del>
            <w:r w:rsidR="00612AF6">
              <w:t>/2017</w:t>
            </w:r>
          </w:p>
        </w:tc>
        <w:tc>
          <w:tcPr>
            <w:tcW w:w="2207" w:type="dxa"/>
            <w:tcPrChange w:id="84" w:author="Sayali Dev" w:date="2018-01-08T17:08:00Z">
              <w:tcPr>
                <w:tcW w:w="2340" w:type="dxa"/>
              </w:tcPr>
            </w:tcPrChange>
          </w:tcPr>
          <w:p w14:paraId="4B36CC6C" w14:textId="18CAE5E2" w:rsidR="00612AF6" w:rsidRDefault="00612AF6" w:rsidP="00612AF6">
            <w:r>
              <w:t>Sayali Dev</w:t>
            </w:r>
          </w:p>
        </w:tc>
        <w:tc>
          <w:tcPr>
            <w:tcW w:w="5196" w:type="dxa"/>
            <w:tcPrChange w:id="85" w:author="Sayali Dev" w:date="2018-01-08T17:08:00Z">
              <w:tcPr>
                <w:tcW w:w="5580" w:type="dxa"/>
              </w:tcPr>
            </w:tcPrChange>
          </w:tcPr>
          <w:p w14:paraId="51C1FEA0" w14:textId="4565414F" w:rsidR="008E4C6E" w:rsidRDefault="00701AA8" w:rsidP="00612AF6">
            <w:ins w:id="86" w:author="Sayali Dev" w:date="2018-01-15T14:54:00Z">
              <w:r>
                <w:t>Created for COH Users workflow</w:t>
              </w:r>
            </w:ins>
            <w:del w:id="87" w:author="Sayali Dev" w:date="2018-01-15T14:54:00Z">
              <w:r w:rsidR="008E4C6E" w:rsidDel="00701AA8">
                <w:delText>As per Current cirraspec version:</w:delText>
              </w:r>
            </w:del>
          </w:p>
          <w:p w14:paraId="44D03816" w14:textId="1BD7AF9B" w:rsidR="00612AF6" w:rsidDel="00701AA8" w:rsidRDefault="008E4C6E" w:rsidP="00612AF6">
            <w:pPr>
              <w:rPr>
                <w:del w:id="88" w:author="Sayali Dev" w:date="2018-01-15T14:54:00Z"/>
              </w:rPr>
            </w:pPr>
            <w:del w:id="89" w:author="Sayali Dev" w:date="2018-01-15T14:54:00Z">
              <w:r w:rsidDel="00701AA8">
                <w:delText xml:space="preserve">Added </w:delText>
              </w:r>
              <w:r w:rsidR="00612AF6" w:rsidDel="00701AA8">
                <w:delText>CRN Workflow</w:delText>
              </w:r>
              <w:r w:rsidDel="00701AA8">
                <w:delText xml:space="preserve"> and navigating through app section</w:delText>
              </w:r>
              <w:r w:rsidR="00612AF6" w:rsidDel="00701AA8">
                <w:delText xml:space="preserve">. </w:delText>
              </w:r>
            </w:del>
          </w:p>
          <w:p w14:paraId="325D52DE" w14:textId="76B20806" w:rsidR="008E4C6E" w:rsidDel="00701AA8" w:rsidRDefault="008E4C6E" w:rsidP="00612AF6">
            <w:pPr>
              <w:rPr>
                <w:del w:id="90" w:author="Sayali Dev" w:date="2018-01-15T14:54:00Z"/>
              </w:rPr>
            </w:pPr>
            <w:del w:id="91" w:author="Sayali Dev" w:date="2018-01-15T14:54:00Z">
              <w:r w:rsidDel="00701AA8">
                <w:delText>Reorganized sections to navigate as per the CRN workflow.</w:delText>
              </w:r>
            </w:del>
          </w:p>
          <w:p w14:paraId="2041B9A9" w14:textId="5BE04DD1" w:rsidR="00415E08" w:rsidDel="00701AA8" w:rsidRDefault="00415E08" w:rsidP="00415E08">
            <w:pPr>
              <w:rPr>
                <w:del w:id="92" w:author="Sayali Dev" w:date="2018-01-15T14:54:00Z"/>
              </w:rPr>
            </w:pPr>
            <w:del w:id="93" w:author="Sayali Dev" w:date="2018-01-15T14:54:00Z">
              <w:r w:rsidDel="00701AA8">
                <w:delText>Added</w:delText>
              </w:r>
              <w:r w:rsidR="00612AF6" w:rsidDel="00701AA8">
                <w:delText xml:space="preserve"> </w:delText>
              </w:r>
              <w:r w:rsidDel="00701AA8">
                <w:delText>Alternative paths, notes, screenshots</w:delText>
              </w:r>
            </w:del>
          </w:p>
          <w:p w14:paraId="104D24B4" w14:textId="3A2B06BE" w:rsidR="00612AF6" w:rsidRDefault="00415E08" w:rsidP="00415E08">
            <w:del w:id="94" w:author="Sayali Dev" w:date="2018-01-15T14:54:00Z">
              <w:r w:rsidDel="00701AA8">
                <w:delText xml:space="preserve">Updated steps and </w:delText>
              </w:r>
              <w:r w:rsidR="00612AF6" w:rsidDel="00701AA8">
                <w:delText>details</w:delText>
              </w:r>
            </w:del>
            <w:r w:rsidR="00612AF6">
              <w:t xml:space="preserve"> </w:t>
            </w:r>
          </w:p>
        </w:tc>
      </w:tr>
    </w:tbl>
    <w:p w14:paraId="3884BE6C" w14:textId="7C3B89CB" w:rsidR="006F779B" w:rsidRPr="006F779B" w:rsidRDefault="00743AE6" w:rsidP="006F779B">
      <w:pPr>
        <w:jc w:val="center"/>
        <w:rPr>
          <w:b/>
        </w:rPr>
      </w:pPr>
      <w:r>
        <w:br w:type="page"/>
      </w:r>
      <w:r w:rsidRPr="006F779B">
        <w:rPr>
          <w:b/>
        </w:rPr>
        <w:lastRenderedPageBreak/>
        <w:t>Table of Contents</w:t>
      </w:r>
    </w:p>
    <w:p w14:paraId="0790EE44" w14:textId="50A2280D" w:rsidR="00476199" w:rsidRDefault="00743AE6">
      <w:pPr>
        <w:pStyle w:val="TOC1"/>
        <w:rPr>
          <w:ins w:id="95" w:author="Sayali Dev" w:date="2018-01-22T13:47:00Z"/>
          <w:rFonts w:asciiTheme="minorHAnsi" w:eastAsiaTheme="minorEastAsia" w:hAnsiTheme="minorHAnsi" w:cstheme="minorBidi"/>
          <w:b w:val="0"/>
          <w:bCs w:val="0"/>
          <w:sz w:val="22"/>
          <w:szCs w:val="22"/>
        </w:rPr>
      </w:pPr>
      <w:r>
        <w:fldChar w:fldCharType="begin"/>
      </w:r>
      <w:r>
        <w:instrText xml:space="preserve"> TOC  \* MERGEFORMAT </w:instrText>
      </w:r>
      <w:r>
        <w:fldChar w:fldCharType="separate"/>
      </w:r>
      <w:ins w:id="96" w:author="Sayali Dev" w:date="2018-01-22T13:47:00Z">
        <w:r w:rsidR="00476199">
          <w:t>Revision History</w:t>
        </w:r>
        <w:r w:rsidR="00476199">
          <w:tab/>
        </w:r>
        <w:r w:rsidR="00476199">
          <w:fldChar w:fldCharType="begin"/>
        </w:r>
        <w:r w:rsidR="00476199">
          <w:instrText xml:space="preserve"> PAGEREF _Toc504392186 \h </w:instrText>
        </w:r>
      </w:ins>
      <w:r w:rsidR="00476199">
        <w:fldChar w:fldCharType="separate"/>
      </w:r>
      <w:ins w:id="97" w:author="Sayali Dev" w:date="2018-01-22T13:47:00Z">
        <w:r w:rsidR="00476199">
          <w:t>2</w:t>
        </w:r>
        <w:r w:rsidR="00476199">
          <w:fldChar w:fldCharType="end"/>
        </w:r>
      </w:ins>
    </w:p>
    <w:p w14:paraId="5E114FFD" w14:textId="0DB4DF18" w:rsidR="00476199" w:rsidRDefault="00476199">
      <w:pPr>
        <w:pStyle w:val="TOC1"/>
        <w:rPr>
          <w:ins w:id="98" w:author="Sayali Dev" w:date="2018-01-22T13:47:00Z"/>
          <w:rFonts w:asciiTheme="minorHAnsi" w:eastAsiaTheme="minorEastAsia" w:hAnsiTheme="minorHAnsi" w:cstheme="minorBidi"/>
          <w:b w:val="0"/>
          <w:bCs w:val="0"/>
          <w:sz w:val="22"/>
          <w:szCs w:val="22"/>
        </w:rPr>
      </w:pPr>
      <w:ins w:id="99" w:author="Sayali Dev" w:date="2018-01-22T13:47:00Z">
        <w:r>
          <w:t>Accessing the Application</w:t>
        </w:r>
        <w:r>
          <w:tab/>
        </w:r>
        <w:r>
          <w:fldChar w:fldCharType="begin"/>
        </w:r>
        <w:r>
          <w:instrText xml:space="preserve"> PAGEREF _Toc504392187 \h </w:instrText>
        </w:r>
      </w:ins>
      <w:r>
        <w:fldChar w:fldCharType="separate"/>
      </w:r>
      <w:ins w:id="100" w:author="Sayali Dev" w:date="2018-01-22T13:47:00Z">
        <w:r>
          <w:t>4</w:t>
        </w:r>
        <w:r>
          <w:fldChar w:fldCharType="end"/>
        </w:r>
      </w:ins>
    </w:p>
    <w:p w14:paraId="593679F8" w14:textId="097E4D93" w:rsidR="00476199" w:rsidRDefault="00476199">
      <w:pPr>
        <w:pStyle w:val="TOC3"/>
        <w:rPr>
          <w:ins w:id="101" w:author="Sayali Dev" w:date="2018-01-22T13:47:00Z"/>
          <w:rFonts w:asciiTheme="minorHAnsi" w:eastAsiaTheme="minorEastAsia" w:hAnsiTheme="minorHAnsi" w:cstheme="minorBidi"/>
          <w:sz w:val="22"/>
        </w:rPr>
      </w:pPr>
      <w:ins w:id="102" w:author="Sayali Dev" w:date="2018-01-22T13:47:00Z">
        <w:r>
          <w:t>Login Guidelines</w:t>
        </w:r>
        <w:r>
          <w:tab/>
        </w:r>
        <w:r>
          <w:fldChar w:fldCharType="begin"/>
        </w:r>
        <w:r>
          <w:instrText xml:space="preserve"> PAGEREF _Toc504392188 \h </w:instrText>
        </w:r>
      </w:ins>
      <w:r>
        <w:fldChar w:fldCharType="separate"/>
      </w:r>
      <w:ins w:id="103" w:author="Sayali Dev" w:date="2018-01-22T13:47:00Z">
        <w:r>
          <w:t>4</w:t>
        </w:r>
        <w:r>
          <w:fldChar w:fldCharType="end"/>
        </w:r>
      </w:ins>
    </w:p>
    <w:p w14:paraId="19F20FDD" w14:textId="5DBD337D" w:rsidR="00476199" w:rsidRDefault="00476199">
      <w:pPr>
        <w:pStyle w:val="TOC2"/>
        <w:rPr>
          <w:ins w:id="104" w:author="Sayali Dev" w:date="2018-01-22T13:47:00Z"/>
          <w:rFonts w:asciiTheme="minorHAnsi" w:eastAsiaTheme="minorEastAsia" w:hAnsiTheme="minorHAnsi" w:cstheme="minorBidi"/>
          <w:sz w:val="22"/>
          <w:szCs w:val="22"/>
        </w:rPr>
      </w:pPr>
      <w:ins w:id="105" w:author="Sayali Dev" w:date="2018-01-22T13:47:00Z">
        <w:r>
          <w:t>Logging into the Application</w:t>
        </w:r>
        <w:r>
          <w:tab/>
        </w:r>
        <w:r>
          <w:fldChar w:fldCharType="begin"/>
        </w:r>
        <w:r>
          <w:instrText xml:space="preserve"> PAGEREF _Toc504392189 \h </w:instrText>
        </w:r>
      </w:ins>
      <w:r>
        <w:fldChar w:fldCharType="separate"/>
      </w:r>
      <w:ins w:id="106" w:author="Sayali Dev" w:date="2018-01-22T13:47:00Z">
        <w:r>
          <w:t>4</w:t>
        </w:r>
        <w:r>
          <w:fldChar w:fldCharType="end"/>
        </w:r>
      </w:ins>
    </w:p>
    <w:p w14:paraId="765752EB" w14:textId="275B63D8" w:rsidR="00476199" w:rsidRDefault="00476199">
      <w:pPr>
        <w:pStyle w:val="TOC2"/>
        <w:rPr>
          <w:ins w:id="107" w:author="Sayali Dev" w:date="2018-01-22T13:47:00Z"/>
          <w:rFonts w:asciiTheme="minorHAnsi" w:eastAsiaTheme="minorEastAsia" w:hAnsiTheme="minorHAnsi" w:cstheme="minorBidi"/>
          <w:sz w:val="22"/>
          <w:szCs w:val="22"/>
        </w:rPr>
      </w:pPr>
      <w:ins w:id="108" w:author="Sayali Dev" w:date="2018-01-22T13:47:00Z">
        <w:r>
          <w:t>Logging off the Application</w:t>
        </w:r>
        <w:r>
          <w:tab/>
        </w:r>
        <w:r>
          <w:fldChar w:fldCharType="begin"/>
        </w:r>
        <w:r>
          <w:instrText xml:space="preserve"> PAGEREF _Toc504392190 \h </w:instrText>
        </w:r>
      </w:ins>
      <w:r>
        <w:fldChar w:fldCharType="separate"/>
      </w:r>
      <w:ins w:id="109" w:author="Sayali Dev" w:date="2018-01-22T13:47:00Z">
        <w:r>
          <w:t>5</w:t>
        </w:r>
        <w:r>
          <w:fldChar w:fldCharType="end"/>
        </w:r>
      </w:ins>
    </w:p>
    <w:p w14:paraId="0F150613" w14:textId="26E05D7E" w:rsidR="00476199" w:rsidRDefault="00476199">
      <w:pPr>
        <w:pStyle w:val="TOC2"/>
        <w:rPr>
          <w:ins w:id="110" w:author="Sayali Dev" w:date="2018-01-22T13:47:00Z"/>
          <w:rFonts w:asciiTheme="minorHAnsi" w:eastAsiaTheme="minorEastAsia" w:hAnsiTheme="minorHAnsi" w:cstheme="minorBidi"/>
          <w:sz w:val="22"/>
          <w:szCs w:val="22"/>
        </w:rPr>
      </w:pPr>
      <w:ins w:id="111" w:author="Sayali Dev" w:date="2018-01-22T13:47:00Z">
        <w:r>
          <w:t>Accessing the Home Page</w:t>
        </w:r>
        <w:r>
          <w:tab/>
        </w:r>
        <w:r>
          <w:fldChar w:fldCharType="begin"/>
        </w:r>
        <w:r>
          <w:instrText xml:space="preserve"> PAGEREF _Toc504392191 \h </w:instrText>
        </w:r>
      </w:ins>
      <w:r>
        <w:fldChar w:fldCharType="separate"/>
      </w:r>
      <w:ins w:id="112" w:author="Sayali Dev" w:date="2018-01-22T13:47:00Z">
        <w:r>
          <w:t>6</w:t>
        </w:r>
        <w:r>
          <w:fldChar w:fldCharType="end"/>
        </w:r>
      </w:ins>
    </w:p>
    <w:p w14:paraId="3496AE64" w14:textId="6AE7C3CF" w:rsidR="00476199" w:rsidRDefault="00476199">
      <w:pPr>
        <w:pStyle w:val="TOC2"/>
        <w:rPr>
          <w:ins w:id="113" w:author="Sayali Dev" w:date="2018-01-22T13:47:00Z"/>
          <w:rFonts w:asciiTheme="minorHAnsi" w:eastAsiaTheme="minorEastAsia" w:hAnsiTheme="minorHAnsi" w:cstheme="minorBidi"/>
          <w:sz w:val="22"/>
          <w:szCs w:val="22"/>
        </w:rPr>
      </w:pPr>
      <w:ins w:id="114" w:author="Sayali Dev" w:date="2018-01-22T13:47:00Z">
        <w:r>
          <w:t>Accessing the My Account Page</w:t>
        </w:r>
        <w:r>
          <w:tab/>
        </w:r>
        <w:r>
          <w:fldChar w:fldCharType="begin"/>
        </w:r>
        <w:r>
          <w:instrText xml:space="preserve"> PAGEREF _Toc504392192 \h </w:instrText>
        </w:r>
      </w:ins>
      <w:r>
        <w:fldChar w:fldCharType="separate"/>
      </w:r>
      <w:ins w:id="115" w:author="Sayali Dev" w:date="2018-01-22T13:47:00Z">
        <w:r>
          <w:t>7</w:t>
        </w:r>
        <w:r>
          <w:fldChar w:fldCharType="end"/>
        </w:r>
      </w:ins>
    </w:p>
    <w:p w14:paraId="13AD019B" w14:textId="29F85922" w:rsidR="00476199" w:rsidRDefault="00476199">
      <w:pPr>
        <w:pStyle w:val="TOC3"/>
        <w:rPr>
          <w:ins w:id="116" w:author="Sayali Dev" w:date="2018-01-22T13:47:00Z"/>
          <w:rFonts w:asciiTheme="minorHAnsi" w:eastAsiaTheme="minorEastAsia" w:hAnsiTheme="minorHAnsi" w:cstheme="minorBidi"/>
          <w:sz w:val="22"/>
        </w:rPr>
      </w:pPr>
      <w:ins w:id="117" w:author="Sayali Dev" w:date="2018-01-22T13:47:00Z">
        <w:r w:rsidRPr="00E76B7D">
          <w:t>To set user profiles on My Account page :</w:t>
        </w:r>
        <w:r>
          <w:tab/>
        </w:r>
        <w:r>
          <w:fldChar w:fldCharType="begin"/>
        </w:r>
        <w:r>
          <w:instrText xml:space="preserve"> PAGEREF _Toc504392193 \h </w:instrText>
        </w:r>
      </w:ins>
      <w:r>
        <w:fldChar w:fldCharType="separate"/>
      </w:r>
      <w:ins w:id="118" w:author="Sayali Dev" w:date="2018-01-22T13:47:00Z">
        <w:r>
          <w:t>8</w:t>
        </w:r>
        <w:r>
          <w:fldChar w:fldCharType="end"/>
        </w:r>
      </w:ins>
    </w:p>
    <w:p w14:paraId="6F235186" w14:textId="5C35D03F" w:rsidR="00476199" w:rsidRDefault="00476199">
      <w:pPr>
        <w:pStyle w:val="TOC3"/>
        <w:rPr>
          <w:ins w:id="119" w:author="Sayali Dev" w:date="2018-01-22T13:47:00Z"/>
          <w:rFonts w:asciiTheme="minorHAnsi" w:eastAsiaTheme="minorEastAsia" w:hAnsiTheme="minorHAnsi" w:cstheme="minorBidi"/>
          <w:sz w:val="22"/>
        </w:rPr>
      </w:pPr>
      <w:ins w:id="120" w:author="Sayali Dev" w:date="2018-01-22T13:47:00Z">
        <w:r w:rsidRPr="00E76B7D">
          <w:t>Site Settings</w:t>
        </w:r>
        <w:r>
          <w:tab/>
        </w:r>
        <w:r>
          <w:fldChar w:fldCharType="begin"/>
        </w:r>
        <w:r>
          <w:instrText xml:space="preserve"> PAGEREF _Toc504392194 \h </w:instrText>
        </w:r>
      </w:ins>
      <w:r>
        <w:fldChar w:fldCharType="separate"/>
      </w:r>
      <w:ins w:id="121" w:author="Sayali Dev" w:date="2018-01-22T13:47:00Z">
        <w:r>
          <w:t>8</w:t>
        </w:r>
        <w:r>
          <w:fldChar w:fldCharType="end"/>
        </w:r>
      </w:ins>
    </w:p>
    <w:p w14:paraId="38FB870E" w14:textId="68910268" w:rsidR="00476199" w:rsidRDefault="00476199">
      <w:pPr>
        <w:pStyle w:val="TOC3"/>
        <w:rPr>
          <w:ins w:id="122" w:author="Sayali Dev" w:date="2018-01-22T13:47:00Z"/>
          <w:rFonts w:asciiTheme="minorHAnsi" w:eastAsiaTheme="minorEastAsia" w:hAnsiTheme="minorHAnsi" w:cstheme="minorBidi"/>
          <w:sz w:val="22"/>
        </w:rPr>
      </w:pPr>
      <w:ins w:id="123" w:author="Sayali Dev" w:date="2018-01-22T13:47:00Z">
        <w:r>
          <w:t>Changing Your Password</w:t>
        </w:r>
        <w:r>
          <w:tab/>
        </w:r>
        <w:r>
          <w:fldChar w:fldCharType="begin"/>
        </w:r>
        <w:r>
          <w:instrText xml:space="preserve"> PAGEREF _Toc504392195 \h </w:instrText>
        </w:r>
      </w:ins>
      <w:r>
        <w:fldChar w:fldCharType="separate"/>
      </w:r>
      <w:ins w:id="124" w:author="Sayali Dev" w:date="2018-01-22T13:47:00Z">
        <w:r>
          <w:t>8</w:t>
        </w:r>
        <w:r>
          <w:fldChar w:fldCharType="end"/>
        </w:r>
      </w:ins>
    </w:p>
    <w:p w14:paraId="2478E3DA" w14:textId="05FFF61A" w:rsidR="00476199" w:rsidRDefault="00476199">
      <w:pPr>
        <w:pStyle w:val="TOC1"/>
        <w:rPr>
          <w:ins w:id="125" w:author="Sayali Dev" w:date="2018-01-22T13:47:00Z"/>
          <w:rFonts w:asciiTheme="minorHAnsi" w:eastAsiaTheme="minorEastAsia" w:hAnsiTheme="minorHAnsi" w:cstheme="minorBidi"/>
          <w:b w:val="0"/>
          <w:bCs w:val="0"/>
          <w:sz w:val="22"/>
          <w:szCs w:val="22"/>
        </w:rPr>
      </w:pPr>
      <w:ins w:id="126" w:author="Sayali Dev" w:date="2018-01-22T13:47:00Z">
        <w:r>
          <w:t>Navigating through the application</w:t>
        </w:r>
        <w:r w:rsidRPr="00E76B7D">
          <w:t>:</w:t>
        </w:r>
        <w:r>
          <w:tab/>
        </w:r>
        <w:r>
          <w:fldChar w:fldCharType="begin"/>
        </w:r>
        <w:r>
          <w:instrText xml:space="preserve"> PAGEREF _Toc504392196 \h </w:instrText>
        </w:r>
      </w:ins>
      <w:r>
        <w:fldChar w:fldCharType="separate"/>
      </w:r>
      <w:ins w:id="127" w:author="Sayali Dev" w:date="2018-01-22T13:47:00Z">
        <w:r>
          <w:t>9</w:t>
        </w:r>
        <w:r>
          <w:fldChar w:fldCharType="end"/>
        </w:r>
      </w:ins>
    </w:p>
    <w:p w14:paraId="4CC9EBC6" w14:textId="3DCBB4FF" w:rsidR="00476199" w:rsidRDefault="00476199">
      <w:pPr>
        <w:pStyle w:val="TOC1"/>
        <w:rPr>
          <w:ins w:id="128" w:author="Sayali Dev" w:date="2018-01-22T13:47:00Z"/>
          <w:rFonts w:asciiTheme="minorHAnsi" w:eastAsiaTheme="minorEastAsia" w:hAnsiTheme="minorHAnsi" w:cstheme="minorBidi"/>
          <w:b w:val="0"/>
          <w:bCs w:val="0"/>
          <w:sz w:val="22"/>
          <w:szCs w:val="22"/>
        </w:rPr>
      </w:pPr>
      <w:ins w:id="129" w:author="Sayali Dev" w:date="2018-01-22T13:47:00Z">
        <w:r w:rsidRPr="00E76B7D">
          <w:t>Workflow for Nurses – At COH Hospital site</w:t>
        </w:r>
        <w:r>
          <w:tab/>
        </w:r>
        <w:r>
          <w:fldChar w:fldCharType="begin"/>
        </w:r>
        <w:r>
          <w:instrText xml:space="preserve"> PAGEREF _Toc504392197 \h </w:instrText>
        </w:r>
      </w:ins>
      <w:r>
        <w:fldChar w:fldCharType="separate"/>
      </w:r>
      <w:ins w:id="130" w:author="Sayali Dev" w:date="2018-01-22T13:47:00Z">
        <w:r>
          <w:t>10</w:t>
        </w:r>
        <w:r>
          <w:fldChar w:fldCharType="end"/>
        </w:r>
      </w:ins>
    </w:p>
    <w:p w14:paraId="7966F300" w14:textId="54C1FDC0" w:rsidR="00476199" w:rsidRDefault="00476199">
      <w:pPr>
        <w:pStyle w:val="TOC1"/>
        <w:rPr>
          <w:ins w:id="131" w:author="Sayali Dev" w:date="2018-01-22T13:47:00Z"/>
          <w:rFonts w:asciiTheme="minorHAnsi" w:eastAsiaTheme="minorEastAsia" w:hAnsiTheme="minorHAnsi" w:cstheme="minorBidi"/>
          <w:b w:val="0"/>
          <w:bCs w:val="0"/>
          <w:sz w:val="22"/>
          <w:szCs w:val="22"/>
        </w:rPr>
      </w:pPr>
      <w:ins w:id="132" w:author="Sayali Dev" w:date="2018-01-22T13:47:00Z">
        <w:r>
          <w:t>Creating</w:t>
        </w:r>
        <w:r w:rsidRPr="00E76B7D">
          <w:t>/Maintaining</w:t>
        </w:r>
        <w:r>
          <w:t xml:space="preserve"> a </w:t>
        </w:r>
        <w:r w:rsidRPr="00E76B7D">
          <w:t>Patient</w:t>
        </w:r>
        <w:r>
          <w:t xml:space="preserve"> </w:t>
        </w:r>
        <w:r w:rsidRPr="00E76B7D">
          <w:t>Record</w:t>
        </w:r>
        <w:r>
          <w:tab/>
        </w:r>
        <w:r>
          <w:fldChar w:fldCharType="begin"/>
        </w:r>
        <w:r>
          <w:instrText xml:space="preserve"> PAGEREF _Toc504392198 \h </w:instrText>
        </w:r>
      </w:ins>
      <w:r>
        <w:fldChar w:fldCharType="separate"/>
      </w:r>
      <w:ins w:id="133" w:author="Sayali Dev" w:date="2018-01-22T13:47:00Z">
        <w:r>
          <w:t>11</w:t>
        </w:r>
        <w:r>
          <w:fldChar w:fldCharType="end"/>
        </w:r>
      </w:ins>
    </w:p>
    <w:p w14:paraId="7D8552AA" w14:textId="40AC50DD" w:rsidR="00476199" w:rsidRDefault="00476199">
      <w:pPr>
        <w:pStyle w:val="TOC3"/>
        <w:rPr>
          <w:ins w:id="134" w:author="Sayali Dev" w:date="2018-01-22T13:47:00Z"/>
          <w:rFonts w:asciiTheme="minorHAnsi" w:eastAsiaTheme="minorEastAsia" w:hAnsiTheme="minorHAnsi" w:cstheme="minorBidi"/>
          <w:sz w:val="22"/>
        </w:rPr>
      </w:pPr>
      <w:ins w:id="135" w:author="Sayali Dev" w:date="2018-01-22T13:47:00Z">
        <w:r>
          <w:t xml:space="preserve">Create a Patient </w:t>
        </w:r>
        <w:r w:rsidRPr="00E76B7D">
          <w:t>to order a test</w:t>
        </w:r>
        <w:r>
          <w:tab/>
        </w:r>
        <w:r>
          <w:fldChar w:fldCharType="begin"/>
        </w:r>
        <w:r>
          <w:instrText xml:space="preserve"> PAGEREF _Toc504392199 \h </w:instrText>
        </w:r>
      </w:ins>
      <w:r>
        <w:fldChar w:fldCharType="separate"/>
      </w:r>
      <w:ins w:id="136" w:author="Sayali Dev" w:date="2018-01-22T13:47:00Z">
        <w:r>
          <w:t>11</w:t>
        </w:r>
        <w:r>
          <w:fldChar w:fldCharType="end"/>
        </w:r>
      </w:ins>
    </w:p>
    <w:p w14:paraId="7EC133C6" w14:textId="58BC150D" w:rsidR="00476199" w:rsidRDefault="00476199">
      <w:pPr>
        <w:pStyle w:val="TOC3"/>
        <w:rPr>
          <w:ins w:id="137" w:author="Sayali Dev" w:date="2018-01-22T13:47:00Z"/>
          <w:rFonts w:asciiTheme="minorHAnsi" w:eastAsiaTheme="minorEastAsia" w:hAnsiTheme="minorHAnsi" w:cstheme="minorBidi"/>
          <w:sz w:val="22"/>
        </w:rPr>
      </w:pPr>
      <w:ins w:id="138" w:author="Sayali Dev" w:date="2018-01-22T13:47:00Z">
        <w:r>
          <w:t>Updating a Collection Event for a New Subject</w:t>
        </w:r>
        <w:r>
          <w:tab/>
        </w:r>
        <w:r>
          <w:fldChar w:fldCharType="begin"/>
        </w:r>
        <w:r>
          <w:instrText xml:space="preserve"> PAGEREF _Toc504392200 \h </w:instrText>
        </w:r>
      </w:ins>
      <w:r>
        <w:fldChar w:fldCharType="separate"/>
      </w:r>
      <w:ins w:id="139" w:author="Sayali Dev" w:date="2018-01-22T13:47:00Z">
        <w:r>
          <w:t>13</w:t>
        </w:r>
        <w:r>
          <w:fldChar w:fldCharType="end"/>
        </w:r>
      </w:ins>
    </w:p>
    <w:p w14:paraId="54EC220C" w14:textId="0D8A2B18" w:rsidR="00476199" w:rsidRDefault="00476199">
      <w:pPr>
        <w:pStyle w:val="TOC3"/>
        <w:rPr>
          <w:ins w:id="140" w:author="Sayali Dev" w:date="2018-01-22T13:47:00Z"/>
          <w:rFonts w:asciiTheme="minorHAnsi" w:eastAsiaTheme="minorEastAsia" w:hAnsiTheme="minorHAnsi" w:cstheme="minorBidi"/>
          <w:sz w:val="22"/>
        </w:rPr>
      </w:pPr>
      <w:ins w:id="141" w:author="Sayali Dev" w:date="2018-01-22T13:47:00Z">
        <w:r w:rsidRPr="00E76B7D">
          <w:rPr>
            <w:color w:val="FF0000"/>
          </w:rPr>
          <w:t>Completing Requsition Forms for a Patient</w:t>
        </w:r>
        <w:r>
          <w:tab/>
        </w:r>
        <w:r>
          <w:fldChar w:fldCharType="begin"/>
        </w:r>
        <w:r>
          <w:instrText xml:space="preserve"> PAGEREF _Toc504392201 \h </w:instrText>
        </w:r>
      </w:ins>
      <w:r>
        <w:fldChar w:fldCharType="separate"/>
      </w:r>
      <w:ins w:id="142" w:author="Sayali Dev" w:date="2018-01-22T13:47:00Z">
        <w:r>
          <w:t>14</w:t>
        </w:r>
        <w:r>
          <w:fldChar w:fldCharType="end"/>
        </w:r>
      </w:ins>
    </w:p>
    <w:p w14:paraId="01E30E97" w14:textId="076934E0" w:rsidR="00476199" w:rsidRDefault="00476199">
      <w:pPr>
        <w:pStyle w:val="TOC3"/>
        <w:rPr>
          <w:ins w:id="143" w:author="Sayali Dev" w:date="2018-01-22T13:47:00Z"/>
          <w:rFonts w:asciiTheme="minorHAnsi" w:eastAsiaTheme="minorEastAsia" w:hAnsiTheme="minorHAnsi" w:cstheme="minorBidi"/>
          <w:sz w:val="22"/>
        </w:rPr>
      </w:pPr>
      <w:ins w:id="144" w:author="Sayali Dev" w:date="2018-01-22T13:47:00Z">
        <w:r>
          <w:t>A</w:t>
        </w:r>
        <w:r w:rsidRPr="00E76B7D">
          <w:t>dd the</w:t>
        </w:r>
        <w:r>
          <w:t xml:space="preserve"> </w:t>
        </w:r>
        <w:r w:rsidRPr="00E76B7D">
          <w:rPr>
            <w:color w:val="FF0000"/>
          </w:rPr>
          <w:t xml:space="preserve">Collected Specimen </w:t>
        </w:r>
        <w:r>
          <w:t xml:space="preserve">to a </w:t>
        </w:r>
        <w:r w:rsidRPr="00E76B7D">
          <w:t>Patient Record</w:t>
        </w:r>
        <w:r>
          <w:tab/>
        </w:r>
        <w:r>
          <w:fldChar w:fldCharType="begin"/>
        </w:r>
        <w:r>
          <w:instrText xml:space="preserve"> PAGEREF _Toc504392202 \h </w:instrText>
        </w:r>
      </w:ins>
      <w:r>
        <w:fldChar w:fldCharType="separate"/>
      </w:r>
      <w:ins w:id="145" w:author="Sayali Dev" w:date="2018-01-22T13:47:00Z">
        <w:r>
          <w:t>18</w:t>
        </w:r>
        <w:r>
          <w:fldChar w:fldCharType="end"/>
        </w:r>
      </w:ins>
    </w:p>
    <w:p w14:paraId="7EB35D5D" w14:textId="06870FAC" w:rsidR="00476199" w:rsidRDefault="00476199">
      <w:pPr>
        <w:pStyle w:val="TOC3"/>
        <w:rPr>
          <w:ins w:id="146" w:author="Sayali Dev" w:date="2018-01-22T13:47:00Z"/>
          <w:rFonts w:asciiTheme="minorHAnsi" w:eastAsiaTheme="minorEastAsia" w:hAnsiTheme="minorHAnsi" w:cstheme="minorBidi"/>
          <w:sz w:val="22"/>
        </w:rPr>
      </w:pPr>
      <w:ins w:id="147" w:author="Sayali Dev" w:date="2018-01-22T13:47:00Z">
        <w:r w:rsidRPr="00E76B7D">
          <w:t>Ship the specimens to the Speciality Lab</w:t>
        </w:r>
        <w:r>
          <w:tab/>
        </w:r>
        <w:r>
          <w:fldChar w:fldCharType="begin"/>
        </w:r>
        <w:r>
          <w:instrText xml:space="preserve"> PAGEREF _Toc504392203 \h </w:instrText>
        </w:r>
      </w:ins>
      <w:r>
        <w:fldChar w:fldCharType="separate"/>
      </w:r>
      <w:ins w:id="148" w:author="Sayali Dev" w:date="2018-01-22T13:47:00Z">
        <w:r>
          <w:t>20</w:t>
        </w:r>
        <w:r>
          <w:fldChar w:fldCharType="end"/>
        </w:r>
      </w:ins>
    </w:p>
    <w:p w14:paraId="4211C6ED" w14:textId="628FC71B" w:rsidR="00476199" w:rsidRDefault="00476199">
      <w:pPr>
        <w:pStyle w:val="TOC3"/>
        <w:rPr>
          <w:ins w:id="149" w:author="Sayali Dev" w:date="2018-01-22T13:47:00Z"/>
          <w:rFonts w:asciiTheme="minorHAnsi" w:eastAsiaTheme="minorEastAsia" w:hAnsiTheme="minorHAnsi" w:cstheme="minorBidi"/>
          <w:sz w:val="22"/>
        </w:rPr>
      </w:pPr>
      <w:ins w:id="150" w:author="Sayali Dev" w:date="2018-01-22T13:47:00Z">
        <w:r w:rsidRPr="00E76B7D">
          <w:t>Login and Download Patient Sample Report</w:t>
        </w:r>
        <w:r>
          <w:tab/>
        </w:r>
        <w:r>
          <w:fldChar w:fldCharType="begin"/>
        </w:r>
        <w:r>
          <w:instrText xml:space="preserve"> PAGEREF _Toc504392204 \h </w:instrText>
        </w:r>
      </w:ins>
      <w:r>
        <w:fldChar w:fldCharType="separate"/>
      </w:r>
      <w:ins w:id="151" w:author="Sayali Dev" w:date="2018-01-22T13:47:00Z">
        <w:r>
          <w:t>21</w:t>
        </w:r>
        <w:r>
          <w:fldChar w:fldCharType="end"/>
        </w:r>
      </w:ins>
    </w:p>
    <w:p w14:paraId="3F095288" w14:textId="343B3390" w:rsidR="00476199" w:rsidRDefault="00476199">
      <w:pPr>
        <w:pStyle w:val="TOC3"/>
        <w:rPr>
          <w:ins w:id="152" w:author="Sayali Dev" w:date="2018-01-22T13:47:00Z"/>
          <w:rFonts w:asciiTheme="minorHAnsi" w:eastAsiaTheme="minorEastAsia" w:hAnsiTheme="minorHAnsi" w:cstheme="minorBidi"/>
          <w:sz w:val="22"/>
        </w:rPr>
      </w:pPr>
      <w:ins w:id="153" w:author="Sayali Dev" w:date="2018-01-22T13:47:00Z">
        <w:r w:rsidRPr="00E76B7D">
          <w:t xml:space="preserve">Reordering or Adding another order for a test for </w:t>
        </w:r>
        <w:r>
          <w:t xml:space="preserve">a </w:t>
        </w:r>
        <w:r w:rsidRPr="00E76B7D">
          <w:t>Patient</w:t>
        </w:r>
        <w:r>
          <w:tab/>
        </w:r>
        <w:r>
          <w:fldChar w:fldCharType="begin"/>
        </w:r>
        <w:r>
          <w:instrText xml:space="preserve"> PAGEREF _Toc504392205 \h </w:instrText>
        </w:r>
      </w:ins>
      <w:r>
        <w:fldChar w:fldCharType="separate"/>
      </w:r>
      <w:ins w:id="154" w:author="Sayali Dev" w:date="2018-01-22T13:47:00Z">
        <w:r>
          <w:t>23</w:t>
        </w:r>
        <w:r>
          <w:fldChar w:fldCharType="end"/>
        </w:r>
      </w:ins>
    </w:p>
    <w:p w14:paraId="1BD3C7D6" w14:textId="7E5E6D38" w:rsidR="008E4C6E" w:rsidDel="007B77A9" w:rsidRDefault="008E4C6E">
      <w:pPr>
        <w:pStyle w:val="TOC1"/>
        <w:rPr>
          <w:del w:id="155" w:author="Sayali Dev" w:date="2018-01-08T17:04:00Z"/>
          <w:rFonts w:asciiTheme="minorHAnsi" w:eastAsiaTheme="minorEastAsia" w:hAnsiTheme="minorHAnsi" w:cstheme="minorBidi"/>
          <w:b w:val="0"/>
          <w:bCs w:val="0"/>
          <w:sz w:val="22"/>
          <w:szCs w:val="22"/>
        </w:rPr>
      </w:pPr>
      <w:del w:id="156" w:author="Sayali Dev" w:date="2018-01-08T17:04:00Z">
        <w:r w:rsidDel="007B77A9">
          <w:delText>Revision History</w:delText>
        </w:r>
        <w:r w:rsidDel="007B77A9">
          <w:tab/>
          <w:delText>2</w:delText>
        </w:r>
      </w:del>
    </w:p>
    <w:p w14:paraId="26A62187" w14:textId="4A091BEA" w:rsidR="008E4C6E" w:rsidDel="007B77A9" w:rsidRDefault="008E4C6E">
      <w:pPr>
        <w:pStyle w:val="TOC1"/>
        <w:rPr>
          <w:del w:id="157" w:author="Sayali Dev" w:date="2018-01-08T17:04:00Z"/>
          <w:rFonts w:asciiTheme="minorHAnsi" w:eastAsiaTheme="minorEastAsia" w:hAnsiTheme="minorHAnsi" w:cstheme="minorBidi"/>
          <w:b w:val="0"/>
          <w:bCs w:val="0"/>
          <w:sz w:val="22"/>
          <w:szCs w:val="22"/>
        </w:rPr>
      </w:pPr>
      <w:del w:id="158" w:author="Sayali Dev" w:date="2018-01-08T17:04:00Z">
        <w:r w:rsidDel="007B77A9">
          <w:delText>Accessing the Application</w:delText>
        </w:r>
        <w:r w:rsidDel="007B77A9">
          <w:tab/>
          <w:delText>4</w:delText>
        </w:r>
      </w:del>
    </w:p>
    <w:p w14:paraId="4E610824" w14:textId="308D199C" w:rsidR="008E4C6E" w:rsidDel="007B77A9" w:rsidRDefault="008E4C6E">
      <w:pPr>
        <w:pStyle w:val="TOC3"/>
        <w:rPr>
          <w:del w:id="159" w:author="Sayali Dev" w:date="2018-01-08T17:04:00Z"/>
          <w:rFonts w:asciiTheme="minorHAnsi" w:eastAsiaTheme="minorEastAsia" w:hAnsiTheme="minorHAnsi" w:cstheme="minorBidi"/>
          <w:sz w:val="22"/>
        </w:rPr>
      </w:pPr>
      <w:del w:id="160" w:author="Sayali Dev" w:date="2018-01-08T17:04:00Z">
        <w:r w:rsidDel="007B77A9">
          <w:delText>Login Guidelines</w:delText>
        </w:r>
        <w:r w:rsidDel="007B77A9">
          <w:tab/>
          <w:delText>4</w:delText>
        </w:r>
      </w:del>
    </w:p>
    <w:p w14:paraId="7B822D95" w14:textId="5572B065" w:rsidR="008E4C6E" w:rsidDel="007B77A9" w:rsidRDefault="008E4C6E">
      <w:pPr>
        <w:pStyle w:val="TOC2"/>
        <w:rPr>
          <w:del w:id="161" w:author="Sayali Dev" w:date="2018-01-08T17:04:00Z"/>
          <w:rFonts w:asciiTheme="minorHAnsi" w:eastAsiaTheme="minorEastAsia" w:hAnsiTheme="minorHAnsi" w:cstheme="minorBidi"/>
          <w:sz w:val="22"/>
          <w:szCs w:val="22"/>
        </w:rPr>
      </w:pPr>
      <w:del w:id="162" w:author="Sayali Dev" w:date="2018-01-08T17:04:00Z">
        <w:r w:rsidDel="007B77A9">
          <w:delText>Logging into the Application</w:delText>
        </w:r>
        <w:r w:rsidDel="007B77A9">
          <w:tab/>
          <w:delText>4</w:delText>
        </w:r>
      </w:del>
    </w:p>
    <w:p w14:paraId="4C1BAB88" w14:textId="2E027D39" w:rsidR="008E4C6E" w:rsidDel="007B77A9" w:rsidRDefault="008E4C6E">
      <w:pPr>
        <w:pStyle w:val="TOC2"/>
        <w:rPr>
          <w:del w:id="163" w:author="Sayali Dev" w:date="2018-01-08T17:04:00Z"/>
          <w:rFonts w:asciiTheme="minorHAnsi" w:eastAsiaTheme="minorEastAsia" w:hAnsiTheme="minorHAnsi" w:cstheme="minorBidi"/>
          <w:sz w:val="22"/>
          <w:szCs w:val="22"/>
        </w:rPr>
      </w:pPr>
      <w:del w:id="164" w:author="Sayali Dev" w:date="2018-01-08T17:04:00Z">
        <w:r w:rsidDel="007B77A9">
          <w:delText>Logging off the Application</w:delText>
        </w:r>
        <w:r w:rsidDel="007B77A9">
          <w:tab/>
          <w:delText>5</w:delText>
        </w:r>
      </w:del>
    </w:p>
    <w:p w14:paraId="5C906ABA" w14:textId="5BB66A46" w:rsidR="008E4C6E" w:rsidDel="007B77A9" w:rsidRDefault="008E4C6E">
      <w:pPr>
        <w:pStyle w:val="TOC2"/>
        <w:rPr>
          <w:del w:id="165" w:author="Sayali Dev" w:date="2018-01-08T17:04:00Z"/>
          <w:rFonts w:asciiTheme="minorHAnsi" w:eastAsiaTheme="minorEastAsia" w:hAnsiTheme="minorHAnsi" w:cstheme="minorBidi"/>
          <w:sz w:val="22"/>
          <w:szCs w:val="22"/>
        </w:rPr>
      </w:pPr>
      <w:del w:id="166" w:author="Sayali Dev" w:date="2018-01-08T17:04:00Z">
        <w:r w:rsidDel="007B77A9">
          <w:delText>Accessing the Home Page</w:delText>
        </w:r>
        <w:r w:rsidDel="007B77A9">
          <w:tab/>
          <w:delText>6</w:delText>
        </w:r>
      </w:del>
    </w:p>
    <w:p w14:paraId="2B5B581C" w14:textId="3B456EB9" w:rsidR="008E4C6E" w:rsidDel="007B77A9" w:rsidRDefault="008E4C6E">
      <w:pPr>
        <w:pStyle w:val="TOC2"/>
        <w:rPr>
          <w:del w:id="167" w:author="Sayali Dev" w:date="2018-01-08T17:04:00Z"/>
          <w:rFonts w:asciiTheme="minorHAnsi" w:eastAsiaTheme="minorEastAsia" w:hAnsiTheme="minorHAnsi" w:cstheme="minorBidi"/>
          <w:sz w:val="22"/>
          <w:szCs w:val="22"/>
        </w:rPr>
      </w:pPr>
      <w:del w:id="168" w:author="Sayali Dev" w:date="2018-01-08T17:04:00Z">
        <w:r w:rsidDel="007B77A9">
          <w:delText>Accessing the My Account Page</w:delText>
        </w:r>
        <w:r w:rsidDel="007B77A9">
          <w:tab/>
          <w:delText>7</w:delText>
        </w:r>
      </w:del>
    </w:p>
    <w:p w14:paraId="6A4FEB48" w14:textId="77B4F2D3" w:rsidR="008E4C6E" w:rsidDel="007B77A9" w:rsidRDefault="008E4C6E">
      <w:pPr>
        <w:pStyle w:val="TOC3"/>
        <w:rPr>
          <w:del w:id="169" w:author="Sayali Dev" w:date="2018-01-08T17:04:00Z"/>
          <w:rFonts w:asciiTheme="minorHAnsi" w:eastAsiaTheme="minorEastAsia" w:hAnsiTheme="minorHAnsi" w:cstheme="minorBidi"/>
          <w:sz w:val="22"/>
        </w:rPr>
      </w:pPr>
      <w:del w:id="170" w:author="Sayali Dev" w:date="2018-01-08T17:04:00Z">
        <w:r w:rsidRPr="00C73DFE" w:rsidDel="007B77A9">
          <w:delText>To set user profiles on My Account page :</w:delText>
        </w:r>
        <w:r w:rsidDel="007B77A9">
          <w:tab/>
          <w:delText>8</w:delText>
        </w:r>
      </w:del>
    </w:p>
    <w:p w14:paraId="17022371" w14:textId="199BDB73" w:rsidR="008E4C6E" w:rsidDel="007B77A9" w:rsidRDefault="008E4C6E">
      <w:pPr>
        <w:pStyle w:val="TOC3"/>
        <w:rPr>
          <w:del w:id="171" w:author="Sayali Dev" w:date="2018-01-08T17:04:00Z"/>
          <w:rFonts w:asciiTheme="minorHAnsi" w:eastAsiaTheme="minorEastAsia" w:hAnsiTheme="minorHAnsi" w:cstheme="minorBidi"/>
          <w:sz w:val="22"/>
        </w:rPr>
      </w:pPr>
      <w:del w:id="172" w:author="Sayali Dev" w:date="2018-01-08T17:04:00Z">
        <w:r w:rsidRPr="00C73DFE" w:rsidDel="007B77A9">
          <w:delText>Site Settings</w:delText>
        </w:r>
        <w:r w:rsidDel="007B77A9">
          <w:tab/>
          <w:delText>8</w:delText>
        </w:r>
      </w:del>
    </w:p>
    <w:p w14:paraId="48166A4F" w14:textId="5220E15F" w:rsidR="008E4C6E" w:rsidDel="007B77A9" w:rsidRDefault="008E4C6E">
      <w:pPr>
        <w:pStyle w:val="TOC3"/>
        <w:rPr>
          <w:del w:id="173" w:author="Sayali Dev" w:date="2018-01-08T17:04:00Z"/>
          <w:rFonts w:asciiTheme="minorHAnsi" w:eastAsiaTheme="minorEastAsia" w:hAnsiTheme="minorHAnsi" w:cstheme="minorBidi"/>
          <w:sz w:val="22"/>
        </w:rPr>
      </w:pPr>
      <w:del w:id="174" w:author="Sayali Dev" w:date="2018-01-08T17:04:00Z">
        <w:r w:rsidDel="007B77A9">
          <w:delText>Changing Your Password</w:delText>
        </w:r>
        <w:r w:rsidDel="007B77A9">
          <w:tab/>
          <w:delText>8</w:delText>
        </w:r>
      </w:del>
    </w:p>
    <w:p w14:paraId="1EF944C0" w14:textId="35DEB1E9" w:rsidR="008E4C6E" w:rsidDel="007B77A9" w:rsidRDefault="008E4C6E">
      <w:pPr>
        <w:pStyle w:val="TOC1"/>
        <w:rPr>
          <w:del w:id="175" w:author="Sayali Dev" w:date="2018-01-08T17:04:00Z"/>
          <w:rFonts w:asciiTheme="minorHAnsi" w:eastAsiaTheme="minorEastAsia" w:hAnsiTheme="minorHAnsi" w:cstheme="minorBidi"/>
          <w:b w:val="0"/>
          <w:bCs w:val="0"/>
          <w:sz w:val="22"/>
          <w:szCs w:val="22"/>
        </w:rPr>
      </w:pPr>
      <w:del w:id="176" w:author="Sayali Dev" w:date="2018-01-08T17:04:00Z">
        <w:r w:rsidDel="007B77A9">
          <w:delText>Navigating through the application</w:delText>
        </w:r>
        <w:r w:rsidRPr="00C73DFE" w:rsidDel="007B77A9">
          <w:delText>:</w:delText>
        </w:r>
        <w:r w:rsidDel="007B77A9">
          <w:tab/>
          <w:delText>9</w:delText>
        </w:r>
      </w:del>
    </w:p>
    <w:p w14:paraId="5BCF2A61" w14:textId="23DA63CF" w:rsidR="008E4C6E" w:rsidDel="007B77A9" w:rsidRDefault="007B1ACA">
      <w:pPr>
        <w:pStyle w:val="TOC1"/>
        <w:rPr>
          <w:del w:id="177" w:author="Sayali Dev" w:date="2018-01-08T17:04:00Z"/>
          <w:rFonts w:asciiTheme="minorHAnsi" w:eastAsiaTheme="minorEastAsia" w:hAnsiTheme="minorHAnsi" w:cstheme="minorBidi"/>
          <w:b w:val="0"/>
          <w:bCs w:val="0"/>
          <w:sz w:val="22"/>
          <w:szCs w:val="22"/>
        </w:rPr>
      </w:pPr>
      <w:del w:id="178" w:author="Sayali Dev" w:date="2018-01-08T17:04:00Z">
        <w:r w:rsidDel="007B77A9">
          <w:delText>Workflow for Pathology / Physician – At COH hospital</w:delText>
        </w:r>
        <w:r w:rsidR="007E5BA5" w:rsidDel="007B77A9">
          <w:delText xml:space="preserve"> site</w:delText>
        </w:r>
        <w:r w:rsidR="008E4C6E" w:rsidDel="007B77A9">
          <w:tab/>
          <w:delText>10</w:delText>
        </w:r>
      </w:del>
    </w:p>
    <w:p w14:paraId="3599A0A8" w14:textId="71040BC2" w:rsidR="008E4C6E" w:rsidDel="007B77A9" w:rsidRDefault="008E4C6E">
      <w:pPr>
        <w:pStyle w:val="TOC1"/>
        <w:rPr>
          <w:del w:id="179" w:author="Sayali Dev" w:date="2018-01-08T17:04:00Z"/>
          <w:rFonts w:asciiTheme="minorHAnsi" w:eastAsiaTheme="minorEastAsia" w:hAnsiTheme="minorHAnsi" w:cstheme="minorBidi"/>
          <w:b w:val="0"/>
          <w:bCs w:val="0"/>
          <w:sz w:val="22"/>
          <w:szCs w:val="22"/>
        </w:rPr>
      </w:pPr>
      <w:del w:id="180" w:author="Sayali Dev" w:date="2018-01-08T17:04:00Z">
        <w:r w:rsidDel="007B77A9">
          <w:delText xml:space="preserve">Receiving </w:delText>
        </w:r>
        <w:r w:rsidRPr="00C73DFE" w:rsidDel="007B77A9">
          <w:delText xml:space="preserve">a </w:delText>
        </w:r>
        <w:r w:rsidDel="007B77A9">
          <w:delText>Kit</w:delText>
        </w:r>
        <w:r w:rsidRPr="00C73DFE" w:rsidDel="007B77A9">
          <w:delText>s</w:delText>
        </w:r>
        <w:r w:rsidDel="007B77A9">
          <w:delText xml:space="preserve"> Shipment</w:delText>
        </w:r>
        <w:r w:rsidDel="007B77A9">
          <w:tab/>
          <w:delText>11</w:delText>
        </w:r>
      </w:del>
    </w:p>
    <w:p w14:paraId="61B52991" w14:textId="1916A225" w:rsidR="008E4C6E" w:rsidDel="007B77A9" w:rsidRDefault="008E4C6E">
      <w:pPr>
        <w:pStyle w:val="TOC3"/>
        <w:rPr>
          <w:del w:id="181" w:author="Sayali Dev" w:date="2018-01-08T17:04:00Z"/>
          <w:rFonts w:asciiTheme="minorHAnsi" w:eastAsiaTheme="minorEastAsia" w:hAnsiTheme="minorHAnsi" w:cstheme="minorBidi"/>
          <w:sz w:val="22"/>
        </w:rPr>
      </w:pPr>
      <w:del w:id="182" w:author="Sayali Dev" w:date="2018-01-08T17:04:00Z">
        <w:r w:rsidDel="007B77A9">
          <w:delText>Viewing a List of Kit Shipments</w:delText>
        </w:r>
        <w:r w:rsidDel="007B77A9">
          <w:tab/>
          <w:delText>11</w:delText>
        </w:r>
      </w:del>
    </w:p>
    <w:p w14:paraId="7E088606" w14:textId="3F3D0E04" w:rsidR="008E4C6E" w:rsidDel="007B77A9" w:rsidRDefault="008E4C6E">
      <w:pPr>
        <w:pStyle w:val="TOC3"/>
        <w:rPr>
          <w:del w:id="183" w:author="Sayali Dev" w:date="2018-01-08T17:04:00Z"/>
          <w:rFonts w:asciiTheme="minorHAnsi" w:eastAsiaTheme="minorEastAsia" w:hAnsiTheme="minorHAnsi" w:cstheme="minorBidi"/>
          <w:sz w:val="22"/>
        </w:rPr>
      </w:pPr>
      <w:del w:id="184" w:author="Sayali Dev" w:date="2018-01-08T17:04:00Z">
        <w:r w:rsidDel="007B77A9">
          <w:delText xml:space="preserve">Recording </w:delText>
        </w:r>
        <w:r w:rsidRPr="00C73DFE" w:rsidDel="007B77A9">
          <w:delText>R</w:delText>
        </w:r>
        <w:r w:rsidDel="007B77A9">
          <w:delText>eceipt of a Kit</w:delText>
        </w:r>
        <w:r w:rsidRPr="00C73DFE" w:rsidDel="007B77A9">
          <w:delText>s</w:delText>
        </w:r>
        <w:r w:rsidDel="007B77A9">
          <w:delText xml:space="preserve"> Shipment</w:delText>
        </w:r>
        <w:r w:rsidDel="007B77A9">
          <w:tab/>
          <w:delText>12</w:delText>
        </w:r>
      </w:del>
    </w:p>
    <w:p w14:paraId="280A9908" w14:textId="0C9A17CD" w:rsidR="008E4C6E" w:rsidDel="007B77A9" w:rsidRDefault="008E4C6E">
      <w:pPr>
        <w:pStyle w:val="TOC1"/>
        <w:rPr>
          <w:del w:id="185" w:author="Sayali Dev" w:date="2018-01-08T17:04:00Z"/>
          <w:rFonts w:asciiTheme="minorHAnsi" w:eastAsiaTheme="minorEastAsia" w:hAnsiTheme="minorHAnsi" w:cstheme="minorBidi"/>
          <w:b w:val="0"/>
          <w:bCs w:val="0"/>
          <w:sz w:val="22"/>
          <w:szCs w:val="22"/>
        </w:rPr>
      </w:pPr>
      <w:del w:id="186" w:author="Sayali Dev" w:date="2018-01-08T17:04:00Z">
        <w:r w:rsidDel="007B77A9">
          <w:delText>Creating</w:delText>
        </w:r>
        <w:r w:rsidRPr="00C73DFE" w:rsidDel="007B77A9">
          <w:delText>/Maintaining</w:delText>
        </w:r>
        <w:r w:rsidDel="007B77A9">
          <w:delText xml:space="preserve"> a Subject </w:delText>
        </w:r>
        <w:r w:rsidRPr="00C73DFE" w:rsidDel="007B77A9">
          <w:delText>Record</w:delText>
        </w:r>
        <w:r w:rsidDel="007B77A9">
          <w:tab/>
          <w:delText>16</w:delText>
        </w:r>
      </w:del>
    </w:p>
    <w:p w14:paraId="399D7D55" w14:textId="4F4AAE6F" w:rsidR="008E4C6E" w:rsidDel="007B77A9" w:rsidRDefault="008E4C6E">
      <w:pPr>
        <w:pStyle w:val="TOC3"/>
        <w:rPr>
          <w:del w:id="187" w:author="Sayali Dev" w:date="2018-01-08T17:04:00Z"/>
          <w:rFonts w:asciiTheme="minorHAnsi" w:eastAsiaTheme="minorEastAsia" w:hAnsiTheme="minorHAnsi" w:cstheme="minorBidi"/>
          <w:sz w:val="22"/>
        </w:rPr>
      </w:pPr>
      <w:del w:id="188" w:author="Sayali Dev" w:date="2018-01-08T17:04:00Z">
        <w:r w:rsidDel="007B77A9">
          <w:delText xml:space="preserve">Enrolling a Subject </w:delText>
        </w:r>
        <w:r w:rsidRPr="00C73DFE" w:rsidDel="007B77A9">
          <w:delText>/ Donor:</w:delText>
        </w:r>
        <w:r w:rsidDel="007B77A9">
          <w:tab/>
          <w:delText>16</w:delText>
        </w:r>
      </w:del>
    </w:p>
    <w:p w14:paraId="69DDECE9" w14:textId="4B11FE37" w:rsidR="008E4C6E" w:rsidDel="007B77A9" w:rsidRDefault="008E4C6E">
      <w:pPr>
        <w:pStyle w:val="TOC3"/>
        <w:rPr>
          <w:del w:id="189" w:author="Sayali Dev" w:date="2018-01-08T17:04:00Z"/>
          <w:rFonts w:asciiTheme="minorHAnsi" w:eastAsiaTheme="minorEastAsia" w:hAnsiTheme="minorHAnsi" w:cstheme="minorBidi"/>
          <w:sz w:val="22"/>
        </w:rPr>
      </w:pPr>
      <w:del w:id="190" w:author="Sayali Dev" w:date="2018-01-08T17:04:00Z">
        <w:r w:rsidDel="007B77A9">
          <w:delText>Updating a Collection Event for a New Subject</w:delText>
        </w:r>
        <w:r w:rsidDel="007B77A9">
          <w:tab/>
          <w:delText>18</w:delText>
        </w:r>
      </w:del>
    </w:p>
    <w:p w14:paraId="01D687FB" w14:textId="4C3FC3E0" w:rsidR="008E4C6E" w:rsidDel="007B77A9" w:rsidRDefault="008E4C6E">
      <w:pPr>
        <w:pStyle w:val="TOC3"/>
        <w:rPr>
          <w:del w:id="191" w:author="Sayali Dev" w:date="2018-01-08T17:04:00Z"/>
          <w:rFonts w:asciiTheme="minorHAnsi" w:eastAsiaTheme="minorEastAsia" w:hAnsiTheme="minorHAnsi" w:cstheme="minorBidi"/>
          <w:sz w:val="22"/>
        </w:rPr>
      </w:pPr>
      <w:del w:id="192" w:author="Sayali Dev" w:date="2018-01-08T17:04:00Z">
        <w:r w:rsidDel="007B77A9">
          <w:delText>Assigning a Kit to a Subject</w:delText>
        </w:r>
        <w:r w:rsidDel="007B77A9">
          <w:tab/>
          <w:delText>19</w:delText>
        </w:r>
      </w:del>
    </w:p>
    <w:p w14:paraId="1E2B59CA" w14:textId="03D2C928" w:rsidR="008E4C6E" w:rsidDel="007B77A9" w:rsidRDefault="008E4C6E">
      <w:pPr>
        <w:pStyle w:val="TOC3"/>
        <w:rPr>
          <w:del w:id="193" w:author="Sayali Dev" w:date="2018-01-08T17:04:00Z"/>
          <w:rFonts w:asciiTheme="minorHAnsi" w:eastAsiaTheme="minorEastAsia" w:hAnsiTheme="minorHAnsi" w:cstheme="minorBidi"/>
          <w:sz w:val="22"/>
        </w:rPr>
      </w:pPr>
      <w:del w:id="194" w:author="Sayali Dev" w:date="2018-01-08T17:04:00Z">
        <w:r w:rsidDel="007B77A9">
          <w:delText>Collect Specimens as mentioned in the Assigned Kit</w:delText>
        </w:r>
        <w:r w:rsidDel="007B77A9">
          <w:tab/>
          <w:delText>21</w:delText>
        </w:r>
      </w:del>
    </w:p>
    <w:p w14:paraId="0020574E" w14:textId="79B8D5BB" w:rsidR="008E4C6E" w:rsidDel="007B77A9" w:rsidRDefault="008E4C6E">
      <w:pPr>
        <w:pStyle w:val="TOC3"/>
        <w:rPr>
          <w:del w:id="195" w:author="Sayali Dev" w:date="2018-01-08T17:04:00Z"/>
          <w:rFonts w:asciiTheme="minorHAnsi" w:eastAsiaTheme="minorEastAsia" w:hAnsiTheme="minorHAnsi" w:cstheme="minorBidi"/>
          <w:sz w:val="22"/>
        </w:rPr>
      </w:pPr>
      <w:del w:id="196" w:author="Sayali Dev" w:date="2018-01-08T17:04:00Z">
        <w:r w:rsidDel="007B77A9">
          <w:delText>Completing Collection Forms for a Subject</w:delText>
        </w:r>
        <w:r w:rsidDel="007B77A9">
          <w:tab/>
          <w:delText>23</w:delText>
        </w:r>
      </w:del>
    </w:p>
    <w:p w14:paraId="73C2094C" w14:textId="0784D0B3" w:rsidR="008E4C6E" w:rsidDel="007B77A9" w:rsidRDefault="008E4C6E">
      <w:pPr>
        <w:pStyle w:val="TOC3"/>
        <w:rPr>
          <w:del w:id="197" w:author="Sayali Dev" w:date="2018-01-08T17:04:00Z"/>
          <w:rFonts w:asciiTheme="minorHAnsi" w:eastAsiaTheme="minorEastAsia" w:hAnsiTheme="minorHAnsi" w:cstheme="minorBidi"/>
          <w:sz w:val="22"/>
        </w:rPr>
      </w:pPr>
      <w:del w:id="198" w:author="Sayali Dev" w:date="2018-01-08T17:04:00Z">
        <w:r w:rsidDel="007B77A9">
          <w:delText>Adding an Unscheduled Collection Event for a Subject</w:delText>
        </w:r>
        <w:r w:rsidDel="007B77A9">
          <w:tab/>
          <w:delText>27</w:delText>
        </w:r>
      </w:del>
    </w:p>
    <w:p w14:paraId="75EBB121" w14:textId="6E63EC8C" w:rsidR="008E4C6E" w:rsidDel="007B77A9" w:rsidRDefault="008E4C6E">
      <w:pPr>
        <w:pStyle w:val="TOC1"/>
        <w:rPr>
          <w:del w:id="199" w:author="Sayali Dev" w:date="2018-01-08T17:04:00Z"/>
          <w:rFonts w:asciiTheme="minorHAnsi" w:eastAsiaTheme="minorEastAsia" w:hAnsiTheme="minorHAnsi" w:cstheme="minorBidi"/>
          <w:b w:val="0"/>
          <w:bCs w:val="0"/>
          <w:sz w:val="22"/>
          <w:szCs w:val="22"/>
        </w:rPr>
      </w:pPr>
      <w:del w:id="200" w:author="Sayali Dev" w:date="2018-01-08T17:04:00Z">
        <w:r w:rsidDel="007B77A9">
          <w:delText>Recording the Use of a Kit</w:delText>
        </w:r>
        <w:r w:rsidDel="007B77A9">
          <w:tab/>
          <w:delText>28</w:delText>
        </w:r>
      </w:del>
    </w:p>
    <w:p w14:paraId="6DF72543" w14:textId="2CA5A549" w:rsidR="008E4C6E" w:rsidDel="007B77A9" w:rsidRDefault="008E4C6E">
      <w:pPr>
        <w:pStyle w:val="TOC3"/>
        <w:rPr>
          <w:del w:id="201" w:author="Sayali Dev" w:date="2018-01-08T17:04:00Z"/>
          <w:rFonts w:asciiTheme="minorHAnsi" w:eastAsiaTheme="minorEastAsia" w:hAnsiTheme="minorHAnsi" w:cstheme="minorBidi"/>
          <w:sz w:val="22"/>
        </w:rPr>
      </w:pPr>
      <w:del w:id="202" w:author="Sayali Dev" w:date="2018-01-08T17:04:00Z">
        <w:r w:rsidDel="007B77A9">
          <w:delText>Viewing a List of Kits</w:delText>
        </w:r>
        <w:r w:rsidDel="007B77A9">
          <w:tab/>
          <w:delText>28</w:delText>
        </w:r>
      </w:del>
    </w:p>
    <w:p w14:paraId="3D5D794B" w14:textId="7A6DC934" w:rsidR="008E4C6E" w:rsidDel="007B77A9" w:rsidRDefault="008E4C6E">
      <w:pPr>
        <w:pStyle w:val="TOC3"/>
        <w:rPr>
          <w:del w:id="203" w:author="Sayali Dev" w:date="2018-01-08T17:04:00Z"/>
          <w:rFonts w:asciiTheme="minorHAnsi" w:eastAsiaTheme="minorEastAsia" w:hAnsiTheme="minorHAnsi" w:cstheme="minorBidi"/>
          <w:sz w:val="22"/>
        </w:rPr>
      </w:pPr>
      <w:del w:id="204" w:author="Sayali Dev" w:date="2018-01-08T17:04:00Z">
        <w:r w:rsidDel="007B77A9">
          <w:delText>Recording the Use of a Kit</w:delText>
        </w:r>
        <w:r w:rsidDel="007B77A9">
          <w:tab/>
          <w:delText>30</w:delText>
        </w:r>
      </w:del>
    </w:p>
    <w:p w14:paraId="4603191F" w14:textId="1A74723C" w:rsidR="008E4C6E" w:rsidDel="007B77A9" w:rsidRDefault="008E4C6E">
      <w:pPr>
        <w:pStyle w:val="TOC1"/>
        <w:rPr>
          <w:del w:id="205" w:author="Sayali Dev" w:date="2018-01-08T17:04:00Z"/>
          <w:rFonts w:asciiTheme="minorHAnsi" w:eastAsiaTheme="minorEastAsia" w:hAnsiTheme="minorHAnsi" w:cstheme="minorBidi"/>
          <w:b w:val="0"/>
          <w:bCs w:val="0"/>
          <w:sz w:val="22"/>
          <w:szCs w:val="22"/>
        </w:rPr>
      </w:pPr>
      <w:del w:id="206" w:author="Sayali Dev" w:date="2018-01-08T17:04:00Z">
        <w:r w:rsidRPr="00C73DFE" w:rsidDel="007B77A9">
          <w:delText xml:space="preserve">Creating and </w:delText>
        </w:r>
        <w:r w:rsidDel="007B77A9">
          <w:delText xml:space="preserve">Sending a Shipment of Collected </w:delText>
        </w:r>
        <w:r w:rsidRPr="00C73DFE" w:rsidDel="007B77A9">
          <w:delText>Biospecimens</w:delText>
        </w:r>
        <w:r w:rsidDel="007B77A9">
          <w:tab/>
          <w:delText>35</w:delText>
        </w:r>
      </w:del>
    </w:p>
    <w:p w14:paraId="7FE7A328" w14:textId="1A94F481" w:rsidR="008E4C6E" w:rsidDel="007B77A9" w:rsidRDefault="008E4C6E">
      <w:pPr>
        <w:pStyle w:val="TOC3"/>
        <w:rPr>
          <w:del w:id="207" w:author="Sayali Dev" w:date="2018-01-08T17:04:00Z"/>
          <w:rFonts w:asciiTheme="minorHAnsi" w:eastAsiaTheme="minorEastAsia" w:hAnsiTheme="minorHAnsi" w:cstheme="minorBidi"/>
          <w:sz w:val="22"/>
        </w:rPr>
      </w:pPr>
      <w:del w:id="208" w:author="Sayali Dev" w:date="2018-01-08T17:04:00Z">
        <w:r w:rsidDel="007B77A9">
          <w:delText>Creating a Shipment</w:delText>
        </w:r>
        <w:r w:rsidDel="007B77A9">
          <w:tab/>
          <w:delText>35</w:delText>
        </w:r>
      </w:del>
    </w:p>
    <w:p w14:paraId="746B411F" w14:textId="79D5CC5B" w:rsidR="008E4C6E" w:rsidDel="007B77A9" w:rsidRDefault="008E4C6E">
      <w:pPr>
        <w:pStyle w:val="TOC3"/>
        <w:rPr>
          <w:del w:id="209" w:author="Sayali Dev" w:date="2018-01-08T17:04:00Z"/>
          <w:rFonts w:asciiTheme="minorHAnsi" w:eastAsiaTheme="minorEastAsia" w:hAnsiTheme="minorHAnsi" w:cstheme="minorBidi"/>
          <w:sz w:val="22"/>
        </w:rPr>
      </w:pPr>
      <w:del w:id="210" w:author="Sayali Dev" w:date="2018-01-08T17:04:00Z">
        <w:r w:rsidDel="007B77A9">
          <w:delText>Modifying a Shipment</w:delText>
        </w:r>
        <w:r w:rsidDel="007B77A9">
          <w:tab/>
          <w:delText>39</w:delText>
        </w:r>
      </w:del>
    </w:p>
    <w:p w14:paraId="51AE2B63" w14:textId="0DD1CAFE" w:rsidR="008E4C6E" w:rsidDel="007B77A9" w:rsidRDefault="008E4C6E">
      <w:pPr>
        <w:pStyle w:val="TOC3"/>
        <w:rPr>
          <w:del w:id="211" w:author="Sayali Dev" w:date="2018-01-08T17:04:00Z"/>
          <w:rFonts w:asciiTheme="minorHAnsi" w:eastAsiaTheme="minorEastAsia" w:hAnsiTheme="minorHAnsi" w:cstheme="minorBidi"/>
          <w:sz w:val="22"/>
        </w:rPr>
      </w:pPr>
      <w:del w:id="212" w:author="Sayali Dev" w:date="2018-01-08T17:04:00Z">
        <w:r w:rsidDel="007B77A9">
          <w:delText>Deleting a Shipment</w:delText>
        </w:r>
        <w:r w:rsidDel="007B77A9">
          <w:tab/>
          <w:delText>41</w:delText>
        </w:r>
      </w:del>
    </w:p>
    <w:p w14:paraId="21C348D0" w14:textId="3690A785" w:rsidR="008E4C6E" w:rsidDel="007B77A9" w:rsidRDefault="008E4C6E">
      <w:pPr>
        <w:pStyle w:val="TOC3"/>
        <w:rPr>
          <w:del w:id="213" w:author="Sayali Dev" w:date="2018-01-08T17:04:00Z"/>
          <w:rFonts w:asciiTheme="minorHAnsi" w:eastAsiaTheme="minorEastAsia" w:hAnsiTheme="minorHAnsi" w:cstheme="minorBidi"/>
          <w:sz w:val="22"/>
        </w:rPr>
      </w:pPr>
      <w:del w:id="214" w:author="Sayali Dev" w:date="2018-01-08T17:04:00Z">
        <w:r w:rsidDel="007B77A9">
          <w:delText>Sending a Shipment</w:delText>
        </w:r>
        <w:r w:rsidRPr="00C73DFE" w:rsidDel="007B77A9">
          <w:delText xml:space="preserve"> of Collected Samples</w:delText>
        </w:r>
        <w:r w:rsidDel="007B77A9">
          <w:tab/>
          <w:delText>42</w:delText>
        </w:r>
      </w:del>
    </w:p>
    <w:p w14:paraId="7BE109DC" w14:textId="33C8077B" w:rsidR="00467DFD" w:rsidRDefault="00743AE6" w:rsidP="00EF538E">
      <w:pPr>
        <w:pStyle w:val="Heading1"/>
      </w:pPr>
      <w:r>
        <w:fldChar w:fldCharType="end"/>
      </w:r>
      <w:bookmarkStart w:id="215" w:name="_Toc282093893"/>
    </w:p>
    <w:p w14:paraId="03442AFF" w14:textId="77777777" w:rsidR="00005F0F" w:rsidRPr="00960AD0" w:rsidRDefault="00467DFD" w:rsidP="00EF538E">
      <w:pPr>
        <w:pStyle w:val="Heading1"/>
      </w:pPr>
      <w:r>
        <w:br w:type="page"/>
      </w:r>
      <w:bookmarkStart w:id="216" w:name="_Toc504392187"/>
      <w:r w:rsidR="007D1153">
        <w:lastRenderedPageBreak/>
        <w:t xml:space="preserve">Accessing </w:t>
      </w:r>
      <w:r w:rsidR="00005F0F">
        <w:t xml:space="preserve">the </w:t>
      </w:r>
      <w:bookmarkEnd w:id="215"/>
      <w:r w:rsidR="007D1153">
        <w:t>Application</w:t>
      </w:r>
      <w:bookmarkEnd w:id="216"/>
    </w:p>
    <w:p w14:paraId="693225AB" w14:textId="77777777" w:rsidR="00CA0FD6" w:rsidRDefault="00CA0FD6" w:rsidP="00005F0F">
      <w:bookmarkStart w:id="217" w:name="_Toc220232651"/>
      <w:bookmarkStart w:id="218" w:name="_Toc220322201"/>
      <w:bookmarkStart w:id="219" w:name="_Toc220325401"/>
      <w:bookmarkStart w:id="220" w:name="_Toc220325538"/>
      <w:bookmarkStart w:id="221" w:name="_Toc220326222"/>
      <w:bookmarkStart w:id="222" w:name="_Toc220327301"/>
      <w:bookmarkStart w:id="223" w:name="_Toc220679078"/>
    </w:p>
    <w:p w14:paraId="43DBF155" w14:textId="77777777" w:rsidR="00CE1C9E" w:rsidRDefault="007D1153" w:rsidP="00005F0F">
      <w:pPr>
        <w:rPr>
          <w:b/>
        </w:rPr>
      </w:pPr>
      <w:r>
        <w:t xml:space="preserve">To access the </w:t>
      </w:r>
      <w:r w:rsidR="00B10DCB">
        <w:t>CIRRASPEC</w:t>
      </w:r>
      <w:r>
        <w:t xml:space="preserve"> application, you must </w:t>
      </w:r>
      <w:r w:rsidR="00005F0F" w:rsidRPr="00AD2744">
        <w:t xml:space="preserve">have a valid </w:t>
      </w:r>
      <w:r>
        <w:t>u</w:t>
      </w:r>
      <w:r w:rsidR="00005F0F" w:rsidRPr="00AD2744">
        <w:t>ser</w:t>
      </w:r>
      <w:r>
        <w:t xml:space="preserve"> </w:t>
      </w:r>
      <w:r w:rsidR="00005F0F" w:rsidRPr="00AD2744">
        <w:t xml:space="preserve">name and </w:t>
      </w:r>
      <w:r>
        <w:t>p</w:t>
      </w:r>
      <w:r w:rsidR="00005F0F" w:rsidRPr="00AD2744">
        <w:t>assword</w:t>
      </w:r>
      <w:bookmarkEnd w:id="217"/>
      <w:bookmarkEnd w:id="218"/>
      <w:bookmarkEnd w:id="219"/>
      <w:bookmarkEnd w:id="220"/>
      <w:bookmarkEnd w:id="221"/>
      <w:bookmarkEnd w:id="222"/>
      <w:bookmarkEnd w:id="223"/>
      <w:r w:rsidR="00005F0F">
        <w:t>.</w:t>
      </w:r>
      <w:r w:rsidR="00A2681A">
        <w:br/>
      </w:r>
    </w:p>
    <w:p w14:paraId="56A11CB9" w14:textId="77777777" w:rsidR="007D1808" w:rsidRPr="000D7B3C" w:rsidRDefault="007D1808" w:rsidP="007D1808">
      <w:pPr>
        <w:pStyle w:val="Heading3"/>
      </w:pPr>
      <w:bookmarkStart w:id="224" w:name="_Toc502575239"/>
      <w:bookmarkStart w:id="225" w:name="_Toc504392188"/>
      <w:r w:rsidRPr="000D7B3C">
        <w:t>Log</w:t>
      </w:r>
      <w:r>
        <w:t>in</w:t>
      </w:r>
      <w:r w:rsidRPr="000D7B3C">
        <w:t xml:space="preserve"> Guidelines</w:t>
      </w:r>
      <w:bookmarkEnd w:id="224"/>
      <w:bookmarkEnd w:id="225"/>
      <w:r w:rsidRPr="000D7B3C">
        <w:br/>
      </w:r>
    </w:p>
    <w:p w14:paraId="7DD7C650" w14:textId="77777777" w:rsidR="007D1808" w:rsidRPr="000D7B3C" w:rsidRDefault="007D1808" w:rsidP="007D1808">
      <w:pPr>
        <w:pStyle w:val="Bullet1"/>
        <w:numPr>
          <w:ilvl w:val="0"/>
          <w:numId w:val="13"/>
        </w:numPr>
        <w:ind w:right="540"/>
        <w:rPr>
          <w:rFonts w:ascii="Arial" w:hAnsi="Arial"/>
          <w:b/>
          <w:bCs/>
          <w:sz w:val="22"/>
        </w:rPr>
      </w:pPr>
      <w:r>
        <w:rPr>
          <w:rFonts w:ascii="Arial" w:hAnsi="Arial"/>
          <w:sz w:val="22"/>
        </w:rPr>
        <w:t>The p</w:t>
      </w:r>
      <w:r w:rsidRPr="000D7B3C">
        <w:rPr>
          <w:rFonts w:ascii="Arial" w:hAnsi="Arial"/>
          <w:sz w:val="22"/>
        </w:rPr>
        <w:t xml:space="preserve">assword must </w:t>
      </w:r>
      <w:r>
        <w:rPr>
          <w:rFonts w:ascii="Arial" w:hAnsi="Arial"/>
          <w:sz w:val="22"/>
        </w:rPr>
        <w:t>contain a minimum of six</w:t>
      </w:r>
      <w:r w:rsidRPr="000D7B3C">
        <w:rPr>
          <w:rFonts w:ascii="Arial" w:hAnsi="Arial"/>
          <w:sz w:val="22"/>
        </w:rPr>
        <w:t xml:space="preserve"> characters and </w:t>
      </w:r>
      <w:r>
        <w:rPr>
          <w:rFonts w:ascii="Arial" w:hAnsi="Arial"/>
          <w:sz w:val="22"/>
        </w:rPr>
        <w:t xml:space="preserve">is </w:t>
      </w:r>
      <w:r w:rsidRPr="000D7B3C">
        <w:rPr>
          <w:rFonts w:ascii="Arial" w:hAnsi="Arial"/>
          <w:sz w:val="22"/>
        </w:rPr>
        <w:t xml:space="preserve">case sensitive. </w:t>
      </w:r>
      <w:r>
        <w:rPr>
          <w:rFonts w:ascii="Arial" w:hAnsi="Arial"/>
          <w:sz w:val="22"/>
        </w:rPr>
        <w:br/>
      </w:r>
    </w:p>
    <w:p w14:paraId="59DFD47C" w14:textId="77777777" w:rsidR="007D1808" w:rsidRPr="000D7B3C" w:rsidRDefault="007D1808" w:rsidP="007D1808">
      <w:pPr>
        <w:pStyle w:val="Bullet1"/>
        <w:numPr>
          <w:ilvl w:val="0"/>
          <w:numId w:val="13"/>
        </w:numPr>
        <w:ind w:right="540"/>
        <w:rPr>
          <w:rFonts w:ascii="Arial" w:hAnsi="Arial"/>
          <w:b/>
          <w:bCs/>
          <w:sz w:val="22"/>
        </w:rPr>
      </w:pPr>
      <w:r>
        <w:rPr>
          <w:rFonts w:ascii="Arial" w:hAnsi="Arial"/>
          <w:sz w:val="22"/>
        </w:rPr>
        <w:t>The p</w:t>
      </w:r>
      <w:r w:rsidRPr="000D7B3C">
        <w:rPr>
          <w:rFonts w:ascii="Arial" w:hAnsi="Arial"/>
          <w:sz w:val="22"/>
        </w:rPr>
        <w:t xml:space="preserve">assword </w:t>
      </w:r>
      <w:r>
        <w:rPr>
          <w:rFonts w:ascii="Arial" w:hAnsi="Arial"/>
          <w:sz w:val="22"/>
        </w:rPr>
        <w:t xml:space="preserve">must contain at least one </w:t>
      </w:r>
      <w:r w:rsidRPr="000D7B3C">
        <w:rPr>
          <w:rFonts w:ascii="Arial" w:hAnsi="Arial"/>
          <w:sz w:val="22"/>
        </w:rPr>
        <w:t>alpha</w:t>
      </w:r>
      <w:r>
        <w:rPr>
          <w:rFonts w:ascii="Arial" w:hAnsi="Arial"/>
          <w:sz w:val="22"/>
        </w:rPr>
        <w:t>bet</w:t>
      </w:r>
      <w:r w:rsidRPr="000D7B3C">
        <w:rPr>
          <w:rFonts w:ascii="Arial" w:hAnsi="Arial"/>
          <w:sz w:val="22"/>
        </w:rPr>
        <w:t xml:space="preserve">, </w:t>
      </w:r>
      <w:r>
        <w:rPr>
          <w:rFonts w:ascii="Arial" w:hAnsi="Arial"/>
          <w:sz w:val="22"/>
        </w:rPr>
        <w:t xml:space="preserve">one </w:t>
      </w:r>
      <w:r w:rsidRPr="000D7B3C">
        <w:rPr>
          <w:rFonts w:ascii="Arial" w:hAnsi="Arial"/>
          <w:sz w:val="22"/>
        </w:rPr>
        <w:t>num</w:t>
      </w:r>
      <w:r>
        <w:rPr>
          <w:rFonts w:ascii="Arial" w:hAnsi="Arial"/>
          <w:sz w:val="22"/>
        </w:rPr>
        <w:t>b</w:t>
      </w:r>
      <w:r w:rsidRPr="000D7B3C">
        <w:rPr>
          <w:rFonts w:ascii="Arial" w:hAnsi="Arial"/>
          <w:sz w:val="22"/>
        </w:rPr>
        <w:t xml:space="preserve">er and </w:t>
      </w:r>
      <w:r>
        <w:rPr>
          <w:rFonts w:ascii="Arial" w:hAnsi="Arial"/>
          <w:sz w:val="22"/>
        </w:rPr>
        <w:t>one special character</w:t>
      </w:r>
      <w:r w:rsidRPr="000D7B3C">
        <w:rPr>
          <w:rFonts w:ascii="Arial" w:hAnsi="Arial"/>
          <w:sz w:val="22"/>
        </w:rPr>
        <w:t xml:space="preserve"> </w:t>
      </w:r>
      <w:r>
        <w:rPr>
          <w:rFonts w:ascii="Arial" w:hAnsi="Arial"/>
          <w:sz w:val="22"/>
        </w:rPr>
        <w:t xml:space="preserve">such </w:t>
      </w:r>
      <w:r w:rsidRPr="00A97908">
        <w:rPr>
          <w:rFonts w:ascii="Arial" w:hAnsi="Arial"/>
          <w:sz w:val="22"/>
        </w:rPr>
        <w:t>as !, @, #, &amp;, etc.</w:t>
      </w:r>
      <w:r>
        <w:rPr>
          <w:rFonts w:ascii="Arial" w:hAnsi="Arial"/>
          <w:sz w:val="22"/>
        </w:rPr>
        <w:br/>
      </w:r>
    </w:p>
    <w:p w14:paraId="7AE788C3" w14:textId="1E8EFCD7" w:rsidR="007D1808" w:rsidRPr="0024596E" w:rsidRDefault="007D1808" w:rsidP="007D1808">
      <w:pPr>
        <w:pStyle w:val="Bullet1"/>
        <w:numPr>
          <w:ilvl w:val="0"/>
          <w:numId w:val="13"/>
        </w:numPr>
        <w:ind w:right="540"/>
        <w:rPr>
          <w:rFonts w:ascii="Arial" w:hAnsi="Arial"/>
          <w:b/>
          <w:bCs/>
          <w:sz w:val="22"/>
        </w:rPr>
      </w:pPr>
      <w:r w:rsidRPr="000D7B3C">
        <w:rPr>
          <w:rFonts w:ascii="Arial" w:hAnsi="Arial"/>
          <w:sz w:val="22"/>
        </w:rPr>
        <w:t xml:space="preserve">The </w:t>
      </w:r>
      <w:r>
        <w:rPr>
          <w:rFonts w:ascii="Arial" w:hAnsi="Arial"/>
          <w:sz w:val="22"/>
        </w:rPr>
        <w:t xml:space="preserve">application </w:t>
      </w:r>
      <w:r w:rsidRPr="000D7B3C">
        <w:rPr>
          <w:rFonts w:ascii="Arial" w:hAnsi="Arial"/>
          <w:sz w:val="22"/>
        </w:rPr>
        <w:t>prompt</w:t>
      </w:r>
      <w:r>
        <w:rPr>
          <w:rFonts w:ascii="Arial" w:hAnsi="Arial"/>
          <w:sz w:val="22"/>
        </w:rPr>
        <w:t>s</w:t>
      </w:r>
      <w:r w:rsidRPr="000D7B3C">
        <w:rPr>
          <w:rFonts w:ascii="Arial" w:hAnsi="Arial"/>
          <w:sz w:val="22"/>
        </w:rPr>
        <w:t xml:space="preserve"> </w:t>
      </w:r>
      <w:r>
        <w:rPr>
          <w:rFonts w:ascii="Arial" w:hAnsi="Arial"/>
          <w:sz w:val="22"/>
        </w:rPr>
        <w:t xml:space="preserve">you </w:t>
      </w:r>
      <w:r w:rsidRPr="000D7B3C">
        <w:rPr>
          <w:rFonts w:ascii="Arial" w:hAnsi="Arial"/>
          <w:sz w:val="22"/>
        </w:rPr>
        <w:t xml:space="preserve">to change </w:t>
      </w:r>
      <w:r>
        <w:rPr>
          <w:rFonts w:ascii="Arial" w:hAnsi="Arial"/>
          <w:sz w:val="22"/>
        </w:rPr>
        <w:t xml:space="preserve">your </w:t>
      </w:r>
      <w:r w:rsidRPr="000D7B3C">
        <w:rPr>
          <w:rFonts w:ascii="Arial" w:hAnsi="Arial"/>
          <w:sz w:val="22"/>
        </w:rPr>
        <w:t xml:space="preserve">password </w:t>
      </w:r>
      <w:r>
        <w:rPr>
          <w:rFonts w:ascii="Arial" w:hAnsi="Arial"/>
          <w:sz w:val="22"/>
        </w:rPr>
        <w:t xml:space="preserve">after you </w:t>
      </w:r>
      <w:r w:rsidRPr="000D7B3C">
        <w:rPr>
          <w:rFonts w:ascii="Arial" w:hAnsi="Arial"/>
          <w:sz w:val="22"/>
        </w:rPr>
        <w:t>log</w:t>
      </w:r>
      <w:r w:rsidR="00593E8B">
        <w:rPr>
          <w:rFonts w:ascii="Arial" w:hAnsi="Arial"/>
          <w:sz w:val="22"/>
        </w:rPr>
        <w:t>i</w:t>
      </w:r>
      <w:r w:rsidRPr="000D7B3C">
        <w:rPr>
          <w:rFonts w:ascii="Arial" w:hAnsi="Arial"/>
          <w:sz w:val="22"/>
        </w:rPr>
        <w:t>n</w:t>
      </w:r>
      <w:r>
        <w:rPr>
          <w:rFonts w:ascii="Arial" w:hAnsi="Arial"/>
          <w:sz w:val="22"/>
        </w:rPr>
        <w:t xml:space="preserve"> for the first time. For more information about how to change your password, see </w:t>
      </w:r>
      <w:r w:rsidR="00AD2DC3">
        <w:fldChar w:fldCharType="begin"/>
      </w:r>
      <w:r w:rsidR="00AD2DC3">
        <w:instrText xml:space="preserve"> HYPERLINK \l "ChangePassword" </w:instrText>
      </w:r>
      <w:r w:rsidR="00AD2DC3">
        <w:fldChar w:fldCharType="separate"/>
      </w:r>
      <w:r w:rsidRPr="000D7B3C">
        <w:rPr>
          <w:rStyle w:val="Hyperlink"/>
          <w:rFonts w:ascii="Arial" w:hAnsi="Arial"/>
          <w:b/>
          <w:sz w:val="22"/>
        </w:rPr>
        <w:t>Chang</w:t>
      </w:r>
      <w:r>
        <w:rPr>
          <w:rStyle w:val="Hyperlink"/>
          <w:rFonts w:ascii="Arial" w:hAnsi="Arial"/>
          <w:b/>
          <w:sz w:val="22"/>
        </w:rPr>
        <w:t>ing</w:t>
      </w:r>
      <w:r w:rsidRPr="000D7B3C">
        <w:rPr>
          <w:rStyle w:val="Hyperlink"/>
          <w:rFonts w:ascii="Arial" w:hAnsi="Arial"/>
          <w:b/>
          <w:sz w:val="22"/>
        </w:rPr>
        <w:t xml:space="preserve"> </w:t>
      </w:r>
      <w:r>
        <w:rPr>
          <w:rStyle w:val="Hyperlink"/>
          <w:rFonts w:ascii="Arial" w:hAnsi="Arial"/>
          <w:b/>
          <w:sz w:val="22"/>
        </w:rPr>
        <w:t xml:space="preserve">Your </w:t>
      </w:r>
      <w:r w:rsidRPr="000D7B3C">
        <w:rPr>
          <w:rStyle w:val="Hyperlink"/>
          <w:rFonts w:ascii="Arial" w:hAnsi="Arial"/>
          <w:b/>
          <w:sz w:val="22"/>
        </w:rPr>
        <w:t>Password</w:t>
      </w:r>
      <w:r w:rsidR="00AD2DC3">
        <w:rPr>
          <w:rStyle w:val="Hyperlink"/>
          <w:rFonts w:ascii="Arial" w:hAnsi="Arial"/>
          <w:b/>
          <w:sz w:val="22"/>
        </w:rPr>
        <w:fldChar w:fldCharType="end"/>
      </w:r>
      <w:r w:rsidRPr="000D7B3C">
        <w:rPr>
          <w:rFonts w:ascii="Arial" w:hAnsi="Arial"/>
          <w:sz w:val="22"/>
        </w:rPr>
        <w:t>.</w:t>
      </w:r>
      <w:r w:rsidRPr="0024596E">
        <w:rPr>
          <w:rFonts w:ascii="Arial" w:hAnsi="Arial"/>
          <w:sz w:val="22"/>
        </w:rPr>
        <w:br/>
      </w:r>
    </w:p>
    <w:p w14:paraId="1F769A60" w14:textId="77777777" w:rsidR="007D1808" w:rsidRDefault="007D1808" w:rsidP="007D1808">
      <w:pPr>
        <w:numPr>
          <w:ilvl w:val="0"/>
          <w:numId w:val="17"/>
        </w:numPr>
        <w:ind w:left="720"/>
      </w:pPr>
      <w:r>
        <w:t xml:space="preserve">This application supports the following browsers: </w:t>
      </w:r>
    </w:p>
    <w:p w14:paraId="240D2054" w14:textId="77777777" w:rsidR="007D1808" w:rsidRDefault="007D1808" w:rsidP="007D1808">
      <w:pPr>
        <w:numPr>
          <w:ilvl w:val="1"/>
          <w:numId w:val="17"/>
        </w:numPr>
        <w:ind w:left="1440"/>
      </w:pPr>
      <w:r w:rsidRPr="00DA26E4">
        <w:t>Firefox 3.5 and above</w:t>
      </w:r>
    </w:p>
    <w:p w14:paraId="269E0CFC" w14:textId="77777777" w:rsidR="007D1808" w:rsidRDefault="007D1808" w:rsidP="007D1808">
      <w:pPr>
        <w:numPr>
          <w:ilvl w:val="1"/>
          <w:numId w:val="17"/>
        </w:numPr>
        <w:ind w:left="1440"/>
      </w:pPr>
      <w:r>
        <w:t>IE 8.0 and above</w:t>
      </w:r>
      <w:r>
        <w:br/>
      </w:r>
    </w:p>
    <w:p w14:paraId="1864EA8E" w14:textId="77777777" w:rsidR="007D1808" w:rsidRDefault="007D1808" w:rsidP="007D1808">
      <w:pPr>
        <w:numPr>
          <w:ilvl w:val="0"/>
          <w:numId w:val="17"/>
        </w:numPr>
        <w:ind w:left="720"/>
      </w:pPr>
      <w:r>
        <w:t xml:space="preserve">You must </w:t>
      </w:r>
      <w:r w:rsidRPr="000274BA">
        <w:t>not</w:t>
      </w:r>
      <w:r>
        <w:t xml:space="preserve"> run </w:t>
      </w:r>
      <w:r w:rsidRPr="00DA26E4">
        <w:t>IE</w:t>
      </w:r>
      <w:r>
        <w:t xml:space="preserve"> </w:t>
      </w:r>
      <w:r w:rsidRPr="00DA26E4">
        <w:t xml:space="preserve">8.0 </w:t>
      </w:r>
      <w:r>
        <w:t>i</w:t>
      </w:r>
      <w:r w:rsidRPr="00DA26E4">
        <w:t xml:space="preserve">n </w:t>
      </w:r>
      <w:r>
        <w:t>the C</w:t>
      </w:r>
      <w:r w:rsidRPr="00DA26E4">
        <w:t xml:space="preserve">ompatibility mode. </w:t>
      </w:r>
      <w:r>
        <w:t xml:space="preserve">You </w:t>
      </w:r>
      <w:r w:rsidRPr="00DA26E4">
        <w:t xml:space="preserve">can check the </w:t>
      </w:r>
      <w:r>
        <w:t xml:space="preserve">IE </w:t>
      </w:r>
      <w:r w:rsidRPr="00DA26E4">
        <w:t xml:space="preserve">compatibility view by </w:t>
      </w:r>
      <w:r>
        <w:t xml:space="preserve">clicking </w:t>
      </w:r>
      <w:r w:rsidRPr="00D25F78">
        <w:rPr>
          <w:b/>
        </w:rPr>
        <w:t>Tools</w:t>
      </w:r>
      <w:r w:rsidRPr="00DA26E4">
        <w:t> </w:t>
      </w:r>
      <w:r>
        <w:t xml:space="preserve">&gt; </w:t>
      </w:r>
      <w:r w:rsidRPr="00D25F78">
        <w:rPr>
          <w:b/>
        </w:rPr>
        <w:t>Compatibility View</w:t>
      </w:r>
      <w:r>
        <w:rPr>
          <w:b/>
        </w:rPr>
        <w:t xml:space="preserve"> settings</w:t>
      </w:r>
      <w:r w:rsidRPr="00DA26E4">
        <w:t>.</w:t>
      </w:r>
    </w:p>
    <w:p w14:paraId="7286F63E" w14:textId="77777777" w:rsidR="007D1808" w:rsidRDefault="007D1808" w:rsidP="007D1808">
      <w:pPr>
        <w:ind w:left="720"/>
      </w:pPr>
    </w:p>
    <w:p w14:paraId="3EA18C41" w14:textId="77777777" w:rsidR="007D1808" w:rsidRDefault="007D1808" w:rsidP="007D1808">
      <w:pPr>
        <w:numPr>
          <w:ilvl w:val="0"/>
          <w:numId w:val="17"/>
        </w:numPr>
        <w:ind w:left="720"/>
      </w:pPr>
      <w:r>
        <w:t xml:space="preserve">You must </w:t>
      </w:r>
      <w:r w:rsidRPr="00BC00FF">
        <w:t>ensure that any pop-up blocker software is turned off</w:t>
      </w:r>
      <w:r>
        <w:t>.</w:t>
      </w:r>
    </w:p>
    <w:p w14:paraId="67C61D0C" w14:textId="77777777" w:rsidR="00CE1C9E" w:rsidRPr="008759CD" w:rsidRDefault="00CE1C9E" w:rsidP="00005F0F"/>
    <w:p w14:paraId="36554707" w14:textId="16C0F318" w:rsidR="00005F0F" w:rsidRDefault="00005F0F" w:rsidP="00570EF7">
      <w:pPr>
        <w:pStyle w:val="Heading2"/>
      </w:pPr>
      <w:bookmarkStart w:id="226" w:name="_Logging_into_the"/>
      <w:bookmarkStart w:id="227" w:name="_Toc282093894"/>
      <w:bookmarkStart w:id="228" w:name="_Toc504392189"/>
      <w:bookmarkEnd w:id="226"/>
      <w:r>
        <w:t xml:space="preserve">Logging </w:t>
      </w:r>
      <w:r w:rsidR="007D1808">
        <w:t>into</w:t>
      </w:r>
      <w:r>
        <w:t xml:space="preserve"> the </w:t>
      </w:r>
      <w:bookmarkEnd w:id="227"/>
      <w:r w:rsidR="007D1153">
        <w:t>Application</w:t>
      </w:r>
      <w:bookmarkEnd w:id="228"/>
    </w:p>
    <w:p w14:paraId="57795163" w14:textId="77777777" w:rsidR="00CE1C9E" w:rsidRDefault="00CE1C9E" w:rsidP="00A2681A"/>
    <w:p w14:paraId="298F8D08" w14:textId="77777777" w:rsidR="007D1808" w:rsidRDefault="007D1808" w:rsidP="007D1808">
      <w:r>
        <w:t>To log in</w:t>
      </w:r>
      <w:r w:rsidRPr="00542B71">
        <w:t>:</w:t>
      </w:r>
    </w:p>
    <w:p w14:paraId="3E3C1CC4" w14:textId="77777777" w:rsidR="00797A58" w:rsidRPr="00542B71" w:rsidRDefault="00797A58" w:rsidP="00797A58">
      <w:pPr>
        <w:ind w:left="720"/>
      </w:pPr>
    </w:p>
    <w:p w14:paraId="4C534929" w14:textId="77777777" w:rsidR="007D1808" w:rsidRDefault="007D1808" w:rsidP="007D1808">
      <w:pPr>
        <w:numPr>
          <w:ilvl w:val="0"/>
          <w:numId w:val="12"/>
        </w:numPr>
      </w:pPr>
      <w:r>
        <w:t>Enter CIRRASPEC</w:t>
      </w:r>
      <w:r w:rsidRPr="00542B71">
        <w:t xml:space="preserve"> web site </w:t>
      </w:r>
      <w:r>
        <w:t xml:space="preserve">URL </w:t>
      </w:r>
      <w:r w:rsidRPr="00542B71">
        <w:t>In the address bar of a Web browser</w:t>
      </w:r>
      <w:r>
        <w:t>.</w:t>
      </w:r>
    </w:p>
    <w:p w14:paraId="322A8FA6" w14:textId="77777777" w:rsidR="007D1808" w:rsidRPr="00542B71" w:rsidRDefault="007D1808" w:rsidP="007D1808">
      <w:pPr>
        <w:ind w:left="720"/>
      </w:pPr>
      <w:r>
        <w:t>T</w:t>
      </w:r>
      <w:r w:rsidRPr="00542B71">
        <w:t xml:space="preserve">he </w:t>
      </w:r>
      <w:r>
        <w:rPr>
          <w:b/>
        </w:rPr>
        <w:t>Logi</w:t>
      </w:r>
      <w:r w:rsidRPr="00542B71">
        <w:rPr>
          <w:b/>
        </w:rPr>
        <w:t>n</w:t>
      </w:r>
      <w:r w:rsidRPr="00542B71">
        <w:t xml:space="preserve"> page appears.</w:t>
      </w:r>
    </w:p>
    <w:p w14:paraId="29F50624" w14:textId="71EF36B9" w:rsidR="00487FB1" w:rsidRPr="00487FB1" w:rsidRDefault="00005F0F" w:rsidP="00612AF6">
      <w:pPr>
        <w:ind w:left="720"/>
      </w:pPr>
      <w:r>
        <w:br/>
      </w:r>
      <w:r w:rsidR="002578BB">
        <w:rPr>
          <w:noProof/>
          <w:color w:val="1F497D"/>
        </w:rPr>
        <w:drawing>
          <wp:inline distT="0" distB="0" distL="0" distR="0" wp14:anchorId="462BFC9F" wp14:editId="42DBA03B">
            <wp:extent cx="2924175" cy="2686050"/>
            <wp:effectExtent l="19050" t="19050" r="28575" b="190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924175" cy="2686050"/>
                    </a:xfrm>
                    <a:prstGeom prst="rect">
                      <a:avLst/>
                    </a:prstGeom>
                    <a:noFill/>
                    <a:ln w="3175">
                      <a:solidFill>
                        <a:schemeClr val="tx1"/>
                      </a:solidFill>
                    </a:ln>
                  </pic:spPr>
                </pic:pic>
              </a:graphicData>
            </a:graphic>
          </wp:inline>
        </w:drawing>
      </w:r>
    </w:p>
    <w:p w14:paraId="37F961E7" w14:textId="5B6F6719" w:rsidR="002F050C" w:rsidRDefault="00487FB1" w:rsidP="00910297">
      <w:pPr>
        <w:numPr>
          <w:ilvl w:val="0"/>
          <w:numId w:val="12"/>
        </w:numPr>
      </w:pPr>
      <w:r>
        <w:t xml:space="preserve">In </w:t>
      </w:r>
      <w:r w:rsidR="00005F0F">
        <w:t xml:space="preserve">the </w:t>
      </w:r>
      <w:r w:rsidR="00005F0F" w:rsidRPr="00027E4A">
        <w:rPr>
          <w:b/>
        </w:rPr>
        <w:t>Username</w:t>
      </w:r>
      <w:r w:rsidR="00005F0F" w:rsidRPr="000C0A3D">
        <w:t xml:space="preserve"> </w:t>
      </w:r>
      <w:r w:rsidR="00EF4B73">
        <w:t>box, type your user</w:t>
      </w:r>
      <w:r>
        <w:t>name</w:t>
      </w:r>
      <w:r w:rsidR="000274BA">
        <w:t xml:space="preserve"> and</w:t>
      </w:r>
      <w:r>
        <w:t xml:space="preserve"> in the </w:t>
      </w:r>
      <w:r w:rsidR="00005F0F" w:rsidRPr="00027E4A">
        <w:rPr>
          <w:b/>
        </w:rPr>
        <w:t>Password</w:t>
      </w:r>
      <w:r>
        <w:t xml:space="preserve"> box</w:t>
      </w:r>
      <w:r w:rsidR="00005F0F" w:rsidRPr="000C0A3D">
        <w:t xml:space="preserve">, </w:t>
      </w:r>
      <w:r>
        <w:t xml:space="preserve">type your password. </w:t>
      </w:r>
    </w:p>
    <w:p w14:paraId="752DB80D" w14:textId="267C9982" w:rsidR="00027E4A" w:rsidRDefault="002443F4" w:rsidP="00027E4A">
      <w:pPr>
        <w:ind w:left="720"/>
        <w:rPr>
          <w:b/>
        </w:rPr>
      </w:pPr>
      <w:r w:rsidRPr="00C20E9B">
        <w:rPr>
          <w:b/>
        </w:rPr>
        <w:t>Note:</w:t>
      </w:r>
    </w:p>
    <w:p w14:paraId="1519DCF5" w14:textId="7CBB613E" w:rsidR="002443F4" w:rsidRDefault="00593E8B" w:rsidP="00027E4A">
      <w:pPr>
        <w:ind w:left="720"/>
      </w:pPr>
      <w:r>
        <w:lastRenderedPageBreak/>
        <w:t>If you have forgotten your login credentials or need logi</w:t>
      </w:r>
      <w:r w:rsidR="002443F4">
        <w:t xml:space="preserve">n assistance, send an e-mail to </w:t>
      </w:r>
      <w:r w:rsidR="00AD2DC3">
        <w:fldChar w:fldCharType="begin"/>
      </w:r>
      <w:r w:rsidR="00AD2DC3">
        <w:instrText xml:space="preserve"> HYPERLINK "mailto:Bio4Dhelp@tgen.org" </w:instrText>
      </w:r>
      <w:r w:rsidR="00AD2DC3">
        <w:fldChar w:fldCharType="separate"/>
      </w:r>
      <w:r w:rsidR="002443F4">
        <w:rPr>
          <w:rStyle w:val="Hyperlink"/>
        </w:rPr>
        <w:t>cirraspec@tgen.org</w:t>
      </w:r>
      <w:r w:rsidR="00AD2DC3">
        <w:rPr>
          <w:rStyle w:val="Hyperlink"/>
        </w:rPr>
        <w:fldChar w:fldCharType="end"/>
      </w:r>
      <w:r w:rsidR="002443F4">
        <w:t>.</w:t>
      </w:r>
    </w:p>
    <w:p w14:paraId="53E8BC6D" w14:textId="77777777" w:rsidR="002443F4" w:rsidRDefault="002443F4" w:rsidP="00027E4A">
      <w:pPr>
        <w:ind w:left="720"/>
      </w:pPr>
    </w:p>
    <w:p w14:paraId="75FAC275" w14:textId="77777777" w:rsidR="002F050C" w:rsidRDefault="002F050C" w:rsidP="00A045C2">
      <w:pPr>
        <w:numPr>
          <w:ilvl w:val="0"/>
          <w:numId w:val="12"/>
        </w:numPr>
      </w:pPr>
      <w:r>
        <w:t>C</w:t>
      </w:r>
      <w:r w:rsidR="00005F0F" w:rsidRPr="000C0A3D">
        <w:t xml:space="preserve">lick </w:t>
      </w:r>
      <w:r w:rsidR="00005F0F" w:rsidRPr="000C0A3D">
        <w:rPr>
          <w:b/>
        </w:rPr>
        <w:t>L</w:t>
      </w:r>
      <w:r w:rsidR="00005F0F" w:rsidRPr="00144C6A">
        <w:rPr>
          <w:b/>
          <w:caps/>
        </w:rPr>
        <w:t>ogin</w:t>
      </w:r>
      <w:r w:rsidR="00005F0F" w:rsidRPr="000C0A3D">
        <w:t>.</w:t>
      </w:r>
    </w:p>
    <w:p w14:paraId="71C1E237" w14:textId="77777777" w:rsidR="002443F4" w:rsidRDefault="002443F4" w:rsidP="002443F4">
      <w:pPr>
        <w:ind w:left="720"/>
      </w:pPr>
      <w:r>
        <w:t xml:space="preserve">The CIRRASPEC </w:t>
      </w:r>
      <w:r w:rsidRPr="00612AF6">
        <w:rPr>
          <w:b/>
        </w:rPr>
        <w:t>home page</w:t>
      </w:r>
      <w:r>
        <w:t xml:space="preserve"> appears. </w:t>
      </w:r>
      <w:r w:rsidRPr="005E3136">
        <w:t xml:space="preserve"> </w:t>
      </w:r>
    </w:p>
    <w:p w14:paraId="36105EA1" w14:textId="0B8916E2" w:rsidR="002443F4" w:rsidRDefault="002443F4" w:rsidP="002443F4">
      <w:pPr>
        <w:ind w:left="720"/>
      </w:pPr>
      <w:r>
        <w:t xml:space="preserve">On top right, below the My Account link, Home page displays </w:t>
      </w:r>
      <w:r w:rsidR="004A6D0D">
        <w:t xml:space="preserve">Welcome </w:t>
      </w:r>
      <w:proofErr w:type="spellStart"/>
      <w:r w:rsidR="004A6D0D">
        <w:t>note</w:t>
      </w:r>
      <w:proofErr w:type="gramStart"/>
      <w:r>
        <w:t>:“</w:t>
      </w:r>
      <w:proofErr w:type="gramEnd"/>
      <w:r>
        <w:t>Welcome</w:t>
      </w:r>
      <w:proofErr w:type="spellEnd"/>
      <w:r>
        <w:t xml:space="preserve"> User </w:t>
      </w:r>
      <w:proofErr w:type="spellStart"/>
      <w:r>
        <w:t>Sitename</w:t>
      </w:r>
      <w:proofErr w:type="spellEnd"/>
      <w:r>
        <w:t>”</w:t>
      </w:r>
    </w:p>
    <w:p w14:paraId="2D0B09B3" w14:textId="77777777" w:rsidR="002443F4" w:rsidRDefault="002443F4" w:rsidP="002443F4">
      <w:pPr>
        <w:ind w:left="720"/>
      </w:pPr>
    </w:p>
    <w:p w14:paraId="1B7FEF3F" w14:textId="77777777" w:rsidR="002443F4" w:rsidRPr="00C20E9B" w:rsidRDefault="002443F4" w:rsidP="002443F4">
      <w:pPr>
        <w:ind w:right="270" w:firstLine="720"/>
        <w:rPr>
          <w:b/>
        </w:rPr>
      </w:pPr>
      <w:r w:rsidRPr="00C20E9B">
        <w:rPr>
          <w:b/>
        </w:rPr>
        <w:t>Note:</w:t>
      </w:r>
    </w:p>
    <w:p w14:paraId="160A07D9" w14:textId="77777777" w:rsidR="002443F4" w:rsidRDefault="002443F4" w:rsidP="002443F4">
      <w:pPr>
        <w:numPr>
          <w:ilvl w:val="0"/>
          <w:numId w:val="16"/>
        </w:numPr>
        <w:ind w:right="270"/>
      </w:pPr>
      <w:r>
        <w:t xml:space="preserve">If you have more than one assigned collection site locations, you are prompted to select the appropriate location for this Web session. </w:t>
      </w:r>
    </w:p>
    <w:p w14:paraId="19DBE002" w14:textId="77777777" w:rsidR="002443F4" w:rsidRPr="00DA440B" w:rsidRDefault="002443F4" w:rsidP="002443F4">
      <w:pPr>
        <w:numPr>
          <w:ilvl w:val="0"/>
          <w:numId w:val="16"/>
        </w:numPr>
        <w:ind w:right="270"/>
      </w:pPr>
      <w:r>
        <w:t xml:space="preserve">Click on </w:t>
      </w:r>
      <w:r w:rsidRPr="00C20E9B">
        <w:rPr>
          <w:b/>
        </w:rPr>
        <w:t>SAVE</w:t>
      </w:r>
      <w:r>
        <w:rPr>
          <w:b/>
        </w:rPr>
        <w:t xml:space="preserve">, </w:t>
      </w:r>
      <w:r>
        <w:t>the home page displays the location selected on top right Welcome note.</w:t>
      </w:r>
      <w:r w:rsidRPr="00DA440B">
        <w:t xml:space="preserve"> </w:t>
      </w:r>
    </w:p>
    <w:p w14:paraId="5F23C90C" w14:textId="77777777" w:rsidR="00F40D78" w:rsidRDefault="00F40D78" w:rsidP="00F40D78">
      <w:pPr>
        <w:ind w:left="1440"/>
      </w:pPr>
    </w:p>
    <w:p w14:paraId="7AE4C4F8" w14:textId="4E7294CB" w:rsidR="00F40D78" w:rsidRDefault="002578BB" w:rsidP="000F026A">
      <w:pPr>
        <w:ind w:left="720"/>
      </w:pPr>
      <w:r w:rsidRPr="00F403E4">
        <w:rPr>
          <w:noProof/>
        </w:rPr>
        <w:drawing>
          <wp:inline distT="0" distB="0" distL="0" distR="0" wp14:anchorId="20874238" wp14:editId="6504BFB4">
            <wp:extent cx="2400300" cy="2143125"/>
            <wp:effectExtent l="19050" t="19050" r="19050" b="28575"/>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400300" cy="2143125"/>
                    </a:xfrm>
                    <a:prstGeom prst="rect">
                      <a:avLst/>
                    </a:prstGeom>
                    <a:noFill/>
                    <a:ln w="3175">
                      <a:solidFill>
                        <a:schemeClr val="tx1"/>
                      </a:solidFill>
                    </a:ln>
                  </pic:spPr>
                </pic:pic>
              </a:graphicData>
            </a:graphic>
          </wp:inline>
        </w:drawing>
      </w:r>
    </w:p>
    <w:p w14:paraId="356568B6" w14:textId="77777777" w:rsidR="00513D42" w:rsidRDefault="00513D42" w:rsidP="00F40D78">
      <w:pPr>
        <w:ind w:left="1440"/>
      </w:pPr>
    </w:p>
    <w:p w14:paraId="0E6EE975" w14:textId="77777777" w:rsidR="00513D42" w:rsidRDefault="00513D42" w:rsidP="00F40D78">
      <w:pPr>
        <w:ind w:left="1440"/>
      </w:pPr>
    </w:p>
    <w:p w14:paraId="4FFEF117" w14:textId="77777777" w:rsidR="00513D42" w:rsidRDefault="00513D42" w:rsidP="00F40D78">
      <w:pPr>
        <w:ind w:left="1440"/>
      </w:pPr>
    </w:p>
    <w:p w14:paraId="0273D30E" w14:textId="77777777" w:rsidR="00513D42" w:rsidRDefault="00513D42" w:rsidP="00513D42">
      <w:pPr>
        <w:pStyle w:val="Heading2"/>
      </w:pPr>
      <w:bookmarkStart w:id="229" w:name="_Toc504392190"/>
      <w:r>
        <w:t>Logging off the Application</w:t>
      </w:r>
      <w:bookmarkEnd w:id="229"/>
      <w:r>
        <w:t xml:space="preserve"> </w:t>
      </w:r>
    </w:p>
    <w:p w14:paraId="30746F71" w14:textId="77777777" w:rsidR="00F40D78" w:rsidRDefault="00F40D78" w:rsidP="00F40D78"/>
    <w:p w14:paraId="7DE41419" w14:textId="77777777" w:rsidR="00ED6AC8" w:rsidRDefault="00ED6AC8" w:rsidP="00A90D65">
      <w:r>
        <w:t xml:space="preserve">To log off from the application, in the upper-right corner of any page, click the </w:t>
      </w:r>
      <w:r w:rsidRPr="00181BF8">
        <w:rPr>
          <w:b/>
        </w:rPr>
        <w:t>Logout</w:t>
      </w:r>
      <w:r>
        <w:t xml:space="preserve"> link.</w:t>
      </w:r>
    </w:p>
    <w:p w14:paraId="4F75BD73" w14:textId="77777777" w:rsidR="00782FB1" w:rsidRDefault="00782FB1" w:rsidP="00782FB1">
      <w:r>
        <w:t xml:space="preserve">On successful logout, </w:t>
      </w:r>
      <w:r w:rsidRPr="00542B71">
        <w:t xml:space="preserve">The </w:t>
      </w:r>
      <w:r>
        <w:rPr>
          <w:b/>
        </w:rPr>
        <w:t>Login</w:t>
      </w:r>
      <w:r w:rsidRPr="00542B71">
        <w:t xml:space="preserve"> page appears</w:t>
      </w:r>
      <w:r>
        <w:t>.</w:t>
      </w:r>
    </w:p>
    <w:p w14:paraId="31E3EFF4" w14:textId="77777777" w:rsidR="005A7302" w:rsidRDefault="005A7302" w:rsidP="00005F0F">
      <w:pPr>
        <w:ind w:left="720"/>
      </w:pPr>
    </w:p>
    <w:p w14:paraId="10793AA3" w14:textId="77777777" w:rsidR="00A90D65" w:rsidRPr="000C0A3D" w:rsidRDefault="00A90D65" w:rsidP="00005F0F">
      <w:pPr>
        <w:ind w:left="720"/>
      </w:pPr>
      <w:r>
        <w:br w:type="page"/>
      </w:r>
    </w:p>
    <w:p w14:paraId="15CB2E46" w14:textId="77777777" w:rsidR="00005F0F" w:rsidRDefault="00ED6AC8" w:rsidP="00005F0F">
      <w:pPr>
        <w:pStyle w:val="Heading2"/>
      </w:pPr>
      <w:bookmarkStart w:id="230" w:name="_Toc282093896"/>
      <w:bookmarkStart w:id="231" w:name="_Toc504392191"/>
      <w:r>
        <w:lastRenderedPageBreak/>
        <w:t xml:space="preserve">Accessing the </w:t>
      </w:r>
      <w:r w:rsidR="00005F0F">
        <w:t>Home Page</w:t>
      </w:r>
      <w:bookmarkEnd w:id="230"/>
      <w:bookmarkEnd w:id="231"/>
    </w:p>
    <w:p w14:paraId="2EBAE99B" w14:textId="77777777" w:rsidR="00005F0F" w:rsidRDefault="00005F0F" w:rsidP="00005F0F"/>
    <w:p w14:paraId="53A09F4C" w14:textId="77777777" w:rsidR="00005F0F" w:rsidRDefault="00ED6AC8" w:rsidP="00005F0F">
      <w:pPr>
        <w:ind w:right="540"/>
      </w:pPr>
      <w:r>
        <w:t xml:space="preserve">You can access the </w:t>
      </w:r>
      <w:r w:rsidR="001A7955">
        <w:t>CIRRASPEC</w:t>
      </w:r>
      <w:r>
        <w:t xml:space="preserve"> home page from any other page </w:t>
      </w:r>
      <w:r w:rsidR="00005F0F" w:rsidRPr="002F6323">
        <w:t xml:space="preserve">by clicking the </w:t>
      </w:r>
      <w:r w:rsidR="00005F0F" w:rsidRPr="002F6323">
        <w:rPr>
          <w:b/>
        </w:rPr>
        <w:t>Home</w:t>
      </w:r>
      <w:r w:rsidR="00005F0F" w:rsidRPr="002F6323">
        <w:t xml:space="preserve"> tab. </w:t>
      </w:r>
    </w:p>
    <w:p w14:paraId="540C0518" w14:textId="77777777" w:rsidR="00005F0F" w:rsidRDefault="00005F0F" w:rsidP="00005F0F"/>
    <w:p w14:paraId="0AC29F1D" w14:textId="77777777" w:rsidR="00F57C13" w:rsidRPr="008246B4" w:rsidRDefault="00F57C13" w:rsidP="00F57C13">
      <w:pPr>
        <w:pStyle w:val="ListParagraph"/>
        <w:numPr>
          <w:ilvl w:val="0"/>
          <w:numId w:val="78"/>
        </w:numPr>
      </w:pPr>
      <w:r>
        <w:t>Allows you to access the CIRRASPEC home page</w:t>
      </w:r>
    </w:p>
    <w:p w14:paraId="675ED035" w14:textId="77777777" w:rsidR="00F57C13" w:rsidRPr="00FF126C" w:rsidRDefault="00F57C13" w:rsidP="00F57C13">
      <w:pPr>
        <w:pStyle w:val="ListParagraph"/>
        <w:numPr>
          <w:ilvl w:val="0"/>
          <w:numId w:val="78"/>
        </w:numPr>
      </w:pPr>
      <w:r>
        <w:t>Allows you to access your account for password and user profile maintenance</w:t>
      </w:r>
    </w:p>
    <w:p w14:paraId="3B6675B1" w14:textId="77777777" w:rsidR="00F57C13" w:rsidRPr="00FF126C" w:rsidRDefault="00F57C13" w:rsidP="00F57C13">
      <w:pPr>
        <w:pStyle w:val="ListParagraph"/>
        <w:numPr>
          <w:ilvl w:val="0"/>
          <w:numId w:val="78"/>
        </w:numPr>
      </w:pPr>
      <w:r>
        <w:t>Welcome note displaying user logging to the site</w:t>
      </w:r>
    </w:p>
    <w:p w14:paraId="64BDEB7A" w14:textId="77777777" w:rsidR="00F57C13" w:rsidRDefault="00F57C13" w:rsidP="00F57C13">
      <w:pPr>
        <w:pStyle w:val="ListParagraph"/>
        <w:numPr>
          <w:ilvl w:val="0"/>
          <w:numId w:val="78"/>
        </w:numPr>
      </w:pPr>
      <w:r>
        <w:t>Allows you to log off from the application.</w:t>
      </w:r>
    </w:p>
    <w:p w14:paraId="64FFA1E7" w14:textId="77777777" w:rsidR="00F57C13" w:rsidRDefault="00F57C13" w:rsidP="00F57C13">
      <w:pPr>
        <w:pStyle w:val="ListParagraph"/>
        <w:numPr>
          <w:ilvl w:val="0"/>
          <w:numId w:val="78"/>
        </w:numPr>
      </w:pPr>
      <w:r>
        <w:t>Easy Access Links</w:t>
      </w:r>
    </w:p>
    <w:p w14:paraId="3DF2FB0D" w14:textId="6CF96456" w:rsidR="00F57C13" w:rsidRDefault="00F57C13" w:rsidP="00F57C13">
      <w:pPr>
        <w:pStyle w:val="ListParagraph"/>
      </w:pPr>
    </w:p>
    <w:p w14:paraId="2D95FD49" w14:textId="663B99EC" w:rsidR="00F57C13" w:rsidRDefault="00215E2C" w:rsidP="00F57C13">
      <w:pPr>
        <w:rPr>
          <w:noProof/>
        </w:rPr>
      </w:pPr>
      <w:r w:rsidRPr="00CA4F00">
        <w:rPr>
          <w:noProof/>
        </w:rPr>
        <mc:AlternateContent>
          <mc:Choice Requires="wps">
            <w:drawing>
              <wp:anchor distT="0" distB="0" distL="114300" distR="114300" simplePos="0" relativeHeight="251676160" behindDoc="0" locked="0" layoutInCell="1" allowOverlap="1" wp14:anchorId="0C2B8491" wp14:editId="41E5915F">
                <wp:simplePos x="0" y="0"/>
                <wp:positionH relativeFrom="column">
                  <wp:posOffset>5543550</wp:posOffset>
                </wp:positionH>
                <wp:positionV relativeFrom="paragraph">
                  <wp:posOffset>48260</wp:posOffset>
                </wp:positionV>
                <wp:extent cx="295275" cy="238125"/>
                <wp:effectExtent l="0" t="0" r="28575" b="28575"/>
                <wp:wrapNone/>
                <wp:docPr id="84" name="Text Box 84"/>
                <wp:cNvGraphicFramePr/>
                <a:graphic xmlns:a="http://schemas.openxmlformats.org/drawingml/2006/main">
                  <a:graphicData uri="http://schemas.microsoft.com/office/word/2010/wordprocessingShape">
                    <wps:wsp>
                      <wps:cNvSpPr txBox="1"/>
                      <wps:spPr>
                        <a:xfrm>
                          <a:off x="0" y="0"/>
                          <a:ext cx="295275" cy="238125"/>
                        </a:xfrm>
                        <a:prstGeom prst="rect">
                          <a:avLst/>
                        </a:prstGeom>
                        <a:solidFill>
                          <a:schemeClr val="lt1"/>
                        </a:solidFill>
                        <a:ln w="6350">
                          <a:solidFill>
                            <a:prstClr val="black"/>
                          </a:solidFill>
                        </a:ln>
                      </wps:spPr>
                      <wps:txbx>
                        <w:txbxContent>
                          <w:p w14:paraId="37D09562" w14:textId="77777777" w:rsidR="00AD2DC3" w:rsidRDefault="00AD2DC3" w:rsidP="00F57C13">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C2B8491" id="_x0000_t202" coordsize="21600,21600" o:spt="202" path="m,l,21600r21600,l21600,xe">
                <v:stroke joinstyle="miter"/>
                <v:path gradientshapeok="t" o:connecttype="rect"/>
              </v:shapetype>
              <v:shape id="Text Box 84" o:spid="_x0000_s1026" type="#_x0000_t202" style="position:absolute;margin-left:436.5pt;margin-top:3.8pt;width:23.25pt;height:18.75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" fillcolor="white [3201]" strokeweight=".5pt">
                <v:textbox>
                  <w:txbxContent>
                    <w:p w14:paraId="37D09562" w14:textId="77777777" w:rsidR="00AD2DC3" w:rsidRDefault="00AD2DC3" w:rsidP="00F57C13">
                      <w:r>
                        <w:t>3</w:t>
                      </w:r>
                    </w:p>
                  </w:txbxContent>
                </v:textbox>
              </v:shape>
            </w:pict>
          </mc:Fallback>
        </mc:AlternateContent>
      </w:r>
      <w:r w:rsidRPr="00CA4F00">
        <w:rPr>
          <w:noProof/>
        </w:rPr>
        <mc:AlternateContent>
          <mc:Choice Requires="wps">
            <w:drawing>
              <wp:anchor distT="0" distB="0" distL="114300" distR="114300" simplePos="0" relativeHeight="251677184" behindDoc="0" locked="0" layoutInCell="1" allowOverlap="1" wp14:anchorId="044307D0" wp14:editId="0600565E">
                <wp:simplePos x="0" y="0"/>
                <wp:positionH relativeFrom="column">
                  <wp:posOffset>6000750</wp:posOffset>
                </wp:positionH>
                <wp:positionV relativeFrom="paragraph">
                  <wp:posOffset>48260</wp:posOffset>
                </wp:positionV>
                <wp:extent cx="295275" cy="238125"/>
                <wp:effectExtent l="0" t="0" r="28575" b="28575"/>
                <wp:wrapNone/>
                <wp:docPr id="79" name="Text Box 79"/>
                <wp:cNvGraphicFramePr/>
                <a:graphic xmlns:a="http://schemas.openxmlformats.org/drawingml/2006/main">
                  <a:graphicData uri="http://schemas.microsoft.com/office/word/2010/wordprocessingShape">
                    <wps:wsp>
                      <wps:cNvSpPr txBox="1"/>
                      <wps:spPr>
                        <a:xfrm>
                          <a:off x="0" y="0"/>
                          <a:ext cx="295275" cy="238125"/>
                        </a:xfrm>
                        <a:prstGeom prst="rect">
                          <a:avLst/>
                        </a:prstGeom>
                        <a:solidFill>
                          <a:schemeClr val="lt1"/>
                        </a:solidFill>
                        <a:ln w="6350">
                          <a:solidFill>
                            <a:prstClr val="black"/>
                          </a:solidFill>
                        </a:ln>
                      </wps:spPr>
                      <wps:txbx>
                        <w:txbxContent>
                          <w:p w14:paraId="12D6D8F1" w14:textId="77777777" w:rsidR="00AD2DC3" w:rsidRDefault="00AD2DC3" w:rsidP="00F57C13">
                            <w:r>
                              <w:t>2</w:t>
                            </w:r>
                            <w:r w:rsidRPr="00CA4F00">
                              <w:rPr>
                                <w:noProof/>
                              </w:rPr>
                              <w:drawing>
                                <wp:inline distT="0" distB="0" distL="0" distR="0" wp14:anchorId="4A566A75" wp14:editId="703EE47D">
                                  <wp:extent cx="106045" cy="171543"/>
                                  <wp:effectExtent l="0" t="0" r="825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06045" cy="17154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4307D0" id="Text Box 79" o:spid="_x0000_s1027" type="#_x0000_t202" style="position:absolute;margin-left:472.5pt;margin-top:3.8pt;width:23.25pt;height:18.75pt;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" fillcolor="white [3201]" strokeweight=".5pt">
                <v:textbox>
                  <w:txbxContent>
                    <w:p w14:paraId="12D6D8F1" w14:textId="77777777" w:rsidR="00AD2DC3" w:rsidRDefault="00AD2DC3" w:rsidP="00F57C13">
                      <w:r>
                        <w:t>2</w:t>
                      </w:r>
                      <w:r w:rsidRPr="00CA4F00">
                        <w:rPr>
                          <w:noProof/>
                        </w:rPr>
                        <w:drawing>
                          <wp:inline distT="0" distB="0" distL="0" distR="0" wp14:anchorId="4A566A75" wp14:editId="703EE47D">
                            <wp:extent cx="106045" cy="171543"/>
                            <wp:effectExtent l="0" t="0" r="825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06045" cy="171543"/>
                                    </a:xfrm>
                                    <a:prstGeom prst="rect">
                                      <a:avLst/>
                                    </a:prstGeom>
                                    <a:noFill/>
                                    <a:ln>
                                      <a:noFill/>
                                    </a:ln>
                                  </pic:spPr>
                                </pic:pic>
                              </a:graphicData>
                            </a:graphic>
                          </wp:inline>
                        </w:drawing>
                      </w:r>
                    </w:p>
                  </w:txbxContent>
                </v:textbox>
              </v:shape>
            </w:pict>
          </mc:Fallback>
        </mc:AlternateContent>
      </w:r>
      <w:r w:rsidRPr="00CA4F00">
        <w:rPr>
          <w:noProof/>
        </w:rPr>
        <mc:AlternateContent>
          <mc:Choice Requires="wps">
            <w:drawing>
              <wp:anchor distT="0" distB="0" distL="114300" distR="114300" simplePos="0" relativeHeight="251678208" behindDoc="0" locked="0" layoutInCell="1" allowOverlap="1" wp14:anchorId="316E1435" wp14:editId="178CDE1C">
                <wp:simplePos x="0" y="0"/>
                <wp:positionH relativeFrom="column">
                  <wp:posOffset>6399530</wp:posOffset>
                </wp:positionH>
                <wp:positionV relativeFrom="paragraph">
                  <wp:posOffset>45085</wp:posOffset>
                </wp:positionV>
                <wp:extent cx="295275" cy="238125"/>
                <wp:effectExtent l="0" t="0" r="28575" b="28575"/>
                <wp:wrapNone/>
                <wp:docPr id="82" name="Text Box 82"/>
                <wp:cNvGraphicFramePr/>
                <a:graphic xmlns:a="http://schemas.openxmlformats.org/drawingml/2006/main">
                  <a:graphicData uri="http://schemas.microsoft.com/office/word/2010/wordprocessingShape">
                    <wps:wsp>
                      <wps:cNvSpPr txBox="1"/>
                      <wps:spPr>
                        <a:xfrm>
                          <a:off x="0" y="0"/>
                          <a:ext cx="295275" cy="238125"/>
                        </a:xfrm>
                        <a:prstGeom prst="rect">
                          <a:avLst/>
                        </a:prstGeom>
                        <a:solidFill>
                          <a:schemeClr val="lt1"/>
                        </a:solidFill>
                        <a:ln w="6350">
                          <a:solidFill>
                            <a:prstClr val="black"/>
                          </a:solidFill>
                        </a:ln>
                      </wps:spPr>
                      <wps:txbx>
                        <w:txbxContent>
                          <w:p w14:paraId="73F0DAD2" w14:textId="77777777" w:rsidR="00AD2DC3" w:rsidRDefault="00AD2DC3" w:rsidP="00F57C13">
                            <w: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6E1435" id="Text Box 82" o:spid="_x0000_s1028" type="#_x0000_t202" style="position:absolute;margin-left:503.9pt;margin-top:3.55pt;width:23.25pt;height:18.75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" fillcolor="white [3201]" strokeweight=".5pt">
                <v:textbox>
                  <w:txbxContent>
                    <w:p w14:paraId="73F0DAD2" w14:textId="77777777" w:rsidR="00AD2DC3" w:rsidRDefault="00AD2DC3" w:rsidP="00F57C13">
                      <w:r>
                        <w:t>4</w:t>
                      </w:r>
                    </w:p>
                  </w:txbxContent>
                </v:textbox>
              </v:shape>
            </w:pict>
          </mc:Fallback>
        </mc:AlternateContent>
      </w:r>
      <w:r>
        <w:rPr>
          <w:noProof/>
        </w:rPr>
        <mc:AlternateContent>
          <mc:Choice Requires="wps">
            <w:drawing>
              <wp:anchor distT="0" distB="0" distL="114300" distR="114300" simplePos="0" relativeHeight="251675136" behindDoc="0" locked="0" layoutInCell="1" allowOverlap="1" wp14:anchorId="61E43E0A" wp14:editId="75EA560B">
                <wp:simplePos x="0" y="0"/>
                <wp:positionH relativeFrom="column">
                  <wp:posOffset>2800350</wp:posOffset>
                </wp:positionH>
                <wp:positionV relativeFrom="paragraph">
                  <wp:posOffset>54610</wp:posOffset>
                </wp:positionV>
                <wp:extent cx="295275" cy="238125"/>
                <wp:effectExtent l="0" t="0" r="28575" b="28575"/>
                <wp:wrapNone/>
                <wp:docPr id="77" name="Text Box 77"/>
                <wp:cNvGraphicFramePr/>
                <a:graphic xmlns:a="http://schemas.openxmlformats.org/drawingml/2006/main">
                  <a:graphicData uri="http://schemas.microsoft.com/office/word/2010/wordprocessingShape">
                    <wps:wsp>
                      <wps:cNvSpPr txBox="1"/>
                      <wps:spPr>
                        <a:xfrm>
                          <a:off x="0" y="0"/>
                          <a:ext cx="295275" cy="238125"/>
                        </a:xfrm>
                        <a:prstGeom prst="rect">
                          <a:avLst/>
                        </a:prstGeom>
                        <a:solidFill>
                          <a:schemeClr val="lt1"/>
                        </a:solidFill>
                        <a:ln w="6350">
                          <a:solidFill>
                            <a:prstClr val="black"/>
                          </a:solidFill>
                        </a:ln>
                      </wps:spPr>
                      <wps:txbx>
                        <w:txbxContent>
                          <w:p w14:paraId="54B196F9" w14:textId="77777777" w:rsidR="00AD2DC3" w:rsidRDefault="00AD2DC3" w:rsidP="00F57C13">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E43E0A" id="Text Box 77" o:spid="_x0000_s1029" type="#_x0000_t202" style="position:absolute;margin-left:220.5pt;margin-top:4.3pt;width:23.25pt;height:18.75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" fillcolor="white [3201]" strokeweight=".5pt">
                <v:textbox>
                  <w:txbxContent>
                    <w:p w14:paraId="54B196F9" w14:textId="77777777" w:rsidR="00AD2DC3" w:rsidRDefault="00AD2DC3" w:rsidP="00F57C13">
                      <w:r>
                        <w:t>1</w:t>
                      </w:r>
                    </w:p>
                  </w:txbxContent>
                </v:textbox>
              </v:shape>
            </w:pict>
          </mc:Fallback>
        </mc:AlternateContent>
      </w:r>
    </w:p>
    <w:p w14:paraId="6E22B202" w14:textId="19C371D3" w:rsidR="00F57C13" w:rsidRDefault="00215E2C" w:rsidP="00F57C13">
      <w:pPr>
        <w:rPr>
          <w:noProof/>
        </w:rPr>
      </w:pPr>
      <w:r>
        <w:rPr>
          <w:noProof/>
        </w:rPr>
        <mc:AlternateContent>
          <mc:Choice Requires="wps">
            <w:drawing>
              <wp:anchor distT="0" distB="0" distL="114300" distR="114300" simplePos="0" relativeHeight="251668992" behindDoc="0" locked="0" layoutInCell="1" allowOverlap="1" wp14:anchorId="205C0357" wp14:editId="5D38CBC3">
                <wp:simplePos x="0" y="0"/>
                <wp:positionH relativeFrom="column">
                  <wp:posOffset>6486525</wp:posOffset>
                </wp:positionH>
                <wp:positionV relativeFrom="paragraph">
                  <wp:posOffset>132080</wp:posOffset>
                </wp:positionV>
                <wp:extent cx="0" cy="561975"/>
                <wp:effectExtent l="76200" t="0" r="57150" b="47625"/>
                <wp:wrapNone/>
                <wp:docPr id="30" name="Straight Arrow Connector 30"/>
                <wp:cNvGraphicFramePr/>
                <a:graphic xmlns:a="http://schemas.openxmlformats.org/drawingml/2006/main">
                  <a:graphicData uri="http://schemas.microsoft.com/office/word/2010/wordprocessingShape">
                    <wps:wsp>
                      <wps:cNvCnPr/>
                      <wps:spPr>
                        <a:xfrm>
                          <a:off x="0" y="0"/>
                          <a:ext cx="0" cy="5619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2CBA12F3" id="_x0000_t32" coordsize="21600,21600" o:spt="32" o:oned="t" path="m,l21600,21600e" filled="f">
                <v:path arrowok="t" fillok="f" o:connecttype="none"/>
                <o:lock v:ext="edit" shapetype="t"/>
              </v:shapetype>
              <v:shape id="Straight Arrow Connector 30" o:spid="_x0000_s1026" type="#_x0000_t32" style="position:absolute;margin-left:510.75pt;margin-top:10.4pt;width:0;height:44.25pt;z-index:251668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" strokecolor="black [3200]" strokeweight=".5pt">
                <v:stroke endarrow="block" joinstyle="miter"/>
              </v:shape>
            </w:pict>
          </mc:Fallback>
        </mc:AlternateContent>
      </w:r>
      <w:r>
        <w:rPr>
          <w:noProof/>
        </w:rPr>
        <mc:AlternateContent>
          <mc:Choice Requires="wps">
            <w:drawing>
              <wp:anchor distT="0" distB="0" distL="114300" distR="114300" simplePos="0" relativeHeight="251670016" behindDoc="0" locked="0" layoutInCell="1" allowOverlap="1" wp14:anchorId="3C0BD4E9" wp14:editId="11E5DFE4">
                <wp:simplePos x="0" y="0"/>
                <wp:positionH relativeFrom="column">
                  <wp:posOffset>6096000</wp:posOffset>
                </wp:positionH>
                <wp:positionV relativeFrom="paragraph">
                  <wp:posOffset>132080</wp:posOffset>
                </wp:positionV>
                <wp:extent cx="0" cy="542925"/>
                <wp:effectExtent l="76200" t="0" r="57150" b="47625"/>
                <wp:wrapNone/>
                <wp:docPr id="28" name="Straight Arrow Connector 28"/>
                <wp:cNvGraphicFramePr/>
                <a:graphic xmlns:a="http://schemas.openxmlformats.org/drawingml/2006/main">
                  <a:graphicData uri="http://schemas.microsoft.com/office/word/2010/wordprocessingShape">
                    <wps:wsp>
                      <wps:cNvCnPr/>
                      <wps:spPr>
                        <a:xfrm>
                          <a:off x="0" y="0"/>
                          <a:ext cx="0" cy="5429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1EB8025" id="Straight Arrow Connector 28" o:spid="_x0000_s1026" type="#_x0000_t32" style="position:absolute;margin-left:480pt;margin-top:10.4pt;width:0;height:42.75pt;z-index:2516700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" strokecolor="black [3200]" strokeweight=".5pt">
                <v:stroke endarrow="block" joinstyle="miter"/>
              </v:shape>
            </w:pict>
          </mc:Fallback>
        </mc:AlternateContent>
      </w:r>
      <w:r>
        <w:rPr>
          <w:noProof/>
        </w:rPr>
        <mc:AlternateContent>
          <mc:Choice Requires="wps">
            <w:drawing>
              <wp:anchor distT="0" distB="0" distL="114300" distR="114300" simplePos="0" relativeHeight="251667968" behindDoc="0" locked="0" layoutInCell="1" allowOverlap="1" wp14:anchorId="5C0097DD" wp14:editId="466FECA5">
                <wp:simplePos x="0" y="0"/>
                <wp:positionH relativeFrom="column">
                  <wp:posOffset>5686425</wp:posOffset>
                </wp:positionH>
                <wp:positionV relativeFrom="paragraph">
                  <wp:posOffset>132080</wp:posOffset>
                </wp:positionV>
                <wp:extent cx="9525" cy="723900"/>
                <wp:effectExtent l="38100" t="0" r="66675" b="57150"/>
                <wp:wrapNone/>
                <wp:docPr id="46" name="Straight Arrow Connector 46"/>
                <wp:cNvGraphicFramePr/>
                <a:graphic xmlns:a="http://schemas.openxmlformats.org/drawingml/2006/main">
                  <a:graphicData uri="http://schemas.microsoft.com/office/word/2010/wordprocessingShape">
                    <wps:wsp>
                      <wps:cNvCnPr/>
                      <wps:spPr>
                        <a:xfrm>
                          <a:off x="0" y="0"/>
                          <a:ext cx="9525" cy="7239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EE9DC0" id="Straight Arrow Connector 46" o:spid="_x0000_s1026" type="#_x0000_t32" style="position:absolute;margin-left:447.75pt;margin-top:10.4pt;width:.75pt;height:57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" strokecolor="black [3200]" strokeweight=".5pt">
                <v:stroke endarrow="block" joinstyle="miter"/>
              </v:shape>
            </w:pict>
          </mc:Fallback>
        </mc:AlternateContent>
      </w:r>
      <w:r w:rsidR="00F57C13">
        <w:rPr>
          <w:noProof/>
        </w:rPr>
        <mc:AlternateContent>
          <mc:Choice Requires="wps">
            <w:drawing>
              <wp:anchor distT="0" distB="0" distL="114300" distR="114300" simplePos="0" relativeHeight="251666944" behindDoc="0" locked="0" layoutInCell="1" allowOverlap="1" wp14:anchorId="25B69F92" wp14:editId="672829F8">
                <wp:simplePos x="0" y="0"/>
                <wp:positionH relativeFrom="column">
                  <wp:posOffset>2952750</wp:posOffset>
                </wp:positionH>
                <wp:positionV relativeFrom="paragraph">
                  <wp:posOffset>132080</wp:posOffset>
                </wp:positionV>
                <wp:extent cx="9525" cy="723900"/>
                <wp:effectExtent l="38100" t="0" r="66675" b="57150"/>
                <wp:wrapNone/>
                <wp:docPr id="43" name="Straight Arrow Connector 43"/>
                <wp:cNvGraphicFramePr/>
                <a:graphic xmlns:a="http://schemas.openxmlformats.org/drawingml/2006/main">
                  <a:graphicData uri="http://schemas.microsoft.com/office/word/2010/wordprocessingShape">
                    <wps:wsp>
                      <wps:cNvCnPr/>
                      <wps:spPr>
                        <a:xfrm>
                          <a:off x="0" y="0"/>
                          <a:ext cx="9525" cy="7239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04D7E36" id="Straight Arrow Connector 43" o:spid="_x0000_s1026" type="#_x0000_t32" style="position:absolute;margin-left:232.5pt;margin-top:10.4pt;width:.75pt;height:57pt;z-index:2516669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" strokecolor="black [3200]" strokeweight=".5pt">
                <v:stroke endarrow="block" joinstyle="miter"/>
              </v:shape>
            </w:pict>
          </mc:Fallback>
        </mc:AlternateContent>
      </w:r>
    </w:p>
    <w:p w14:paraId="4413E46C" w14:textId="0D700115" w:rsidR="00F57C13" w:rsidRDefault="00F57C13" w:rsidP="00F57C13">
      <w:pPr>
        <w:rPr>
          <w:noProof/>
        </w:rPr>
      </w:pPr>
    </w:p>
    <w:p w14:paraId="4A2EDA13" w14:textId="77777777" w:rsidR="00F57C13" w:rsidRDefault="00F57C13" w:rsidP="00F57C13"/>
    <w:p w14:paraId="0270F8C0" w14:textId="0291AB92" w:rsidR="00F57C13" w:rsidRDefault="00215E2C" w:rsidP="00F57C13">
      <w:r>
        <w:rPr>
          <w:noProof/>
        </w:rPr>
        <mc:AlternateContent>
          <mc:Choice Requires="wps">
            <w:drawing>
              <wp:anchor distT="0" distB="0" distL="114300" distR="114300" simplePos="0" relativeHeight="251671040" behindDoc="0" locked="0" layoutInCell="1" allowOverlap="1" wp14:anchorId="4A13230F" wp14:editId="755BC076">
                <wp:simplePos x="0" y="0"/>
                <wp:positionH relativeFrom="column">
                  <wp:posOffset>5859780</wp:posOffset>
                </wp:positionH>
                <wp:positionV relativeFrom="paragraph">
                  <wp:posOffset>1744344</wp:posOffset>
                </wp:positionV>
                <wp:extent cx="45719" cy="1704975"/>
                <wp:effectExtent l="76200" t="38100" r="50165" b="28575"/>
                <wp:wrapNone/>
                <wp:docPr id="31" name="Straight Arrow Connector 31"/>
                <wp:cNvGraphicFramePr/>
                <a:graphic xmlns:a="http://schemas.openxmlformats.org/drawingml/2006/main">
                  <a:graphicData uri="http://schemas.microsoft.com/office/word/2010/wordprocessingShape">
                    <wps:wsp>
                      <wps:cNvCnPr/>
                      <wps:spPr>
                        <a:xfrm flipH="1" flipV="1">
                          <a:off x="0" y="0"/>
                          <a:ext cx="45719" cy="17049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30A250" id="Straight Arrow Connector 31" o:spid="_x0000_s1026" type="#_x0000_t32" style="position:absolute;margin-left:461.4pt;margin-top:137.35pt;width:3.6pt;height:134.25pt;flip:x y;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" strokecolor="black [3200]" strokeweight=".5pt">
                <v:stroke endarrow="block" joinstyle="miter"/>
              </v:shape>
            </w:pict>
          </mc:Fallback>
        </mc:AlternateContent>
      </w:r>
      <w:r w:rsidR="00F57C13">
        <w:rPr>
          <w:noProof/>
        </w:rPr>
        <mc:AlternateContent>
          <mc:Choice Requires="wps">
            <w:drawing>
              <wp:anchor distT="0" distB="0" distL="114300" distR="114300" simplePos="0" relativeHeight="251674112" behindDoc="0" locked="0" layoutInCell="1" allowOverlap="1" wp14:anchorId="2C3154D0" wp14:editId="63212E45">
                <wp:simplePos x="0" y="0"/>
                <wp:positionH relativeFrom="column">
                  <wp:posOffset>544195</wp:posOffset>
                </wp:positionH>
                <wp:positionV relativeFrom="paragraph">
                  <wp:posOffset>1744345</wp:posOffset>
                </wp:positionV>
                <wp:extent cx="0" cy="1647825"/>
                <wp:effectExtent l="76200" t="38100" r="57150" b="9525"/>
                <wp:wrapNone/>
                <wp:docPr id="83" name="Straight Arrow Connector 83"/>
                <wp:cNvGraphicFramePr/>
                <a:graphic xmlns:a="http://schemas.openxmlformats.org/drawingml/2006/main">
                  <a:graphicData uri="http://schemas.microsoft.com/office/word/2010/wordprocessingShape">
                    <wps:wsp>
                      <wps:cNvCnPr/>
                      <wps:spPr>
                        <a:xfrm flipV="1">
                          <a:off x="0" y="0"/>
                          <a:ext cx="0" cy="16478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1749476" id="Straight Arrow Connector 83" o:spid="_x0000_s1026" type="#_x0000_t32" style="position:absolute;margin-left:42.85pt;margin-top:137.35pt;width:0;height:129.75pt;flip:y;z-index:2516741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" strokecolor="black [3200]" strokeweight=".5pt">
                <v:stroke endarrow="block" joinstyle="miter"/>
              </v:shape>
            </w:pict>
          </mc:Fallback>
        </mc:AlternateContent>
      </w:r>
      <w:del w:id="232" w:author="Sayali Dev" w:date="2018-01-18T14:31:00Z">
        <w:r w:rsidR="00F57C13" w:rsidDel="00215E2C">
          <w:rPr>
            <w:noProof/>
          </w:rPr>
          <w:drawing>
            <wp:inline distT="0" distB="0" distL="0" distR="0" wp14:anchorId="1477F4F0" wp14:editId="5056D686">
              <wp:extent cx="6743700" cy="3149600"/>
              <wp:effectExtent l="19050" t="19050" r="19050" b="1270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743700" cy="3149600"/>
                      </a:xfrm>
                      <a:prstGeom prst="rect">
                        <a:avLst/>
                      </a:prstGeom>
                      <a:noFill/>
                      <a:ln w="3175">
                        <a:solidFill>
                          <a:schemeClr val="tx1"/>
                        </a:solidFill>
                      </a:ln>
                    </pic:spPr>
                  </pic:pic>
                </a:graphicData>
              </a:graphic>
            </wp:inline>
          </w:drawing>
        </w:r>
      </w:del>
      <w:ins w:id="233" w:author="Sayali Dev" w:date="2018-01-18T14:31:00Z">
        <w:r w:rsidRPr="00215E2C">
          <w:rPr>
            <w:noProof/>
          </w:rPr>
          <w:t xml:space="preserve"> </w:t>
        </w:r>
        <w:r>
          <w:rPr>
            <w:noProof/>
          </w:rPr>
          <w:drawing>
            <wp:inline distT="0" distB="0" distL="0" distR="0" wp14:anchorId="7AC642A0" wp14:editId="5C84FE4D">
              <wp:extent cx="6705600" cy="31527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8543" r="565" b="16345"/>
                      <a:stretch/>
                    </pic:blipFill>
                    <pic:spPr bwMode="auto">
                      <a:xfrm>
                        <a:off x="0" y="0"/>
                        <a:ext cx="6705600" cy="3152775"/>
                      </a:xfrm>
                      <a:prstGeom prst="rect">
                        <a:avLst/>
                      </a:prstGeom>
                      <a:ln>
                        <a:noFill/>
                      </a:ln>
                      <a:extLst>
                        <a:ext uri="{53640926-AAD7-44D8-BBD7-CCE9431645EC}">
                          <a14:shadowObscured xmlns:a14="http://schemas.microsoft.com/office/drawing/2010/main"/>
                        </a:ext>
                      </a:extLst>
                    </pic:spPr>
                  </pic:pic>
                </a:graphicData>
              </a:graphic>
            </wp:inline>
          </w:drawing>
        </w:r>
      </w:ins>
    </w:p>
    <w:p w14:paraId="43039C2A" w14:textId="0BC9BF65" w:rsidR="00F57C13" w:rsidRDefault="00962D5C" w:rsidP="00F57C13">
      <w:r w:rsidRPr="00CA4F00">
        <w:rPr>
          <w:noProof/>
        </w:rPr>
        <mc:AlternateContent>
          <mc:Choice Requires="wps">
            <w:drawing>
              <wp:anchor distT="0" distB="0" distL="114300" distR="114300" simplePos="0" relativeHeight="251673088" behindDoc="0" locked="0" layoutInCell="1" allowOverlap="1" wp14:anchorId="5DB272E4" wp14:editId="30E32C4B">
                <wp:simplePos x="0" y="0"/>
                <wp:positionH relativeFrom="column">
                  <wp:posOffset>428625</wp:posOffset>
                </wp:positionH>
                <wp:positionV relativeFrom="paragraph">
                  <wp:posOffset>77470</wp:posOffset>
                </wp:positionV>
                <wp:extent cx="295275" cy="238125"/>
                <wp:effectExtent l="0" t="0" r="28575" b="28575"/>
                <wp:wrapNone/>
                <wp:docPr id="78" name="Text Box 78"/>
                <wp:cNvGraphicFramePr/>
                <a:graphic xmlns:a="http://schemas.openxmlformats.org/drawingml/2006/main">
                  <a:graphicData uri="http://schemas.microsoft.com/office/word/2010/wordprocessingShape">
                    <wps:wsp>
                      <wps:cNvSpPr txBox="1"/>
                      <wps:spPr>
                        <a:xfrm>
                          <a:off x="0" y="0"/>
                          <a:ext cx="295275" cy="238125"/>
                        </a:xfrm>
                        <a:prstGeom prst="rect">
                          <a:avLst/>
                        </a:prstGeom>
                        <a:solidFill>
                          <a:schemeClr val="lt1"/>
                        </a:solidFill>
                        <a:ln w="6350">
                          <a:solidFill>
                            <a:prstClr val="black"/>
                          </a:solidFill>
                        </a:ln>
                      </wps:spPr>
                      <wps:txbx>
                        <w:txbxContent>
                          <w:p w14:paraId="51AF6A78" w14:textId="77777777" w:rsidR="00AD2DC3" w:rsidRDefault="00AD2DC3" w:rsidP="00F57C13">
                            <w:r>
                              <w:t>5</w:t>
                            </w:r>
                            <w:r w:rsidRPr="00CA4F00">
                              <w:rPr>
                                <w:noProof/>
                              </w:rPr>
                              <w:drawing>
                                <wp:inline distT="0" distB="0" distL="0" distR="0" wp14:anchorId="45ED6C56" wp14:editId="406200B9">
                                  <wp:extent cx="106045" cy="171543"/>
                                  <wp:effectExtent l="0" t="0" r="825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06045" cy="17154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B272E4" id="Text Box 78" o:spid="_x0000_s1030" type="#_x0000_t202" style="position:absolute;margin-left:33.75pt;margin-top:6.1pt;width:23.25pt;height:18.75pt;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" fillcolor="white [3201]" strokeweight=".5pt">
                <v:textbox>
                  <w:txbxContent>
                    <w:p w14:paraId="51AF6A78" w14:textId="77777777" w:rsidR="00AD2DC3" w:rsidRDefault="00AD2DC3" w:rsidP="00F57C13">
                      <w:r>
                        <w:t>5</w:t>
                      </w:r>
                      <w:r w:rsidRPr="00CA4F00">
                        <w:rPr>
                          <w:noProof/>
                        </w:rPr>
                        <w:drawing>
                          <wp:inline distT="0" distB="0" distL="0" distR="0" wp14:anchorId="45ED6C56" wp14:editId="406200B9">
                            <wp:extent cx="106045" cy="171543"/>
                            <wp:effectExtent l="0" t="0" r="825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06045" cy="171543"/>
                                    </a:xfrm>
                                    <a:prstGeom prst="rect">
                                      <a:avLst/>
                                    </a:prstGeom>
                                    <a:noFill/>
                                    <a:ln>
                                      <a:noFill/>
                                    </a:ln>
                                  </pic:spPr>
                                </pic:pic>
                              </a:graphicData>
                            </a:graphic>
                          </wp:inline>
                        </w:drawing>
                      </w:r>
                    </w:p>
                  </w:txbxContent>
                </v:textbox>
              </v:shape>
            </w:pict>
          </mc:Fallback>
        </mc:AlternateContent>
      </w:r>
      <w:r w:rsidR="00F57C13" w:rsidRPr="00CA4F00">
        <w:rPr>
          <w:noProof/>
        </w:rPr>
        <mc:AlternateContent>
          <mc:Choice Requires="wps">
            <w:drawing>
              <wp:anchor distT="0" distB="0" distL="114300" distR="114300" simplePos="0" relativeHeight="251672064" behindDoc="0" locked="0" layoutInCell="1" allowOverlap="1" wp14:anchorId="6245E2B9" wp14:editId="55C02CF4">
                <wp:simplePos x="0" y="0"/>
                <wp:positionH relativeFrom="column">
                  <wp:posOffset>5800725</wp:posOffset>
                </wp:positionH>
                <wp:positionV relativeFrom="paragraph">
                  <wp:posOffset>67945</wp:posOffset>
                </wp:positionV>
                <wp:extent cx="295275" cy="238125"/>
                <wp:effectExtent l="0" t="0" r="28575" b="28575"/>
                <wp:wrapNone/>
                <wp:docPr id="32" name="Text Box 32"/>
                <wp:cNvGraphicFramePr/>
                <a:graphic xmlns:a="http://schemas.openxmlformats.org/drawingml/2006/main">
                  <a:graphicData uri="http://schemas.microsoft.com/office/word/2010/wordprocessingShape">
                    <wps:wsp>
                      <wps:cNvSpPr txBox="1"/>
                      <wps:spPr>
                        <a:xfrm>
                          <a:off x="0" y="0"/>
                          <a:ext cx="295275" cy="238125"/>
                        </a:xfrm>
                        <a:prstGeom prst="rect">
                          <a:avLst/>
                        </a:prstGeom>
                        <a:solidFill>
                          <a:schemeClr val="lt1"/>
                        </a:solidFill>
                        <a:ln w="6350">
                          <a:solidFill>
                            <a:prstClr val="black"/>
                          </a:solidFill>
                        </a:ln>
                      </wps:spPr>
                      <wps:txbx>
                        <w:txbxContent>
                          <w:p w14:paraId="04ED11BA" w14:textId="77777777" w:rsidR="00AD2DC3" w:rsidRDefault="00AD2DC3" w:rsidP="00F57C13">
                            <w:r>
                              <w:t>5</w:t>
                            </w:r>
                            <w:r w:rsidRPr="00CA4F00">
                              <w:rPr>
                                <w:noProof/>
                              </w:rPr>
                              <w:drawing>
                                <wp:inline distT="0" distB="0" distL="0" distR="0" wp14:anchorId="13E2804A" wp14:editId="73605525">
                                  <wp:extent cx="106045" cy="171543"/>
                                  <wp:effectExtent l="0" t="0" r="825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06045" cy="17154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45E2B9" id="Text Box 32" o:spid="_x0000_s1031" type="#_x0000_t202" style="position:absolute;margin-left:456.75pt;margin-top:5.35pt;width:23.25pt;height:18.75pt;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" fillcolor="white [3201]" strokeweight=".5pt">
                <v:textbox>
                  <w:txbxContent>
                    <w:p w14:paraId="04ED11BA" w14:textId="77777777" w:rsidR="00AD2DC3" w:rsidRDefault="00AD2DC3" w:rsidP="00F57C13">
                      <w:r>
                        <w:t>5</w:t>
                      </w:r>
                      <w:r w:rsidRPr="00CA4F00">
                        <w:rPr>
                          <w:noProof/>
                        </w:rPr>
                        <w:drawing>
                          <wp:inline distT="0" distB="0" distL="0" distR="0" wp14:anchorId="13E2804A" wp14:editId="73605525">
                            <wp:extent cx="106045" cy="171543"/>
                            <wp:effectExtent l="0" t="0" r="825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06045" cy="171543"/>
                                    </a:xfrm>
                                    <a:prstGeom prst="rect">
                                      <a:avLst/>
                                    </a:prstGeom>
                                    <a:noFill/>
                                    <a:ln>
                                      <a:noFill/>
                                    </a:ln>
                                  </pic:spPr>
                                </pic:pic>
                              </a:graphicData>
                            </a:graphic>
                          </wp:inline>
                        </w:drawing>
                      </w:r>
                    </w:p>
                  </w:txbxContent>
                </v:textbox>
              </v:shape>
            </w:pict>
          </mc:Fallback>
        </mc:AlternateContent>
      </w:r>
    </w:p>
    <w:p w14:paraId="305B6A35" w14:textId="77777777" w:rsidR="00005F0F" w:rsidRDefault="00005F0F" w:rsidP="00F57C13"/>
    <w:p w14:paraId="3E0638CA" w14:textId="77777777" w:rsidR="00005F0F" w:rsidRDefault="00005F0F" w:rsidP="00005F0F">
      <w:r>
        <w:br w:type="page"/>
      </w:r>
    </w:p>
    <w:p w14:paraId="0FBD6671" w14:textId="77777777" w:rsidR="00005F0F" w:rsidRPr="002F6323" w:rsidRDefault="00A253A9" w:rsidP="00005F0F">
      <w:pPr>
        <w:pStyle w:val="Heading2"/>
      </w:pPr>
      <w:bookmarkStart w:id="234" w:name="_Toc282093897"/>
      <w:bookmarkStart w:id="235" w:name="_Toc504392192"/>
      <w:r>
        <w:lastRenderedPageBreak/>
        <w:t xml:space="preserve">Accessing the </w:t>
      </w:r>
      <w:r w:rsidR="00005F0F" w:rsidRPr="002F6323">
        <w:t>My Account</w:t>
      </w:r>
      <w:bookmarkEnd w:id="234"/>
      <w:r>
        <w:t xml:space="preserve"> Page</w:t>
      </w:r>
      <w:bookmarkEnd w:id="235"/>
    </w:p>
    <w:p w14:paraId="700FB458" w14:textId="77777777" w:rsidR="00142124" w:rsidRDefault="00142124" w:rsidP="00005F0F">
      <w:pPr>
        <w:ind w:right="540"/>
      </w:pPr>
    </w:p>
    <w:p w14:paraId="2586961F" w14:textId="47CDB594" w:rsidR="00005F0F" w:rsidRPr="002F6323" w:rsidRDefault="00A253A9" w:rsidP="00005F0F">
      <w:pPr>
        <w:ind w:right="540"/>
      </w:pPr>
      <w:r>
        <w:t xml:space="preserve">You can use the </w:t>
      </w:r>
      <w:r w:rsidR="00005F0F" w:rsidRPr="000D7B3C">
        <w:t>My Account</w:t>
      </w:r>
      <w:r w:rsidR="00005F0F" w:rsidRPr="002F6323">
        <w:t xml:space="preserve"> </w:t>
      </w:r>
      <w:r w:rsidR="00867E0D">
        <w:t xml:space="preserve">page </w:t>
      </w:r>
      <w:r w:rsidR="00005F0F" w:rsidRPr="002F6323">
        <w:t xml:space="preserve">to </w:t>
      </w:r>
      <w:r>
        <w:t xml:space="preserve">update your </w:t>
      </w:r>
      <w:r w:rsidR="00005F0F" w:rsidRPr="002F6323">
        <w:t xml:space="preserve">user profile (language and location preferences) and </w:t>
      </w:r>
      <w:r>
        <w:t>your log</w:t>
      </w:r>
      <w:r w:rsidR="004C55BE">
        <w:t>i</w:t>
      </w:r>
      <w:r>
        <w:t>n password</w:t>
      </w:r>
      <w:r w:rsidR="00005F0F" w:rsidRPr="002F6323">
        <w:t>.</w:t>
      </w:r>
    </w:p>
    <w:p w14:paraId="3739EA5F" w14:textId="77777777" w:rsidR="00BE4087" w:rsidRDefault="00BE4087" w:rsidP="00867E0D">
      <w:pPr>
        <w:ind w:right="540"/>
      </w:pPr>
    </w:p>
    <w:p w14:paraId="43E10073" w14:textId="77777777" w:rsidR="00867E0D" w:rsidRDefault="00867E0D" w:rsidP="00867E0D">
      <w:pPr>
        <w:ind w:right="540"/>
      </w:pPr>
      <w:r>
        <w:t xml:space="preserve">To access the </w:t>
      </w:r>
      <w:r w:rsidRPr="00A33AEA">
        <w:rPr>
          <w:b/>
        </w:rPr>
        <w:t>My Account</w:t>
      </w:r>
      <w:r>
        <w:t xml:space="preserve"> page:</w:t>
      </w:r>
      <w:r w:rsidR="00142124">
        <w:br/>
      </w:r>
    </w:p>
    <w:p w14:paraId="29DB0FA0" w14:textId="77777777" w:rsidR="00867E0D" w:rsidRDefault="00867E0D" w:rsidP="00CD2BE5">
      <w:pPr>
        <w:numPr>
          <w:ilvl w:val="0"/>
          <w:numId w:val="18"/>
        </w:numPr>
        <w:ind w:right="540"/>
      </w:pPr>
      <w:r>
        <w:t>I</w:t>
      </w:r>
      <w:r w:rsidRPr="002F6323">
        <w:t xml:space="preserve">n the </w:t>
      </w:r>
      <w:r>
        <w:t xml:space="preserve">upper-right corner </w:t>
      </w:r>
      <w:r w:rsidRPr="002F6323">
        <w:t xml:space="preserve">of any </w:t>
      </w:r>
      <w:r>
        <w:t>page, c</w:t>
      </w:r>
      <w:r w:rsidRPr="002F6323">
        <w:t xml:space="preserve">lick the </w:t>
      </w:r>
      <w:r w:rsidRPr="002F6323">
        <w:rPr>
          <w:b/>
        </w:rPr>
        <w:t>My Account</w:t>
      </w:r>
      <w:r w:rsidRPr="002F6323">
        <w:t xml:space="preserve"> </w:t>
      </w:r>
      <w:r>
        <w:t>link.</w:t>
      </w:r>
    </w:p>
    <w:p w14:paraId="53F32A6A" w14:textId="77777777" w:rsidR="00FF126C" w:rsidRDefault="00867E0D" w:rsidP="00867E0D">
      <w:pPr>
        <w:ind w:firstLine="720"/>
      </w:pPr>
      <w:r>
        <w:t xml:space="preserve">The </w:t>
      </w:r>
      <w:r w:rsidRPr="00FC3E22">
        <w:rPr>
          <w:b/>
        </w:rPr>
        <w:t>My Account</w:t>
      </w:r>
      <w:r>
        <w:t xml:space="preserve"> page appears.</w:t>
      </w:r>
      <w:r w:rsidR="00142124">
        <w:br/>
      </w:r>
    </w:p>
    <w:p w14:paraId="32AF14AD" w14:textId="356D462A" w:rsidR="00005F0F" w:rsidRDefault="00330A05" w:rsidP="000E042F">
      <w:pPr>
        <w:ind w:left="720"/>
      </w:pPr>
      <w:r>
        <w:rPr>
          <w:noProof/>
        </w:rPr>
        <w:drawing>
          <wp:inline distT="0" distB="0" distL="0" distR="0" wp14:anchorId="3C2978A6" wp14:editId="7DBE526B">
            <wp:extent cx="6589643" cy="3269647"/>
            <wp:effectExtent l="0" t="0" r="1905" b="69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8394" r="2212" b="5305"/>
                    <a:stretch/>
                  </pic:blipFill>
                  <pic:spPr bwMode="auto">
                    <a:xfrm>
                      <a:off x="0" y="0"/>
                      <a:ext cx="6590244" cy="3269945"/>
                    </a:xfrm>
                    <a:prstGeom prst="rect">
                      <a:avLst/>
                    </a:prstGeom>
                    <a:ln>
                      <a:noFill/>
                    </a:ln>
                    <a:extLst>
                      <a:ext uri="{53640926-AAD7-44D8-BBD7-CCE9431645EC}">
                        <a14:shadowObscured xmlns:a14="http://schemas.microsoft.com/office/drawing/2010/main"/>
                      </a:ext>
                    </a:extLst>
                  </pic:spPr>
                </pic:pic>
              </a:graphicData>
            </a:graphic>
          </wp:inline>
        </w:drawing>
      </w:r>
    </w:p>
    <w:p w14:paraId="0DDB55A6" w14:textId="41745D91" w:rsidR="003676C3" w:rsidRDefault="00005F0F" w:rsidP="00005F0F">
      <w:pPr>
        <w:pStyle w:val="Heading3"/>
      </w:pPr>
      <w:r>
        <w:br w:type="page"/>
      </w:r>
      <w:bookmarkStart w:id="236" w:name="_Toc282093898"/>
      <w:bookmarkStart w:id="237" w:name="_GoBack"/>
      <w:bookmarkEnd w:id="237"/>
    </w:p>
    <w:p w14:paraId="404D5531" w14:textId="77777777" w:rsidR="003676C3" w:rsidRPr="007E55EA" w:rsidRDefault="003676C3" w:rsidP="003676C3">
      <w:pPr>
        <w:pStyle w:val="Heading3"/>
        <w:rPr>
          <w:b w:val="0"/>
          <w:lang w:val="en-US"/>
        </w:rPr>
      </w:pPr>
      <w:bookmarkStart w:id="238" w:name="_Toc502575244"/>
      <w:bookmarkStart w:id="239" w:name="_Toc504392193"/>
      <w:r w:rsidRPr="007E55EA">
        <w:rPr>
          <w:b w:val="0"/>
          <w:lang w:val="en-US"/>
        </w:rPr>
        <w:lastRenderedPageBreak/>
        <w:t xml:space="preserve">To </w:t>
      </w:r>
      <w:r>
        <w:rPr>
          <w:b w:val="0"/>
          <w:lang w:val="en-US"/>
        </w:rPr>
        <w:t xml:space="preserve">set user profiles on </w:t>
      </w:r>
      <w:r w:rsidRPr="007E55EA">
        <w:rPr>
          <w:lang w:val="en-US"/>
        </w:rPr>
        <w:t>My Account</w:t>
      </w:r>
      <w:r>
        <w:rPr>
          <w:b w:val="0"/>
          <w:lang w:val="en-US"/>
        </w:rPr>
        <w:t xml:space="preserve"> </w:t>
      </w:r>
      <w:proofErr w:type="gramStart"/>
      <w:r>
        <w:rPr>
          <w:b w:val="0"/>
          <w:lang w:val="en-US"/>
        </w:rPr>
        <w:t>page</w:t>
      </w:r>
      <w:r w:rsidRPr="007E55EA">
        <w:rPr>
          <w:b w:val="0"/>
          <w:lang w:val="en-US"/>
        </w:rPr>
        <w:t xml:space="preserve"> :</w:t>
      </w:r>
      <w:bookmarkEnd w:id="238"/>
      <w:bookmarkEnd w:id="239"/>
      <w:proofErr w:type="gramEnd"/>
    </w:p>
    <w:p w14:paraId="5E25BF84" w14:textId="77777777" w:rsidR="003676C3" w:rsidRDefault="003676C3" w:rsidP="00005F0F">
      <w:pPr>
        <w:pStyle w:val="Heading3"/>
      </w:pPr>
    </w:p>
    <w:p w14:paraId="5E018CDB" w14:textId="77777777" w:rsidR="003676C3" w:rsidRPr="002F6323" w:rsidRDefault="003676C3" w:rsidP="003676C3">
      <w:pPr>
        <w:pStyle w:val="Heading3"/>
      </w:pPr>
      <w:bookmarkStart w:id="240" w:name="_Toc502575245"/>
      <w:bookmarkStart w:id="241" w:name="_Toc504392194"/>
      <w:r>
        <w:rPr>
          <w:lang w:val="en-US"/>
        </w:rPr>
        <w:t>Site Settings</w:t>
      </w:r>
      <w:bookmarkEnd w:id="240"/>
      <w:bookmarkEnd w:id="241"/>
      <w:r w:rsidRPr="002F6323">
        <w:t xml:space="preserve"> </w:t>
      </w:r>
    </w:p>
    <w:bookmarkEnd w:id="236"/>
    <w:p w14:paraId="3260392C" w14:textId="77777777" w:rsidR="00005F0F" w:rsidRPr="002F6323" w:rsidRDefault="00005F0F" w:rsidP="00005F0F"/>
    <w:p w14:paraId="56D0524F" w14:textId="77777777" w:rsidR="007F0118" w:rsidRPr="002F6323" w:rsidRDefault="007F0118" w:rsidP="007F0118">
      <w:pPr>
        <w:ind w:right="540"/>
      </w:pPr>
      <w:r>
        <w:t>Allows you to select a different collection site location to view information and perform tasks associated with that location.</w:t>
      </w:r>
      <w:r w:rsidRPr="00D27531">
        <w:t xml:space="preserve"> </w:t>
      </w:r>
    </w:p>
    <w:p w14:paraId="70628F52" w14:textId="77777777" w:rsidR="00005F0F" w:rsidRPr="002F6323" w:rsidRDefault="00005F0F" w:rsidP="00005F0F"/>
    <w:p w14:paraId="102123D2" w14:textId="77777777" w:rsidR="00005F0F" w:rsidRDefault="002170C4" w:rsidP="00005F0F">
      <w:pPr>
        <w:ind w:right="360"/>
      </w:pPr>
      <w:r>
        <w:t xml:space="preserve">To </w:t>
      </w:r>
      <w:r w:rsidR="005D6B40">
        <w:t>select a</w:t>
      </w:r>
      <w:r w:rsidR="00795955">
        <w:t xml:space="preserve"> different</w:t>
      </w:r>
      <w:r>
        <w:t xml:space="preserve"> location</w:t>
      </w:r>
      <w:r w:rsidR="00005F0F" w:rsidRPr="002F6323">
        <w:t xml:space="preserve">: </w:t>
      </w:r>
    </w:p>
    <w:p w14:paraId="6267D979" w14:textId="77777777" w:rsidR="0088472A" w:rsidRPr="002F6323" w:rsidRDefault="0088472A" w:rsidP="00005F0F">
      <w:pPr>
        <w:ind w:right="360"/>
      </w:pPr>
    </w:p>
    <w:p w14:paraId="450EDAE9" w14:textId="557322FC" w:rsidR="00005F0F" w:rsidRDefault="007F0118" w:rsidP="00A045C2">
      <w:pPr>
        <w:numPr>
          <w:ilvl w:val="0"/>
          <w:numId w:val="14"/>
        </w:numPr>
      </w:pPr>
      <w:r>
        <w:t xml:space="preserve">Click on the </w:t>
      </w:r>
      <w:r w:rsidRPr="002170C4">
        <w:rPr>
          <w:b/>
        </w:rPr>
        <w:t>Location</w:t>
      </w:r>
      <w:r>
        <w:t xml:space="preserve"> list dropdown arrow</w:t>
      </w:r>
      <w:r w:rsidR="00005F0F">
        <w:t>.</w:t>
      </w:r>
    </w:p>
    <w:p w14:paraId="757E1A6F" w14:textId="77777777" w:rsidR="007F0118" w:rsidRDefault="007F0118" w:rsidP="00612AF6">
      <w:pPr>
        <w:pStyle w:val="ListParagraph"/>
        <w:ind w:left="760" w:right="540"/>
      </w:pPr>
      <w:r>
        <w:t xml:space="preserve">Locations list displays all locations assigned to you based on your user role and access permissions. </w:t>
      </w:r>
    </w:p>
    <w:p w14:paraId="65F10252" w14:textId="77777777" w:rsidR="0088472A" w:rsidRDefault="0088472A" w:rsidP="0088472A">
      <w:pPr>
        <w:ind w:left="760"/>
      </w:pPr>
    </w:p>
    <w:p w14:paraId="41E9B940" w14:textId="30BDB546" w:rsidR="007F0118" w:rsidRDefault="007F0118" w:rsidP="007F0118">
      <w:pPr>
        <w:pStyle w:val="ListParagraph"/>
        <w:numPr>
          <w:ilvl w:val="0"/>
          <w:numId w:val="14"/>
        </w:numPr>
      </w:pPr>
      <w:r>
        <w:t>Select the desired location.</w:t>
      </w:r>
    </w:p>
    <w:p w14:paraId="78E0115F" w14:textId="77777777" w:rsidR="007F0118" w:rsidRDefault="007F0118" w:rsidP="00612AF6">
      <w:pPr>
        <w:pStyle w:val="ListParagraph"/>
        <w:ind w:left="760"/>
      </w:pPr>
    </w:p>
    <w:p w14:paraId="594183E5" w14:textId="4AE0E488" w:rsidR="007F0118" w:rsidRDefault="00005F0F" w:rsidP="007F0118">
      <w:pPr>
        <w:numPr>
          <w:ilvl w:val="0"/>
          <w:numId w:val="14"/>
        </w:numPr>
      </w:pPr>
      <w:r w:rsidRPr="002F6323">
        <w:t xml:space="preserve">Click </w:t>
      </w:r>
      <w:r w:rsidRPr="002F6323">
        <w:rPr>
          <w:b/>
        </w:rPr>
        <w:t>SAVE</w:t>
      </w:r>
      <w:r w:rsidRPr="002F6323">
        <w:t xml:space="preserve">. </w:t>
      </w:r>
    </w:p>
    <w:p w14:paraId="012DCE74" w14:textId="77777777" w:rsidR="000940E6" w:rsidRDefault="000940E6" w:rsidP="00612AF6">
      <w:pPr>
        <w:pStyle w:val="ListParagraph"/>
      </w:pPr>
    </w:p>
    <w:p w14:paraId="27F8FAF6" w14:textId="77777777" w:rsidR="0088472A" w:rsidRPr="002F6323" w:rsidRDefault="0088472A" w:rsidP="00612AF6">
      <w:r>
        <w:t>The location is updated.</w:t>
      </w:r>
      <w:r w:rsidR="00795955">
        <w:t xml:space="preserve"> Information associated with that location is displayed on the </w:t>
      </w:r>
      <w:r w:rsidR="00400142">
        <w:t>CIRRASPEC</w:t>
      </w:r>
      <w:r w:rsidR="00795955">
        <w:t xml:space="preserve"> pages. </w:t>
      </w:r>
    </w:p>
    <w:p w14:paraId="3CFAC82B" w14:textId="77777777" w:rsidR="000940E6" w:rsidRPr="002F6323" w:rsidRDefault="000940E6" w:rsidP="00005F0F"/>
    <w:p w14:paraId="65D88104" w14:textId="77777777" w:rsidR="00003D62" w:rsidRDefault="00003D62" w:rsidP="00005F0F"/>
    <w:p w14:paraId="3DDA72C2" w14:textId="77777777" w:rsidR="00005F0F" w:rsidRPr="00FF2F16" w:rsidRDefault="00005F0F" w:rsidP="00005F0F">
      <w:pPr>
        <w:pStyle w:val="Heading3"/>
      </w:pPr>
      <w:bookmarkStart w:id="242" w:name="ChangePassword"/>
      <w:bookmarkStart w:id="243" w:name="_Toc282093899"/>
      <w:bookmarkStart w:id="244" w:name="_Toc504392195"/>
      <w:bookmarkEnd w:id="242"/>
      <w:r w:rsidRPr="00FF2F16">
        <w:t>Chang</w:t>
      </w:r>
      <w:r>
        <w:t>ing</w:t>
      </w:r>
      <w:r w:rsidRPr="00FF2F16">
        <w:t xml:space="preserve"> </w:t>
      </w:r>
      <w:r w:rsidR="00BD259F">
        <w:t xml:space="preserve">Your </w:t>
      </w:r>
      <w:r w:rsidRPr="00FF2F16">
        <w:t>Password</w:t>
      </w:r>
      <w:bookmarkEnd w:id="243"/>
      <w:bookmarkEnd w:id="244"/>
    </w:p>
    <w:p w14:paraId="0071636F" w14:textId="77777777" w:rsidR="00005F0F" w:rsidRPr="00FF2F16" w:rsidRDefault="00005F0F" w:rsidP="00005F0F"/>
    <w:p w14:paraId="487E25DE" w14:textId="77777777" w:rsidR="000940E6" w:rsidRPr="00A25B71" w:rsidRDefault="000940E6" w:rsidP="000940E6">
      <w:pPr>
        <w:rPr>
          <w:lang w:eastAsia="x-none"/>
        </w:rPr>
      </w:pPr>
      <w:r>
        <w:rPr>
          <w:lang w:eastAsia="x-none"/>
        </w:rPr>
        <w:t xml:space="preserve">Allows you to update the password for login to </w:t>
      </w:r>
      <w:proofErr w:type="spellStart"/>
      <w:r>
        <w:rPr>
          <w:lang w:eastAsia="x-none"/>
        </w:rPr>
        <w:t>Cirraspec</w:t>
      </w:r>
      <w:proofErr w:type="spellEnd"/>
      <w:r>
        <w:rPr>
          <w:lang w:eastAsia="x-none"/>
        </w:rPr>
        <w:t xml:space="preserve"> application.</w:t>
      </w:r>
    </w:p>
    <w:p w14:paraId="6F419AB1" w14:textId="77777777" w:rsidR="000940E6" w:rsidRDefault="000940E6" w:rsidP="00005F0F"/>
    <w:p w14:paraId="19003C78" w14:textId="04CE0926" w:rsidR="00005F0F" w:rsidRPr="00685648" w:rsidRDefault="00005F0F" w:rsidP="00005F0F">
      <w:r w:rsidRPr="00685648">
        <w:t>Password Guidelines:</w:t>
      </w:r>
    </w:p>
    <w:p w14:paraId="391C8257" w14:textId="77777777" w:rsidR="004A7415" w:rsidRPr="00697953" w:rsidRDefault="0088472A" w:rsidP="00A045C2">
      <w:pPr>
        <w:pStyle w:val="Bullet1"/>
        <w:numPr>
          <w:ilvl w:val="0"/>
          <w:numId w:val="13"/>
        </w:numPr>
        <w:rPr>
          <w:rFonts w:ascii="Arial" w:hAnsi="Arial"/>
          <w:b/>
          <w:bCs/>
          <w:sz w:val="22"/>
        </w:rPr>
      </w:pPr>
      <w:r>
        <w:rPr>
          <w:rFonts w:ascii="Arial" w:hAnsi="Arial"/>
          <w:sz w:val="22"/>
        </w:rPr>
        <w:t>The p</w:t>
      </w:r>
      <w:r w:rsidR="00005F0F" w:rsidRPr="00685648">
        <w:rPr>
          <w:rFonts w:ascii="Arial" w:hAnsi="Arial"/>
          <w:sz w:val="22"/>
        </w:rPr>
        <w:t xml:space="preserve">assword </w:t>
      </w:r>
      <w:r>
        <w:rPr>
          <w:rFonts w:ascii="Arial" w:hAnsi="Arial"/>
          <w:sz w:val="22"/>
        </w:rPr>
        <w:t xml:space="preserve">must contain </w:t>
      </w:r>
      <w:r w:rsidR="005D6B40">
        <w:rPr>
          <w:rFonts w:ascii="Arial" w:hAnsi="Arial"/>
          <w:sz w:val="22"/>
        </w:rPr>
        <w:t xml:space="preserve">a minimum of </w:t>
      </w:r>
      <w:r w:rsidR="00315667">
        <w:rPr>
          <w:rFonts w:ascii="Arial" w:hAnsi="Arial"/>
          <w:sz w:val="22"/>
        </w:rPr>
        <w:t>six</w:t>
      </w:r>
      <w:r w:rsidR="00005F0F" w:rsidRPr="00685648">
        <w:rPr>
          <w:rFonts w:ascii="Arial" w:hAnsi="Arial"/>
          <w:sz w:val="22"/>
        </w:rPr>
        <w:t xml:space="preserve"> characters</w:t>
      </w:r>
      <w:r>
        <w:rPr>
          <w:rFonts w:ascii="Arial" w:hAnsi="Arial"/>
          <w:sz w:val="22"/>
        </w:rPr>
        <w:t xml:space="preserve"> and </w:t>
      </w:r>
      <w:r w:rsidR="007128F8">
        <w:rPr>
          <w:rFonts w:ascii="Arial" w:hAnsi="Arial"/>
          <w:sz w:val="22"/>
        </w:rPr>
        <w:t>is</w:t>
      </w:r>
      <w:r>
        <w:rPr>
          <w:rFonts w:ascii="Arial" w:hAnsi="Arial"/>
          <w:sz w:val="22"/>
        </w:rPr>
        <w:t xml:space="preserve"> </w:t>
      </w:r>
      <w:r w:rsidR="00005F0F" w:rsidRPr="00685648">
        <w:rPr>
          <w:rFonts w:ascii="Arial" w:hAnsi="Arial"/>
          <w:sz w:val="22"/>
        </w:rPr>
        <w:t>case sensitive.</w:t>
      </w:r>
    </w:p>
    <w:p w14:paraId="15C1122C" w14:textId="77777777" w:rsidR="004A7415" w:rsidRPr="00EF4B73" w:rsidRDefault="0088472A" w:rsidP="00A045C2">
      <w:pPr>
        <w:pStyle w:val="Bullet1"/>
        <w:numPr>
          <w:ilvl w:val="0"/>
          <w:numId w:val="13"/>
        </w:numPr>
        <w:rPr>
          <w:rFonts w:ascii="Arial" w:hAnsi="Arial"/>
          <w:sz w:val="22"/>
        </w:rPr>
      </w:pPr>
      <w:r>
        <w:rPr>
          <w:rFonts w:ascii="Arial" w:hAnsi="Arial"/>
          <w:sz w:val="22"/>
        </w:rPr>
        <w:t>The p</w:t>
      </w:r>
      <w:r w:rsidR="00005F0F" w:rsidRPr="00685648">
        <w:rPr>
          <w:rFonts w:ascii="Arial" w:hAnsi="Arial"/>
          <w:sz w:val="22"/>
        </w:rPr>
        <w:t xml:space="preserve">assword </w:t>
      </w:r>
      <w:r w:rsidR="007128F8">
        <w:rPr>
          <w:rFonts w:ascii="Arial" w:hAnsi="Arial"/>
          <w:sz w:val="22"/>
        </w:rPr>
        <w:t>must</w:t>
      </w:r>
      <w:r>
        <w:rPr>
          <w:rFonts w:ascii="Arial" w:hAnsi="Arial"/>
          <w:sz w:val="22"/>
        </w:rPr>
        <w:t xml:space="preserve"> contain </w:t>
      </w:r>
      <w:r w:rsidR="007128F8">
        <w:rPr>
          <w:rFonts w:ascii="Arial" w:hAnsi="Arial"/>
          <w:sz w:val="22"/>
        </w:rPr>
        <w:t xml:space="preserve">at least one </w:t>
      </w:r>
      <w:r w:rsidR="00005F0F" w:rsidRPr="00685648">
        <w:rPr>
          <w:rFonts w:ascii="Arial" w:hAnsi="Arial"/>
          <w:sz w:val="22"/>
        </w:rPr>
        <w:t>alpha</w:t>
      </w:r>
      <w:r w:rsidR="007128F8">
        <w:rPr>
          <w:rFonts w:ascii="Arial" w:hAnsi="Arial"/>
          <w:sz w:val="22"/>
        </w:rPr>
        <w:t>bet</w:t>
      </w:r>
      <w:r w:rsidR="00005F0F" w:rsidRPr="00685648">
        <w:rPr>
          <w:rFonts w:ascii="Arial" w:hAnsi="Arial"/>
          <w:sz w:val="22"/>
        </w:rPr>
        <w:t xml:space="preserve">, </w:t>
      </w:r>
      <w:r w:rsidR="007128F8">
        <w:rPr>
          <w:rFonts w:ascii="Arial" w:hAnsi="Arial"/>
          <w:sz w:val="22"/>
        </w:rPr>
        <w:t xml:space="preserve">one </w:t>
      </w:r>
      <w:r w:rsidR="00005F0F" w:rsidRPr="00685648">
        <w:rPr>
          <w:rFonts w:ascii="Arial" w:hAnsi="Arial"/>
          <w:sz w:val="22"/>
        </w:rPr>
        <w:t>num</w:t>
      </w:r>
      <w:r>
        <w:rPr>
          <w:rFonts w:ascii="Arial" w:hAnsi="Arial"/>
          <w:sz w:val="22"/>
        </w:rPr>
        <w:t>b</w:t>
      </w:r>
      <w:r w:rsidR="00005F0F" w:rsidRPr="00685648">
        <w:rPr>
          <w:rFonts w:ascii="Arial" w:hAnsi="Arial"/>
          <w:sz w:val="22"/>
        </w:rPr>
        <w:t>er</w:t>
      </w:r>
      <w:r>
        <w:rPr>
          <w:rFonts w:ascii="Arial" w:hAnsi="Arial"/>
          <w:sz w:val="22"/>
        </w:rPr>
        <w:t xml:space="preserve"> </w:t>
      </w:r>
      <w:r w:rsidR="00005F0F" w:rsidRPr="00685648">
        <w:rPr>
          <w:rFonts w:ascii="Arial" w:hAnsi="Arial"/>
          <w:sz w:val="22"/>
        </w:rPr>
        <w:t xml:space="preserve">and </w:t>
      </w:r>
      <w:r w:rsidR="007128F8">
        <w:rPr>
          <w:rFonts w:ascii="Arial" w:hAnsi="Arial"/>
          <w:sz w:val="22"/>
        </w:rPr>
        <w:t xml:space="preserve">one </w:t>
      </w:r>
      <w:r w:rsidR="00005F0F" w:rsidRPr="00EF4B73">
        <w:rPr>
          <w:rFonts w:ascii="Arial" w:hAnsi="Arial"/>
          <w:sz w:val="22"/>
        </w:rPr>
        <w:t>speci</w:t>
      </w:r>
      <w:r w:rsidR="007128F8" w:rsidRPr="00EF4B73">
        <w:rPr>
          <w:rFonts w:ascii="Arial" w:hAnsi="Arial"/>
          <w:sz w:val="22"/>
        </w:rPr>
        <w:t>al character</w:t>
      </w:r>
      <w:r w:rsidRPr="00EF4B73">
        <w:rPr>
          <w:rFonts w:ascii="Arial" w:hAnsi="Arial"/>
          <w:sz w:val="22"/>
        </w:rPr>
        <w:t xml:space="preserve"> such </w:t>
      </w:r>
      <w:proofErr w:type="gramStart"/>
      <w:r w:rsidRPr="00EF4B73">
        <w:rPr>
          <w:rFonts w:ascii="Arial" w:hAnsi="Arial"/>
          <w:sz w:val="22"/>
        </w:rPr>
        <w:t xml:space="preserve">as </w:t>
      </w:r>
      <w:r w:rsidR="007128F8" w:rsidRPr="00EF4B73">
        <w:rPr>
          <w:rFonts w:ascii="Arial" w:hAnsi="Arial"/>
          <w:sz w:val="22"/>
        </w:rPr>
        <w:t>!</w:t>
      </w:r>
      <w:proofErr w:type="gramEnd"/>
      <w:r w:rsidR="007128F8" w:rsidRPr="00EF4B73">
        <w:rPr>
          <w:rFonts w:ascii="Arial" w:hAnsi="Arial"/>
          <w:sz w:val="22"/>
        </w:rPr>
        <w:t xml:space="preserve">, @, </w:t>
      </w:r>
      <w:r w:rsidRPr="00EF4B73">
        <w:rPr>
          <w:rFonts w:ascii="Arial" w:hAnsi="Arial"/>
          <w:sz w:val="22"/>
        </w:rPr>
        <w:t>#</w:t>
      </w:r>
      <w:r w:rsidR="007128F8" w:rsidRPr="00EF4B73">
        <w:rPr>
          <w:rFonts w:ascii="Arial" w:hAnsi="Arial"/>
          <w:sz w:val="22"/>
        </w:rPr>
        <w:t>, &amp;, etc.</w:t>
      </w:r>
    </w:p>
    <w:p w14:paraId="2AE2D397" w14:textId="77777777" w:rsidR="00005F0F" w:rsidRPr="00FF2F16" w:rsidRDefault="00005F0F" w:rsidP="00005F0F"/>
    <w:p w14:paraId="5ADC04C5" w14:textId="77777777" w:rsidR="00005F0F" w:rsidRDefault="004A7415" w:rsidP="00005F0F">
      <w:r>
        <w:t>T</w:t>
      </w:r>
      <w:r w:rsidR="00005F0F" w:rsidRPr="00FF2F16">
        <w:t xml:space="preserve">o change </w:t>
      </w:r>
      <w:r>
        <w:t xml:space="preserve">your </w:t>
      </w:r>
      <w:r w:rsidR="00005F0F" w:rsidRPr="00FF2F16">
        <w:t>password:</w:t>
      </w:r>
    </w:p>
    <w:p w14:paraId="45AFED41" w14:textId="77777777" w:rsidR="00BD259F" w:rsidRPr="00FF2F16" w:rsidRDefault="00BD259F" w:rsidP="00005F0F"/>
    <w:p w14:paraId="092DC1D7" w14:textId="77777777" w:rsidR="00005F0F" w:rsidRDefault="00BD259F" w:rsidP="00A045C2">
      <w:pPr>
        <w:numPr>
          <w:ilvl w:val="0"/>
          <w:numId w:val="15"/>
        </w:numPr>
      </w:pPr>
      <w:r>
        <w:t xml:space="preserve">In the </w:t>
      </w:r>
      <w:r w:rsidRPr="00DA474E">
        <w:rPr>
          <w:b/>
        </w:rPr>
        <w:t>Current Password</w:t>
      </w:r>
      <w:r w:rsidRPr="00FF2F16">
        <w:t xml:space="preserve"> </w:t>
      </w:r>
      <w:r>
        <w:t>box</w:t>
      </w:r>
      <w:r w:rsidRPr="00DA474E">
        <w:rPr>
          <w:b/>
        </w:rPr>
        <w:t xml:space="preserve"> </w:t>
      </w:r>
      <w:r w:rsidRPr="005C6CE1">
        <w:t>of the</w:t>
      </w:r>
      <w:r>
        <w:rPr>
          <w:b/>
        </w:rPr>
        <w:t xml:space="preserve"> </w:t>
      </w:r>
      <w:r w:rsidRPr="00DA474E">
        <w:rPr>
          <w:b/>
        </w:rPr>
        <w:t>Change Password</w:t>
      </w:r>
      <w:r>
        <w:t xml:space="preserve"> area, t</w:t>
      </w:r>
      <w:r w:rsidRPr="00FF2F16">
        <w:t xml:space="preserve">ype </w:t>
      </w:r>
      <w:r>
        <w:t xml:space="preserve">your </w:t>
      </w:r>
      <w:r w:rsidRPr="00FF2F16">
        <w:t>current password</w:t>
      </w:r>
      <w:r w:rsidR="00005F0F" w:rsidRPr="00FF2F16">
        <w:t>.</w:t>
      </w:r>
    </w:p>
    <w:p w14:paraId="3B7205CF" w14:textId="77777777" w:rsidR="00BD259F" w:rsidRPr="00FF2F16" w:rsidRDefault="00BD259F" w:rsidP="00BD259F">
      <w:pPr>
        <w:ind w:left="720"/>
      </w:pPr>
    </w:p>
    <w:p w14:paraId="2055B297" w14:textId="77777777" w:rsidR="00005F0F" w:rsidRDefault="00BD259F" w:rsidP="00A045C2">
      <w:pPr>
        <w:numPr>
          <w:ilvl w:val="0"/>
          <w:numId w:val="15"/>
        </w:numPr>
      </w:pPr>
      <w:r>
        <w:t>I</w:t>
      </w:r>
      <w:r w:rsidRPr="00FF2F16">
        <w:t xml:space="preserve">n the </w:t>
      </w:r>
      <w:r w:rsidRPr="00DA474E">
        <w:rPr>
          <w:b/>
        </w:rPr>
        <w:t>New Password</w:t>
      </w:r>
      <w:r>
        <w:t xml:space="preserve"> box, t</w:t>
      </w:r>
      <w:r w:rsidRPr="00FF2F16">
        <w:t xml:space="preserve">ype </w:t>
      </w:r>
      <w:r>
        <w:t xml:space="preserve">a </w:t>
      </w:r>
      <w:r w:rsidRPr="00FF2F16">
        <w:t>new password</w:t>
      </w:r>
      <w:r w:rsidR="00005F0F" w:rsidRPr="00FF2F16">
        <w:t>.</w:t>
      </w:r>
    </w:p>
    <w:p w14:paraId="12B0FCE9" w14:textId="77777777" w:rsidR="00BD259F" w:rsidRDefault="00BD259F" w:rsidP="00BD259F">
      <w:pPr>
        <w:pStyle w:val="ListParagraph"/>
      </w:pPr>
    </w:p>
    <w:p w14:paraId="2AE33702" w14:textId="77777777" w:rsidR="00BD259F" w:rsidRDefault="00BD259F" w:rsidP="00A045C2">
      <w:pPr>
        <w:pStyle w:val="ListParagraph"/>
        <w:numPr>
          <w:ilvl w:val="0"/>
          <w:numId w:val="15"/>
        </w:numPr>
      </w:pPr>
      <w:r>
        <w:t xml:space="preserve">In the </w:t>
      </w:r>
      <w:r w:rsidRPr="00DA474E">
        <w:rPr>
          <w:b/>
        </w:rPr>
        <w:t>Confirm Password</w:t>
      </w:r>
      <w:r w:rsidRPr="00FF2F16">
        <w:t xml:space="preserve"> </w:t>
      </w:r>
      <w:r>
        <w:t xml:space="preserve">box, type the new password again. </w:t>
      </w:r>
    </w:p>
    <w:p w14:paraId="69C222B0" w14:textId="77777777" w:rsidR="00BD259F" w:rsidRPr="00FF2F16" w:rsidRDefault="00BD259F" w:rsidP="00BD259F">
      <w:pPr>
        <w:pStyle w:val="ListParagraph"/>
      </w:pPr>
    </w:p>
    <w:p w14:paraId="57B9A768" w14:textId="77777777" w:rsidR="00005F0F" w:rsidRDefault="00005F0F" w:rsidP="00A045C2">
      <w:pPr>
        <w:numPr>
          <w:ilvl w:val="0"/>
          <w:numId w:val="15"/>
        </w:numPr>
      </w:pPr>
      <w:r w:rsidRPr="00FF2F16">
        <w:t xml:space="preserve">Click </w:t>
      </w:r>
      <w:r w:rsidRPr="00FF2F16">
        <w:rPr>
          <w:b/>
        </w:rPr>
        <w:t>SAVE</w:t>
      </w:r>
      <w:r w:rsidRPr="00FF2F16">
        <w:t>.</w:t>
      </w:r>
      <w:r w:rsidRPr="00FF2F16">
        <w:br/>
      </w:r>
      <w:r w:rsidR="00BD259F">
        <w:t xml:space="preserve">Your password is changed. </w:t>
      </w:r>
      <w:r w:rsidR="00142124">
        <w:br/>
      </w:r>
    </w:p>
    <w:p w14:paraId="08582916" w14:textId="3C1837FC" w:rsidR="00142124" w:rsidRDefault="00142124" w:rsidP="00612AF6">
      <w:bookmarkStart w:id="245" w:name="_Toc253642633"/>
      <w:r w:rsidRPr="000940E6">
        <w:rPr>
          <w:b/>
        </w:rPr>
        <w:t>Note:</w:t>
      </w:r>
      <w:r w:rsidRPr="001C5219">
        <w:t xml:space="preserve"> For assistance with </w:t>
      </w:r>
      <w:r w:rsidR="000E042F">
        <w:t>the u</w:t>
      </w:r>
      <w:r w:rsidR="00EF4B73">
        <w:t>ser</w:t>
      </w:r>
      <w:r w:rsidR="000E042F">
        <w:t>n</w:t>
      </w:r>
      <w:r w:rsidRPr="001C5219">
        <w:t xml:space="preserve">ame or </w:t>
      </w:r>
      <w:r w:rsidR="000E042F">
        <w:t>p</w:t>
      </w:r>
      <w:r w:rsidRPr="001C5219">
        <w:t xml:space="preserve">assword, send an email to </w:t>
      </w:r>
      <w:r w:rsidR="00AD2DC3">
        <w:fldChar w:fldCharType="begin"/>
      </w:r>
      <w:r w:rsidR="00AD2DC3">
        <w:instrText xml:space="preserve"> HYPERLINK "mailto:Bio4Dhelp@tgen.org" </w:instrText>
      </w:r>
      <w:r w:rsidR="00AD2DC3">
        <w:fldChar w:fldCharType="separate"/>
      </w:r>
      <w:r w:rsidR="00A468F9">
        <w:rPr>
          <w:rStyle w:val="Hyperlink"/>
        </w:rPr>
        <w:t>cirraspec@tgen.org</w:t>
      </w:r>
      <w:r w:rsidR="00AD2DC3">
        <w:rPr>
          <w:rStyle w:val="Hyperlink"/>
        </w:rPr>
        <w:fldChar w:fldCharType="end"/>
      </w:r>
      <w:bookmarkEnd w:id="245"/>
      <w:r w:rsidR="00003D62">
        <w:br/>
      </w:r>
    </w:p>
    <w:p w14:paraId="392CDE79" w14:textId="77777777" w:rsidR="00BD259F" w:rsidRDefault="00BD259F" w:rsidP="00BD259F"/>
    <w:p w14:paraId="095FAB9E" w14:textId="77777777" w:rsidR="00003D62" w:rsidRDefault="00003D62" w:rsidP="00BD259F"/>
    <w:p w14:paraId="36476FD7" w14:textId="77777777" w:rsidR="00005F0F" w:rsidRPr="001C5219" w:rsidRDefault="00005F0F" w:rsidP="00005F0F"/>
    <w:p w14:paraId="646F7A7E" w14:textId="77777777" w:rsidR="00676F6C" w:rsidRDefault="00467DFD" w:rsidP="00676F6C">
      <w:pPr>
        <w:pStyle w:val="Heading1"/>
        <w:rPr>
          <w:lang w:val="en-US"/>
        </w:rPr>
      </w:pPr>
      <w:r>
        <w:br w:type="page"/>
      </w:r>
      <w:bookmarkStart w:id="246" w:name="_Toc502575247"/>
      <w:bookmarkStart w:id="247" w:name="_Toc504392196"/>
      <w:r w:rsidR="00676F6C">
        <w:lastRenderedPageBreak/>
        <w:t>Navigating through the application</w:t>
      </w:r>
      <w:r w:rsidR="00676F6C">
        <w:rPr>
          <w:lang w:val="en-US"/>
        </w:rPr>
        <w:t>:</w:t>
      </w:r>
      <w:bookmarkEnd w:id="246"/>
      <w:bookmarkEnd w:id="247"/>
    </w:p>
    <w:p w14:paraId="23BB1ABA" w14:textId="77777777" w:rsidR="00676F6C" w:rsidRDefault="00676F6C" w:rsidP="00676F6C">
      <w:pPr>
        <w:rPr>
          <w:lang w:eastAsia="x-none"/>
        </w:rPr>
      </w:pPr>
      <w:r>
        <w:rPr>
          <w:lang w:eastAsia="x-none"/>
        </w:rPr>
        <w:t>BMS tab:</w:t>
      </w:r>
    </w:p>
    <w:tbl>
      <w:tblPr>
        <w:tblStyle w:val="TableGrid"/>
        <w:tblW w:w="10193" w:type="dxa"/>
        <w:tblInd w:w="805" w:type="dxa"/>
        <w:tblLook w:val="04A0" w:firstRow="1" w:lastRow="0" w:firstColumn="1" w:lastColumn="0" w:noHBand="0" w:noVBand="1"/>
      </w:tblPr>
      <w:tblGrid>
        <w:gridCol w:w="2160"/>
        <w:gridCol w:w="4356"/>
        <w:gridCol w:w="3677"/>
      </w:tblGrid>
      <w:tr w:rsidR="00676F6C" w14:paraId="5097D072" w14:textId="77777777" w:rsidTr="009F12F8">
        <w:trPr>
          <w:trHeight w:val="263"/>
        </w:trPr>
        <w:tc>
          <w:tcPr>
            <w:tcW w:w="2160" w:type="dxa"/>
          </w:tcPr>
          <w:p w14:paraId="5BFD1B13" w14:textId="77777777" w:rsidR="00676F6C" w:rsidRDefault="00676F6C" w:rsidP="00247133">
            <w:pPr>
              <w:rPr>
                <w:lang w:eastAsia="x-none"/>
              </w:rPr>
            </w:pPr>
            <w:r>
              <w:rPr>
                <w:lang w:eastAsia="x-none"/>
              </w:rPr>
              <w:t>Tab</w:t>
            </w:r>
          </w:p>
        </w:tc>
        <w:tc>
          <w:tcPr>
            <w:tcW w:w="4356" w:type="dxa"/>
          </w:tcPr>
          <w:p w14:paraId="18048903" w14:textId="77777777" w:rsidR="00676F6C" w:rsidRDefault="00676F6C" w:rsidP="00247133">
            <w:pPr>
              <w:rPr>
                <w:lang w:eastAsia="x-none"/>
              </w:rPr>
            </w:pPr>
            <w:r>
              <w:rPr>
                <w:lang w:eastAsia="x-none"/>
              </w:rPr>
              <w:t>Function</w:t>
            </w:r>
          </w:p>
        </w:tc>
        <w:tc>
          <w:tcPr>
            <w:tcW w:w="3677" w:type="dxa"/>
          </w:tcPr>
          <w:p w14:paraId="0108FB28" w14:textId="77777777" w:rsidR="00676F6C" w:rsidRDefault="00676F6C" w:rsidP="00247133">
            <w:pPr>
              <w:rPr>
                <w:lang w:eastAsia="x-none"/>
              </w:rPr>
            </w:pPr>
            <w:r>
              <w:rPr>
                <w:lang w:eastAsia="x-none"/>
              </w:rPr>
              <w:t>Events:</w:t>
            </w:r>
          </w:p>
        </w:tc>
      </w:tr>
      <w:tr w:rsidR="00676F6C" w14:paraId="15ED1DBC" w14:textId="77777777" w:rsidTr="009F12F8">
        <w:trPr>
          <w:trHeight w:val="776"/>
        </w:trPr>
        <w:tc>
          <w:tcPr>
            <w:tcW w:w="2160" w:type="dxa"/>
          </w:tcPr>
          <w:p w14:paraId="1B096873" w14:textId="77777777" w:rsidR="00676F6C" w:rsidRPr="00055E67" w:rsidRDefault="00676F6C" w:rsidP="00247133">
            <w:pPr>
              <w:rPr>
                <w:lang w:eastAsia="x-none"/>
              </w:rPr>
            </w:pPr>
            <w:r>
              <w:rPr>
                <w:lang w:eastAsia="x-none"/>
              </w:rPr>
              <w:t>Shipments</w:t>
            </w:r>
          </w:p>
          <w:p w14:paraId="52F8B2FB" w14:textId="77777777" w:rsidR="00676F6C" w:rsidRDefault="00676F6C" w:rsidP="00247133">
            <w:pPr>
              <w:rPr>
                <w:lang w:eastAsia="x-none"/>
              </w:rPr>
            </w:pPr>
          </w:p>
        </w:tc>
        <w:tc>
          <w:tcPr>
            <w:tcW w:w="4356" w:type="dxa"/>
          </w:tcPr>
          <w:p w14:paraId="29F731A9" w14:textId="0D5A52D9" w:rsidR="00676F6C" w:rsidRDefault="00A145CA" w:rsidP="00247133">
            <w:pPr>
              <w:rPr>
                <w:lang w:eastAsia="x-none"/>
              </w:rPr>
            </w:pPr>
            <w:r>
              <w:rPr>
                <w:lang w:eastAsia="x-none"/>
              </w:rPr>
              <w:t>Allows to ship specimens</w:t>
            </w:r>
            <w:r w:rsidR="00676F6C">
              <w:rPr>
                <w:lang w:eastAsia="x-none"/>
              </w:rPr>
              <w:t xml:space="preserve"> from c</w:t>
            </w:r>
            <w:r>
              <w:rPr>
                <w:lang w:eastAsia="x-none"/>
              </w:rPr>
              <w:t xml:space="preserve">ollection site to </w:t>
            </w:r>
            <w:r w:rsidR="009F12F8">
              <w:rPr>
                <w:lang w:eastAsia="x-none"/>
              </w:rPr>
              <w:t>P</w:t>
            </w:r>
            <w:r>
              <w:rPr>
                <w:lang w:eastAsia="x-none"/>
              </w:rPr>
              <w:t>roce</w:t>
            </w:r>
            <w:r w:rsidR="009F12F8">
              <w:rPr>
                <w:lang w:eastAsia="x-none"/>
              </w:rPr>
              <w:t xml:space="preserve">ssing / </w:t>
            </w:r>
            <w:r>
              <w:rPr>
                <w:lang w:eastAsia="x-none"/>
              </w:rPr>
              <w:t>LIMS site</w:t>
            </w:r>
            <w:r w:rsidR="009F12F8">
              <w:rPr>
                <w:lang w:eastAsia="x-none"/>
              </w:rPr>
              <w:t xml:space="preserve"> /</w:t>
            </w:r>
            <w:r>
              <w:rPr>
                <w:lang w:eastAsia="x-none"/>
              </w:rPr>
              <w:t xml:space="preserve"> biobank site.</w:t>
            </w:r>
          </w:p>
        </w:tc>
        <w:tc>
          <w:tcPr>
            <w:tcW w:w="3677" w:type="dxa"/>
          </w:tcPr>
          <w:p w14:paraId="1EC8BC50" w14:textId="75541F22" w:rsidR="00676F6C" w:rsidRDefault="00676F6C" w:rsidP="009F12F8">
            <w:pPr>
              <w:rPr>
                <w:lang w:eastAsia="x-none"/>
              </w:rPr>
            </w:pPr>
            <w:r>
              <w:rPr>
                <w:lang w:eastAsia="x-none"/>
              </w:rPr>
              <w:t xml:space="preserve">Create </w:t>
            </w:r>
            <w:r w:rsidR="009F12F8">
              <w:rPr>
                <w:lang w:eastAsia="x-none"/>
              </w:rPr>
              <w:t>specimen</w:t>
            </w:r>
            <w:r>
              <w:rPr>
                <w:lang w:eastAsia="x-none"/>
              </w:rPr>
              <w:t xml:space="preserve"> shipment, send shipment, </w:t>
            </w:r>
            <w:r w:rsidR="009F12F8">
              <w:rPr>
                <w:lang w:eastAsia="x-none"/>
              </w:rPr>
              <w:t>Modify/delete</w:t>
            </w:r>
            <w:r>
              <w:rPr>
                <w:lang w:eastAsia="x-none"/>
              </w:rPr>
              <w:t xml:space="preserve"> shipments</w:t>
            </w:r>
          </w:p>
        </w:tc>
      </w:tr>
    </w:tbl>
    <w:p w14:paraId="449A7283" w14:textId="77777777" w:rsidR="00676F6C" w:rsidRDefault="00676F6C" w:rsidP="00676F6C"/>
    <w:p w14:paraId="7427F4C9" w14:textId="77777777" w:rsidR="00676F6C" w:rsidRDefault="00676F6C" w:rsidP="00676F6C">
      <w:pPr>
        <w:rPr>
          <w:lang w:eastAsia="x-none"/>
        </w:rPr>
      </w:pPr>
      <w:r>
        <w:rPr>
          <w:noProof/>
        </w:rPr>
        <w:drawing>
          <wp:inline distT="0" distB="0" distL="0" distR="0" wp14:anchorId="1CB470C4" wp14:editId="5156DE67">
            <wp:extent cx="6648450" cy="27241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8290" r="1412" b="15089"/>
                    <a:stretch/>
                  </pic:blipFill>
                  <pic:spPr bwMode="auto">
                    <a:xfrm>
                      <a:off x="0" y="0"/>
                      <a:ext cx="6648450" cy="2724150"/>
                    </a:xfrm>
                    <a:prstGeom prst="rect">
                      <a:avLst/>
                    </a:prstGeom>
                    <a:ln>
                      <a:noFill/>
                    </a:ln>
                    <a:extLst>
                      <a:ext uri="{53640926-AAD7-44D8-BBD7-CCE9431645EC}">
                        <a14:shadowObscured xmlns:a14="http://schemas.microsoft.com/office/drawing/2010/main"/>
                      </a:ext>
                    </a:extLst>
                  </pic:spPr>
                </pic:pic>
              </a:graphicData>
            </a:graphic>
          </wp:inline>
        </w:drawing>
      </w:r>
      <w:r>
        <w:rPr>
          <w:lang w:eastAsia="x-none"/>
        </w:rPr>
        <w:t xml:space="preserve">CIMS tab: </w:t>
      </w:r>
    </w:p>
    <w:p w14:paraId="3BE6C41F" w14:textId="77777777" w:rsidR="00676F6C" w:rsidRDefault="00676F6C" w:rsidP="00676F6C">
      <w:pPr>
        <w:rPr>
          <w:lang w:eastAsia="x-none"/>
        </w:rPr>
      </w:pPr>
    </w:p>
    <w:tbl>
      <w:tblPr>
        <w:tblStyle w:val="TableGrid"/>
        <w:tblW w:w="10248" w:type="dxa"/>
        <w:tblInd w:w="720" w:type="dxa"/>
        <w:tblLook w:val="04A0" w:firstRow="1" w:lastRow="0" w:firstColumn="1" w:lastColumn="0" w:noHBand="0" w:noVBand="1"/>
      </w:tblPr>
      <w:tblGrid>
        <w:gridCol w:w="2335"/>
        <w:gridCol w:w="2790"/>
        <w:gridCol w:w="5123"/>
      </w:tblGrid>
      <w:tr w:rsidR="00676F6C" w14:paraId="0EBC07DE" w14:textId="77777777" w:rsidTr="00612AF6">
        <w:trPr>
          <w:trHeight w:val="129"/>
        </w:trPr>
        <w:tc>
          <w:tcPr>
            <w:tcW w:w="2335" w:type="dxa"/>
          </w:tcPr>
          <w:p w14:paraId="1EFEB1E7" w14:textId="77777777" w:rsidR="00676F6C" w:rsidRDefault="00676F6C" w:rsidP="00247133">
            <w:pPr>
              <w:pStyle w:val="ListParagraph"/>
              <w:ind w:left="0"/>
            </w:pPr>
            <w:r>
              <w:t>Tab</w:t>
            </w:r>
          </w:p>
        </w:tc>
        <w:tc>
          <w:tcPr>
            <w:tcW w:w="2790" w:type="dxa"/>
          </w:tcPr>
          <w:p w14:paraId="2BFBC030" w14:textId="77777777" w:rsidR="00676F6C" w:rsidRDefault="00676F6C" w:rsidP="00247133">
            <w:pPr>
              <w:pStyle w:val="ListParagraph"/>
              <w:ind w:left="0"/>
            </w:pPr>
            <w:r>
              <w:t>Function</w:t>
            </w:r>
          </w:p>
        </w:tc>
        <w:tc>
          <w:tcPr>
            <w:tcW w:w="5123" w:type="dxa"/>
          </w:tcPr>
          <w:p w14:paraId="7408C009" w14:textId="77777777" w:rsidR="00676F6C" w:rsidRDefault="00676F6C" w:rsidP="00247133">
            <w:pPr>
              <w:pStyle w:val="ListParagraph"/>
              <w:ind w:left="0"/>
            </w:pPr>
            <w:r>
              <w:t>Events</w:t>
            </w:r>
          </w:p>
        </w:tc>
      </w:tr>
      <w:tr w:rsidR="00676F6C" w14:paraId="041F15C6" w14:textId="77777777" w:rsidTr="00612AF6">
        <w:trPr>
          <w:trHeight w:val="501"/>
        </w:trPr>
        <w:tc>
          <w:tcPr>
            <w:tcW w:w="2335" w:type="dxa"/>
          </w:tcPr>
          <w:p w14:paraId="5E868705" w14:textId="77777777" w:rsidR="00676F6C" w:rsidRDefault="00676F6C" w:rsidP="00247133">
            <w:pPr>
              <w:pStyle w:val="ListParagraph"/>
              <w:ind w:left="0"/>
            </w:pPr>
            <w:r>
              <w:t>Subject Centric View</w:t>
            </w:r>
          </w:p>
        </w:tc>
        <w:tc>
          <w:tcPr>
            <w:tcW w:w="2790" w:type="dxa"/>
          </w:tcPr>
          <w:p w14:paraId="7FB874F9" w14:textId="02A55161" w:rsidR="00676F6C" w:rsidRDefault="00AC477C" w:rsidP="00247133">
            <w:pPr>
              <w:pStyle w:val="ListParagraph"/>
              <w:ind w:left="0"/>
            </w:pPr>
            <w:r>
              <w:t xml:space="preserve">Allows subject </w:t>
            </w:r>
            <w:r w:rsidR="000B6A92">
              <w:t>/donor /</w:t>
            </w:r>
            <w:r>
              <w:t xml:space="preserve"> patient </w:t>
            </w:r>
            <w:r w:rsidR="009F12F8">
              <w:t>management</w:t>
            </w:r>
          </w:p>
          <w:p w14:paraId="69F6AD92" w14:textId="4C1FEC48" w:rsidR="009F12F8" w:rsidRDefault="009F12F8" w:rsidP="00247133">
            <w:pPr>
              <w:pStyle w:val="ListParagraph"/>
              <w:ind w:left="0"/>
            </w:pPr>
          </w:p>
        </w:tc>
        <w:tc>
          <w:tcPr>
            <w:tcW w:w="5123" w:type="dxa"/>
          </w:tcPr>
          <w:p w14:paraId="376DA350" w14:textId="77777777" w:rsidR="00676F6C" w:rsidRDefault="00676F6C" w:rsidP="00247133">
            <w:pPr>
              <w:pStyle w:val="ListParagraph"/>
              <w:ind w:left="0"/>
            </w:pPr>
            <w:r>
              <w:t xml:space="preserve">Update forms, assign kits to collection events, collect subject specimens, </w:t>
            </w:r>
            <w:proofErr w:type="gramStart"/>
            <w:r>
              <w:t>download</w:t>
            </w:r>
            <w:proofErr w:type="gramEnd"/>
            <w:r>
              <w:t xml:space="preserve"> reports.</w:t>
            </w:r>
          </w:p>
        </w:tc>
      </w:tr>
    </w:tbl>
    <w:p w14:paraId="3792FB03" w14:textId="10AB9400" w:rsidR="00676F6C" w:rsidRDefault="00676F6C" w:rsidP="00676F6C">
      <w:pPr>
        <w:pStyle w:val="ListParagraph"/>
      </w:pPr>
    </w:p>
    <w:p w14:paraId="21597F6C" w14:textId="22D717FB" w:rsidR="00676F6C" w:rsidRDefault="00676F6C" w:rsidP="00612AF6">
      <w:pPr>
        <w:pStyle w:val="ListParagraph"/>
        <w:ind w:left="0"/>
        <w:rPr>
          <w:ins w:id="248" w:author="Sayali Dev" w:date="2018-01-18T15:44:00Z"/>
        </w:rPr>
      </w:pPr>
      <w:r>
        <w:rPr>
          <w:noProof/>
        </w:rPr>
        <w:drawing>
          <wp:inline distT="0" distB="0" distL="0" distR="0" wp14:anchorId="1D0E84B0" wp14:editId="51051E7E">
            <wp:extent cx="6696075" cy="2352675"/>
            <wp:effectExtent l="0" t="0" r="952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8290" r="706" b="20867"/>
                    <a:stretch/>
                  </pic:blipFill>
                  <pic:spPr bwMode="auto">
                    <a:xfrm>
                      <a:off x="0" y="0"/>
                      <a:ext cx="6696075" cy="2352675"/>
                    </a:xfrm>
                    <a:prstGeom prst="rect">
                      <a:avLst/>
                    </a:prstGeom>
                    <a:ln>
                      <a:noFill/>
                    </a:ln>
                    <a:extLst>
                      <a:ext uri="{53640926-AAD7-44D8-BBD7-CCE9431645EC}">
                        <a14:shadowObscured xmlns:a14="http://schemas.microsoft.com/office/drawing/2010/main"/>
                      </a:ext>
                    </a:extLst>
                  </pic:spPr>
                </pic:pic>
              </a:graphicData>
            </a:graphic>
          </wp:inline>
        </w:drawing>
      </w:r>
    </w:p>
    <w:p w14:paraId="30BFCEE0" w14:textId="77777777" w:rsidR="009543CE" w:rsidRDefault="009543CE" w:rsidP="00612AF6">
      <w:pPr>
        <w:pStyle w:val="ListParagraph"/>
        <w:ind w:left="0"/>
        <w:rPr>
          <w:ins w:id="249" w:author="Sayali Dev" w:date="2018-01-12T12:44:00Z"/>
        </w:rPr>
      </w:pPr>
    </w:p>
    <w:p w14:paraId="4EA8023A" w14:textId="77777777" w:rsidR="005D1618" w:rsidRDefault="005D1618" w:rsidP="00612AF6">
      <w:pPr>
        <w:pStyle w:val="ListParagraph"/>
        <w:ind w:left="0"/>
      </w:pPr>
    </w:p>
    <w:p w14:paraId="120CCA72" w14:textId="75EB9DA6" w:rsidR="009F12F8" w:rsidDel="005D1618" w:rsidRDefault="005D1618">
      <w:pPr>
        <w:pStyle w:val="ListParagraph"/>
        <w:ind w:left="0"/>
        <w:rPr>
          <w:del w:id="250" w:author="Sayali Dev" w:date="2018-01-12T12:44:00Z"/>
        </w:rPr>
        <w:pPrChange w:id="251" w:author="Sayali Dev" w:date="2018-01-12T12:44:00Z">
          <w:pPr>
            <w:pStyle w:val="Heading1"/>
          </w:pPr>
        </w:pPrChange>
      </w:pPr>
      <w:bookmarkStart w:id="252" w:name="_Toc502575248"/>
      <w:ins w:id="253" w:author="Sayali Dev" w:date="2018-01-12T12:43:00Z">
        <w:r w:rsidRPr="00C90213">
          <w:rPr>
            <w:b/>
            <w:rPrChange w:id="254" w:author="Sayali Dev" w:date="2018-01-12T12:56:00Z">
              <w:rPr>
                <w:b w:val="0"/>
              </w:rPr>
            </w:rPrChange>
          </w:rPr>
          <w:t>NOTE:</w:t>
        </w:r>
        <w:r>
          <w:t xml:space="preserve"> </w:t>
        </w:r>
      </w:ins>
      <w:ins w:id="255" w:author="Sayali Dev" w:date="2018-01-12T12:53:00Z">
        <w:r w:rsidR="00A0735E">
          <w:t>You can scan barcode for the specimen /kit t</w:t>
        </w:r>
      </w:ins>
      <w:ins w:id="256" w:author="Sayali Dev" w:date="2018-01-12T12:43:00Z">
        <w:r w:rsidR="00A0735E">
          <w:t xml:space="preserve">o enter source identifiers </w:t>
        </w:r>
        <w:r>
          <w:t>into the application.</w:t>
        </w:r>
      </w:ins>
    </w:p>
    <w:p w14:paraId="1C474C32" w14:textId="77777777" w:rsidR="005D1618" w:rsidRDefault="005D1618">
      <w:pPr>
        <w:pStyle w:val="ListParagraph"/>
        <w:ind w:left="0"/>
        <w:rPr>
          <w:ins w:id="257" w:author="Sayali Dev" w:date="2018-01-12T12:44:00Z"/>
        </w:rPr>
        <w:pPrChange w:id="258" w:author="Sayali Dev" w:date="2018-01-12T12:44:00Z">
          <w:pPr>
            <w:pStyle w:val="Heading1"/>
          </w:pPr>
        </w:pPrChange>
      </w:pPr>
    </w:p>
    <w:p w14:paraId="2A4563B5" w14:textId="435462F1" w:rsidR="009F12F8" w:rsidRDefault="009F12F8">
      <w:pPr>
        <w:pStyle w:val="ListParagraph"/>
        <w:ind w:left="0"/>
        <w:rPr>
          <w:ins w:id="259" w:author="Sayali Dev" w:date="2018-01-12T12:44:00Z"/>
        </w:rPr>
        <w:pPrChange w:id="260" w:author="Sayali Dev" w:date="2018-01-12T12:44:00Z">
          <w:pPr>
            <w:pStyle w:val="Heading1"/>
          </w:pPr>
        </w:pPrChange>
      </w:pPr>
    </w:p>
    <w:p w14:paraId="17649AAF" w14:textId="77777777" w:rsidR="005D1618" w:rsidRPr="005D1618" w:rsidRDefault="005D1618">
      <w:pPr>
        <w:rPr>
          <w:rPrChange w:id="261" w:author="Sayali Dev" w:date="2018-01-12T12:44:00Z">
            <w:rPr>
              <w:lang w:val="en-US"/>
            </w:rPr>
          </w:rPrChange>
        </w:rPr>
        <w:pPrChange w:id="262" w:author="Sayali Dev" w:date="2018-01-12T12:44:00Z">
          <w:pPr>
            <w:pStyle w:val="Heading1"/>
          </w:pPr>
        </w:pPrChange>
      </w:pPr>
    </w:p>
    <w:p w14:paraId="34E5CD64" w14:textId="02B1C418" w:rsidR="00676F6C" w:rsidRDefault="00676F6C" w:rsidP="00676F6C">
      <w:pPr>
        <w:pStyle w:val="Heading1"/>
        <w:rPr>
          <w:lang w:val="en-US"/>
        </w:rPr>
      </w:pPr>
      <w:bookmarkStart w:id="263" w:name="_Toc504392197"/>
      <w:r>
        <w:rPr>
          <w:lang w:val="en-US"/>
        </w:rPr>
        <w:lastRenderedPageBreak/>
        <w:t>Workflow for</w:t>
      </w:r>
      <w:r w:rsidR="009F12F8">
        <w:rPr>
          <w:lang w:val="en-US"/>
        </w:rPr>
        <w:t xml:space="preserve"> </w:t>
      </w:r>
      <w:ins w:id="264" w:author="Sayali Dev" w:date="2018-01-08T18:42:00Z">
        <w:r w:rsidR="00193E83">
          <w:rPr>
            <w:lang w:val="en-US"/>
          </w:rPr>
          <w:t>Nurses</w:t>
        </w:r>
      </w:ins>
      <w:del w:id="265" w:author="Sayali Dev" w:date="2018-01-08T18:42:00Z">
        <w:r w:rsidR="009F12F8" w:rsidDel="00193E83">
          <w:rPr>
            <w:lang w:val="en-US"/>
          </w:rPr>
          <w:delText>Pathology / Physician</w:delText>
        </w:r>
      </w:del>
      <w:r w:rsidR="009F12F8">
        <w:rPr>
          <w:lang w:val="en-US"/>
        </w:rPr>
        <w:t xml:space="preserve"> </w:t>
      </w:r>
      <w:r>
        <w:rPr>
          <w:lang w:val="en-US"/>
        </w:rPr>
        <w:t>– At C</w:t>
      </w:r>
      <w:bookmarkEnd w:id="252"/>
      <w:r w:rsidR="009F12F8">
        <w:rPr>
          <w:lang w:val="en-US"/>
        </w:rPr>
        <w:t>OH Hospital</w:t>
      </w:r>
      <w:r w:rsidR="007E5BA5">
        <w:rPr>
          <w:lang w:val="en-US"/>
        </w:rPr>
        <w:t xml:space="preserve"> site</w:t>
      </w:r>
      <w:bookmarkEnd w:id="263"/>
    </w:p>
    <w:p w14:paraId="6F05492C" w14:textId="77777777" w:rsidR="00676F6C" w:rsidRDefault="00676F6C" w:rsidP="00676F6C">
      <w:pPr>
        <w:rPr>
          <w:lang w:eastAsia="x-none"/>
        </w:rPr>
      </w:pPr>
    </w:p>
    <w:p w14:paraId="38D500A4" w14:textId="77777777" w:rsidR="00676F6C" w:rsidRDefault="00676F6C" w:rsidP="00676F6C">
      <w:pPr>
        <w:jc w:val="center"/>
        <w:rPr>
          <w:lang w:eastAsia="x-none"/>
        </w:rPr>
      </w:pPr>
    </w:p>
    <w:p w14:paraId="63BF0EF5" w14:textId="77777777" w:rsidR="00676F6C" w:rsidRDefault="00676F6C" w:rsidP="00676F6C">
      <w:pPr>
        <w:jc w:val="center"/>
        <w:rPr>
          <w:lang w:eastAsia="x-none"/>
        </w:rPr>
      </w:pPr>
    </w:p>
    <w:p w14:paraId="2C478BB4" w14:textId="07E80771" w:rsidR="00676F6C" w:rsidRDefault="00676F6C" w:rsidP="00676F6C">
      <w:pPr>
        <w:jc w:val="center"/>
        <w:rPr>
          <w:lang w:eastAsia="x-none"/>
        </w:rPr>
      </w:pPr>
    </w:p>
    <w:p w14:paraId="4FC755D3" w14:textId="189D7F3D" w:rsidR="00676F6C" w:rsidRDefault="00447358" w:rsidP="00676F6C">
      <w:pPr>
        <w:jc w:val="center"/>
        <w:rPr>
          <w:lang w:eastAsia="x-none"/>
        </w:rPr>
      </w:pPr>
      <w:r w:rsidRPr="00447358">
        <w:rPr>
          <w:lang w:eastAsia="x-none"/>
        </w:rPr>
        <w:t>Create a Patient in the system to order a test</w:t>
      </w:r>
      <w:r>
        <w:rPr>
          <w:lang w:eastAsia="x-none"/>
        </w:rPr>
        <w:t xml:space="preserve"> </w:t>
      </w:r>
      <w:r w:rsidR="008E4C6E">
        <w:rPr>
          <w:lang w:eastAsia="x-none"/>
        </w:rPr>
        <w:t>on page 1</w:t>
      </w:r>
      <w:ins w:id="266" w:author="Sayali Dev" w:date="2018-01-18T15:40:00Z">
        <w:r w:rsidR="001A4C1E">
          <w:rPr>
            <w:lang w:eastAsia="x-none"/>
          </w:rPr>
          <w:t>1</w:t>
        </w:r>
      </w:ins>
      <w:del w:id="267" w:author="Sayali Dev" w:date="2018-01-18T15:39:00Z">
        <w:r w:rsidR="008E4C6E" w:rsidDel="001A4C1E">
          <w:rPr>
            <w:lang w:eastAsia="x-none"/>
          </w:rPr>
          <w:delText>6</w:delText>
        </w:r>
      </w:del>
    </w:p>
    <w:p w14:paraId="2D346CE6" w14:textId="77777777" w:rsidR="00676F6C" w:rsidRDefault="00676F6C" w:rsidP="00676F6C">
      <w:pPr>
        <w:jc w:val="center"/>
        <w:rPr>
          <w:lang w:eastAsia="x-none"/>
        </w:rPr>
      </w:pPr>
    </w:p>
    <w:p w14:paraId="4F4286F3" w14:textId="77777777" w:rsidR="00676F6C" w:rsidRDefault="00676F6C" w:rsidP="00676F6C">
      <w:pPr>
        <w:jc w:val="center"/>
        <w:rPr>
          <w:lang w:eastAsia="x-none"/>
        </w:rPr>
      </w:pPr>
      <w:r>
        <w:rPr>
          <w:noProof/>
        </w:rPr>
        <mc:AlternateContent>
          <mc:Choice Requires="wps">
            <w:drawing>
              <wp:anchor distT="0" distB="0" distL="114300" distR="114300" simplePos="0" relativeHeight="251681280" behindDoc="0" locked="0" layoutInCell="1" allowOverlap="1" wp14:anchorId="5BC767EC" wp14:editId="0BEAA26D">
                <wp:simplePos x="0" y="0"/>
                <wp:positionH relativeFrom="column">
                  <wp:posOffset>3314700</wp:posOffset>
                </wp:positionH>
                <wp:positionV relativeFrom="paragraph">
                  <wp:posOffset>35560</wp:posOffset>
                </wp:positionV>
                <wp:extent cx="85725" cy="57150"/>
                <wp:effectExtent l="19050" t="0" r="47625" b="38100"/>
                <wp:wrapNone/>
                <wp:docPr id="59" name="Flowchart: Merge 59"/>
                <wp:cNvGraphicFramePr/>
                <a:graphic xmlns:a="http://schemas.openxmlformats.org/drawingml/2006/main">
                  <a:graphicData uri="http://schemas.microsoft.com/office/word/2010/wordprocessingShape">
                    <wps:wsp>
                      <wps:cNvSpPr/>
                      <wps:spPr>
                        <a:xfrm>
                          <a:off x="0" y="0"/>
                          <a:ext cx="85725" cy="57150"/>
                        </a:xfrm>
                        <a:prstGeom prst="flowChartMerg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1BC2A3" id="Flowchart: Merge 59" o:spid="_x0000_s1026" type="#_x0000_t128" style="position:absolute;margin-left:261pt;margin-top:2.8pt;width:6.75pt;height:4.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" fillcolor="black [3200]" strokecolor="black [1600]" strokeweight="1pt"/>
            </w:pict>
          </mc:Fallback>
        </mc:AlternateContent>
      </w:r>
    </w:p>
    <w:p w14:paraId="463FF87C" w14:textId="77777777" w:rsidR="00676F6C" w:rsidRDefault="00676F6C" w:rsidP="00676F6C">
      <w:pPr>
        <w:jc w:val="center"/>
        <w:rPr>
          <w:lang w:eastAsia="x-none"/>
        </w:rPr>
      </w:pPr>
    </w:p>
    <w:p w14:paraId="120F1B5C" w14:textId="1AC1502E" w:rsidR="00447358" w:rsidRDefault="00447358" w:rsidP="00447358">
      <w:pPr>
        <w:jc w:val="center"/>
        <w:rPr>
          <w:lang w:eastAsia="x-none"/>
        </w:rPr>
      </w:pPr>
      <w:r w:rsidRPr="00447358">
        <w:rPr>
          <w:lang w:eastAsia="x-none"/>
        </w:rPr>
        <w:t xml:space="preserve">Fill the online Specialty Lab ‘Requisition’ form. </w:t>
      </w:r>
      <w:proofErr w:type="gramStart"/>
      <w:r>
        <w:rPr>
          <w:lang w:eastAsia="x-none"/>
        </w:rPr>
        <w:t>on</w:t>
      </w:r>
      <w:proofErr w:type="gramEnd"/>
      <w:r>
        <w:rPr>
          <w:lang w:eastAsia="x-none"/>
        </w:rPr>
        <w:t xml:space="preserve"> page </w:t>
      </w:r>
      <w:ins w:id="268" w:author="Sayali Dev" w:date="2018-01-18T15:40:00Z">
        <w:r w:rsidR="001A4C1E">
          <w:rPr>
            <w:lang w:eastAsia="x-none"/>
          </w:rPr>
          <w:t>13,14</w:t>
        </w:r>
      </w:ins>
      <w:del w:id="269" w:author="Sayali Dev" w:date="2018-01-18T15:40:00Z">
        <w:r w:rsidDel="001A4C1E">
          <w:rPr>
            <w:lang w:eastAsia="x-none"/>
          </w:rPr>
          <w:delText>23</w:delText>
        </w:r>
      </w:del>
    </w:p>
    <w:p w14:paraId="0B8CF523" w14:textId="77777777" w:rsidR="00676F6C" w:rsidRDefault="00676F6C" w:rsidP="00676F6C">
      <w:pPr>
        <w:jc w:val="center"/>
        <w:rPr>
          <w:lang w:eastAsia="x-none"/>
        </w:rPr>
      </w:pPr>
    </w:p>
    <w:p w14:paraId="39A5076C" w14:textId="77777777" w:rsidR="00676F6C" w:rsidRDefault="00676F6C" w:rsidP="00676F6C">
      <w:pPr>
        <w:jc w:val="center"/>
        <w:rPr>
          <w:lang w:eastAsia="x-none"/>
        </w:rPr>
      </w:pPr>
      <w:r>
        <w:rPr>
          <w:noProof/>
        </w:rPr>
        <mc:AlternateContent>
          <mc:Choice Requires="wps">
            <w:drawing>
              <wp:anchor distT="0" distB="0" distL="114300" distR="114300" simplePos="0" relativeHeight="251682304" behindDoc="0" locked="0" layoutInCell="1" allowOverlap="1" wp14:anchorId="4365F355" wp14:editId="3934E583">
                <wp:simplePos x="0" y="0"/>
                <wp:positionH relativeFrom="column">
                  <wp:posOffset>3324225</wp:posOffset>
                </wp:positionH>
                <wp:positionV relativeFrom="paragraph">
                  <wp:posOffset>95250</wp:posOffset>
                </wp:positionV>
                <wp:extent cx="85725" cy="57150"/>
                <wp:effectExtent l="19050" t="0" r="47625" b="38100"/>
                <wp:wrapNone/>
                <wp:docPr id="65" name="Flowchart: Merge 65"/>
                <wp:cNvGraphicFramePr/>
                <a:graphic xmlns:a="http://schemas.openxmlformats.org/drawingml/2006/main">
                  <a:graphicData uri="http://schemas.microsoft.com/office/word/2010/wordprocessingShape">
                    <wps:wsp>
                      <wps:cNvSpPr/>
                      <wps:spPr>
                        <a:xfrm>
                          <a:off x="0" y="0"/>
                          <a:ext cx="85725" cy="57150"/>
                        </a:xfrm>
                        <a:prstGeom prst="flowChartMerg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9E747D" id="Flowchart: Merge 65" o:spid="_x0000_s1026" type="#_x0000_t128" style="position:absolute;margin-left:261.75pt;margin-top:7.5pt;width:6.75pt;height:4.5pt;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" fillcolor="black [3200]" strokecolor="black [1600]" strokeweight="1pt"/>
            </w:pict>
          </mc:Fallback>
        </mc:AlternateContent>
      </w:r>
    </w:p>
    <w:p w14:paraId="0B1A8D8F" w14:textId="77777777" w:rsidR="00676F6C" w:rsidRDefault="00676F6C" w:rsidP="00676F6C">
      <w:pPr>
        <w:jc w:val="center"/>
        <w:rPr>
          <w:lang w:eastAsia="x-none"/>
        </w:rPr>
      </w:pPr>
    </w:p>
    <w:p w14:paraId="64DD1625" w14:textId="46958BAF" w:rsidR="002A66B4" w:rsidRDefault="002A66B4" w:rsidP="00676F6C">
      <w:pPr>
        <w:jc w:val="center"/>
        <w:rPr>
          <w:lang w:eastAsia="x-none"/>
        </w:rPr>
      </w:pPr>
      <w:r>
        <w:rPr>
          <w:lang w:eastAsia="x-none"/>
        </w:rPr>
        <w:t xml:space="preserve"> </w:t>
      </w:r>
      <w:r w:rsidR="00447358" w:rsidRPr="00447358">
        <w:rPr>
          <w:lang w:eastAsia="x-none"/>
        </w:rPr>
        <w:t xml:space="preserve">Add the collected specimen(s) to the patient record. </w:t>
      </w:r>
      <w:proofErr w:type="gramStart"/>
      <w:r w:rsidR="008E4C6E">
        <w:rPr>
          <w:lang w:eastAsia="x-none"/>
        </w:rPr>
        <w:t>on</w:t>
      </w:r>
      <w:proofErr w:type="gramEnd"/>
      <w:r w:rsidR="008E4C6E">
        <w:rPr>
          <w:lang w:eastAsia="x-none"/>
        </w:rPr>
        <w:t xml:space="preserve"> page </w:t>
      </w:r>
      <w:ins w:id="270" w:author="Sayali Dev" w:date="2018-01-18T15:40:00Z">
        <w:r w:rsidR="001A4C1E">
          <w:rPr>
            <w:lang w:eastAsia="x-none"/>
          </w:rPr>
          <w:t>18</w:t>
        </w:r>
      </w:ins>
      <w:del w:id="271" w:author="Sayali Dev" w:date="2018-01-18T15:40:00Z">
        <w:r w:rsidR="008E4C6E" w:rsidDel="001A4C1E">
          <w:rPr>
            <w:lang w:eastAsia="x-none"/>
          </w:rPr>
          <w:delText>21 or 28</w:delText>
        </w:r>
      </w:del>
      <w:r>
        <w:rPr>
          <w:lang w:eastAsia="x-none"/>
        </w:rPr>
        <w:t xml:space="preserve"> </w:t>
      </w:r>
    </w:p>
    <w:p w14:paraId="0C43DA4F" w14:textId="1D017C26" w:rsidR="00676F6C" w:rsidRDefault="00676F6C" w:rsidP="002A66B4">
      <w:pPr>
        <w:jc w:val="center"/>
        <w:rPr>
          <w:lang w:eastAsia="x-none"/>
        </w:rPr>
      </w:pPr>
    </w:p>
    <w:p w14:paraId="221AB655" w14:textId="77777777" w:rsidR="00676F6C" w:rsidRDefault="00676F6C" w:rsidP="00676F6C">
      <w:pPr>
        <w:jc w:val="center"/>
        <w:rPr>
          <w:lang w:eastAsia="x-none"/>
        </w:rPr>
      </w:pPr>
      <w:r>
        <w:rPr>
          <w:noProof/>
        </w:rPr>
        <mc:AlternateContent>
          <mc:Choice Requires="wps">
            <w:drawing>
              <wp:anchor distT="0" distB="0" distL="114300" distR="114300" simplePos="0" relativeHeight="251683328" behindDoc="0" locked="0" layoutInCell="1" allowOverlap="1" wp14:anchorId="3D55A011" wp14:editId="18EA7EF9">
                <wp:simplePos x="0" y="0"/>
                <wp:positionH relativeFrom="column">
                  <wp:posOffset>3324225</wp:posOffset>
                </wp:positionH>
                <wp:positionV relativeFrom="paragraph">
                  <wp:posOffset>50165</wp:posOffset>
                </wp:positionV>
                <wp:extent cx="85725" cy="57150"/>
                <wp:effectExtent l="19050" t="0" r="47625" b="38100"/>
                <wp:wrapNone/>
                <wp:docPr id="66" name="Flowchart: Merge 66"/>
                <wp:cNvGraphicFramePr/>
                <a:graphic xmlns:a="http://schemas.openxmlformats.org/drawingml/2006/main">
                  <a:graphicData uri="http://schemas.microsoft.com/office/word/2010/wordprocessingShape">
                    <wps:wsp>
                      <wps:cNvSpPr/>
                      <wps:spPr>
                        <a:xfrm>
                          <a:off x="0" y="0"/>
                          <a:ext cx="85725" cy="57150"/>
                        </a:xfrm>
                        <a:prstGeom prst="flowChartMerg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B3F0BC" id="Flowchart: Merge 66" o:spid="_x0000_s1026" type="#_x0000_t128" style="position:absolute;margin-left:261.75pt;margin-top:3.95pt;width:6.75pt;height:4.5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" fillcolor="black [3200]" strokecolor="black [1600]" strokeweight="1pt"/>
            </w:pict>
          </mc:Fallback>
        </mc:AlternateContent>
      </w:r>
    </w:p>
    <w:p w14:paraId="75D1A61B" w14:textId="77777777" w:rsidR="00676F6C" w:rsidRDefault="00676F6C" w:rsidP="00676F6C">
      <w:pPr>
        <w:jc w:val="center"/>
        <w:rPr>
          <w:lang w:eastAsia="x-none"/>
        </w:rPr>
      </w:pPr>
    </w:p>
    <w:p w14:paraId="32C650E6" w14:textId="5A79F2E7" w:rsidR="00447358" w:rsidRDefault="00447358" w:rsidP="00447358">
      <w:pPr>
        <w:jc w:val="center"/>
        <w:rPr>
          <w:lang w:eastAsia="x-none"/>
        </w:rPr>
      </w:pPr>
      <w:r w:rsidRPr="00447358">
        <w:rPr>
          <w:lang w:eastAsia="x-none"/>
        </w:rPr>
        <w:t xml:space="preserve">Ship the specimens to Specialty Lab </w:t>
      </w:r>
      <w:r>
        <w:rPr>
          <w:lang w:eastAsia="x-none"/>
        </w:rPr>
        <w:t xml:space="preserve">on page </w:t>
      </w:r>
      <w:ins w:id="272" w:author="Sayali Dev" w:date="2018-01-18T15:40:00Z">
        <w:r w:rsidR="001A4C1E">
          <w:rPr>
            <w:lang w:eastAsia="x-none"/>
          </w:rPr>
          <w:t>20</w:t>
        </w:r>
      </w:ins>
      <w:del w:id="273" w:author="Sayali Dev" w:date="2018-01-18T15:40:00Z">
        <w:r w:rsidDel="001A4C1E">
          <w:rPr>
            <w:lang w:eastAsia="x-none"/>
          </w:rPr>
          <w:delText>35 - 42</w:delText>
        </w:r>
      </w:del>
    </w:p>
    <w:p w14:paraId="178CA0BE" w14:textId="77777777" w:rsidR="00676F6C" w:rsidRDefault="00676F6C" w:rsidP="00676F6C">
      <w:pPr>
        <w:jc w:val="center"/>
        <w:rPr>
          <w:lang w:eastAsia="x-none"/>
        </w:rPr>
      </w:pPr>
    </w:p>
    <w:p w14:paraId="08FF4B87" w14:textId="77777777" w:rsidR="00676F6C" w:rsidRDefault="00676F6C" w:rsidP="00676F6C">
      <w:pPr>
        <w:jc w:val="center"/>
        <w:rPr>
          <w:lang w:eastAsia="x-none"/>
        </w:rPr>
      </w:pPr>
      <w:r>
        <w:rPr>
          <w:noProof/>
        </w:rPr>
        <mc:AlternateContent>
          <mc:Choice Requires="wps">
            <w:drawing>
              <wp:anchor distT="0" distB="0" distL="114300" distR="114300" simplePos="0" relativeHeight="251684352" behindDoc="0" locked="0" layoutInCell="1" allowOverlap="1" wp14:anchorId="7715E547" wp14:editId="1E09D84B">
                <wp:simplePos x="0" y="0"/>
                <wp:positionH relativeFrom="column">
                  <wp:posOffset>3333750</wp:posOffset>
                </wp:positionH>
                <wp:positionV relativeFrom="paragraph">
                  <wp:posOffset>52705</wp:posOffset>
                </wp:positionV>
                <wp:extent cx="85725" cy="57150"/>
                <wp:effectExtent l="19050" t="0" r="47625" b="38100"/>
                <wp:wrapNone/>
                <wp:docPr id="73" name="Flowchart: Merge 73"/>
                <wp:cNvGraphicFramePr/>
                <a:graphic xmlns:a="http://schemas.openxmlformats.org/drawingml/2006/main">
                  <a:graphicData uri="http://schemas.microsoft.com/office/word/2010/wordprocessingShape">
                    <wps:wsp>
                      <wps:cNvSpPr/>
                      <wps:spPr>
                        <a:xfrm>
                          <a:off x="0" y="0"/>
                          <a:ext cx="85725" cy="57150"/>
                        </a:xfrm>
                        <a:prstGeom prst="flowChartMerg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959F41" id="Flowchart: Merge 73" o:spid="_x0000_s1026" type="#_x0000_t128" style="position:absolute;margin-left:262.5pt;margin-top:4.15pt;width:6.75pt;height:4.5pt;z-index:25168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" fillcolor="black [3200]" strokecolor="black [1600]" strokeweight="1pt"/>
            </w:pict>
          </mc:Fallback>
        </mc:AlternateContent>
      </w:r>
    </w:p>
    <w:p w14:paraId="44A224E0" w14:textId="77777777" w:rsidR="00447358" w:rsidRDefault="00447358" w:rsidP="00676F6C">
      <w:pPr>
        <w:jc w:val="center"/>
        <w:rPr>
          <w:lang w:eastAsia="x-none"/>
        </w:rPr>
      </w:pPr>
    </w:p>
    <w:p w14:paraId="45013DDA" w14:textId="0DFD7DA1" w:rsidR="00676F6C" w:rsidRDefault="00447358" w:rsidP="00676F6C">
      <w:pPr>
        <w:jc w:val="center"/>
        <w:rPr>
          <w:lang w:eastAsia="x-none"/>
        </w:rPr>
      </w:pPr>
      <w:r w:rsidRPr="00447358">
        <w:rPr>
          <w:lang w:eastAsia="x-none"/>
        </w:rPr>
        <w:t>Login to the system to download the final report</w:t>
      </w:r>
      <w:ins w:id="274" w:author="Sayali Dev" w:date="2018-01-18T15:30:00Z">
        <w:r w:rsidR="001A4C1E">
          <w:rPr>
            <w:lang w:eastAsia="x-none"/>
          </w:rPr>
          <w:t xml:space="preserve"> on page 21</w:t>
        </w:r>
      </w:ins>
      <w:del w:id="275" w:author="Sayali Dev" w:date="2018-01-18T15:30:00Z">
        <w:r w:rsidRPr="00447358" w:rsidDel="003E1A4F">
          <w:rPr>
            <w:lang w:eastAsia="x-none"/>
          </w:rPr>
          <w:delText>.</w:delText>
        </w:r>
      </w:del>
    </w:p>
    <w:p w14:paraId="598DA777" w14:textId="77777777" w:rsidR="00676F6C" w:rsidRDefault="00676F6C" w:rsidP="00676F6C">
      <w:pPr>
        <w:jc w:val="center"/>
        <w:rPr>
          <w:lang w:eastAsia="x-none"/>
        </w:rPr>
      </w:pPr>
    </w:p>
    <w:p w14:paraId="2A5E5367" w14:textId="77777777" w:rsidR="00676F6C" w:rsidRDefault="00676F6C" w:rsidP="00676F6C">
      <w:pPr>
        <w:jc w:val="center"/>
        <w:rPr>
          <w:lang w:eastAsia="x-none"/>
        </w:rPr>
      </w:pPr>
    </w:p>
    <w:p w14:paraId="7FB261B8" w14:textId="77777777" w:rsidR="00676F6C" w:rsidRDefault="00676F6C" w:rsidP="00676F6C">
      <w:pPr>
        <w:jc w:val="center"/>
        <w:rPr>
          <w:lang w:eastAsia="x-none"/>
        </w:rPr>
      </w:pPr>
    </w:p>
    <w:p w14:paraId="795BBEBC" w14:textId="77777777" w:rsidR="00676F6C" w:rsidRDefault="00676F6C" w:rsidP="00676F6C">
      <w:pPr>
        <w:jc w:val="center"/>
        <w:rPr>
          <w:lang w:eastAsia="x-none"/>
        </w:rPr>
      </w:pPr>
    </w:p>
    <w:p w14:paraId="4FB12BE8" w14:textId="77777777" w:rsidR="00676F6C" w:rsidRDefault="00676F6C" w:rsidP="00676F6C">
      <w:pPr>
        <w:jc w:val="center"/>
        <w:rPr>
          <w:lang w:eastAsia="x-none"/>
        </w:rPr>
      </w:pPr>
    </w:p>
    <w:p w14:paraId="5AEE35A0" w14:textId="77777777" w:rsidR="00676F6C" w:rsidRDefault="00676F6C" w:rsidP="00676F6C">
      <w:pPr>
        <w:jc w:val="center"/>
        <w:rPr>
          <w:lang w:eastAsia="x-none"/>
        </w:rPr>
      </w:pPr>
    </w:p>
    <w:p w14:paraId="7F8C2CDD" w14:textId="77777777" w:rsidR="00676F6C" w:rsidRDefault="00676F6C" w:rsidP="00676F6C">
      <w:pPr>
        <w:jc w:val="center"/>
        <w:rPr>
          <w:lang w:eastAsia="x-none"/>
        </w:rPr>
      </w:pPr>
    </w:p>
    <w:p w14:paraId="3FA21026" w14:textId="77777777" w:rsidR="00676F6C" w:rsidRPr="000921EF" w:rsidRDefault="00676F6C" w:rsidP="00676F6C">
      <w:pPr>
        <w:jc w:val="center"/>
        <w:rPr>
          <w:u w:val="single"/>
          <w:lang w:eastAsia="x-none"/>
        </w:rPr>
      </w:pPr>
      <w:r>
        <w:rPr>
          <w:u w:val="single"/>
          <w:lang w:eastAsia="x-none"/>
        </w:rPr>
        <w:t>For Unscheduled Events</w:t>
      </w:r>
      <w:r w:rsidRPr="000921EF">
        <w:rPr>
          <w:u w:val="single"/>
          <w:lang w:eastAsia="x-none"/>
        </w:rPr>
        <w:t xml:space="preserve">: </w:t>
      </w:r>
    </w:p>
    <w:p w14:paraId="47525101" w14:textId="77777777" w:rsidR="00676F6C" w:rsidRDefault="00676F6C" w:rsidP="00676F6C">
      <w:pPr>
        <w:jc w:val="center"/>
        <w:rPr>
          <w:lang w:eastAsia="x-none"/>
        </w:rPr>
      </w:pPr>
    </w:p>
    <w:p w14:paraId="60203520" w14:textId="5382C941" w:rsidR="00312995" w:rsidDel="00025C29" w:rsidRDefault="00025C29">
      <w:pPr>
        <w:ind w:left="2160"/>
        <w:jc w:val="center"/>
        <w:rPr>
          <w:del w:id="276" w:author="Sayali Dev" w:date="2018-01-08T19:04:00Z"/>
          <w:lang w:eastAsia="x-none"/>
        </w:rPr>
        <w:pPrChange w:id="277" w:author="Sayali Dev" w:date="2018-01-08T19:04:00Z">
          <w:pPr>
            <w:jc w:val="center"/>
          </w:pPr>
        </w:pPrChange>
      </w:pPr>
      <w:ins w:id="278" w:author="Sayali Dev" w:date="2018-01-08T19:04:00Z">
        <w:r w:rsidRPr="000F1BBB">
          <w:rPr>
            <w:noProof/>
          </w:rPr>
          <w:t xml:space="preserve">Reordering or Adding another order for a test for </w:t>
        </w:r>
        <w:r>
          <w:rPr>
            <w:noProof/>
          </w:rPr>
          <w:t xml:space="preserve">a </w:t>
        </w:r>
        <w:r w:rsidRPr="000F1BBB">
          <w:rPr>
            <w:noProof/>
          </w:rPr>
          <w:t>Patient</w:t>
        </w:r>
        <w:r w:rsidDel="00025C29">
          <w:t xml:space="preserve"> </w:t>
        </w:r>
      </w:ins>
      <w:ins w:id="279" w:author="Sayali Dev" w:date="2018-01-18T15:40:00Z">
        <w:r w:rsidR="001A4C1E">
          <w:t>on page</w:t>
        </w:r>
        <w:r w:rsidR="00373C1E">
          <w:t xml:space="preserve"> 23</w:t>
        </w:r>
      </w:ins>
      <w:del w:id="280" w:author="Sayali Dev" w:date="2018-01-08T19:04:00Z">
        <w:r w:rsidR="00676F6C" w:rsidDel="00025C29">
          <w:rPr>
            <w:lang w:eastAsia="x-none"/>
          </w:rPr>
          <w:delText>Adding an unpla</w:delText>
        </w:r>
        <w:r w:rsidR="00415E08" w:rsidDel="00025C29">
          <w:rPr>
            <w:lang w:eastAsia="x-none"/>
          </w:rPr>
          <w:delText>nned collection event on page 27</w:delText>
        </w:r>
      </w:del>
    </w:p>
    <w:p w14:paraId="5E028132" w14:textId="1D9ED8AE" w:rsidR="00312995" w:rsidRPr="00AA267E" w:rsidRDefault="00312995">
      <w:pPr>
        <w:pStyle w:val="BodyText"/>
        <w:ind w:left="2160"/>
        <w:rPr>
          <w:rFonts w:cs="Arial"/>
          <w:lang w:val="en-US" w:eastAsia="en-US"/>
        </w:rPr>
        <w:pPrChange w:id="281" w:author="Sayali Dev" w:date="2018-01-08T19:04:00Z">
          <w:pPr>
            <w:pStyle w:val="BodyText"/>
          </w:pPr>
        </w:pPrChange>
      </w:pPr>
    </w:p>
    <w:p w14:paraId="3C136493" w14:textId="2E8B4F18" w:rsidR="00D95284" w:rsidRPr="00655842" w:rsidRDefault="00467DFD" w:rsidP="00D95284">
      <w:pPr>
        <w:pStyle w:val="Heading1"/>
        <w:rPr>
          <w:lang w:val="en-US"/>
        </w:rPr>
      </w:pPr>
      <w:r>
        <w:br w:type="page"/>
      </w:r>
      <w:bookmarkStart w:id="282" w:name="_Toc504392198"/>
      <w:r w:rsidR="00D95284" w:rsidRPr="00655842">
        <w:lastRenderedPageBreak/>
        <w:t>Creating</w:t>
      </w:r>
      <w:r w:rsidR="00D95284" w:rsidRPr="00655842">
        <w:rPr>
          <w:lang w:val="en-US"/>
        </w:rPr>
        <w:t>/Maintaining</w:t>
      </w:r>
      <w:r w:rsidR="00D95284" w:rsidRPr="00655842">
        <w:t xml:space="preserve"> a </w:t>
      </w:r>
      <w:del w:id="283" w:author="Sayali Dev" w:date="2018-01-18T15:32:00Z">
        <w:r w:rsidR="00D95284" w:rsidRPr="00655842" w:rsidDel="00C96346">
          <w:delText xml:space="preserve">Subject </w:delText>
        </w:r>
      </w:del>
      <w:ins w:id="284" w:author="Sayali Dev" w:date="2018-01-18T15:32:00Z">
        <w:r w:rsidR="00C96346">
          <w:rPr>
            <w:lang w:val="en-US"/>
          </w:rPr>
          <w:t>Patient</w:t>
        </w:r>
        <w:r w:rsidR="00C96346" w:rsidRPr="00655842">
          <w:t xml:space="preserve"> </w:t>
        </w:r>
      </w:ins>
      <w:r w:rsidR="00D95284" w:rsidRPr="00655842">
        <w:rPr>
          <w:lang w:val="en-US"/>
        </w:rPr>
        <w:t>Record</w:t>
      </w:r>
      <w:bookmarkEnd w:id="282"/>
    </w:p>
    <w:p w14:paraId="4F061CF7" w14:textId="77777777" w:rsidR="00D95284" w:rsidRPr="00655842" w:rsidRDefault="00D95284" w:rsidP="00D95284">
      <w:pPr>
        <w:rPr>
          <w:rFonts w:cs="Times New Roman"/>
          <w:lang w:val="x-none" w:eastAsia="x-none"/>
        </w:rPr>
      </w:pPr>
      <w:r w:rsidRPr="00655842">
        <w:rPr>
          <w:rFonts w:cs="Times New Roman"/>
          <w:lang w:val="x-none" w:eastAsia="x-none"/>
        </w:rPr>
        <w:t xml:space="preserve"> </w:t>
      </w:r>
    </w:p>
    <w:p w14:paraId="38920719" w14:textId="220251BB" w:rsidR="00D95284" w:rsidRPr="00612AF6" w:rsidRDefault="00A96D6F" w:rsidP="00D95284">
      <w:pPr>
        <w:pStyle w:val="Heading3"/>
        <w:rPr>
          <w:lang w:val="en-US"/>
        </w:rPr>
      </w:pPr>
      <w:bookmarkStart w:id="285" w:name="_Toc504392199"/>
      <w:r>
        <w:t xml:space="preserve">Create a Patient </w:t>
      </w:r>
      <w:r>
        <w:rPr>
          <w:lang w:val="en-US"/>
        </w:rPr>
        <w:t>to order a test</w:t>
      </w:r>
      <w:bookmarkEnd w:id="285"/>
      <w:r>
        <w:rPr>
          <w:lang w:val="en-US"/>
        </w:rPr>
        <w:t xml:space="preserve"> </w:t>
      </w:r>
      <w:del w:id="286" w:author="Sayali Dev" w:date="2018-01-08T17:18:00Z">
        <w:r w:rsidR="00EC7454" w:rsidDel="005316FD">
          <w:rPr>
            <w:lang w:val="en-US"/>
          </w:rPr>
          <w:delText>:</w:delText>
        </w:r>
      </w:del>
    </w:p>
    <w:p w14:paraId="55271BFA" w14:textId="77777777" w:rsidR="00D95284" w:rsidRPr="00655842" w:rsidRDefault="00D95284" w:rsidP="00D95284">
      <w:pPr>
        <w:rPr>
          <w:rFonts w:cs="Times New Roman"/>
          <w:lang w:val="x-none" w:eastAsia="x-none"/>
        </w:rPr>
      </w:pPr>
    </w:p>
    <w:p w14:paraId="5869341D" w14:textId="2DCDFCA0" w:rsidR="00D95284" w:rsidRPr="00655842" w:rsidRDefault="00D95284" w:rsidP="00D95284">
      <w:r w:rsidRPr="00655842">
        <w:t xml:space="preserve">To </w:t>
      </w:r>
      <w:r w:rsidR="00A96D6F">
        <w:t>create a patient to order a test</w:t>
      </w:r>
      <w:r w:rsidRPr="00655842">
        <w:t>:</w:t>
      </w:r>
      <w:r w:rsidRPr="00655842">
        <w:br/>
      </w:r>
    </w:p>
    <w:p w14:paraId="570124C2" w14:textId="77777777" w:rsidR="00D95284" w:rsidRPr="00655842" w:rsidRDefault="00D95284" w:rsidP="00D95284">
      <w:pPr>
        <w:numPr>
          <w:ilvl w:val="0"/>
          <w:numId w:val="33"/>
        </w:numPr>
        <w:ind w:right="540"/>
      </w:pPr>
      <w:r w:rsidRPr="00655842">
        <w:t xml:space="preserve">Point to the arrow of the </w:t>
      </w:r>
      <w:r w:rsidRPr="00655842">
        <w:rPr>
          <w:b/>
        </w:rPr>
        <w:t xml:space="preserve">CIMS </w:t>
      </w:r>
      <w:r w:rsidRPr="00655842">
        <w:t>tab, and then click</w:t>
      </w:r>
      <w:r w:rsidRPr="00655842">
        <w:rPr>
          <w:b/>
        </w:rPr>
        <w:t xml:space="preserve"> Subject Centric View</w:t>
      </w:r>
      <w:r w:rsidRPr="00655842">
        <w:t>.</w:t>
      </w:r>
    </w:p>
    <w:p w14:paraId="61EC19B7" w14:textId="77777777" w:rsidR="00D95284" w:rsidRPr="00655842" w:rsidRDefault="00D95284" w:rsidP="00D95284">
      <w:pPr>
        <w:ind w:right="540" w:firstLine="720"/>
      </w:pPr>
      <w:r>
        <w:t xml:space="preserve">The </w:t>
      </w:r>
      <w:r w:rsidRPr="00E26A3B">
        <w:rPr>
          <w:b/>
        </w:rPr>
        <w:t>Subject Search</w:t>
      </w:r>
      <w:r w:rsidRPr="00655842">
        <w:t xml:space="preserve"> page appears.</w:t>
      </w:r>
    </w:p>
    <w:p w14:paraId="39A36942" w14:textId="77777777" w:rsidR="00D95284" w:rsidRPr="00655842" w:rsidRDefault="00D95284" w:rsidP="00D95284">
      <w:pPr>
        <w:ind w:right="540" w:firstLine="720"/>
      </w:pPr>
    </w:p>
    <w:p w14:paraId="4D09D268" w14:textId="77777777" w:rsidR="00D95284" w:rsidRPr="00655842" w:rsidRDefault="00D95284" w:rsidP="00D95284">
      <w:pPr>
        <w:numPr>
          <w:ilvl w:val="0"/>
          <w:numId w:val="33"/>
        </w:numPr>
        <w:ind w:right="540"/>
      </w:pPr>
      <w:r w:rsidRPr="00655842">
        <w:t xml:space="preserve">Click the </w:t>
      </w:r>
      <w:r w:rsidRPr="00655842">
        <w:rPr>
          <w:b/>
        </w:rPr>
        <w:t>Enroll New Subject</w:t>
      </w:r>
      <w:r w:rsidRPr="00655842">
        <w:t xml:space="preserve"> link</w:t>
      </w:r>
    </w:p>
    <w:p w14:paraId="0CD9B9EC" w14:textId="77777777" w:rsidR="00D95284" w:rsidRPr="00655842" w:rsidRDefault="00D95284" w:rsidP="00D95284">
      <w:pPr>
        <w:ind w:left="720" w:right="540"/>
      </w:pPr>
      <w:r w:rsidRPr="00655842">
        <w:t xml:space="preserve">The </w:t>
      </w:r>
      <w:r w:rsidRPr="00655842">
        <w:rPr>
          <w:b/>
        </w:rPr>
        <w:t>Create/Enroll Subject</w:t>
      </w:r>
      <w:r w:rsidRPr="00655842">
        <w:t xml:space="preserve"> page appears.</w:t>
      </w:r>
    </w:p>
    <w:p w14:paraId="17BE59EB" w14:textId="77777777" w:rsidR="00D95284" w:rsidRPr="00655842" w:rsidRDefault="00D95284" w:rsidP="00D95284">
      <w:pPr>
        <w:ind w:left="720"/>
        <w:rPr>
          <w:bCs/>
          <w:sz w:val="20"/>
          <w:szCs w:val="20"/>
        </w:rPr>
      </w:pPr>
      <w:r w:rsidRPr="00655842">
        <w:rPr>
          <w:b/>
          <w:bCs/>
          <w:sz w:val="20"/>
          <w:szCs w:val="20"/>
        </w:rPr>
        <w:br/>
      </w:r>
      <w:r>
        <w:rPr>
          <w:noProof/>
        </w:rPr>
        <w:drawing>
          <wp:inline distT="0" distB="0" distL="0" distR="0" wp14:anchorId="47FEEC08" wp14:editId="19B1C53A">
            <wp:extent cx="6237298" cy="2881373"/>
            <wp:effectExtent l="19050" t="19050" r="11430" b="1460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247521" cy="2886096"/>
                    </a:xfrm>
                    <a:prstGeom prst="rect">
                      <a:avLst/>
                    </a:prstGeom>
                    <a:ln w="3175">
                      <a:solidFill>
                        <a:schemeClr val="tx1"/>
                      </a:solidFill>
                    </a:ln>
                  </pic:spPr>
                </pic:pic>
              </a:graphicData>
            </a:graphic>
          </wp:inline>
        </w:drawing>
      </w:r>
    </w:p>
    <w:p w14:paraId="7C8C5546" w14:textId="77777777" w:rsidR="00D95284" w:rsidRPr="00655842" w:rsidRDefault="00D95284" w:rsidP="00D95284">
      <w:pPr>
        <w:ind w:left="720" w:right="540"/>
      </w:pPr>
    </w:p>
    <w:p w14:paraId="2EB05485" w14:textId="332230C1" w:rsidR="00D95284" w:rsidRPr="005B5A5B" w:rsidRDefault="00D95284" w:rsidP="00A96D6F">
      <w:pPr>
        <w:numPr>
          <w:ilvl w:val="0"/>
          <w:numId w:val="33"/>
        </w:numPr>
        <w:ind w:right="540"/>
        <w:rPr>
          <w:color w:val="FF0000"/>
        </w:rPr>
      </w:pPr>
      <w:r w:rsidRPr="005B5A5B">
        <w:rPr>
          <w:color w:val="FF0000"/>
        </w:rPr>
        <w:t xml:space="preserve">In the </w:t>
      </w:r>
      <w:r w:rsidRPr="005B5A5B">
        <w:rPr>
          <w:b/>
          <w:color w:val="FF0000"/>
        </w:rPr>
        <w:t>Collection</w:t>
      </w:r>
      <w:r w:rsidRPr="005B5A5B">
        <w:rPr>
          <w:color w:val="FF0000"/>
        </w:rPr>
        <w:t xml:space="preserve"> list, </w:t>
      </w:r>
      <w:r w:rsidR="005B5A5B" w:rsidRPr="005B5A5B">
        <w:rPr>
          <w:color w:val="FF0000"/>
        </w:rPr>
        <w:t>you will see option selected</w:t>
      </w:r>
      <w:r w:rsidR="00A96D6F" w:rsidRPr="005B5A5B">
        <w:rPr>
          <w:color w:val="FF0000"/>
        </w:rPr>
        <w:t xml:space="preserve"> as COH (clinical test) </w:t>
      </w:r>
      <w:r w:rsidR="005B5A5B" w:rsidRPr="005B5A5B">
        <w:rPr>
          <w:color w:val="FF0000"/>
        </w:rPr>
        <w:t>or</w:t>
      </w:r>
      <w:r w:rsidR="00A96D6F" w:rsidRPr="005B5A5B">
        <w:rPr>
          <w:color w:val="FF0000"/>
        </w:rPr>
        <w:t xml:space="preserve"> ORIEN (research test).</w:t>
      </w:r>
    </w:p>
    <w:p w14:paraId="51E89CD4" w14:textId="0F4D18F0" w:rsidR="00D95284" w:rsidRDefault="00D95284" w:rsidP="005B5A5B">
      <w:pPr>
        <w:ind w:right="540"/>
      </w:pPr>
    </w:p>
    <w:p w14:paraId="63D55964" w14:textId="7D687473" w:rsidR="00D95284" w:rsidRDefault="00A701D3" w:rsidP="00D95284">
      <w:pPr>
        <w:numPr>
          <w:ilvl w:val="0"/>
          <w:numId w:val="33"/>
        </w:numPr>
        <w:ind w:right="540"/>
      </w:pPr>
      <w:r>
        <w:t>Specify</w:t>
      </w:r>
      <w:r w:rsidR="00D95284">
        <w:t xml:space="preserve"> the </w:t>
      </w:r>
      <w:r w:rsidR="00D95284">
        <w:rPr>
          <w:b/>
        </w:rPr>
        <w:t>Subject</w:t>
      </w:r>
      <w:r w:rsidR="00D95284" w:rsidRPr="00030530">
        <w:rPr>
          <w:b/>
        </w:rPr>
        <w:t xml:space="preserve"> </w:t>
      </w:r>
      <w:proofErr w:type="gramStart"/>
      <w:r w:rsidR="00D95284" w:rsidRPr="00030530">
        <w:rPr>
          <w:b/>
        </w:rPr>
        <w:t>Identifier</w:t>
      </w:r>
      <w:r>
        <w:t>(</w:t>
      </w:r>
      <w:proofErr w:type="gramEnd"/>
      <w:r>
        <w:t xml:space="preserve">optional) </w:t>
      </w:r>
      <w:r w:rsidR="00D95284">
        <w:t xml:space="preserve"> in the textbox provided.</w:t>
      </w:r>
    </w:p>
    <w:p w14:paraId="0AD32C25" w14:textId="77777777" w:rsidR="00D95284" w:rsidRDefault="00D95284" w:rsidP="00D95284">
      <w:pPr>
        <w:ind w:left="720" w:right="540"/>
      </w:pPr>
    </w:p>
    <w:p w14:paraId="6251409C" w14:textId="2B485172" w:rsidR="00D95284" w:rsidRDefault="00D95284" w:rsidP="00D95284">
      <w:pPr>
        <w:numPr>
          <w:ilvl w:val="0"/>
          <w:numId w:val="33"/>
        </w:numPr>
        <w:ind w:right="540"/>
      </w:pPr>
      <w:r>
        <w:t xml:space="preserve">Select the </w:t>
      </w:r>
      <w:r w:rsidRPr="00EC5502">
        <w:rPr>
          <w:b/>
        </w:rPr>
        <w:t>Initial Visit Date</w:t>
      </w:r>
      <w:r>
        <w:t xml:space="preserve"> (optional) from the calendar. By default </w:t>
      </w:r>
      <w:r w:rsidR="00A701D3">
        <w:t>current date is displayed.</w:t>
      </w:r>
    </w:p>
    <w:p w14:paraId="62289136" w14:textId="77777777" w:rsidR="00D95284" w:rsidRDefault="00D95284" w:rsidP="00D95284">
      <w:pPr>
        <w:ind w:left="720" w:right="540"/>
      </w:pPr>
    </w:p>
    <w:p w14:paraId="4957BE13" w14:textId="77777777" w:rsidR="00D95284" w:rsidRDefault="00D95284" w:rsidP="00D95284">
      <w:pPr>
        <w:numPr>
          <w:ilvl w:val="0"/>
          <w:numId w:val="33"/>
        </w:numPr>
        <w:ind w:right="540"/>
      </w:pPr>
      <w:r>
        <w:t xml:space="preserve">Click </w:t>
      </w:r>
      <w:r w:rsidRPr="00E26A3B">
        <w:rPr>
          <w:b/>
        </w:rPr>
        <w:t>CREATE</w:t>
      </w:r>
      <w:r>
        <w:t>.</w:t>
      </w:r>
    </w:p>
    <w:p w14:paraId="65F9E598" w14:textId="374F9BBE" w:rsidR="00D95284" w:rsidRPr="00CE1BFD" w:rsidRDefault="00D95284">
      <w:pPr>
        <w:pStyle w:val="ListParagraph"/>
        <w:numPr>
          <w:ilvl w:val="0"/>
          <w:numId w:val="87"/>
        </w:numPr>
        <w:ind w:right="540"/>
        <w:rPr>
          <w:rFonts w:cs="Times New Roman"/>
          <w:color w:val="FF0000"/>
          <w:lang w:val="x-none" w:eastAsia="x-none"/>
          <w:rPrChange w:id="287" w:author="Sayali Dev" w:date="2018-01-08T17:28:00Z">
            <w:rPr>
              <w:rFonts w:cs="Times New Roman"/>
              <w:lang w:val="x-none" w:eastAsia="x-none"/>
            </w:rPr>
          </w:rPrChange>
        </w:rPr>
        <w:pPrChange w:id="288" w:author="Sayali Dev" w:date="2018-01-08T17:28:00Z">
          <w:pPr>
            <w:ind w:left="720" w:right="540"/>
          </w:pPr>
        </w:pPrChange>
      </w:pPr>
      <w:r w:rsidRPr="00655842">
        <w:t xml:space="preserve">The </w:t>
      </w:r>
      <w:ins w:id="289" w:author="Sayali Dev" w:date="2018-01-08T17:56:00Z">
        <w:r w:rsidR="003C4613">
          <w:t xml:space="preserve">patient or </w:t>
        </w:r>
      </w:ins>
      <w:r>
        <w:t>subject</w:t>
      </w:r>
      <w:r w:rsidRPr="00655842">
        <w:t xml:space="preserve"> is </w:t>
      </w:r>
      <w:r>
        <w:t xml:space="preserve">created </w:t>
      </w:r>
      <w:r w:rsidRPr="00CE1BFD">
        <w:rPr>
          <w:color w:val="FF0000"/>
          <w:rPrChange w:id="290" w:author="Sayali Dev" w:date="2018-01-08T17:28:00Z">
            <w:rPr/>
          </w:rPrChange>
        </w:rPr>
        <w:t xml:space="preserve">and enrolled </w:t>
      </w:r>
      <w:r w:rsidR="005B5A5B" w:rsidRPr="00CE1BFD">
        <w:rPr>
          <w:color w:val="FF0000"/>
          <w:rPrChange w:id="291" w:author="Sayali Dev" w:date="2018-01-08T17:28:00Z">
            <w:rPr/>
          </w:rPrChange>
        </w:rPr>
        <w:t>for</w:t>
      </w:r>
      <w:r w:rsidRPr="00CE1BFD">
        <w:rPr>
          <w:color w:val="FF0000"/>
          <w:rPrChange w:id="292" w:author="Sayali Dev" w:date="2018-01-08T17:28:00Z">
            <w:rPr/>
          </w:rPrChange>
        </w:rPr>
        <w:t xml:space="preserve"> the Collection </w:t>
      </w:r>
      <w:r w:rsidR="005B5A5B" w:rsidRPr="00CE1BFD">
        <w:rPr>
          <w:color w:val="FF0000"/>
          <w:rPrChange w:id="293" w:author="Sayali Dev" w:date="2018-01-08T17:28:00Z">
            <w:rPr/>
          </w:rPrChange>
        </w:rPr>
        <w:t>/ Test</w:t>
      </w:r>
      <w:r w:rsidRPr="00CE1BFD">
        <w:rPr>
          <w:color w:val="FF0000"/>
          <w:rPrChange w:id="294" w:author="Sayali Dev" w:date="2018-01-08T17:28:00Z">
            <w:rPr/>
          </w:rPrChange>
        </w:rPr>
        <w:t xml:space="preserve">. </w:t>
      </w:r>
    </w:p>
    <w:p w14:paraId="30A67A8B" w14:textId="77777777" w:rsidR="00CE1BFD" w:rsidRDefault="00CE1BFD" w:rsidP="00A701D3">
      <w:pPr>
        <w:ind w:left="720" w:right="540"/>
        <w:rPr>
          <w:ins w:id="295" w:author="Sayali Dev" w:date="2018-01-08T17:28:00Z"/>
        </w:rPr>
      </w:pPr>
    </w:p>
    <w:p w14:paraId="7B8F53A9" w14:textId="550EB79A" w:rsidR="00A701D3" w:rsidRPr="00F600A4" w:rsidRDefault="00A701D3">
      <w:pPr>
        <w:pStyle w:val="ListParagraph"/>
        <w:numPr>
          <w:ilvl w:val="0"/>
          <w:numId w:val="87"/>
        </w:numPr>
        <w:ind w:right="540"/>
        <w:pPrChange w:id="296" w:author="Sayali Dev" w:date="2018-01-08T17:28:00Z">
          <w:pPr>
            <w:ind w:left="720" w:right="540"/>
          </w:pPr>
        </w:pPrChange>
      </w:pPr>
      <w:r w:rsidRPr="00C94604">
        <w:t xml:space="preserve">The subject identifier </w:t>
      </w:r>
      <w:r>
        <w:t>if not entered, is created by system as configured for the collection</w:t>
      </w:r>
      <w:r w:rsidRPr="00C94604">
        <w:t>.</w:t>
      </w:r>
    </w:p>
    <w:p w14:paraId="44896B03" w14:textId="77777777" w:rsidR="00A701D3" w:rsidRPr="00655842" w:rsidRDefault="00A701D3" w:rsidP="00A701D3">
      <w:pPr>
        <w:ind w:left="720"/>
      </w:pPr>
    </w:p>
    <w:p w14:paraId="66DB2C3A" w14:textId="77777777" w:rsidR="00A701D3" w:rsidRPr="00590407" w:rsidRDefault="00A701D3">
      <w:pPr>
        <w:ind w:left="1440"/>
        <w:rPr>
          <w:b/>
          <w:lang w:eastAsia="x-none"/>
        </w:rPr>
        <w:pPrChange w:id="297" w:author="Sayali Dev" w:date="2018-01-08T17:28:00Z">
          <w:pPr>
            <w:ind w:left="720"/>
          </w:pPr>
        </w:pPrChange>
      </w:pPr>
      <w:r w:rsidRPr="00590407">
        <w:rPr>
          <w:b/>
          <w:lang w:eastAsia="x-none"/>
        </w:rPr>
        <w:t xml:space="preserve">Note: </w:t>
      </w:r>
    </w:p>
    <w:p w14:paraId="013C9A9F" w14:textId="0F67391E" w:rsidR="00A701D3" w:rsidRDefault="00A701D3">
      <w:pPr>
        <w:ind w:left="1440"/>
        <w:rPr>
          <w:lang w:eastAsia="x-none"/>
        </w:rPr>
        <w:pPrChange w:id="298" w:author="Sayali Dev" w:date="2018-01-08T17:28:00Z">
          <w:pPr>
            <w:ind w:left="720"/>
          </w:pPr>
        </w:pPrChange>
      </w:pPr>
      <w:r>
        <w:rPr>
          <w:lang w:eastAsia="x-none"/>
        </w:rPr>
        <w:t xml:space="preserve">Subject Identifier: MRN, Internal or Other can be added for enrolled </w:t>
      </w:r>
      <w:r w:rsidR="00A96D6F">
        <w:rPr>
          <w:lang w:eastAsia="x-none"/>
        </w:rPr>
        <w:t>patient</w:t>
      </w:r>
      <w:r>
        <w:rPr>
          <w:lang w:eastAsia="x-none"/>
        </w:rPr>
        <w:t>.</w:t>
      </w:r>
    </w:p>
    <w:p w14:paraId="0D04684F" w14:textId="77777777" w:rsidR="00A701D3" w:rsidRDefault="00A701D3">
      <w:pPr>
        <w:ind w:left="1440"/>
        <w:rPr>
          <w:lang w:eastAsia="x-none"/>
        </w:rPr>
        <w:pPrChange w:id="299" w:author="Sayali Dev" w:date="2018-01-08T17:28:00Z">
          <w:pPr>
            <w:ind w:left="720"/>
          </w:pPr>
        </w:pPrChange>
      </w:pPr>
      <w:r>
        <w:rPr>
          <w:lang w:eastAsia="x-none"/>
        </w:rPr>
        <w:t>To add identifier, follow below steps:</w:t>
      </w:r>
    </w:p>
    <w:p w14:paraId="7D22480F" w14:textId="77777777" w:rsidR="00A701D3" w:rsidRDefault="00A701D3">
      <w:pPr>
        <w:ind w:left="1440"/>
        <w:rPr>
          <w:lang w:eastAsia="x-none"/>
        </w:rPr>
        <w:pPrChange w:id="300" w:author="Sayali Dev" w:date="2018-01-08T17:28:00Z">
          <w:pPr>
            <w:ind w:left="720"/>
          </w:pPr>
        </w:pPrChange>
      </w:pPr>
      <w:r>
        <w:rPr>
          <w:lang w:eastAsia="x-none"/>
        </w:rPr>
        <w:t>1.</w:t>
      </w:r>
      <w:r>
        <w:rPr>
          <w:lang w:eastAsia="x-none"/>
        </w:rPr>
        <w:tab/>
        <w:t>Click on default subject identifier</w:t>
      </w:r>
    </w:p>
    <w:p w14:paraId="273356FB" w14:textId="77777777" w:rsidR="00A701D3" w:rsidRDefault="00A701D3">
      <w:pPr>
        <w:ind w:left="1440"/>
        <w:rPr>
          <w:lang w:eastAsia="x-none"/>
        </w:rPr>
        <w:pPrChange w:id="301" w:author="Sayali Dev" w:date="2018-01-08T17:28:00Z">
          <w:pPr>
            <w:ind w:left="720"/>
          </w:pPr>
        </w:pPrChange>
      </w:pPr>
      <w:r>
        <w:rPr>
          <w:lang w:eastAsia="x-none"/>
        </w:rPr>
        <w:t>2.</w:t>
      </w:r>
      <w:r>
        <w:rPr>
          <w:lang w:eastAsia="x-none"/>
        </w:rPr>
        <w:tab/>
        <w:t xml:space="preserve">Select the </w:t>
      </w:r>
      <w:proofErr w:type="spellStart"/>
      <w:r>
        <w:rPr>
          <w:lang w:eastAsia="x-none"/>
        </w:rPr>
        <w:t>Identiifer</w:t>
      </w:r>
      <w:proofErr w:type="spellEnd"/>
      <w:r>
        <w:rPr>
          <w:lang w:eastAsia="x-none"/>
        </w:rPr>
        <w:t xml:space="preserve"> Type from dropdown </w:t>
      </w:r>
    </w:p>
    <w:p w14:paraId="779CB039" w14:textId="77777777" w:rsidR="00A701D3" w:rsidRDefault="00A701D3">
      <w:pPr>
        <w:ind w:left="1440"/>
        <w:rPr>
          <w:lang w:eastAsia="x-none"/>
        </w:rPr>
        <w:pPrChange w:id="302" w:author="Sayali Dev" w:date="2018-01-08T17:28:00Z">
          <w:pPr>
            <w:ind w:left="720"/>
          </w:pPr>
        </w:pPrChange>
      </w:pPr>
      <w:r>
        <w:rPr>
          <w:lang w:eastAsia="x-none"/>
        </w:rPr>
        <w:t>3.</w:t>
      </w:r>
      <w:r>
        <w:rPr>
          <w:lang w:eastAsia="x-none"/>
        </w:rPr>
        <w:tab/>
        <w:t>Enter the Identifier</w:t>
      </w:r>
    </w:p>
    <w:p w14:paraId="51218121" w14:textId="54885FF8" w:rsidR="00A701D3" w:rsidRDefault="00A701D3">
      <w:pPr>
        <w:ind w:left="1440"/>
        <w:rPr>
          <w:ins w:id="303" w:author="Sayali Dev" w:date="2018-01-08T17:28:00Z"/>
          <w:lang w:eastAsia="x-none"/>
        </w:rPr>
        <w:pPrChange w:id="304" w:author="Sayali Dev" w:date="2018-01-08T17:28:00Z">
          <w:pPr>
            <w:ind w:left="720"/>
          </w:pPr>
        </w:pPrChange>
      </w:pPr>
      <w:r>
        <w:rPr>
          <w:lang w:eastAsia="x-none"/>
        </w:rPr>
        <w:t>4.</w:t>
      </w:r>
      <w:r>
        <w:rPr>
          <w:lang w:eastAsia="x-none"/>
        </w:rPr>
        <w:tab/>
        <w:t>Click on Save.</w:t>
      </w:r>
    </w:p>
    <w:p w14:paraId="450FDB5F" w14:textId="77777777" w:rsidR="00CE1BFD" w:rsidRDefault="00CE1BFD" w:rsidP="00CE1BFD">
      <w:pPr>
        <w:pStyle w:val="ListParagraph"/>
        <w:rPr>
          <w:ins w:id="305" w:author="Sayali Dev" w:date="2018-01-08T17:28:00Z"/>
          <w:color w:val="FF0000"/>
        </w:rPr>
      </w:pPr>
    </w:p>
    <w:p w14:paraId="36072401" w14:textId="698A87FF" w:rsidR="003C4613" w:rsidRDefault="003C4613">
      <w:pPr>
        <w:pStyle w:val="ListParagraph"/>
        <w:numPr>
          <w:ilvl w:val="0"/>
          <w:numId w:val="87"/>
        </w:numPr>
        <w:rPr>
          <w:ins w:id="306" w:author="Sayali Dev" w:date="2018-01-08T17:28:00Z"/>
          <w:color w:val="FF0000"/>
        </w:rPr>
        <w:pPrChange w:id="307" w:author="Sayali Dev" w:date="2018-01-08T17:28:00Z">
          <w:pPr>
            <w:pStyle w:val="ListParagraph"/>
          </w:pPr>
        </w:pPrChange>
      </w:pPr>
      <w:ins w:id="308" w:author="Sayali Dev" w:date="2018-01-08T17:56:00Z">
        <w:r>
          <w:rPr>
            <w:color w:val="FF0000"/>
          </w:rPr>
          <w:lastRenderedPageBreak/>
          <w:t>Following will be shown for the patient created:</w:t>
        </w:r>
      </w:ins>
    </w:p>
    <w:p w14:paraId="587E6919" w14:textId="5D2DA5A0" w:rsidR="00CE1BFD" w:rsidRDefault="003C4613">
      <w:pPr>
        <w:pStyle w:val="ListParagraph"/>
        <w:numPr>
          <w:ilvl w:val="1"/>
          <w:numId w:val="87"/>
        </w:numPr>
        <w:rPr>
          <w:ins w:id="309" w:author="Sayali Dev" w:date="2018-01-08T17:53:00Z"/>
          <w:color w:val="FF0000"/>
        </w:rPr>
        <w:pPrChange w:id="310" w:author="Sayali Dev" w:date="2018-01-08T17:55:00Z">
          <w:pPr>
            <w:pStyle w:val="ListParagraph"/>
          </w:pPr>
        </w:pPrChange>
      </w:pPr>
      <w:ins w:id="311" w:author="Sayali Dev" w:date="2018-01-08T17:55:00Z">
        <w:r>
          <w:rPr>
            <w:color w:val="FF0000"/>
          </w:rPr>
          <w:t xml:space="preserve">A </w:t>
        </w:r>
      </w:ins>
      <w:ins w:id="312" w:author="Sayali Dev" w:date="2018-01-08T17:28:00Z">
        <w:r>
          <w:rPr>
            <w:color w:val="FF0000"/>
          </w:rPr>
          <w:t>C</w:t>
        </w:r>
        <w:r w:rsidR="00CE1BFD">
          <w:rPr>
            <w:color w:val="FF0000"/>
          </w:rPr>
          <w:t>ollection event for the</w:t>
        </w:r>
      </w:ins>
      <w:ins w:id="313" w:author="Sayali Dev" w:date="2018-01-08T18:51:00Z">
        <w:r w:rsidR="002A782C">
          <w:rPr>
            <w:color w:val="FF0000"/>
          </w:rPr>
          <w:t xml:space="preserve"> order</w:t>
        </w:r>
      </w:ins>
      <w:ins w:id="314" w:author="Sayali Dev" w:date="2018-01-08T17:28:00Z">
        <w:r w:rsidR="00CE1BFD">
          <w:rPr>
            <w:color w:val="FF0000"/>
          </w:rPr>
          <w:t>.</w:t>
        </w:r>
      </w:ins>
      <w:ins w:id="315" w:author="Sayali Dev" w:date="2018-01-08T17:31:00Z">
        <w:r w:rsidR="00A56E6F">
          <w:rPr>
            <w:color w:val="FF0000"/>
          </w:rPr>
          <w:t xml:space="preserve"> </w:t>
        </w:r>
        <w:r w:rsidR="00A60F5A">
          <w:rPr>
            <w:color w:val="FF0000"/>
          </w:rPr>
          <w:t>Visit Date displays Current day’s date.</w:t>
        </w:r>
      </w:ins>
    </w:p>
    <w:p w14:paraId="55E6CB4D" w14:textId="6660C599" w:rsidR="003C4613" w:rsidRDefault="003C4613">
      <w:pPr>
        <w:pStyle w:val="ListParagraph"/>
        <w:numPr>
          <w:ilvl w:val="1"/>
          <w:numId w:val="87"/>
        </w:numPr>
        <w:rPr>
          <w:ins w:id="316" w:author="Sayali Dev" w:date="2018-01-08T17:28:00Z"/>
          <w:color w:val="FF0000"/>
        </w:rPr>
        <w:pPrChange w:id="317" w:author="Sayali Dev" w:date="2018-01-08T17:55:00Z">
          <w:pPr>
            <w:pStyle w:val="ListParagraph"/>
          </w:pPr>
        </w:pPrChange>
      </w:pPr>
      <w:ins w:id="318" w:author="Sayali Dev" w:date="2018-01-08T17:54:00Z">
        <w:r>
          <w:rPr>
            <w:color w:val="FF0000"/>
          </w:rPr>
          <w:t xml:space="preserve">A Test </w:t>
        </w:r>
        <w:proofErr w:type="spellStart"/>
        <w:r>
          <w:rPr>
            <w:color w:val="FF0000"/>
          </w:rPr>
          <w:t>Requisiton</w:t>
        </w:r>
        <w:proofErr w:type="spellEnd"/>
        <w:r>
          <w:rPr>
            <w:color w:val="FF0000"/>
          </w:rPr>
          <w:t xml:space="preserve"> form </w:t>
        </w:r>
      </w:ins>
    </w:p>
    <w:p w14:paraId="0ED6807E" w14:textId="77777777" w:rsidR="00CE1BFD" w:rsidRDefault="00CE1BFD" w:rsidP="00A701D3">
      <w:pPr>
        <w:ind w:left="720"/>
        <w:rPr>
          <w:lang w:eastAsia="x-none"/>
        </w:rPr>
      </w:pPr>
    </w:p>
    <w:p w14:paraId="3EE9F174" w14:textId="05D105F0" w:rsidR="00D95284" w:rsidDel="00CE1BFD" w:rsidRDefault="00A701D3" w:rsidP="00612AF6">
      <w:pPr>
        <w:ind w:left="720"/>
        <w:rPr>
          <w:del w:id="319" w:author="Sayali Dev" w:date="2018-01-08T17:28:00Z"/>
        </w:rPr>
      </w:pPr>
      <w:r>
        <w:rPr>
          <w:noProof/>
        </w:rPr>
        <w:drawing>
          <wp:inline distT="0" distB="0" distL="0" distR="0" wp14:anchorId="13F5CBDD" wp14:editId="471E2622">
            <wp:extent cx="6325949" cy="302895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9043" b="5795"/>
                    <a:stretch/>
                  </pic:blipFill>
                  <pic:spPr bwMode="auto">
                    <a:xfrm>
                      <a:off x="0" y="0"/>
                      <a:ext cx="6331378" cy="3031550"/>
                    </a:xfrm>
                    <a:prstGeom prst="rect">
                      <a:avLst/>
                    </a:prstGeom>
                    <a:ln>
                      <a:noFill/>
                    </a:ln>
                    <a:extLst>
                      <a:ext uri="{53640926-AAD7-44D8-BBD7-CCE9431645EC}">
                        <a14:shadowObscured xmlns:a14="http://schemas.microsoft.com/office/drawing/2010/main"/>
                      </a:ext>
                    </a:extLst>
                  </pic:spPr>
                </pic:pic>
              </a:graphicData>
            </a:graphic>
          </wp:inline>
        </w:drawing>
      </w:r>
    </w:p>
    <w:p w14:paraId="1D863D3D" w14:textId="77777777" w:rsidR="00A701D3" w:rsidDel="00CE1BFD" w:rsidRDefault="00A701D3" w:rsidP="00A701D3">
      <w:pPr>
        <w:rPr>
          <w:del w:id="320" w:author="Sayali Dev" w:date="2018-01-08T17:28:00Z"/>
          <w:i/>
          <w:sz w:val="24"/>
          <w:szCs w:val="24"/>
        </w:rPr>
      </w:pPr>
    </w:p>
    <w:p w14:paraId="0FECE467" w14:textId="780C1C0D" w:rsidR="00A701D3" w:rsidRPr="00CE1BFD" w:rsidDel="00CE1BFD" w:rsidRDefault="00A701D3">
      <w:pPr>
        <w:rPr>
          <w:moveFrom w:id="321" w:author="Sayali Dev" w:date="2018-01-08T17:28:00Z"/>
          <w:i/>
          <w:sz w:val="24"/>
          <w:szCs w:val="24"/>
          <w:rPrChange w:id="322" w:author="Sayali Dev" w:date="2018-01-08T17:28:00Z">
            <w:rPr>
              <w:moveFrom w:id="323" w:author="Sayali Dev" w:date="2018-01-08T17:28:00Z"/>
            </w:rPr>
          </w:rPrChange>
        </w:rPr>
      </w:pPr>
      <w:moveFromRangeStart w:id="324" w:author="Sayali Dev" w:date="2018-01-08T17:28:00Z" w:name="move503195817"/>
      <w:moveFrom w:id="325" w:author="Sayali Dev" w:date="2018-01-08T17:28:00Z">
        <w:r w:rsidRPr="00CE1BFD" w:rsidDel="00CE1BFD">
          <w:rPr>
            <w:i/>
            <w:sz w:val="24"/>
            <w:szCs w:val="24"/>
            <w:rPrChange w:id="326" w:author="Sayali Dev" w:date="2018-01-08T17:28:00Z">
              <w:rPr/>
            </w:rPrChange>
          </w:rPr>
          <w:t>Alternative Path:</w:t>
        </w:r>
      </w:moveFrom>
    </w:p>
    <w:p w14:paraId="0E02FBB1" w14:textId="2E932533" w:rsidR="00A701D3" w:rsidRPr="0042149B" w:rsidDel="00CE1BFD" w:rsidRDefault="00A701D3">
      <w:pPr>
        <w:rPr>
          <w:moveFrom w:id="327" w:author="Sayali Dev" w:date="2018-01-08T17:28:00Z"/>
        </w:rPr>
        <w:pPrChange w:id="328" w:author="Sayali Dev" w:date="2018-01-08T17:28:00Z">
          <w:pPr>
            <w:pStyle w:val="ListParagraph"/>
            <w:numPr>
              <w:numId w:val="80"/>
            </w:numPr>
            <w:ind w:hanging="360"/>
          </w:pPr>
        </w:pPrChange>
      </w:pPr>
      <w:moveFrom w:id="329" w:author="Sayali Dev" w:date="2018-01-08T17:28:00Z">
        <w:r w:rsidRPr="0042149B" w:rsidDel="00CE1BFD">
          <w:t xml:space="preserve">On Home Page, click on </w:t>
        </w:r>
        <w:r w:rsidDel="00CE1BFD">
          <w:t>“</w:t>
        </w:r>
        <w:r w:rsidRPr="0042149B" w:rsidDel="00CE1BFD">
          <w:t xml:space="preserve">Enroll subject </w:t>
        </w:r>
        <w:r w:rsidDel="00CE1BFD">
          <w:t xml:space="preserve">record” </w:t>
        </w:r>
        <w:r w:rsidRPr="0042149B" w:rsidDel="00CE1BFD">
          <w:t>link.</w:t>
        </w:r>
      </w:moveFrom>
    </w:p>
    <w:p w14:paraId="237E7897" w14:textId="100495EF" w:rsidR="00A701D3" w:rsidDel="00CE1BFD" w:rsidRDefault="00A701D3">
      <w:pPr>
        <w:rPr>
          <w:moveFrom w:id="330" w:author="Sayali Dev" w:date="2018-01-08T17:28:00Z"/>
        </w:rPr>
        <w:pPrChange w:id="331" w:author="Sayali Dev" w:date="2018-01-08T17:28:00Z">
          <w:pPr>
            <w:pStyle w:val="ListParagraph"/>
          </w:pPr>
        </w:pPrChange>
      </w:pPr>
      <w:moveFrom w:id="332" w:author="Sayali Dev" w:date="2018-01-08T17:28:00Z">
        <w:r w:rsidRPr="00655842" w:rsidDel="00CE1BFD">
          <w:t xml:space="preserve">The </w:t>
        </w:r>
        <w:r w:rsidRPr="0042149B" w:rsidDel="00CE1BFD">
          <w:t>Create/Enroll Subject</w:t>
        </w:r>
        <w:r w:rsidRPr="00655842" w:rsidDel="00CE1BFD">
          <w:t xml:space="preserve"> page appears.</w:t>
        </w:r>
      </w:moveFrom>
    </w:p>
    <w:p w14:paraId="049289F7" w14:textId="18FD492F" w:rsidR="007A68FE" w:rsidRPr="00CE1BFD" w:rsidRDefault="00A701D3">
      <w:pPr>
        <w:ind w:left="720"/>
        <w:rPr>
          <w:ins w:id="333" w:author="Sayali Dev" w:date="2018-01-08T17:26:00Z"/>
          <w:color w:val="FF0000"/>
        </w:rPr>
        <w:pPrChange w:id="334" w:author="Sayali Dev" w:date="2018-01-08T17:28:00Z">
          <w:pPr>
            <w:pStyle w:val="ListParagraph"/>
          </w:pPr>
        </w:pPrChange>
      </w:pPr>
      <w:moveFrom w:id="335" w:author="Sayali Dev" w:date="2018-01-08T17:28:00Z">
        <w:r w:rsidDel="00CE1BFD">
          <w:t xml:space="preserve">Follow same steps as above from step3 to </w:t>
        </w:r>
        <w:r w:rsidRPr="005B5A5B" w:rsidDel="00CE1BFD">
          <w:rPr>
            <w:color w:val="FF0000"/>
          </w:rPr>
          <w:t xml:space="preserve">enroll a </w:t>
        </w:r>
        <w:r w:rsidR="00A96D6F" w:rsidRPr="005B5A5B" w:rsidDel="00CE1BFD">
          <w:rPr>
            <w:color w:val="FF0000"/>
          </w:rPr>
          <w:t>Patient for a test.</w:t>
        </w:r>
      </w:moveFrom>
      <w:moveFromRangeEnd w:id="324"/>
    </w:p>
    <w:p w14:paraId="57EA76D7" w14:textId="7CB5C541" w:rsidR="00CE1BFD" w:rsidRDefault="00CE1BFD" w:rsidP="00A701D3">
      <w:pPr>
        <w:pStyle w:val="ListParagraph"/>
        <w:rPr>
          <w:ins w:id="336" w:author="Sayali Dev" w:date="2018-01-08T17:28:00Z"/>
          <w:color w:val="FF0000"/>
        </w:rPr>
      </w:pPr>
    </w:p>
    <w:p w14:paraId="21664672" w14:textId="77777777" w:rsidR="00CE1BFD" w:rsidRPr="0042149B" w:rsidRDefault="00CE1BFD" w:rsidP="00CE1BFD">
      <w:pPr>
        <w:rPr>
          <w:moveTo w:id="337" w:author="Sayali Dev" w:date="2018-01-08T17:28:00Z"/>
          <w:i/>
          <w:sz w:val="24"/>
          <w:szCs w:val="24"/>
        </w:rPr>
      </w:pPr>
      <w:moveToRangeStart w:id="338" w:author="Sayali Dev" w:date="2018-01-08T17:28:00Z" w:name="move503195817"/>
      <w:moveTo w:id="339" w:author="Sayali Dev" w:date="2018-01-08T17:28:00Z">
        <w:r w:rsidRPr="0042149B">
          <w:rPr>
            <w:i/>
            <w:sz w:val="24"/>
            <w:szCs w:val="24"/>
          </w:rPr>
          <w:t>Alternative Path:</w:t>
        </w:r>
      </w:moveTo>
    </w:p>
    <w:p w14:paraId="6BA94679" w14:textId="77777777" w:rsidR="00CE1BFD" w:rsidRPr="0042149B" w:rsidRDefault="00CE1BFD" w:rsidP="00CE1BFD">
      <w:pPr>
        <w:pStyle w:val="ListParagraph"/>
        <w:numPr>
          <w:ilvl w:val="0"/>
          <w:numId w:val="80"/>
        </w:numPr>
        <w:rPr>
          <w:moveTo w:id="340" w:author="Sayali Dev" w:date="2018-01-08T17:28:00Z"/>
        </w:rPr>
      </w:pPr>
      <w:moveTo w:id="341" w:author="Sayali Dev" w:date="2018-01-08T17:28:00Z">
        <w:r w:rsidRPr="0042149B">
          <w:t xml:space="preserve">On Home Page, click on </w:t>
        </w:r>
        <w:r>
          <w:t>“</w:t>
        </w:r>
        <w:r w:rsidRPr="0042149B">
          <w:t xml:space="preserve">Enroll subject </w:t>
        </w:r>
        <w:r>
          <w:t xml:space="preserve">record” </w:t>
        </w:r>
        <w:r w:rsidRPr="0042149B">
          <w:t>link.</w:t>
        </w:r>
      </w:moveTo>
    </w:p>
    <w:p w14:paraId="58017F99" w14:textId="77777777" w:rsidR="00CE1BFD" w:rsidRDefault="00CE1BFD" w:rsidP="00CE1BFD">
      <w:pPr>
        <w:pStyle w:val="ListParagraph"/>
        <w:rPr>
          <w:moveTo w:id="342" w:author="Sayali Dev" w:date="2018-01-08T17:28:00Z"/>
        </w:rPr>
      </w:pPr>
      <w:moveTo w:id="343" w:author="Sayali Dev" w:date="2018-01-08T17:28:00Z">
        <w:r w:rsidRPr="00655842">
          <w:t xml:space="preserve">The </w:t>
        </w:r>
        <w:r w:rsidRPr="0042149B">
          <w:t>Create/Enroll Subject</w:t>
        </w:r>
        <w:r w:rsidRPr="00655842">
          <w:t xml:space="preserve"> page appears.</w:t>
        </w:r>
      </w:moveTo>
    </w:p>
    <w:p w14:paraId="4C89034C" w14:textId="77777777" w:rsidR="00CE1BFD" w:rsidRDefault="00CE1BFD" w:rsidP="00CE1BFD">
      <w:pPr>
        <w:pStyle w:val="ListParagraph"/>
        <w:rPr>
          <w:moveTo w:id="344" w:author="Sayali Dev" w:date="2018-01-08T17:28:00Z"/>
          <w:color w:val="FF0000"/>
        </w:rPr>
      </w:pPr>
      <w:moveTo w:id="345" w:author="Sayali Dev" w:date="2018-01-08T17:28:00Z">
        <w:r>
          <w:t xml:space="preserve">Follow same steps as above from step3 to </w:t>
        </w:r>
        <w:r w:rsidRPr="005B5A5B">
          <w:rPr>
            <w:color w:val="FF0000"/>
          </w:rPr>
          <w:t>enroll a Patient for a test.</w:t>
        </w:r>
      </w:moveTo>
    </w:p>
    <w:moveToRangeEnd w:id="338"/>
    <w:p w14:paraId="645D4227" w14:textId="77777777" w:rsidR="00CE1BFD" w:rsidRPr="0042149B" w:rsidRDefault="00CE1BFD" w:rsidP="00A701D3">
      <w:pPr>
        <w:pStyle w:val="ListParagraph"/>
      </w:pPr>
    </w:p>
    <w:p w14:paraId="3EDD79DE" w14:textId="77777777" w:rsidR="00A701D3" w:rsidRPr="00655842" w:rsidRDefault="00A701D3" w:rsidP="00612AF6">
      <w:pPr>
        <w:ind w:left="720"/>
      </w:pPr>
    </w:p>
    <w:p w14:paraId="2FE0C4EF" w14:textId="77777777" w:rsidR="00D95284" w:rsidRDefault="00D95284" w:rsidP="00D95284">
      <w:pPr>
        <w:pStyle w:val="Heading3"/>
      </w:pPr>
      <w:r>
        <w:br w:type="page"/>
      </w:r>
      <w:bookmarkStart w:id="346" w:name="_Toc504392200"/>
      <w:r>
        <w:lastRenderedPageBreak/>
        <w:t>Updating a Collection Event for a New Subject</w:t>
      </w:r>
      <w:bookmarkEnd w:id="346"/>
    </w:p>
    <w:p w14:paraId="5CEFDDD6" w14:textId="77777777" w:rsidR="00D95284" w:rsidRDefault="00D95284" w:rsidP="00D95284">
      <w:pPr>
        <w:outlineLvl w:val="2"/>
        <w:rPr>
          <w:rFonts w:ascii="Tahoma" w:hAnsi="Tahoma" w:cs="Times New Roman"/>
          <w:b/>
          <w:lang w:eastAsia="x-none"/>
        </w:rPr>
      </w:pPr>
    </w:p>
    <w:p w14:paraId="41CE3F7E" w14:textId="261C9870" w:rsidR="00EA50C7" w:rsidRPr="00EA50C7" w:rsidRDefault="00EA50C7" w:rsidP="00D95284">
      <w:pPr>
        <w:outlineLvl w:val="2"/>
        <w:rPr>
          <w:ins w:id="347" w:author="Sayali Dev" w:date="2018-01-08T17:30:00Z"/>
          <w:rFonts w:ascii="Tahoma" w:hAnsi="Tahoma" w:cs="Times New Roman"/>
          <w:color w:val="FF0000"/>
          <w:lang w:eastAsia="x-none"/>
          <w:rPrChange w:id="348" w:author="Sayali Dev" w:date="2018-01-08T17:30:00Z">
            <w:rPr>
              <w:ins w:id="349" w:author="Sayali Dev" w:date="2018-01-08T17:30:00Z"/>
              <w:rFonts w:ascii="Tahoma" w:hAnsi="Tahoma" w:cs="Times New Roman"/>
              <w:lang w:eastAsia="x-none"/>
            </w:rPr>
          </w:rPrChange>
        </w:rPr>
      </w:pPr>
      <w:ins w:id="350" w:author="Sayali Dev" w:date="2018-01-08T17:29:00Z">
        <w:r w:rsidRPr="00EA50C7">
          <w:rPr>
            <w:rFonts w:ascii="Tahoma" w:hAnsi="Tahoma" w:cs="Times New Roman"/>
            <w:color w:val="FF0000"/>
            <w:lang w:eastAsia="x-none"/>
            <w:rPrChange w:id="351" w:author="Sayali Dev" w:date="2018-01-08T17:30:00Z">
              <w:rPr>
                <w:rFonts w:ascii="Tahoma" w:hAnsi="Tahoma" w:cs="Times New Roman"/>
                <w:lang w:eastAsia="x-none"/>
              </w:rPr>
            </w:rPrChange>
          </w:rPr>
          <w:t xml:space="preserve">Once a patient is registered, a collection event </w:t>
        </w:r>
        <w:r w:rsidR="00742A45">
          <w:rPr>
            <w:rFonts w:ascii="Tahoma" w:hAnsi="Tahoma" w:cs="Times New Roman"/>
            <w:color w:val="FF0000"/>
            <w:lang w:eastAsia="x-none"/>
          </w:rPr>
          <w:t xml:space="preserve">for order with </w:t>
        </w:r>
      </w:ins>
      <w:ins w:id="352" w:author="Sayali Dev" w:date="2018-01-08T17:30:00Z">
        <w:r w:rsidRPr="00EA50C7">
          <w:rPr>
            <w:rFonts w:ascii="Tahoma" w:hAnsi="Tahoma" w:cs="Times New Roman"/>
            <w:color w:val="FF0000"/>
            <w:lang w:eastAsia="x-none"/>
            <w:rPrChange w:id="353" w:author="Sayali Dev" w:date="2018-01-08T17:30:00Z">
              <w:rPr>
                <w:rFonts w:ascii="Tahoma" w:hAnsi="Tahoma" w:cs="Times New Roman"/>
                <w:lang w:eastAsia="x-none"/>
              </w:rPr>
            </w:rPrChange>
          </w:rPr>
          <w:t xml:space="preserve">current date </w:t>
        </w:r>
        <w:r w:rsidR="00742A45">
          <w:rPr>
            <w:rFonts w:ascii="Tahoma" w:hAnsi="Tahoma" w:cs="Times New Roman"/>
            <w:color w:val="FF0000"/>
            <w:lang w:eastAsia="x-none"/>
          </w:rPr>
          <w:t>is</w:t>
        </w:r>
        <w:r w:rsidRPr="00EA50C7">
          <w:rPr>
            <w:rFonts w:ascii="Tahoma" w:hAnsi="Tahoma" w:cs="Times New Roman"/>
            <w:color w:val="FF0000"/>
            <w:lang w:eastAsia="x-none"/>
            <w:rPrChange w:id="354" w:author="Sayali Dev" w:date="2018-01-08T17:30:00Z">
              <w:rPr>
                <w:rFonts w:ascii="Tahoma" w:hAnsi="Tahoma" w:cs="Times New Roman"/>
                <w:lang w:eastAsia="x-none"/>
              </w:rPr>
            </w:rPrChange>
          </w:rPr>
          <w:t xml:space="preserve"> created. </w:t>
        </w:r>
      </w:ins>
    </w:p>
    <w:p w14:paraId="47BEC49E" w14:textId="77777777" w:rsidR="00EA50C7" w:rsidRDefault="00EA50C7" w:rsidP="00D95284">
      <w:pPr>
        <w:outlineLvl w:val="2"/>
        <w:rPr>
          <w:ins w:id="355" w:author="Sayali Dev" w:date="2018-01-08T17:29:00Z"/>
          <w:rFonts w:ascii="Tahoma" w:hAnsi="Tahoma" w:cs="Times New Roman"/>
          <w:lang w:eastAsia="x-none"/>
        </w:rPr>
      </w:pPr>
    </w:p>
    <w:p w14:paraId="791E52D9" w14:textId="7D8065CC" w:rsidR="00D95284" w:rsidRPr="00B7318E" w:rsidRDefault="00D95284" w:rsidP="00D95284">
      <w:pPr>
        <w:outlineLvl w:val="2"/>
        <w:rPr>
          <w:rFonts w:ascii="Tahoma" w:hAnsi="Tahoma" w:cs="Times New Roman"/>
          <w:lang w:eastAsia="x-none"/>
        </w:rPr>
      </w:pPr>
      <w:r>
        <w:rPr>
          <w:rFonts w:ascii="Tahoma" w:hAnsi="Tahoma" w:cs="Times New Roman"/>
          <w:lang w:eastAsia="x-none"/>
        </w:rPr>
        <w:t xml:space="preserve">To record the occurrence of a Collection Event: </w:t>
      </w:r>
    </w:p>
    <w:p w14:paraId="1B5D558E" w14:textId="77777777" w:rsidR="00D95284" w:rsidRPr="00B7318E" w:rsidRDefault="00D95284" w:rsidP="00D95284">
      <w:pPr>
        <w:outlineLvl w:val="2"/>
        <w:rPr>
          <w:rFonts w:ascii="Tahoma" w:hAnsi="Tahoma" w:cs="Times New Roman"/>
          <w:lang w:eastAsia="x-none"/>
        </w:rPr>
      </w:pPr>
    </w:p>
    <w:p w14:paraId="66A7F2D6" w14:textId="77777777" w:rsidR="00D95284" w:rsidRPr="00DD7ED2" w:rsidRDefault="00D95284" w:rsidP="00D95284">
      <w:pPr>
        <w:numPr>
          <w:ilvl w:val="0"/>
          <w:numId w:val="65"/>
        </w:numPr>
        <w:outlineLvl w:val="2"/>
        <w:rPr>
          <w:rFonts w:ascii="Tahoma" w:hAnsi="Tahoma" w:cs="Times New Roman"/>
          <w:b/>
          <w:lang w:eastAsia="x-none"/>
        </w:rPr>
      </w:pPr>
      <w:r>
        <w:t>Click the Collection Event link under the ‘</w:t>
      </w:r>
      <w:r>
        <w:rPr>
          <w:b/>
          <w:bCs/>
        </w:rPr>
        <w:t xml:space="preserve">Subject Visit / Collection Events’ section </w:t>
      </w:r>
      <w:r>
        <w:t>from the Subject Homepage</w:t>
      </w:r>
    </w:p>
    <w:p w14:paraId="541BFC2B" w14:textId="77777777" w:rsidR="00D95284" w:rsidRDefault="00D95284" w:rsidP="00D95284">
      <w:pPr>
        <w:ind w:left="720"/>
        <w:outlineLvl w:val="2"/>
      </w:pPr>
      <w:r>
        <w:t>OR</w:t>
      </w:r>
    </w:p>
    <w:p w14:paraId="50A5E432" w14:textId="77777777" w:rsidR="00D95284" w:rsidRPr="00B7318E" w:rsidRDefault="00D95284" w:rsidP="00D95284">
      <w:pPr>
        <w:ind w:left="720"/>
        <w:outlineLvl w:val="2"/>
        <w:rPr>
          <w:rFonts w:ascii="Tahoma" w:hAnsi="Tahoma" w:cs="Times New Roman"/>
          <w:b/>
          <w:lang w:eastAsia="x-none"/>
        </w:rPr>
      </w:pPr>
      <w:r w:rsidRPr="00B7318E">
        <w:t>In t</w:t>
      </w:r>
      <w:r w:rsidRPr="00655842">
        <w:t xml:space="preserve">he </w:t>
      </w:r>
      <w:proofErr w:type="spellStart"/>
      <w:r w:rsidRPr="00655842">
        <w:t>hierarcy</w:t>
      </w:r>
      <w:proofErr w:type="spellEnd"/>
      <w:r w:rsidRPr="00655842">
        <w:t xml:space="preserve"> tree on the left, sel</w:t>
      </w:r>
      <w:r>
        <w:t>e</w:t>
      </w:r>
      <w:r w:rsidRPr="00655842">
        <w:t xml:space="preserve">ct/highlight the </w:t>
      </w:r>
      <w:r>
        <w:t>Collection Event</w:t>
      </w:r>
      <w:r w:rsidRPr="00655842">
        <w:t xml:space="preserve"> node</w:t>
      </w:r>
      <w:del w:id="356" w:author="Sayali Dev" w:date="2018-01-08T17:29:00Z">
        <w:r w:rsidRPr="00655842" w:rsidDel="00EA50C7">
          <w:delText xml:space="preserve"> </w:delText>
        </w:r>
        <w:r w:rsidDel="00EA50C7">
          <w:delText>you want</w:delText>
        </w:r>
      </w:del>
      <w:r>
        <w:t xml:space="preserve"> to update</w:t>
      </w:r>
      <w:r w:rsidRPr="00655842">
        <w:t>.</w:t>
      </w:r>
      <w:r>
        <w:br/>
        <w:t xml:space="preserve">The </w:t>
      </w:r>
      <w:r w:rsidRPr="00B24352">
        <w:rPr>
          <w:b/>
        </w:rPr>
        <w:t>View Collection Event</w:t>
      </w:r>
      <w:r>
        <w:t xml:space="preserve"> area appears on the right.</w:t>
      </w:r>
      <w:r>
        <w:br/>
      </w:r>
      <w:r>
        <w:br/>
      </w:r>
      <w:r>
        <w:rPr>
          <w:noProof/>
        </w:rPr>
        <w:drawing>
          <wp:inline distT="0" distB="0" distL="0" distR="0" wp14:anchorId="53E7FF23" wp14:editId="0633BCFB">
            <wp:extent cx="6262869" cy="2893186"/>
            <wp:effectExtent l="19050" t="19050" r="24130" b="2159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291819" cy="2906560"/>
                    </a:xfrm>
                    <a:prstGeom prst="rect">
                      <a:avLst/>
                    </a:prstGeom>
                    <a:ln w="3175">
                      <a:solidFill>
                        <a:schemeClr val="tx1"/>
                      </a:solidFill>
                    </a:ln>
                  </pic:spPr>
                </pic:pic>
              </a:graphicData>
            </a:graphic>
          </wp:inline>
        </w:drawing>
      </w:r>
      <w:r>
        <w:rPr>
          <w:noProof/>
        </w:rPr>
        <w:br/>
      </w:r>
    </w:p>
    <w:p w14:paraId="0730458F" w14:textId="77777777" w:rsidR="00D95284" w:rsidRDefault="00D95284" w:rsidP="00D95284">
      <w:pPr>
        <w:numPr>
          <w:ilvl w:val="0"/>
          <w:numId w:val="65"/>
        </w:numPr>
        <w:outlineLvl w:val="2"/>
        <w:rPr>
          <w:rFonts w:ascii="Tahoma" w:hAnsi="Tahoma" w:cs="Times New Roman"/>
          <w:b/>
          <w:lang w:eastAsia="x-none"/>
        </w:rPr>
      </w:pPr>
      <w:r w:rsidRPr="00C37CC0">
        <w:rPr>
          <w:rFonts w:ascii="Tahoma" w:hAnsi="Tahoma" w:cs="Times New Roman"/>
          <w:lang w:eastAsia="x-none"/>
        </w:rPr>
        <w:t>Cli</w:t>
      </w:r>
      <w:r>
        <w:rPr>
          <w:rFonts w:ascii="Tahoma" w:hAnsi="Tahoma" w:cs="Times New Roman"/>
          <w:lang w:eastAsia="x-none"/>
        </w:rPr>
        <w:t>c</w:t>
      </w:r>
      <w:r w:rsidRPr="00C37CC0">
        <w:rPr>
          <w:rFonts w:ascii="Tahoma" w:hAnsi="Tahoma" w:cs="Times New Roman"/>
          <w:lang w:eastAsia="x-none"/>
        </w:rPr>
        <w:t>k</w:t>
      </w:r>
      <w:r>
        <w:rPr>
          <w:rFonts w:ascii="Tahoma" w:hAnsi="Tahoma" w:cs="Times New Roman"/>
          <w:b/>
          <w:lang w:eastAsia="x-none"/>
        </w:rPr>
        <w:t xml:space="preserve"> MODIFY.</w:t>
      </w:r>
      <w:r>
        <w:rPr>
          <w:rFonts w:ascii="Tahoma" w:hAnsi="Tahoma" w:cs="Times New Roman"/>
          <w:b/>
          <w:lang w:eastAsia="x-none"/>
        </w:rPr>
        <w:br/>
      </w:r>
      <w:r w:rsidRPr="00C37CC0">
        <w:rPr>
          <w:rFonts w:ascii="Tahoma" w:hAnsi="Tahoma" w:cs="Times New Roman"/>
          <w:lang w:eastAsia="x-none"/>
        </w:rPr>
        <w:t>The appointment fields appear</w:t>
      </w:r>
      <w:r>
        <w:rPr>
          <w:rFonts w:ascii="Tahoma" w:hAnsi="Tahoma" w:cs="Times New Roman"/>
          <w:lang w:eastAsia="x-none"/>
        </w:rPr>
        <w:t>.</w:t>
      </w:r>
      <w:r>
        <w:rPr>
          <w:rFonts w:ascii="Tahoma" w:hAnsi="Tahoma" w:cs="Times New Roman"/>
          <w:b/>
          <w:lang w:eastAsia="x-none"/>
        </w:rPr>
        <w:t xml:space="preserve"> </w:t>
      </w:r>
      <w:r>
        <w:rPr>
          <w:rFonts w:ascii="Tahoma" w:hAnsi="Tahoma" w:cs="Times New Roman"/>
          <w:b/>
          <w:lang w:eastAsia="x-none"/>
        </w:rPr>
        <w:br/>
      </w:r>
    </w:p>
    <w:p w14:paraId="61E927EF" w14:textId="32F99B26" w:rsidR="00D95284" w:rsidRPr="00C37CC0" w:rsidRDefault="00D95284" w:rsidP="00D95284">
      <w:pPr>
        <w:numPr>
          <w:ilvl w:val="0"/>
          <w:numId w:val="65"/>
        </w:numPr>
        <w:outlineLvl w:val="2"/>
        <w:rPr>
          <w:rFonts w:ascii="Tahoma" w:hAnsi="Tahoma" w:cs="Times New Roman"/>
          <w:b/>
          <w:lang w:eastAsia="x-none"/>
        </w:rPr>
      </w:pPr>
      <w:r w:rsidRPr="00C37CC0">
        <w:rPr>
          <w:rFonts w:ascii="Tahoma" w:hAnsi="Tahoma" w:cs="Times New Roman"/>
          <w:lang w:eastAsia="x-none"/>
        </w:rPr>
        <w:t>Select</w:t>
      </w:r>
      <w:r>
        <w:rPr>
          <w:rFonts w:ascii="Tahoma" w:hAnsi="Tahoma" w:cs="Times New Roman"/>
          <w:lang w:eastAsia="x-none"/>
        </w:rPr>
        <w:t>/change</w:t>
      </w:r>
      <w:r w:rsidRPr="00C37CC0">
        <w:rPr>
          <w:rFonts w:ascii="Tahoma" w:hAnsi="Tahoma" w:cs="Times New Roman"/>
          <w:lang w:eastAsia="x-none"/>
        </w:rPr>
        <w:t xml:space="preserve"> </w:t>
      </w:r>
      <w:r>
        <w:rPr>
          <w:rFonts w:ascii="Tahoma" w:hAnsi="Tahoma" w:cs="Times New Roman"/>
          <w:lang w:eastAsia="x-none"/>
        </w:rPr>
        <w:t>the</w:t>
      </w:r>
      <w:r>
        <w:rPr>
          <w:rFonts w:ascii="Tahoma" w:hAnsi="Tahoma" w:cs="Times New Roman"/>
          <w:b/>
          <w:lang w:eastAsia="x-none"/>
        </w:rPr>
        <w:t xml:space="preserve"> Visit Date </w:t>
      </w:r>
      <w:del w:id="357" w:author="Sayali Dev" w:date="2018-01-08T18:56:00Z">
        <w:r w:rsidRPr="00B07609" w:rsidDel="00B07609">
          <w:rPr>
            <w:rFonts w:ascii="Tahoma" w:hAnsi="Tahoma" w:cs="Times New Roman"/>
            <w:color w:val="FF0000"/>
            <w:lang w:eastAsia="x-none"/>
            <w:rPrChange w:id="358" w:author="Sayali Dev" w:date="2018-01-08T18:56:00Z">
              <w:rPr>
                <w:rFonts w:ascii="Tahoma" w:hAnsi="Tahoma" w:cs="Times New Roman"/>
                <w:lang w:eastAsia="x-none"/>
              </w:rPr>
            </w:rPrChange>
          </w:rPr>
          <w:delText>if required.</w:delText>
        </w:r>
      </w:del>
      <w:ins w:id="359" w:author="Sayali Dev" w:date="2018-01-08T18:56:00Z">
        <w:r w:rsidR="00B07609" w:rsidRPr="00B07609">
          <w:rPr>
            <w:color w:val="FF0000"/>
            <w:rPrChange w:id="360" w:author="Sayali Dev" w:date="2018-01-08T18:56:00Z">
              <w:rPr>
                <w:color w:val="000000"/>
              </w:rPr>
            </w:rPrChange>
          </w:rPr>
          <w:t>to specify the date/time of the order, if required.</w:t>
        </w:r>
      </w:ins>
      <w:r>
        <w:rPr>
          <w:rFonts w:ascii="Tahoma" w:hAnsi="Tahoma" w:cs="Times New Roman"/>
          <w:lang w:eastAsia="x-none"/>
        </w:rPr>
        <w:br/>
      </w:r>
    </w:p>
    <w:p w14:paraId="48ADE360" w14:textId="77777777" w:rsidR="00D95284" w:rsidRPr="00C37CC0" w:rsidRDefault="00D95284" w:rsidP="00D95284">
      <w:pPr>
        <w:numPr>
          <w:ilvl w:val="0"/>
          <w:numId w:val="65"/>
        </w:numPr>
        <w:outlineLvl w:val="2"/>
        <w:rPr>
          <w:rFonts w:ascii="Tahoma" w:hAnsi="Tahoma" w:cs="Times New Roman"/>
          <w:b/>
          <w:lang w:eastAsia="x-none"/>
        </w:rPr>
      </w:pPr>
      <w:r>
        <w:rPr>
          <w:rFonts w:ascii="Tahoma" w:hAnsi="Tahoma" w:cs="Times New Roman"/>
          <w:lang w:eastAsia="x-none"/>
        </w:rPr>
        <w:t xml:space="preserve">Input </w:t>
      </w:r>
      <w:r w:rsidRPr="004F07B4">
        <w:rPr>
          <w:rFonts w:ascii="Tahoma" w:hAnsi="Tahoma" w:cs="Times New Roman"/>
          <w:b/>
          <w:lang w:eastAsia="x-none"/>
        </w:rPr>
        <w:t>Collection Event Comments</w:t>
      </w:r>
      <w:r>
        <w:rPr>
          <w:rFonts w:ascii="Tahoma" w:hAnsi="Tahoma" w:cs="Times New Roman"/>
          <w:lang w:eastAsia="x-none"/>
        </w:rPr>
        <w:t>, if needed.</w:t>
      </w:r>
      <w:r>
        <w:rPr>
          <w:rFonts w:ascii="Tahoma" w:hAnsi="Tahoma" w:cs="Times New Roman"/>
          <w:lang w:eastAsia="x-none"/>
        </w:rPr>
        <w:br/>
      </w:r>
    </w:p>
    <w:p w14:paraId="51F8B4C3" w14:textId="77777777" w:rsidR="00D95284" w:rsidRPr="00DC0752" w:rsidRDefault="00D95284" w:rsidP="00D95284">
      <w:pPr>
        <w:numPr>
          <w:ilvl w:val="0"/>
          <w:numId w:val="65"/>
        </w:numPr>
        <w:outlineLvl w:val="2"/>
        <w:rPr>
          <w:rFonts w:ascii="Tahoma" w:hAnsi="Tahoma" w:cs="Times New Roman"/>
          <w:b/>
          <w:lang w:eastAsia="x-none"/>
        </w:rPr>
      </w:pPr>
      <w:r>
        <w:rPr>
          <w:rFonts w:ascii="Tahoma" w:hAnsi="Tahoma" w:cs="Times New Roman"/>
          <w:lang w:eastAsia="x-none"/>
        </w:rPr>
        <w:t xml:space="preserve">Click </w:t>
      </w:r>
      <w:r w:rsidRPr="00C37CC0">
        <w:rPr>
          <w:rFonts w:ascii="Tahoma" w:hAnsi="Tahoma" w:cs="Times New Roman"/>
          <w:b/>
          <w:lang w:eastAsia="x-none"/>
        </w:rPr>
        <w:t>S</w:t>
      </w:r>
      <w:r>
        <w:rPr>
          <w:rFonts w:ascii="Tahoma" w:hAnsi="Tahoma" w:cs="Times New Roman"/>
          <w:b/>
          <w:lang w:eastAsia="x-none"/>
        </w:rPr>
        <w:t>AVE</w:t>
      </w:r>
      <w:r>
        <w:rPr>
          <w:rFonts w:ascii="Tahoma" w:hAnsi="Tahoma" w:cs="Times New Roman"/>
          <w:lang w:eastAsia="x-none"/>
        </w:rPr>
        <w:t>.</w:t>
      </w:r>
      <w:r>
        <w:rPr>
          <w:rFonts w:ascii="Tahoma" w:hAnsi="Tahoma" w:cs="Times New Roman"/>
          <w:b/>
          <w:lang w:eastAsia="x-none"/>
        </w:rPr>
        <w:br/>
      </w:r>
      <w:r>
        <w:rPr>
          <w:rFonts w:ascii="Tahoma" w:hAnsi="Tahoma" w:cs="Times New Roman"/>
          <w:lang w:eastAsia="x-none"/>
        </w:rPr>
        <w:t>The Collection Event information is saved.</w:t>
      </w:r>
    </w:p>
    <w:p w14:paraId="4D3B8357" w14:textId="77777777" w:rsidR="00D95284" w:rsidRDefault="00D95284" w:rsidP="00D95284">
      <w:pPr>
        <w:ind w:left="720"/>
        <w:outlineLvl w:val="2"/>
        <w:rPr>
          <w:rFonts w:ascii="Tahoma" w:hAnsi="Tahoma" w:cs="Times New Roman"/>
          <w:lang w:eastAsia="x-none"/>
        </w:rPr>
      </w:pPr>
    </w:p>
    <w:p w14:paraId="53ABB25C" w14:textId="77777777" w:rsidR="00DA47E4" w:rsidRPr="00B23C5D" w:rsidRDefault="00D95284" w:rsidP="00DA47E4">
      <w:pPr>
        <w:pStyle w:val="Heading3"/>
        <w:rPr>
          <w:ins w:id="361" w:author="Sayali Dev" w:date="2018-01-08T18:37:00Z"/>
          <w:color w:val="FF0000"/>
          <w:lang w:val="en-US"/>
        </w:rPr>
      </w:pPr>
      <w:bookmarkStart w:id="362" w:name="_Assigning_a_Kit_1"/>
      <w:bookmarkStart w:id="363" w:name="_Completing_Requsition_Forms"/>
      <w:bookmarkEnd w:id="362"/>
      <w:bookmarkEnd w:id="363"/>
      <w:r>
        <w:br w:type="page"/>
      </w:r>
      <w:bookmarkStart w:id="364" w:name="_Toc504392201"/>
      <w:ins w:id="365" w:author="Sayali Dev" w:date="2018-01-08T18:37:00Z">
        <w:r w:rsidR="00DA47E4" w:rsidRPr="00B23C5D">
          <w:rPr>
            <w:color w:val="FF0000"/>
          </w:rPr>
          <w:lastRenderedPageBreak/>
          <w:t>Compl</w:t>
        </w:r>
        <w:r w:rsidR="00DA47E4" w:rsidRPr="00B23C5D">
          <w:rPr>
            <w:color w:val="FF0000"/>
            <w:lang w:val="en-US"/>
          </w:rPr>
          <w:t>eting</w:t>
        </w:r>
        <w:r w:rsidR="00DA47E4" w:rsidRPr="00B23C5D">
          <w:rPr>
            <w:color w:val="FF0000"/>
          </w:rPr>
          <w:t xml:space="preserve"> </w:t>
        </w:r>
        <w:proofErr w:type="spellStart"/>
        <w:r w:rsidR="00DA47E4" w:rsidRPr="00B23C5D">
          <w:rPr>
            <w:color w:val="FF0000"/>
            <w:lang w:val="en-US"/>
          </w:rPr>
          <w:t>Requsition</w:t>
        </w:r>
        <w:proofErr w:type="spellEnd"/>
        <w:r w:rsidR="00DA47E4" w:rsidRPr="00B23C5D">
          <w:rPr>
            <w:color w:val="FF0000"/>
          </w:rPr>
          <w:t xml:space="preserve"> Forms for a </w:t>
        </w:r>
        <w:r w:rsidR="00DA47E4" w:rsidRPr="00B23C5D">
          <w:rPr>
            <w:color w:val="FF0000"/>
            <w:lang w:val="en-US"/>
          </w:rPr>
          <w:t>Patient</w:t>
        </w:r>
        <w:bookmarkEnd w:id="364"/>
      </w:ins>
    </w:p>
    <w:p w14:paraId="7CE65905" w14:textId="77777777" w:rsidR="00DA47E4" w:rsidRPr="00B23C5D" w:rsidRDefault="00DA47E4" w:rsidP="00DA47E4">
      <w:pPr>
        <w:rPr>
          <w:ins w:id="366" w:author="Sayali Dev" w:date="2018-01-08T18:37:00Z"/>
          <w:color w:val="FF0000"/>
          <w:lang w:eastAsia="x-none"/>
        </w:rPr>
      </w:pPr>
    </w:p>
    <w:p w14:paraId="2BF220B6" w14:textId="77777777" w:rsidR="00DA47E4" w:rsidRPr="00B23C5D" w:rsidRDefault="00DA47E4" w:rsidP="00DA47E4">
      <w:pPr>
        <w:rPr>
          <w:ins w:id="367" w:author="Sayali Dev" w:date="2018-01-08T18:37:00Z"/>
          <w:color w:val="FF0000"/>
        </w:rPr>
      </w:pPr>
      <w:ins w:id="368" w:author="Sayali Dev" w:date="2018-01-08T18:37:00Z">
        <w:r w:rsidRPr="00B23C5D">
          <w:rPr>
            <w:color w:val="FF0000"/>
          </w:rPr>
          <w:t xml:space="preserve">To complete the </w:t>
        </w:r>
        <w:proofErr w:type="spellStart"/>
        <w:r w:rsidRPr="00B23C5D">
          <w:rPr>
            <w:color w:val="FF0000"/>
          </w:rPr>
          <w:t>requsition</w:t>
        </w:r>
        <w:proofErr w:type="spellEnd"/>
        <w:r w:rsidRPr="00B23C5D">
          <w:rPr>
            <w:color w:val="FF0000"/>
          </w:rPr>
          <w:t xml:space="preserve"> form for a Patient: </w:t>
        </w:r>
        <w:r w:rsidRPr="00B23C5D">
          <w:rPr>
            <w:color w:val="FF0000"/>
          </w:rPr>
          <w:br/>
        </w:r>
      </w:ins>
    </w:p>
    <w:p w14:paraId="02DD9E64" w14:textId="3C6C3E88" w:rsidR="00DA47E4" w:rsidRDefault="00DA47E4" w:rsidP="00DA47E4">
      <w:pPr>
        <w:numPr>
          <w:ilvl w:val="0"/>
          <w:numId w:val="77"/>
        </w:numPr>
        <w:rPr>
          <w:ins w:id="369" w:author="Sayali Dev" w:date="2018-01-08T18:37:00Z"/>
        </w:rPr>
      </w:pPr>
      <w:ins w:id="370" w:author="Sayali Dev" w:date="2018-01-08T18:37:00Z">
        <w:r>
          <w:t xml:space="preserve">From the </w:t>
        </w:r>
        <w:r w:rsidRPr="00A06927">
          <w:rPr>
            <w:b/>
          </w:rPr>
          <w:t>Subject Homepage</w:t>
        </w:r>
        <w:r w:rsidR="00146695">
          <w:t xml:space="preserve"> on the right side of the page</w:t>
        </w:r>
        <w:r>
          <w:t>,</w:t>
        </w:r>
      </w:ins>
      <w:ins w:id="371" w:author="Sayali Dev" w:date="2018-01-18T15:43:00Z">
        <w:r w:rsidR="00146695">
          <w:t xml:space="preserve"> under </w:t>
        </w:r>
        <w:r w:rsidR="00146695" w:rsidRPr="00146695">
          <w:rPr>
            <w:b/>
            <w:rPrChange w:id="372" w:author="Sayali Dev" w:date="2018-01-18T15:44:00Z">
              <w:rPr/>
            </w:rPrChange>
          </w:rPr>
          <w:t>Enrollment</w:t>
        </w:r>
        <w:r w:rsidR="00146695">
          <w:t xml:space="preserve"> section, click the link of the form.</w:t>
        </w:r>
      </w:ins>
    </w:p>
    <w:p w14:paraId="0B12259E" w14:textId="77777777" w:rsidR="00DA47E4" w:rsidRDefault="00DA47E4" w:rsidP="00DA47E4">
      <w:pPr>
        <w:ind w:left="720"/>
        <w:rPr>
          <w:ins w:id="373" w:author="Sayali Dev" w:date="2018-01-08T18:37:00Z"/>
        </w:rPr>
      </w:pPr>
      <w:ins w:id="374" w:author="Sayali Dev" w:date="2018-01-08T18:37:00Z">
        <w:r>
          <w:t>OR</w:t>
        </w:r>
      </w:ins>
    </w:p>
    <w:p w14:paraId="5239D639" w14:textId="77777777" w:rsidR="00DA47E4" w:rsidRDefault="00DA47E4" w:rsidP="00DA47E4">
      <w:pPr>
        <w:ind w:left="720"/>
        <w:rPr>
          <w:ins w:id="375" w:author="Sayali Dev" w:date="2018-01-08T18:37:00Z"/>
        </w:rPr>
      </w:pPr>
      <w:ins w:id="376" w:author="Sayali Dev" w:date="2018-01-08T18:37:00Z">
        <w:r>
          <w:t>In the hierarchy tree structure on the left side of the page, click the form section node for which you want to fill up details.</w:t>
        </w:r>
      </w:ins>
    </w:p>
    <w:p w14:paraId="0FDC1F8B" w14:textId="77777777" w:rsidR="00DA47E4" w:rsidRDefault="00DA47E4" w:rsidP="00DA47E4">
      <w:pPr>
        <w:ind w:left="720"/>
        <w:rPr>
          <w:ins w:id="377" w:author="Sayali Dev" w:date="2018-01-08T18:37:00Z"/>
        </w:rPr>
      </w:pPr>
    </w:p>
    <w:p w14:paraId="0AB2CFB2" w14:textId="77777777" w:rsidR="00DA47E4" w:rsidRDefault="00DA47E4" w:rsidP="00DA47E4">
      <w:pPr>
        <w:ind w:left="720"/>
        <w:rPr>
          <w:ins w:id="378" w:author="Sayali Dev" w:date="2018-01-08T18:37:00Z"/>
        </w:rPr>
      </w:pPr>
      <w:ins w:id="379" w:author="Sayali Dev" w:date="2018-01-08T18:37:00Z">
        <w:r w:rsidRPr="00655842">
          <w:t xml:space="preserve">Details of the selected form appear </w:t>
        </w:r>
        <w:r>
          <w:t>on the right side of the page.</w:t>
        </w:r>
      </w:ins>
    </w:p>
    <w:p w14:paraId="08D69BFC" w14:textId="77777777" w:rsidR="00DA47E4" w:rsidRDefault="00DA47E4" w:rsidP="00DA47E4">
      <w:pPr>
        <w:ind w:left="720"/>
        <w:rPr>
          <w:ins w:id="380" w:author="Sayali Dev" w:date="2018-01-08T18:37:00Z"/>
        </w:rPr>
      </w:pPr>
      <w:ins w:id="381" w:author="Sayali Dev" w:date="2018-01-08T18:37:00Z">
        <w:r>
          <w:rPr>
            <w:noProof/>
          </w:rPr>
          <w:drawing>
            <wp:inline distT="0" distB="0" distL="0" distR="0" wp14:anchorId="3884F65B" wp14:editId="5FEBCCF6">
              <wp:extent cx="6277132" cy="3331845"/>
              <wp:effectExtent l="19050" t="19050" r="28575" b="209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285954" cy="3336528"/>
                      </a:xfrm>
                      <a:prstGeom prst="rect">
                        <a:avLst/>
                      </a:prstGeom>
                      <a:ln w="3175">
                        <a:solidFill>
                          <a:schemeClr val="tx1"/>
                        </a:solidFill>
                      </a:ln>
                    </pic:spPr>
                  </pic:pic>
                </a:graphicData>
              </a:graphic>
            </wp:inline>
          </w:drawing>
        </w:r>
      </w:ins>
    </w:p>
    <w:p w14:paraId="2C2ACE7E" w14:textId="77777777" w:rsidR="00DA47E4" w:rsidRDefault="00DA47E4" w:rsidP="00DA47E4">
      <w:pPr>
        <w:ind w:left="720"/>
        <w:rPr>
          <w:ins w:id="382" w:author="Sayali Dev" w:date="2018-01-08T18:37:00Z"/>
        </w:rPr>
      </w:pPr>
    </w:p>
    <w:p w14:paraId="0140773E" w14:textId="77777777" w:rsidR="00DA47E4" w:rsidRPr="00655842" w:rsidRDefault="00DA47E4" w:rsidP="00DA47E4">
      <w:pPr>
        <w:numPr>
          <w:ilvl w:val="0"/>
          <w:numId w:val="77"/>
        </w:numPr>
        <w:rPr>
          <w:ins w:id="383" w:author="Sayali Dev" w:date="2018-01-08T18:37:00Z"/>
        </w:rPr>
      </w:pPr>
      <w:ins w:id="384" w:author="Sayali Dev" w:date="2018-01-08T18:37:00Z">
        <w:r w:rsidRPr="00655842">
          <w:t xml:space="preserve">Click </w:t>
        </w:r>
        <w:r w:rsidRPr="00655842">
          <w:rPr>
            <w:b/>
          </w:rPr>
          <w:t>MODIFY</w:t>
        </w:r>
        <w:r w:rsidRPr="00655842">
          <w:t>.</w:t>
        </w:r>
      </w:ins>
    </w:p>
    <w:p w14:paraId="212B333B" w14:textId="77777777" w:rsidR="00DA47E4" w:rsidRPr="00655842" w:rsidRDefault="00DA47E4" w:rsidP="00DA47E4">
      <w:pPr>
        <w:ind w:left="720"/>
        <w:rPr>
          <w:ins w:id="385" w:author="Sayali Dev" w:date="2018-01-08T18:37:00Z"/>
        </w:rPr>
      </w:pPr>
      <w:ins w:id="386" w:author="Sayali Dev" w:date="2018-01-08T18:37:00Z">
        <w:r w:rsidRPr="00655842">
          <w:t xml:space="preserve">The form data fields appear in modify mode. </w:t>
        </w:r>
      </w:ins>
    </w:p>
    <w:p w14:paraId="115930A2" w14:textId="77777777" w:rsidR="00DA47E4" w:rsidRPr="00655842" w:rsidRDefault="00DA47E4" w:rsidP="00DA47E4">
      <w:pPr>
        <w:rPr>
          <w:ins w:id="387" w:author="Sayali Dev" w:date="2018-01-08T18:37:00Z"/>
        </w:rPr>
      </w:pPr>
    </w:p>
    <w:p w14:paraId="25AB7FCC" w14:textId="77777777" w:rsidR="00DA47E4" w:rsidRPr="00655842" w:rsidRDefault="00DA47E4" w:rsidP="00DA47E4">
      <w:pPr>
        <w:ind w:left="720"/>
        <w:rPr>
          <w:ins w:id="388" w:author="Sayali Dev" w:date="2018-01-08T18:37:00Z"/>
        </w:rPr>
      </w:pPr>
      <w:ins w:id="389" w:author="Sayali Dev" w:date="2018-01-08T18:37:00Z">
        <w:r>
          <w:rPr>
            <w:noProof/>
          </w:rPr>
          <w:lastRenderedPageBreak/>
          <w:drawing>
            <wp:inline distT="0" distB="0" distL="0" distR="0" wp14:anchorId="7422D347" wp14:editId="771049CB">
              <wp:extent cx="6269019" cy="2880360"/>
              <wp:effectExtent l="19050" t="19050" r="17780" b="152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278211" cy="2884584"/>
                      </a:xfrm>
                      <a:prstGeom prst="rect">
                        <a:avLst/>
                      </a:prstGeom>
                      <a:noFill/>
                      <a:ln w="3175">
                        <a:solidFill>
                          <a:schemeClr val="tx1"/>
                        </a:solidFill>
                      </a:ln>
                    </pic:spPr>
                  </pic:pic>
                </a:graphicData>
              </a:graphic>
            </wp:inline>
          </w:drawing>
        </w:r>
      </w:ins>
    </w:p>
    <w:p w14:paraId="3F527523" w14:textId="77777777" w:rsidR="00DA47E4" w:rsidRPr="00655842" w:rsidRDefault="00DA47E4" w:rsidP="00DA47E4">
      <w:pPr>
        <w:rPr>
          <w:ins w:id="390" w:author="Sayali Dev" w:date="2018-01-08T18:37:00Z"/>
        </w:rPr>
      </w:pPr>
    </w:p>
    <w:p w14:paraId="59648E80" w14:textId="77777777" w:rsidR="00DA47E4" w:rsidRDefault="00DA47E4" w:rsidP="00DA47E4">
      <w:pPr>
        <w:ind w:left="720"/>
        <w:rPr>
          <w:ins w:id="391" w:author="Sayali Dev" w:date="2018-01-08T18:37:00Z"/>
        </w:rPr>
      </w:pPr>
      <w:ins w:id="392" w:author="Sayali Dev" w:date="2018-01-08T18:37:00Z">
        <w:r w:rsidRPr="00207C10">
          <w:rPr>
            <w:b/>
          </w:rPr>
          <w:t>N</w:t>
        </w:r>
        <w:r>
          <w:rPr>
            <w:b/>
          </w:rPr>
          <w:t>ote</w:t>
        </w:r>
        <w:r>
          <w:t>: PHI questions (if any) in the form would be marked with a hash sign (#).</w:t>
        </w:r>
      </w:ins>
    </w:p>
    <w:p w14:paraId="01BBB14D" w14:textId="77777777" w:rsidR="00DA47E4" w:rsidRDefault="00DA47E4" w:rsidP="00DA47E4">
      <w:pPr>
        <w:ind w:left="720"/>
        <w:rPr>
          <w:ins w:id="393" w:author="Sayali Dev" w:date="2018-01-08T18:37:00Z"/>
        </w:rPr>
      </w:pPr>
      <w:ins w:id="394" w:author="Sayali Dev" w:date="2018-01-08T18:37:00Z">
        <w:r>
          <w:t>If the form contains PHI questions, they would appear in a different fashion to the PHI and Non-PHI authorized users.</w:t>
        </w:r>
      </w:ins>
    </w:p>
    <w:p w14:paraId="188D8090" w14:textId="77777777" w:rsidR="00DA47E4" w:rsidRDefault="00DA47E4" w:rsidP="00DA47E4">
      <w:pPr>
        <w:numPr>
          <w:ilvl w:val="0"/>
          <w:numId w:val="71"/>
        </w:numPr>
        <w:rPr>
          <w:ins w:id="395" w:author="Sayali Dev" w:date="2018-01-08T18:37:00Z"/>
        </w:rPr>
      </w:pPr>
      <w:ins w:id="396" w:author="Sayali Dev" w:date="2018-01-08T18:37:00Z">
        <w:r>
          <w:t>PHI authorized users will be able to fill up answers for PHI as well as Non-PHI questions on clicking the MODIFY button.</w:t>
        </w:r>
      </w:ins>
    </w:p>
    <w:p w14:paraId="0789C087" w14:textId="77777777" w:rsidR="00DA47E4" w:rsidRDefault="00DA47E4" w:rsidP="00DA47E4">
      <w:pPr>
        <w:numPr>
          <w:ilvl w:val="0"/>
          <w:numId w:val="71"/>
        </w:numPr>
        <w:rPr>
          <w:ins w:id="397" w:author="Sayali Dev" w:date="2018-01-08T18:37:00Z"/>
        </w:rPr>
      </w:pPr>
      <w:ins w:id="398" w:author="Sayali Dev" w:date="2018-01-08T18:37:00Z">
        <w:r>
          <w:t xml:space="preserve">However, the Non-PHI authorized users will be able to fill up answers only for the Non-PHI questions. </w:t>
        </w:r>
      </w:ins>
    </w:p>
    <w:p w14:paraId="4AABA59A" w14:textId="77777777" w:rsidR="00DA47E4" w:rsidRDefault="00DA47E4" w:rsidP="00DA47E4">
      <w:pPr>
        <w:ind w:left="1440"/>
        <w:rPr>
          <w:ins w:id="399" w:author="Sayali Dev" w:date="2018-01-08T18:37:00Z"/>
        </w:rPr>
      </w:pPr>
      <w:ins w:id="400" w:author="Sayali Dev" w:date="2018-01-08T18:37:00Z">
        <w:r>
          <w:t>The input fields for the PHI questions will appear greyed out when users clicks the MODIFY button.</w:t>
        </w:r>
      </w:ins>
    </w:p>
    <w:p w14:paraId="35FCE561" w14:textId="77777777" w:rsidR="00DA47E4" w:rsidRDefault="00DA47E4" w:rsidP="00DA47E4">
      <w:pPr>
        <w:ind w:left="720"/>
        <w:rPr>
          <w:ins w:id="401" w:author="Sayali Dev" w:date="2018-01-08T18:37:00Z"/>
        </w:rPr>
      </w:pPr>
    </w:p>
    <w:p w14:paraId="41F88B50" w14:textId="77777777" w:rsidR="00DA47E4" w:rsidRDefault="00DA47E4" w:rsidP="00DA47E4">
      <w:pPr>
        <w:ind w:left="720"/>
        <w:rPr>
          <w:ins w:id="402" w:author="Sayali Dev" w:date="2018-01-08T18:37:00Z"/>
        </w:rPr>
      </w:pPr>
    </w:p>
    <w:p w14:paraId="77054411" w14:textId="77777777" w:rsidR="00DA47E4" w:rsidRDefault="00DA47E4" w:rsidP="00DA47E4">
      <w:pPr>
        <w:ind w:left="720"/>
        <w:rPr>
          <w:ins w:id="403" w:author="Sayali Dev" w:date="2018-01-08T18:37:00Z"/>
        </w:rPr>
      </w:pPr>
      <w:ins w:id="404" w:author="Sayali Dev" w:date="2018-01-08T18:37:00Z">
        <w:r>
          <w:t>Above screen shot shows how a form will appear for a PHI user. All the input fields will open up in the edit mode once user clicks MODIFY button.</w:t>
        </w:r>
      </w:ins>
    </w:p>
    <w:p w14:paraId="20112F5F" w14:textId="77777777" w:rsidR="00DA47E4" w:rsidRDefault="00DA47E4" w:rsidP="00DA47E4">
      <w:pPr>
        <w:ind w:left="720"/>
        <w:rPr>
          <w:ins w:id="405" w:author="Sayali Dev" w:date="2018-01-08T18:37:00Z"/>
        </w:rPr>
      </w:pPr>
    </w:p>
    <w:p w14:paraId="4E531844" w14:textId="77777777" w:rsidR="00DA47E4" w:rsidRDefault="00DA47E4" w:rsidP="00DA47E4">
      <w:pPr>
        <w:ind w:left="720"/>
        <w:rPr>
          <w:ins w:id="406" w:author="Sayali Dev" w:date="2018-01-08T18:37:00Z"/>
        </w:rPr>
      </w:pPr>
      <w:ins w:id="407" w:author="Sayali Dev" w:date="2018-01-08T18:37:00Z">
        <w:r>
          <w:t>Following is a screen shot showing how the form will appear for a Non-PHI user:</w:t>
        </w:r>
      </w:ins>
    </w:p>
    <w:p w14:paraId="64D6D0DA" w14:textId="77777777" w:rsidR="00DA47E4" w:rsidRDefault="00DA47E4" w:rsidP="00DA47E4">
      <w:pPr>
        <w:ind w:left="720"/>
        <w:rPr>
          <w:ins w:id="408" w:author="Sayali Dev" w:date="2018-01-08T18:37:00Z"/>
        </w:rPr>
      </w:pPr>
      <w:ins w:id="409" w:author="Sayali Dev" w:date="2018-01-08T18:37:00Z">
        <w:r>
          <w:rPr>
            <w:noProof/>
          </w:rPr>
          <w:drawing>
            <wp:inline distT="0" distB="0" distL="0" distR="0" wp14:anchorId="46EBEC74" wp14:editId="62C68F54">
              <wp:extent cx="6248288" cy="2870835"/>
              <wp:effectExtent l="19050" t="19050" r="19685" b="2476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248288" cy="2870835"/>
                      </a:xfrm>
                      <a:prstGeom prst="rect">
                        <a:avLst/>
                      </a:prstGeom>
                      <a:noFill/>
                      <a:ln w="3175">
                        <a:solidFill>
                          <a:schemeClr val="tx1"/>
                        </a:solidFill>
                      </a:ln>
                    </pic:spPr>
                  </pic:pic>
                </a:graphicData>
              </a:graphic>
            </wp:inline>
          </w:drawing>
        </w:r>
      </w:ins>
    </w:p>
    <w:p w14:paraId="20172778" w14:textId="77777777" w:rsidR="00DA47E4" w:rsidRDefault="00DA47E4" w:rsidP="00DA47E4">
      <w:pPr>
        <w:ind w:left="720"/>
        <w:rPr>
          <w:ins w:id="410" w:author="Sayali Dev" w:date="2018-01-08T18:37:00Z"/>
        </w:rPr>
      </w:pPr>
    </w:p>
    <w:p w14:paraId="3351EC21" w14:textId="77777777" w:rsidR="00DA47E4" w:rsidRDefault="00DA47E4" w:rsidP="00DA47E4">
      <w:pPr>
        <w:ind w:left="720"/>
        <w:rPr>
          <w:ins w:id="411" w:author="Sayali Dev" w:date="2018-01-08T18:37:00Z"/>
        </w:rPr>
      </w:pPr>
      <w:ins w:id="412" w:author="Sayali Dev" w:date="2018-01-08T18:37:00Z">
        <w:r>
          <w:t>Notice how the questions marked with hash sign (#) appear in the greyed out mode in the above screen shot for the Non-PHI user.</w:t>
        </w:r>
      </w:ins>
    </w:p>
    <w:p w14:paraId="68DC770B" w14:textId="77777777" w:rsidR="00DA47E4" w:rsidRDefault="00DA47E4" w:rsidP="00DA47E4">
      <w:pPr>
        <w:ind w:left="720"/>
        <w:rPr>
          <w:ins w:id="413" w:author="Sayali Dev" w:date="2018-01-08T18:37:00Z"/>
        </w:rPr>
      </w:pPr>
    </w:p>
    <w:p w14:paraId="6CCFBEA7" w14:textId="77777777" w:rsidR="00DA47E4" w:rsidRDefault="00DA47E4" w:rsidP="00DA47E4">
      <w:pPr>
        <w:ind w:left="720"/>
        <w:rPr>
          <w:ins w:id="414" w:author="Sayali Dev" w:date="2018-01-08T18:37:00Z"/>
        </w:rPr>
      </w:pPr>
      <w:ins w:id="415" w:author="Sayali Dev" w:date="2018-01-08T18:37:00Z">
        <w:r w:rsidRPr="006E41CD">
          <w:rPr>
            <w:b/>
          </w:rPr>
          <w:t>N</w:t>
        </w:r>
        <w:r>
          <w:rPr>
            <w:b/>
          </w:rPr>
          <w:t>ote</w:t>
        </w:r>
        <w:r>
          <w:t>: If PHI questions of the form have already been answered then:</w:t>
        </w:r>
      </w:ins>
    </w:p>
    <w:p w14:paraId="78D20ED1" w14:textId="77777777" w:rsidR="00DA47E4" w:rsidRDefault="00DA47E4" w:rsidP="00DA47E4">
      <w:pPr>
        <w:numPr>
          <w:ilvl w:val="0"/>
          <w:numId w:val="73"/>
        </w:numPr>
        <w:rPr>
          <w:ins w:id="416" w:author="Sayali Dev" w:date="2018-01-08T18:37:00Z"/>
        </w:rPr>
      </w:pPr>
      <w:ins w:id="417" w:author="Sayali Dev" w:date="2018-01-08T18:37:00Z">
        <w:r>
          <w:t>PHI authorized users will be able to view the answers.</w:t>
        </w:r>
      </w:ins>
    </w:p>
    <w:p w14:paraId="2D8F5566" w14:textId="77777777" w:rsidR="00DA47E4" w:rsidRDefault="00DA47E4" w:rsidP="00DA47E4">
      <w:pPr>
        <w:numPr>
          <w:ilvl w:val="0"/>
          <w:numId w:val="73"/>
        </w:numPr>
        <w:rPr>
          <w:ins w:id="418" w:author="Sayali Dev" w:date="2018-01-08T18:37:00Z"/>
        </w:rPr>
      </w:pPr>
      <w:ins w:id="419" w:author="Sayali Dev" w:date="2018-01-08T18:37:00Z">
        <w:r>
          <w:t xml:space="preserve">However, the Non-PHI authorized users will not </w:t>
        </w:r>
        <w:proofErr w:type="spellStart"/>
        <w:r>
          <w:t>the</w:t>
        </w:r>
        <w:proofErr w:type="spellEnd"/>
        <w:r>
          <w:t xml:space="preserve"> able to view the answers.</w:t>
        </w:r>
      </w:ins>
    </w:p>
    <w:p w14:paraId="6ECBEC10" w14:textId="77777777" w:rsidR="00DA47E4" w:rsidRDefault="00DA47E4" w:rsidP="00DA47E4">
      <w:pPr>
        <w:numPr>
          <w:ilvl w:val="1"/>
          <w:numId w:val="73"/>
        </w:numPr>
        <w:rPr>
          <w:ins w:id="420" w:author="Sayali Dev" w:date="2018-01-08T18:37:00Z"/>
        </w:rPr>
      </w:pPr>
      <w:ins w:id="421" w:author="Sayali Dev" w:date="2018-01-08T18:37:00Z">
        <w:r>
          <w:t>The answers will be blanked out in case of check-boxes, radio buttons and dropdowns.</w:t>
        </w:r>
      </w:ins>
    </w:p>
    <w:p w14:paraId="202C22FE" w14:textId="77777777" w:rsidR="00DA47E4" w:rsidRDefault="00DA47E4" w:rsidP="00DA47E4">
      <w:pPr>
        <w:numPr>
          <w:ilvl w:val="1"/>
          <w:numId w:val="73"/>
        </w:numPr>
        <w:rPr>
          <w:ins w:id="422" w:author="Sayali Dev" w:date="2018-01-08T18:37:00Z"/>
        </w:rPr>
      </w:pPr>
      <w:ins w:id="423" w:author="Sayali Dev" w:date="2018-01-08T18:37:00Z">
        <w:r>
          <w:t xml:space="preserve">The answers will be hashed out in case of textboxes. </w:t>
        </w:r>
      </w:ins>
    </w:p>
    <w:p w14:paraId="58472371" w14:textId="77777777" w:rsidR="00DA47E4" w:rsidRDefault="00DA47E4" w:rsidP="00DA47E4">
      <w:pPr>
        <w:ind w:left="720"/>
        <w:rPr>
          <w:ins w:id="424" w:author="Sayali Dev" w:date="2018-01-08T18:37:00Z"/>
        </w:rPr>
      </w:pPr>
    </w:p>
    <w:p w14:paraId="3C279698" w14:textId="77777777" w:rsidR="00DA47E4" w:rsidRDefault="00DA47E4" w:rsidP="00DA47E4">
      <w:pPr>
        <w:ind w:left="720"/>
        <w:rPr>
          <w:ins w:id="425" w:author="Sayali Dev" w:date="2018-01-08T18:37:00Z"/>
        </w:rPr>
      </w:pPr>
    </w:p>
    <w:p w14:paraId="55C91850" w14:textId="77777777" w:rsidR="00DA47E4" w:rsidRPr="00655842" w:rsidRDefault="00DA47E4" w:rsidP="00DA47E4">
      <w:pPr>
        <w:numPr>
          <w:ilvl w:val="0"/>
          <w:numId w:val="77"/>
        </w:numPr>
        <w:rPr>
          <w:ins w:id="426" w:author="Sayali Dev" w:date="2018-01-08T18:37:00Z"/>
        </w:rPr>
      </w:pPr>
      <w:ins w:id="427" w:author="Sayali Dev" w:date="2018-01-08T18:37:00Z">
        <w:r w:rsidRPr="00655842">
          <w:t xml:space="preserve">Enter the form data and then click </w:t>
        </w:r>
        <w:r w:rsidRPr="00655842">
          <w:rPr>
            <w:b/>
          </w:rPr>
          <w:t>SAVE</w:t>
        </w:r>
        <w:r w:rsidRPr="00655842">
          <w:t>.</w:t>
        </w:r>
      </w:ins>
    </w:p>
    <w:p w14:paraId="1EB69FC3" w14:textId="77777777" w:rsidR="00DA47E4" w:rsidRDefault="00DA47E4" w:rsidP="00DA47E4">
      <w:pPr>
        <w:ind w:left="720"/>
        <w:rPr>
          <w:ins w:id="428" w:author="Sayali Dev" w:date="2018-01-08T18:37:00Z"/>
        </w:rPr>
      </w:pPr>
      <w:ins w:id="429" w:author="Sayali Dev" w:date="2018-01-08T18:37:00Z">
        <w:r w:rsidRPr="00655842">
          <w:t xml:space="preserve">The changes are saved and the </w:t>
        </w:r>
        <w:r>
          <w:t xml:space="preserve">form section </w:t>
        </w:r>
        <w:r w:rsidRPr="00655842">
          <w:t xml:space="preserve">status appears as </w:t>
        </w:r>
        <w:r w:rsidRPr="00655842">
          <w:rPr>
            <w:b/>
          </w:rPr>
          <w:t>Data Entry Started</w:t>
        </w:r>
        <w:r w:rsidRPr="00655842">
          <w:t xml:space="preserve">. </w:t>
        </w:r>
      </w:ins>
    </w:p>
    <w:p w14:paraId="5F1BC87D" w14:textId="77777777" w:rsidR="00DA47E4" w:rsidRDefault="00DA47E4" w:rsidP="00DA47E4">
      <w:pPr>
        <w:ind w:left="720"/>
        <w:rPr>
          <w:ins w:id="430" w:author="Sayali Dev" w:date="2018-01-08T18:37:00Z"/>
        </w:rPr>
      </w:pPr>
    </w:p>
    <w:p w14:paraId="47E75CA5" w14:textId="77777777" w:rsidR="00DA47E4" w:rsidRDefault="00DA47E4" w:rsidP="00DA47E4">
      <w:pPr>
        <w:ind w:left="720"/>
        <w:rPr>
          <w:ins w:id="431" w:author="Sayali Dev" w:date="2018-01-08T18:37:00Z"/>
        </w:rPr>
      </w:pPr>
      <w:ins w:id="432" w:author="Sayali Dev" w:date="2018-01-08T18:37:00Z">
        <w:r w:rsidRPr="00AB535C">
          <w:rPr>
            <w:b/>
          </w:rPr>
          <w:t>Note</w:t>
        </w:r>
        <w:r>
          <w:t xml:space="preserve">: </w:t>
        </w:r>
      </w:ins>
    </w:p>
    <w:p w14:paraId="11D9FBBD" w14:textId="77777777" w:rsidR="00DA47E4" w:rsidRDefault="00DA47E4" w:rsidP="00DA47E4">
      <w:pPr>
        <w:numPr>
          <w:ilvl w:val="0"/>
          <w:numId w:val="72"/>
        </w:numPr>
        <w:rPr>
          <w:ins w:id="433" w:author="Sayali Dev" w:date="2018-01-08T18:37:00Z"/>
        </w:rPr>
      </w:pPr>
      <w:ins w:id="434" w:author="Sayali Dev" w:date="2018-01-08T18:37:00Z">
        <w:r>
          <w:t>If a form contains PHI questions which have been marked mandatory (as in the above case), then the PHI users are not allowed to SAVE the form if the questions have not been answered.</w:t>
        </w:r>
      </w:ins>
    </w:p>
    <w:p w14:paraId="729B344F" w14:textId="77777777" w:rsidR="00DA47E4" w:rsidRDefault="00DA47E4" w:rsidP="00DA47E4">
      <w:pPr>
        <w:numPr>
          <w:ilvl w:val="0"/>
          <w:numId w:val="72"/>
        </w:numPr>
        <w:rPr>
          <w:ins w:id="435" w:author="Sayali Dev" w:date="2018-01-08T18:37:00Z"/>
        </w:rPr>
      </w:pPr>
      <w:ins w:id="436" w:author="Sayali Dev" w:date="2018-01-08T18:37:00Z">
        <w:r>
          <w:t>However the Non-PHI users are allowed to SAVE such a form in any case since they will not be able to fill up answers for the mandatory PHI questions.</w:t>
        </w:r>
      </w:ins>
    </w:p>
    <w:p w14:paraId="4732B2CF" w14:textId="77777777" w:rsidR="00DA47E4" w:rsidRPr="00655842" w:rsidRDefault="00DA47E4" w:rsidP="00DA47E4">
      <w:pPr>
        <w:ind w:left="720"/>
        <w:rPr>
          <w:ins w:id="437" w:author="Sayali Dev" w:date="2018-01-08T18:37:00Z"/>
        </w:rPr>
      </w:pPr>
    </w:p>
    <w:p w14:paraId="7F028FA1" w14:textId="77777777" w:rsidR="00DA47E4" w:rsidRPr="00655842" w:rsidRDefault="00DA47E4" w:rsidP="00DA47E4">
      <w:pPr>
        <w:ind w:left="720"/>
        <w:rPr>
          <w:ins w:id="438" w:author="Sayali Dev" w:date="2018-01-08T18:37:00Z"/>
        </w:rPr>
      </w:pPr>
    </w:p>
    <w:p w14:paraId="204D0AED" w14:textId="77777777" w:rsidR="00DA47E4" w:rsidRDefault="00DA47E4" w:rsidP="00DA47E4">
      <w:pPr>
        <w:ind w:left="720"/>
        <w:rPr>
          <w:ins w:id="439" w:author="Sayali Dev" w:date="2018-01-08T18:37:00Z"/>
        </w:rPr>
      </w:pPr>
    </w:p>
    <w:p w14:paraId="46A8EE41" w14:textId="77777777" w:rsidR="00DA47E4" w:rsidRPr="00655842" w:rsidRDefault="00DA47E4" w:rsidP="00DA47E4">
      <w:pPr>
        <w:numPr>
          <w:ilvl w:val="0"/>
          <w:numId w:val="77"/>
        </w:numPr>
        <w:rPr>
          <w:ins w:id="440" w:author="Sayali Dev" w:date="2018-01-08T18:37:00Z"/>
        </w:rPr>
      </w:pPr>
      <w:ins w:id="441" w:author="Sayali Dev" w:date="2018-01-08T18:37:00Z">
        <w:r w:rsidRPr="00655842">
          <w:t>If the form is complete, do the following:</w:t>
        </w:r>
        <w:r w:rsidRPr="00655842">
          <w:br/>
        </w:r>
      </w:ins>
    </w:p>
    <w:p w14:paraId="59C90A61" w14:textId="77777777" w:rsidR="00DA47E4" w:rsidRPr="00655842" w:rsidRDefault="00DA47E4" w:rsidP="00DA47E4">
      <w:pPr>
        <w:numPr>
          <w:ilvl w:val="0"/>
          <w:numId w:val="66"/>
        </w:numPr>
        <w:rPr>
          <w:ins w:id="442" w:author="Sayali Dev" w:date="2018-01-08T18:37:00Z"/>
        </w:rPr>
      </w:pPr>
      <w:ins w:id="443" w:author="Sayali Dev" w:date="2018-01-08T18:37:00Z">
        <w:r w:rsidRPr="00655842">
          <w:t xml:space="preserve">Click </w:t>
        </w:r>
        <w:r w:rsidRPr="00655842">
          <w:rPr>
            <w:b/>
          </w:rPr>
          <w:t>DATA ENTRY COMPLETED</w:t>
        </w:r>
        <w:r w:rsidRPr="00655842">
          <w:t>.</w:t>
        </w:r>
      </w:ins>
    </w:p>
    <w:p w14:paraId="10A0121E" w14:textId="77777777" w:rsidR="00DA47E4" w:rsidRPr="00655842" w:rsidRDefault="00DA47E4" w:rsidP="00DA47E4">
      <w:pPr>
        <w:ind w:left="1440"/>
        <w:rPr>
          <w:ins w:id="444" w:author="Sayali Dev" w:date="2018-01-08T18:37:00Z"/>
        </w:rPr>
      </w:pPr>
      <w:ins w:id="445" w:author="Sayali Dev" w:date="2018-01-08T18:37:00Z">
        <w:r w:rsidRPr="00655842">
          <w:t xml:space="preserve">The status of the form appears as </w:t>
        </w:r>
        <w:r w:rsidRPr="00655842">
          <w:rPr>
            <w:b/>
          </w:rPr>
          <w:t>Data Entry Completed</w:t>
        </w:r>
        <w:r w:rsidRPr="00655842">
          <w:t xml:space="preserve">. </w:t>
        </w:r>
        <w:r w:rsidRPr="00655842">
          <w:br/>
          <w:t xml:space="preserve"> </w:t>
        </w:r>
      </w:ins>
    </w:p>
    <w:p w14:paraId="67E3CB6F" w14:textId="77777777" w:rsidR="00DA47E4" w:rsidRPr="00655842" w:rsidRDefault="00DA47E4" w:rsidP="00DA47E4">
      <w:pPr>
        <w:numPr>
          <w:ilvl w:val="0"/>
          <w:numId w:val="66"/>
        </w:numPr>
        <w:tabs>
          <w:tab w:val="left" w:pos="1080"/>
        </w:tabs>
        <w:rPr>
          <w:ins w:id="446" w:author="Sayali Dev" w:date="2018-01-08T18:37:00Z"/>
        </w:rPr>
      </w:pPr>
      <w:ins w:id="447" w:author="Sayali Dev" w:date="2018-01-08T18:37:00Z">
        <w:r w:rsidRPr="00655842">
          <w:t xml:space="preserve">Click </w:t>
        </w:r>
        <w:r w:rsidRPr="00655842">
          <w:rPr>
            <w:b/>
          </w:rPr>
          <w:t>APPROVE</w:t>
        </w:r>
        <w:r w:rsidRPr="00655842">
          <w:t>.</w:t>
        </w:r>
      </w:ins>
    </w:p>
    <w:p w14:paraId="2900468E" w14:textId="77777777" w:rsidR="00DA47E4" w:rsidRDefault="00DA47E4" w:rsidP="00DA47E4">
      <w:pPr>
        <w:ind w:left="1440"/>
        <w:rPr>
          <w:ins w:id="448" w:author="Sayali Dev" w:date="2018-01-08T18:37:00Z"/>
        </w:rPr>
      </w:pPr>
      <w:ins w:id="449" w:author="Sayali Dev" w:date="2018-01-08T18:37:00Z">
        <w:r w:rsidRPr="00655842">
          <w:t xml:space="preserve">The status of the form appears as </w:t>
        </w:r>
        <w:r w:rsidRPr="00655842">
          <w:rPr>
            <w:b/>
          </w:rPr>
          <w:t>Approved</w:t>
        </w:r>
        <w:r w:rsidRPr="00655842">
          <w:t xml:space="preserve">. </w:t>
        </w:r>
      </w:ins>
    </w:p>
    <w:p w14:paraId="0A9F7847" w14:textId="77777777" w:rsidR="00DA47E4" w:rsidRDefault="00DA47E4" w:rsidP="00DA47E4">
      <w:pPr>
        <w:rPr>
          <w:ins w:id="450" w:author="Sayali Dev" w:date="2018-01-08T18:37:00Z"/>
        </w:rPr>
      </w:pPr>
    </w:p>
    <w:p w14:paraId="22D5E23C" w14:textId="77777777" w:rsidR="00DA47E4" w:rsidRPr="00655842" w:rsidRDefault="00DA47E4" w:rsidP="00DA47E4">
      <w:pPr>
        <w:ind w:left="720"/>
        <w:rPr>
          <w:ins w:id="451" w:author="Sayali Dev" w:date="2018-01-08T18:37:00Z"/>
        </w:rPr>
      </w:pPr>
      <w:ins w:id="452" w:author="Sayali Dev" w:date="2018-01-08T18:37:00Z">
        <w:r w:rsidRPr="00181679">
          <w:rPr>
            <w:b/>
          </w:rPr>
          <w:t>N</w:t>
        </w:r>
        <w:r>
          <w:rPr>
            <w:b/>
          </w:rPr>
          <w:t>ote</w:t>
        </w:r>
        <w:r>
          <w:t>: If the form has one or more PHI questions, then these options would not be shown to the Non-PHI authorized user since he would never be able to know if the answers to PHI questions have been filled up or not and hence will not be in a state to comment on the form status.</w:t>
        </w:r>
      </w:ins>
    </w:p>
    <w:p w14:paraId="0254D23F" w14:textId="77777777" w:rsidR="00DA47E4" w:rsidRDefault="00DA47E4" w:rsidP="00DA47E4">
      <w:pPr>
        <w:ind w:left="720"/>
        <w:rPr>
          <w:ins w:id="453" w:author="Sayali Dev" w:date="2018-01-08T18:37:00Z"/>
        </w:rPr>
      </w:pPr>
    </w:p>
    <w:p w14:paraId="0B126214" w14:textId="77777777" w:rsidR="00DA47E4" w:rsidRPr="00655842" w:rsidRDefault="00DA47E4" w:rsidP="00DA47E4">
      <w:pPr>
        <w:numPr>
          <w:ilvl w:val="0"/>
          <w:numId w:val="77"/>
        </w:numPr>
        <w:rPr>
          <w:ins w:id="454" w:author="Sayali Dev" w:date="2018-01-08T18:37:00Z"/>
        </w:rPr>
      </w:pPr>
      <w:ins w:id="455" w:author="Sayali Dev" w:date="2018-01-08T18:37:00Z">
        <w:r w:rsidRPr="00655842">
          <w:t xml:space="preserve">To </w:t>
        </w:r>
        <w:r>
          <w:t xml:space="preserve">view and/or </w:t>
        </w:r>
        <w:r w:rsidRPr="00655842">
          <w:t>print</w:t>
        </w:r>
        <w:r>
          <w:t xml:space="preserve"> the form, c</w:t>
        </w:r>
        <w:r w:rsidRPr="00655842">
          <w:t xml:space="preserve">lick the </w:t>
        </w:r>
        <w:r w:rsidRPr="00655842">
          <w:rPr>
            <w:b/>
          </w:rPr>
          <w:t xml:space="preserve">print </w:t>
        </w:r>
        <w:proofErr w:type="gramStart"/>
        <w:r w:rsidRPr="00655842">
          <w:rPr>
            <w:b/>
          </w:rPr>
          <w:t>icon</w:t>
        </w:r>
        <w:r>
          <w:rPr>
            <w:b/>
          </w:rPr>
          <w:t xml:space="preserve"> </w:t>
        </w:r>
        <w:proofErr w:type="gramEnd"/>
        <w:r w:rsidRPr="004D6084">
          <w:rPr>
            <w:noProof/>
          </w:rPr>
          <w:drawing>
            <wp:inline distT="0" distB="0" distL="0" distR="0" wp14:anchorId="61C73119" wp14:editId="31B36612">
              <wp:extent cx="323850" cy="304800"/>
              <wp:effectExtent l="0" t="0" r="0"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23850" cy="304800"/>
                      </a:xfrm>
                      <a:prstGeom prst="rect">
                        <a:avLst/>
                      </a:prstGeom>
                      <a:noFill/>
                      <a:ln>
                        <a:noFill/>
                      </a:ln>
                    </pic:spPr>
                  </pic:pic>
                </a:graphicData>
              </a:graphic>
            </wp:inline>
          </w:drawing>
        </w:r>
        <w:r w:rsidRPr="00655842">
          <w:t>.</w:t>
        </w:r>
        <w:r w:rsidRPr="00655842">
          <w:br/>
          <w:t>The form appears in a new window.</w:t>
        </w:r>
        <w:r>
          <w:t xml:space="preserve"> </w:t>
        </w:r>
        <w:r w:rsidRPr="00655842">
          <w:br/>
        </w:r>
        <w:r>
          <w:rPr>
            <w:noProof/>
          </w:rPr>
          <w:lastRenderedPageBreak/>
          <w:drawing>
            <wp:inline distT="0" distB="0" distL="0" distR="0" wp14:anchorId="4A5FA026" wp14:editId="518FA2F4">
              <wp:extent cx="4216520" cy="4457465"/>
              <wp:effectExtent l="19050" t="19050" r="12700" b="196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226408" cy="4467918"/>
                      </a:xfrm>
                      <a:prstGeom prst="rect">
                        <a:avLst/>
                      </a:prstGeom>
                      <a:noFill/>
                      <a:ln w="3175">
                        <a:solidFill>
                          <a:schemeClr val="tx1"/>
                        </a:solidFill>
                      </a:ln>
                    </pic:spPr>
                  </pic:pic>
                </a:graphicData>
              </a:graphic>
            </wp:inline>
          </w:drawing>
        </w:r>
        <w:r w:rsidRPr="00655842">
          <w:br/>
        </w:r>
        <w:r w:rsidRPr="00655842">
          <w:br/>
        </w:r>
      </w:ins>
    </w:p>
    <w:p w14:paraId="5B494CAB" w14:textId="77777777" w:rsidR="00DA47E4" w:rsidRDefault="00DA47E4" w:rsidP="00DA47E4">
      <w:pPr>
        <w:numPr>
          <w:ilvl w:val="0"/>
          <w:numId w:val="77"/>
        </w:numPr>
        <w:rPr>
          <w:ins w:id="456" w:author="Sayali Dev" w:date="2018-01-08T18:37:00Z"/>
        </w:rPr>
      </w:pPr>
      <w:ins w:id="457" w:author="Sayali Dev" w:date="2018-01-08T18:37:00Z">
        <w:r w:rsidRPr="00655842">
          <w:t xml:space="preserve">Click </w:t>
        </w:r>
        <w:r w:rsidRPr="00AD5A5E">
          <w:t>the</w:t>
        </w:r>
        <w:r>
          <w:rPr>
            <w:b/>
          </w:rPr>
          <w:t xml:space="preserve"> arrow </w:t>
        </w:r>
        <w:proofErr w:type="gramStart"/>
        <w:r>
          <w:rPr>
            <w:b/>
          </w:rPr>
          <w:t xml:space="preserve">icon </w:t>
        </w:r>
        <w:proofErr w:type="gramEnd"/>
        <w:r>
          <w:rPr>
            <w:b/>
            <w:noProof/>
          </w:rPr>
          <w:drawing>
            <wp:inline distT="0" distB="0" distL="0" distR="0" wp14:anchorId="0E6B399E" wp14:editId="428E271C">
              <wp:extent cx="285750" cy="2476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85750" cy="247650"/>
                      </a:xfrm>
                      <a:prstGeom prst="rect">
                        <a:avLst/>
                      </a:prstGeom>
                      <a:noFill/>
                      <a:ln>
                        <a:noFill/>
                      </a:ln>
                    </pic:spPr>
                  </pic:pic>
                </a:graphicData>
              </a:graphic>
            </wp:inline>
          </w:drawing>
        </w:r>
        <w:r w:rsidRPr="00655842">
          <w:t xml:space="preserve">, and then select </w:t>
        </w:r>
        <w:r w:rsidRPr="00655842">
          <w:rPr>
            <w:b/>
          </w:rPr>
          <w:t>Print</w:t>
        </w:r>
        <w:r w:rsidRPr="00655842">
          <w:t xml:space="preserve"> on the list of options.</w:t>
        </w:r>
      </w:ins>
    </w:p>
    <w:p w14:paraId="260F1DD2" w14:textId="77777777" w:rsidR="00DA47E4" w:rsidRPr="00655842" w:rsidRDefault="00DA47E4" w:rsidP="00DA47E4">
      <w:pPr>
        <w:ind w:left="720"/>
        <w:rPr>
          <w:ins w:id="458" w:author="Sayali Dev" w:date="2018-01-08T18:37:00Z"/>
        </w:rPr>
      </w:pPr>
      <w:ins w:id="459" w:author="Sayali Dev" w:date="2018-01-08T18:37:00Z">
        <w:r w:rsidRPr="00655842">
          <w:t xml:space="preserve">The </w:t>
        </w:r>
        <w:r w:rsidRPr="00655842">
          <w:rPr>
            <w:b/>
          </w:rPr>
          <w:t xml:space="preserve">Print </w:t>
        </w:r>
        <w:r w:rsidRPr="00655842">
          <w:t>window appears. You can select a printer, specify number of copies and pages to print.</w:t>
        </w:r>
        <w:r w:rsidRPr="00655842">
          <w:br/>
        </w:r>
      </w:ins>
    </w:p>
    <w:p w14:paraId="7F2A8D06" w14:textId="1E7B84FF" w:rsidR="00D95284" w:rsidRPr="00C562A9" w:rsidRDefault="00DA47E4" w:rsidP="00DA47E4">
      <w:pPr>
        <w:pStyle w:val="Heading3"/>
        <w:rPr>
          <w:lang w:val="en-US"/>
          <w:rPrChange w:id="460" w:author="Sayali Dev" w:date="2018-01-18T15:41:00Z">
            <w:rPr/>
          </w:rPrChange>
        </w:rPr>
      </w:pPr>
      <w:bookmarkStart w:id="461" w:name="_Assigning_Collected_Specimen"/>
      <w:bookmarkEnd w:id="461"/>
      <w:ins w:id="462" w:author="Sayali Dev" w:date="2018-01-08T18:37:00Z">
        <w:r>
          <w:br w:type="page"/>
        </w:r>
      </w:ins>
      <w:bookmarkStart w:id="463" w:name="_Toc504392202"/>
      <w:r w:rsidR="00D95284" w:rsidRPr="00C37CC0">
        <w:lastRenderedPageBreak/>
        <w:t>A</w:t>
      </w:r>
      <w:ins w:id="464" w:author="Sayali Dev" w:date="2018-01-18T15:41:00Z">
        <w:r w:rsidR="00C562A9">
          <w:rPr>
            <w:lang w:val="en-US"/>
          </w:rPr>
          <w:t>dd the</w:t>
        </w:r>
      </w:ins>
      <w:del w:id="465" w:author="Sayali Dev" w:date="2018-01-18T15:41:00Z">
        <w:r w:rsidR="00D95284" w:rsidRPr="00C37CC0" w:rsidDel="00C562A9">
          <w:delText>ssigning</w:delText>
        </w:r>
      </w:del>
      <w:r w:rsidR="00D95284" w:rsidRPr="00C37CC0">
        <w:t xml:space="preserve"> </w:t>
      </w:r>
      <w:ins w:id="466" w:author="Sayali Dev" w:date="2018-01-08T18:28:00Z">
        <w:r w:rsidR="009B4CDF" w:rsidRPr="009B4CDF">
          <w:rPr>
            <w:color w:val="FF0000"/>
            <w:lang w:val="en-US"/>
            <w:rPrChange w:id="467" w:author="Sayali Dev" w:date="2018-01-08T18:28:00Z">
              <w:rPr>
                <w:lang w:val="en-US"/>
              </w:rPr>
            </w:rPrChange>
          </w:rPr>
          <w:t xml:space="preserve">Collected Specimen </w:t>
        </w:r>
      </w:ins>
      <w:del w:id="468" w:author="Sayali Dev" w:date="2018-01-08T18:28:00Z">
        <w:r w:rsidR="00D95284" w:rsidRPr="00C37CC0" w:rsidDel="009B4CDF">
          <w:delText xml:space="preserve">a Kit </w:delText>
        </w:r>
      </w:del>
      <w:r w:rsidR="00D95284" w:rsidRPr="00C37CC0">
        <w:t xml:space="preserve">to a </w:t>
      </w:r>
      <w:del w:id="469" w:author="Sayali Dev" w:date="2018-01-18T15:41:00Z">
        <w:r w:rsidR="00D95284" w:rsidRPr="00C37CC0" w:rsidDel="00C562A9">
          <w:delText>Subject</w:delText>
        </w:r>
      </w:del>
      <w:ins w:id="470" w:author="Sayali Dev" w:date="2018-01-18T15:41:00Z">
        <w:r w:rsidR="00C562A9">
          <w:rPr>
            <w:lang w:val="en-US"/>
          </w:rPr>
          <w:t>Patient Record</w:t>
        </w:r>
      </w:ins>
      <w:bookmarkEnd w:id="463"/>
    </w:p>
    <w:p w14:paraId="1E711904" w14:textId="77777777" w:rsidR="00D95284" w:rsidRPr="00655842" w:rsidRDefault="00D95284" w:rsidP="00D95284">
      <w:pPr>
        <w:rPr>
          <w:lang w:eastAsia="x-none"/>
        </w:rPr>
      </w:pPr>
    </w:p>
    <w:p w14:paraId="73D96F6A" w14:textId="253ABFBF" w:rsidR="00D95284" w:rsidRPr="00655842" w:rsidRDefault="00D95284" w:rsidP="00D95284">
      <w:r w:rsidRPr="00655842">
        <w:t xml:space="preserve">To assign a </w:t>
      </w:r>
      <w:ins w:id="471" w:author="Sayali Dev" w:date="2018-01-11T17:41:00Z">
        <w:r w:rsidR="00565A64">
          <w:t>specimen</w:t>
        </w:r>
      </w:ins>
      <w:del w:id="472" w:author="Sayali Dev" w:date="2018-01-11T17:41:00Z">
        <w:r w:rsidRPr="00655842" w:rsidDel="00565A64">
          <w:delText>kit</w:delText>
        </w:r>
      </w:del>
      <w:r w:rsidRPr="00655842">
        <w:t xml:space="preserve"> to a collection event for the subject:</w:t>
      </w:r>
    </w:p>
    <w:p w14:paraId="779421DA" w14:textId="77777777" w:rsidR="00D95284" w:rsidRPr="00655842" w:rsidRDefault="00D95284" w:rsidP="00D95284"/>
    <w:p w14:paraId="08E39B37" w14:textId="77777777" w:rsidR="00D95284" w:rsidRPr="00DD7ED2" w:rsidRDefault="00D95284" w:rsidP="00D95284">
      <w:pPr>
        <w:numPr>
          <w:ilvl w:val="0"/>
          <w:numId w:val="74"/>
        </w:numPr>
        <w:outlineLvl w:val="2"/>
        <w:rPr>
          <w:rFonts w:ascii="Tahoma" w:hAnsi="Tahoma" w:cs="Times New Roman"/>
          <w:b/>
          <w:lang w:eastAsia="x-none"/>
        </w:rPr>
      </w:pPr>
      <w:r>
        <w:t>Click the Collection Event link under the ‘</w:t>
      </w:r>
      <w:r>
        <w:rPr>
          <w:b/>
          <w:bCs/>
        </w:rPr>
        <w:t xml:space="preserve">Subject Visit / Collection Events’ section </w:t>
      </w:r>
      <w:r>
        <w:t>from the Subject Homepage</w:t>
      </w:r>
    </w:p>
    <w:p w14:paraId="1EC63991" w14:textId="77777777" w:rsidR="00D95284" w:rsidRDefault="00D95284" w:rsidP="00D95284">
      <w:pPr>
        <w:ind w:left="720"/>
        <w:outlineLvl w:val="2"/>
      </w:pPr>
      <w:r>
        <w:t>OR</w:t>
      </w:r>
    </w:p>
    <w:p w14:paraId="359B2613" w14:textId="77777777" w:rsidR="00D95284" w:rsidRDefault="00D95284" w:rsidP="00D95284">
      <w:pPr>
        <w:ind w:left="720"/>
      </w:pPr>
      <w:r w:rsidRPr="00B7318E">
        <w:t>In t</w:t>
      </w:r>
      <w:r w:rsidRPr="00655842">
        <w:t xml:space="preserve">he </w:t>
      </w:r>
      <w:proofErr w:type="spellStart"/>
      <w:r w:rsidRPr="00655842">
        <w:t>hierarcy</w:t>
      </w:r>
      <w:proofErr w:type="spellEnd"/>
      <w:r w:rsidRPr="00655842">
        <w:t xml:space="preserve"> tree on the left, sel</w:t>
      </w:r>
      <w:r>
        <w:t>e</w:t>
      </w:r>
      <w:r w:rsidRPr="00655842">
        <w:t xml:space="preserve">ct/highlight the </w:t>
      </w:r>
      <w:r>
        <w:t>Collection Event</w:t>
      </w:r>
      <w:r w:rsidRPr="00655842">
        <w:t xml:space="preserve"> node </w:t>
      </w:r>
      <w:r>
        <w:t>for which you want to assign a kit.</w:t>
      </w:r>
    </w:p>
    <w:p w14:paraId="1C107BCC" w14:textId="77777777" w:rsidR="00D95284" w:rsidRDefault="00D95284" w:rsidP="00D95284">
      <w:pPr>
        <w:ind w:left="720"/>
      </w:pPr>
      <w:r>
        <w:t xml:space="preserve">The </w:t>
      </w:r>
      <w:r w:rsidRPr="00B24352">
        <w:rPr>
          <w:b/>
        </w:rPr>
        <w:t>View Collection Event</w:t>
      </w:r>
      <w:r>
        <w:t xml:space="preserve"> area appears on the right.</w:t>
      </w:r>
    </w:p>
    <w:p w14:paraId="3F6A133B" w14:textId="77777777" w:rsidR="00D95284" w:rsidRDefault="00D95284" w:rsidP="00D95284">
      <w:pPr>
        <w:ind w:left="720"/>
      </w:pPr>
    </w:p>
    <w:p w14:paraId="10D91983" w14:textId="26E3CC86" w:rsidR="00A701D3" w:rsidRDefault="00D95284" w:rsidP="00612AF6">
      <w:pPr>
        <w:pStyle w:val="ListParagraph"/>
        <w:numPr>
          <w:ilvl w:val="0"/>
          <w:numId w:val="74"/>
        </w:numPr>
      </w:pPr>
      <w:r>
        <w:t xml:space="preserve">Click </w:t>
      </w:r>
      <w:r w:rsidRPr="00612AF6">
        <w:rPr>
          <w:b/>
        </w:rPr>
        <w:t>ADD</w:t>
      </w:r>
      <w:ins w:id="473" w:author="Sayali Dev" w:date="2018-01-11T18:04:00Z">
        <w:r w:rsidR="00FC4837">
          <w:rPr>
            <w:b/>
          </w:rPr>
          <w:t xml:space="preserve"> </w:t>
        </w:r>
      </w:ins>
      <w:del w:id="474" w:author="Sayali Dev" w:date="2018-01-11T18:04:00Z">
        <w:r w:rsidRPr="00612AF6" w:rsidDel="00FC4837">
          <w:rPr>
            <w:b/>
          </w:rPr>
          <w:delText>/</w:delText>
        </w:r>
      </w:del>
      <w:r w:rsidRPr="00612AF6">
        <w:rPr>
          <w:b/>
        </w:rPr>
        <w:t>KIT</w:t>
      </w:r>
      <w:ins w:id="475" w:author="Sayali Dev" w:date="2018-01-11T18:04:00Z">
        <w:r w:rsidR="00FC4837">
          <w:rPr>
            <w:b/>
          </w:rPr>
          <w:t>/</w:t>
        </w:r>
      </w:ins>
      <w:del w:id="476" w:author="Sayali Dev" w:date="2018-01-11T18:04:00Z">
        <w:r w:rsidRPr="00612AF6" w:rsidDel="00FC4837">
          <w:rPr>
            <w:b/>
          </w:rPr>
          <w:delText xml:space="preserve"> </w:delText>
        </w:r>
      </w:del>
      <w:r w:rsidRPr="00612AF6">
        <w:rPr>
          <w:b/>
        </w:rPr>
        <w:t>SPECIMEN</w:t>
      </w:r>
      <w:r>
        <w:t xml:space="preserve"> button.</w:t>
      </w:r>
    </w:p>
    <w:p w14:paraId="720181ED" w14:textId="77777777" w:rsidR="00D95284" w:rsidRDefault="00D95284" w:rsidP="00D95284">
      <w:pPr>
        <w:ind w:left="720"/>
      </w:pPr>
    </w:p>
    <w:p w14:paraId="3EE25576" w14:textId="77777777" w:rsidR="00D95284" w:rsidRPr="00655842" w:rsidRDefault="00D95284" w:rsidP="00D95284">
      <w:pPr>
        <w:ind w:left="720"/>
      </w:pPr>
      <w:r>
        <w:t>The ‘</w:t>
      </w:r>
      <w:r w:rsidRPr="004D5827">
        <w:rPr>
          <w:b/>
        </w:rPr>
        <w:t>Add Kit/Specimen</w:t>
      </w:r>
      <w:r>
        <w:t xml:space="preserve">’ pop-up is displayed. It shows the Collection Event pre-selected in the </w:t>
      </w:r>
      <w:r w:rsidRPr="004D5827">
        <w:rPr>
          <w:b/>
        </w:rPr>
        <w:t>Collection Event</w:t>
      </w:r>
      <w:r>
        <w:t xml:space="preserve"> dropdown:</w:t>
      </w:r>
      <w:r w:rsidRPr="00655842">
        <w:br/>
      </w:r>
    </w:p>
    <w:p w14:paraId="0BF56D28" w14:textId="77777777" w:rsidR="00D95284" w:rsidRDefault="00D95284" w:rsidP="00D95284">
      <w:pPr>
        <w:ind w:firstLine="720"/>
        <w:rPr>
          <w:noProof/>
        </w:rPr>
      </w:pPr>
      <w:r>
        <w:rPr>
          <w:noProof/>
        </w:rPr>
        <w:drawing>
          <wp:inline distT="0" distB="0" distL="0" distR="0" wp14:anchorId="09E5A5CE" wp14:editId="2BFB8C0D">
            <wp:extent cx="6252801" cy="2888535"/>
            <wp:effectExtent l="19050" t="19050" r="15240" b="2667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275138" cy="2898854"/>
                    </a:xfrm>
                    <a:prstGeom prst="rect">
                      <a:avLst/>
                    </a:prstGeom>
                    <a:ln w="3175">
                      <a:solidFill>
                        <a:schemeClr val="tx1"/>
                      </a:solidFill>
                    </a:ln>
                  </pic:spPr>
                </pic:pic>
              </a:graphicData>
            </a:graphic>
          </wp:inline>
        </w:drawing>
      </w:r>
    </w:p>
    <w:p w14:paraId="6169507A" w14:textId="77777777" w:rsidR="00D95284" w:rsidRDefault="00D95284" w:rsidP="00D95284">
      <w:pPr>
        <w:ind w:firstLine="720"/>
        <w:rPr>
          <w:noProof/>
        </w:rPr>
      </w:pPr>
    </w:p>
    <w:p w14:paraId="50371163" w14:textId="77777777" w:rsidR="00A701D3" w:rsidRPr="00226BAE" w:rsidRDefault="00A701D3" w:rsidP="00A701D3">
      <w:pPr>
        <w:ind w:left="720"/>
        <w:rPr>
          <w:i/>
          <w:noProof/>
          <w:sz w:val="24"/>
          <w:szCs w:val="24"/>
        </w:rPr>
      </w:pPr>
      <w:r w:rsidRPr="00226BAE">
        <w:rPr>
          <w:i/>
          <w:noProof/>
          <w:sz w:val="24"/>
          <w:szCs w:val="24"/>
        </w:rPr>
        <w:t>Alternative Path:</w:t>
      </w:r>
    </w:p>
    <w:p w14:paraId="6BA2DD7A" w14:textId="77777777" w:rsidR="00A701D3" w:rsidRDefault="00A701D3" w:rsidP="00612AF6">
      <w:pPr>
        <w:pStyle w:val="ListParagraph"/>
        <w:numPr>
          <w:ilvl w:val="0"/>
          <w:numId w:val="82"/>
        </w:numPr>
        <w:rPr>
          <w:noProof/>
        </w:rPr>
      </w:pPr>
      <w:r>
        <w:rPr>
          <w:noProof/>
        </w:rPr>
        <w:t xml:space="preserve">Click the </w:t>
      </w:r>
      <w:r w:rsidRPr="00A701D3">
        <w:rPr>
          <w:b/>
          <w:noProof/>
        </w:rPr>
        <w:t>ADD KIT/SPECIMEN</w:t>
      </w:r>
      <w:r>
        <w:rPr>
          <w:noProof/>
        </w:rPr>
        <w:t xml:space="preserve"> button from the Subject Homepage </w:t>
      </w:r>
    </w:p>
    <w:p w14:paraId="62177B58" w14:textId="77777777" w:rsidR="00A701D3" w:rsidRPr="00655842" w:rsidRDefault="00A701D3" w:rsidP="00612AF6">
      <w:pPr>
        <w:pStyle w:val="ListParagraph"/>
        <w:numPr>
          <w:ilvl w:val="0"/>
          <w:numId w:val="82"/>
        </w:numPr>
        <w:rPr>
          <w:noProof/>
        </w:rPr>
      </w:pPr>
      <w:r>
        <w:rPr>
          <w:noProof/>
        </w:rPr>
        <w:t>Select the required Collection Event from the dropdown on the ‘Add Kit/Specimen’ pop-up.</w:t>
      </w:r>
    </w:p>
    <w:p w14:paraId="00731D77" w14:textId="77777777" w:rsidR="00D95284" w:rsidRPr="00655842" w:rsidRDefault="00D95284" w:rsidP="00D95284">
      <w:pPr>
        <w:ind w:left="720"/>
      </w:pPr>
    </w:p>
    <w:p w14:paraId="5B3E2171" w14:textId="4D730CDD" w:rsidR="00D95284" w:rsidRPr="00655842" w:rsidRDefault="00D95284" w:rsidP="00612AF6">
      <w:pPr>
        <w:pStyle w:val="ListParagraph"/>
        <w:numPr>
          <w:ilvl w:val="0"/>
          <w:numId w:val="74"/>
        </w:numPr>
      </w:pPr>
      <w:r w:rsidRPr="00655842">
        <w:t xml:space="preserve">In the </w:t>
      </w:r>
      <w:r w:rsidRPr="00A701D3">
        <w:rPr>
          <w:b/>
        </w:rPr>
        <w:t>Source Identifier</w:t>
      </w:r>
      <w:r w:rsidRPr="00655842">
        <w:t xml:space="preserve"> box, type the Identifier of the </w:t>
      </w:r>
      <w:del w:id="477" w:author="Sayali Dev" w:date="2018-01-08T17:57:00Z">
        <w:r w:rsidRPr="001A358A" w:rsidDel="001A358A">
          <w:rPr>
            <w:color w:val="FF0000"/>
            <w:rPrChange w:id="478" w:author="Sayali Dev" w:date="2018-01-08T17:57:00Z">
              <w:rPr/>
            </w:rPrChange>
          </w:rPr>
          <w:delText xml:space="preserve">kit </w:delText>
        </w:r>
      </w:del>
      <w:ins w:id="479" w:author="Sayali Dev" w:date="2018-01-08T17:57:00Z">
        <w:r w:rsidR="001A358A" w:rsidRPr="001A358A">
          <w:rPr>
            <w:color w:val="FF0000"/>
            <w:rPrChange w:id="480" w:author="Sayali Dev" w:date="2018-01-08T17:57:00Z">
              <w:rPr/>
            </w:rPrChange>
          </w:rPr>
          <w:t xml:space="preserve">specimen </w:t>
        </w:r>
      </w:ins>
      <w:r w:rsidRPr="00655842">
        <w:t xml:space="preserve">you want to assign, and then click </w:t>
      </w:r>
      <w:r w:rsidRPr="00A701D3">
        <w:rPr>
          <w:b/>
        </w:rPr>
        <w:t>NEXT</w:t>
      </w:r>
      <w:r w:rsidRPr="00655842">
        <w:t>.</w:t>
      </w:r>
    </w:p>
    <w:p w14:paraId="7F5E30CF" w14:textId="65249CEF" w:rsidR="00A701D3" w:rsidRDefault="00D95284" w:rsidP="00D95284">
      <w:pPr>
        <w:ind w:left="720"/>
        <w:rPr>
          <w:ins w:id="481" w:author="Sayali Dev" w:date="2018-01-08T18:02:00Z"/>
          <w:color w:val="FF0000"/>
        </w:rPr>
      </w:pPr>
      <w:r w:rsidRPr="001A358A">
        <w:rPr>
          <w:color w:val="FF0000"/>
          <w:rPrChange w:id="482" w:author="Sayali Dev" w:date="2018-01-08T18:00:00Z">
            <w:rPr/>
          </w:rPrChange>
        </w:rPr>
        <w:t>The ‘</w:t>
      </w:r>
      <w:r w:rsidRPr="001A358A">
        <w:rPr>
          <w:b/>
          <w:color w:val="FF0000"/>
          <w:rPrChange w:id="483" w:author="Sayali Dev" w:date="2018-01-08T18:00:00Z">
            <w:rPr>
              <w:b/>
            </w:rPr>
          </w:rPrChange>
        </w:rPr>
        <w:t>A</w:t>
      </w:r>
      <w:ins w:id="484" w:author="Sayali Dev" w:date="2018-01-08T18:00:00Z">
        <w:r w:rsidR="001A358A" w:rsidRPr="001A358A">
          <w:rPr>
            <w:b/>
            <w:color w:val="FF0000"/>
            <w:rPrChange w:id="485" w:author="Sayali Dev" w:date="2018-01-08T18:00:00Z">
              <w:rPr>
                <w:b/>
              </w:rPr>
            </w:rPrChange>
          </w:rPr>
          <w:t>dd</w:t>
        </w:r>
      </w:ins>
      <w:del w:id="486" w:author="Sayali Dev" w:date="2018-01-08T18:00:00Z">
        <w:r w:rsidRPr="001A358A" w:rsidDel="001A358A">
          <w:rPr>
            <w:b/>
            <w:color w:val="FF0000"/>
            <w:rPrChange w:id="487" w:author="Sayali Dev" w:date="2018-01-08T18:00:00Z">
              <w:rPr>
                <w:b/>
              </w:rPr>
            </w:rPrChange>
          </w:rPr>
          <w:delText>ssign</w:delText>
        </w:r>
      </w:del>
      <w:r w:rsidRPr="001A358A">
        <w:rPr>
          <w:b/>
          <w:color w:val="FF0000"/>
          <w:rPrChange w:id="488" w:author="Sayali Dev" w:date="2018-01-08T18:00:00Z">
            <w:rPr>
              <w:b/>
            </w:rPr>
          </w:rPrChange>
        </w:rPr>
        <w:t xml:space="preserve"> Kits/Specimen’</w:t>
      </w:r>
      <w:r w:rsidRPr="001A358A">
        <w:rPr>
          <w:color w:val="FF0000"/>
          <w:rPrChange w:id="489" w:author="Sayali Dev" w:date="2018-01-08T18:00:00Z">
            <w:rPr/>
          </w:rPrChange>
        </w:rPr>
        <w:t xml:space="preserve"> </w:t>
      </w:r>
      <w:del w:id="490" w:author="Sayali Dev" w:date="2018-01-08T18:00:00Z">
        <w:r w:rsidRPr="001A358A" w:rsidDel="001A358A">
          <w:rPr>
            <w:color w:val="FF0000"/>
            <w:rPrChange w:id="491" w:author="Sayali Dev" w:date="2018-01-08T18:00:00Z">
              <w:rPr/>
            </w:rPrChange>
          </w:rPr>
          <w:delText xml:space="preserve">page </w:delText>
        </w:r>
      </w:del>
      <w:ins w:id="492" w:author="Sayali Dev" w:date="2018-01-08T18:00:00Z">
        <w:r w:rsidR="001A358A">
          <w:rPr>
            <w:color w:val="FF0000"/>
          </w:rPr>
          <w:t xml:space="preserve">pop-up page </w:t>
        </w:r>
      </w:ins>
      <w:r w:rsidRPr="001A358A">
        <w:rPr>
          <w:color w:val="FF0000"/>
          <w:rPrChange w:id="493" w:author="Sayali Dev" w:date="2018-01-08T18:00:00Z">
            <w:rPr/>
          </w:rPrChange>
        </w:rPr>
        <w:t>is displayed</w:t>
      </w:r>
      <w:r w:rsidR="00A701D3" w:rsidRPr="001A358A">
        <w:rPr>
          <w:color w:val="FF0000"/>
          <w:rPrChange w:id="494" w:author="Sayali Dev" w:date="2018-01-08T18:00:00Z">
            <w:rPr/>
          </w:rPrChange>
        </w:rPr>
        <w:t>.</w:t>
      </w:r>
    </w:p>
    <w:p w14:paraId="48A57C94" w14:textId="16AC391F" w:rsidR="001A358A" w:rsidRDefault="001A358A" w:rsidP="00D95284">
      <w:pPr>
        <w:ind w:left="720"/>
        <w:rPr>
          <w:ins w:id="495" w:author="Sayali Dev" w:date="2018-01-08T18:02:00Z"/>
          <w:color w:val="FF0000"/>
        </w:rPr>
      </w:pPr>
    </w:p>
    <w:p w14:paraId="68181A66" w14:textId="1727D877" w:rsidR="001A358A" w:rsidRDefault="001A358A">
      <w:pPr>
        <w:rPr>
          <w:ins w:id="496" w:author="Sayali Dev" w:date="2018-01-08T18:02:00Z"/>
          <w:color w:val="FF0000"/>
        </w:rPr>
        <w:pPrChange w:id="497" w:author="Sayali Dev" w:date="2018-01-08T18:02:00Z">
          <w:pPr>
            <w:ind w:left="720"/>
          </w:pPr>
        </w:pPrChange>
      </w:pPr>
      <w:ins w:id="498" w:author="Sayali Dev" w:date="2018-01-08T18:03:00Z">
        <w:r>
          <w:rPr>
            <w:noProof/>
          </w:rPr>
          <w:lastRenderedPageBreak/>
          <w:drawing>
            <wp:inline distT="0" distB="0" distL="0" distR="0" wp14:anchorId="6EA816A8" wp14:editId="1B8666DB">
              <wp:extent cx="6686550" cy="32289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8793" r="847" b="6045"/>
                      <a:stretch/>
                    </pic:blipFill>
                    <pic:spPr bwMode="auto">
                      <a:xfrm>
                        <a:off x="0" y="0"/>
                        <a:ext cx="6686550" cy="3228975"/>
                      </a:xfrm>
                      <a:prstGeom prst="rect">
                        <a:avLst/>
                      </a:prstGeom>
                      <a:ln>
                        <a:noFill/>
                      </a:ln>
                      <a:extLst>
                        <a:ext uri="{53640926-AAD7-44D8-BBD7-CCE9431645EC}">
                          <a14:shadowObscured xmlns:a14="http://schemas.microsoft.com/office/drawing/2010/main"/>
                        </a:ext>
                      </a:extLst>
                    </pic:spPr>
                  </pic:pic>
                </a:graphicData>
              </a:graphic>
            </wp:inline>
          </w:drawing>
        </w:r>
      </w:ins>
    </w:p>
    <w:p w14:paraId="4F567D27" w14:textId="1B90D44A" w:rsidR="001A358A" w:rsidRPr="001A358A" w:rsidRDefault="001A358A" w:rsidP="00D95284">
      <w:pPr>
        <w:ind w:left="720"/>
        <w:rPr>
          <w:color w:val="FF0000"/>
          <w:rPrChange w:id="499" w:author="Sayali Dev" w:date="2018-01-08T18:00:00Z">
            <w:rPr/>
          </w:rPrChange>
        </w:rPr>
      </w:pPr>
    </w:p>
    <w:p w14:paraId="6875FCA6" w14:textId="0ECCAEB3" w:rsidR="00A701D3" w:rsidRPr="001A358A" w:rsidDel="001A358A" w:rsidRDefault="00A701D3" w:rsidP="00612AF6">
      <w:pPr>
        <w:pStyle w:val="ListParagraph"/>
        <w:rPr>
          <w:del w:id="500" w:author="Sayali Dev" w:date="2018-01-08T18:01:00Z"/>
          <w:color w:val="FF0000"/>
          <w:rPrChange w:id="501" w:author="Sayali Dev" w:date="2018-01-08T18:00:00Z">
            <w:rPr>
              <w:del w:id="502" w:author="Sayali Dev" w:date="2018-01-08T18:01:00Z"/>
            </w:rPr>
          </w:rPrChange>
        </w:rPr>
      </w:pPr>
      <w:del w:id="503" w:author="Sayali Dev" w:date="2018-01-08T18:00:00Z">
        <w:r w:rsidRPr="001A358A" w:rsidDel="001A358A">
          <w:rPr>
            <w:color w:val="FF0000"/>
            <w:rPrChange w:id="504" w:author="Sayali Dev" w:date="2018-01-08T18:00:00Z">
              <w:rPr/>
            </w:rPrChange>
          </w:rPr>
          <w:delText>The kit content items appear on right panel in the kits cart under the Identifier box.</w:delText>
        </w:r>
      </w:del>
    </w:p>
    <w:p w14:paraId="0170FD7F" w14:textId="77777777" w:rsidR="00D95284" w:rsidDel="001A358A" w:rsidRDefault="00D95284">
      <w:pPr>
        <w:pStyle w:val="ListParagraph"/>
        <w:rPr>
          <w:del w:id="505" w:author="Sayali Dev" w:date="2018-01-08T18:01:00Z"/>
        </w:rPr>
      </w:pPr>
    </w:p>
    <w:p w14:paraId="66B992ED" w14:textId="2B9CA782" w:rsidR="00D95284" w:rsidRPr="00655842" w:rsidDel="001A358A" w:rsidRDefault="00D95284">
      <w:pPr>
        <w:numPr>
          <w:ilvl w:val="0"/>
          <w:numId w:val="74"/>
        </w:numPr>
        <w:ind w:left="0"/>
        <w:rPr>
          <w:del w:id="506" w:author="Sayali Dev" w:date="2018-01-08T18:01:00Z"/>
        </w:rPr>
        <w:pPrChange w:id="507" w:author="Sayali Dev" w:date="2018-01-08T18:01:00Z">
          <w:pPr>
            <w:numPr>
              <w:numId w:val="74"/>
            </w:numPr>
            <w:ind w:left="720" w:hanging="360"/>
          </w:pPr>
        </w:pPrChange>
      </w:pPr>
      <w:del w:id="508" w:author="Sayali Dev" w:date="2018-01-08T18:01:00Z">
        <w:r w:rsidRPr="00655842" w:rsidDel="001A358A">
          <w:delText xml:space="preserve">To delete a kit item from the kits cart, click the trash icon </w:delText>
        </w:r>
        <w:r w:rsidRPr="00655842" w:rsidDel="001A358A">
          <w:rPr>
            <w:noProof/>
          </w:rPr>
          <w:drawing>
            <wp:inline distT="0" distB="0" distL="0" distR="0" wp14:anchorId="5C6AC93A" wp14:editId="07B68BA4">
              <wp:extent cx="219075" cy="200025"/>
              <wp:effectExtent l="0" t="0" r="9525" b="9525"/>
              <wp:docPr id="90" name="Picture 90" descr="trash can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trash can icon"/>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19075" cy="200025"/>
                      </a:xfrm>
                      <a:prstGeom prst="rect">
                        <a:avLst/>
                      </a:prstGeom>
                      <a:noFill/>
                      <a:ln>
                        <a:noFill/>
                      </a:ln>
                    </pic:spPr>
                  </pic:pic>
                </a:graphicData>
              </a:graphic>
            </wp:inline>
          </w:drawing>
        </w:r>
        <w:r w:rsidRPr="00655842" w:rsidDel="001A358A">
          <w:delText xml:space="preserve"> for the appropriate item. </w:delText>
        </w:r>
      </w:del>
    </w:p>
    <w:p w14:paraId="78468B3A" w14:textId="57F9BDA1" w:rsidR="00D95284" w:rsidRPr="00655842" w:rsidDel="001A358A" w:rsidRDefault="00D95284">
      <w:pPr>
        <w:spacing w:after="120"/>
        <w:rPr>
          <w:del w:id="509" w:author="Sayali Dev" w:date="2018-01-08T18:01:00Z"/>
        </w:rPr>
        <w:pPrChange w:id="510" w:author="Sayali Dev" w:date="2018-01-08T18:01:00Z">
          <w:pPr>
            <w:spacing w:after="120"/>
            <w:ind w:left="720"/>
          </w:pPr>
        </w:pPrChange>
      </w:pPr>
      <w:del w:id="511" w:author="Sayali Dev" w:date="2018-01-08T18:01:00Z">
        <w:r w:rsidRPr="00655842" w:rsidDel="001A358A">
          <w:rPr>
            <w:b/>
          </w:rPr>
          <w:delText>Note:</w:delText>
        </w:r>
        <w:r w:rsidRPr="00655842" w:rsidDel="001A358A">
          <w:delText xml:space="preserve"> To delete all the kit items, click the trash can icon </w:delText>
        </w:r>
        <w:r w:rsidRPr="00655842" w:rsidDel="001A358A">
          <w:rPr>
            <w:noProof/>
          </w:rPr>
          <w:drawing>
            <wp:inline distT="0" distB="0" distL="0" distR="0" wp14:anchorId="0117D6B1" wp14:editId="0A93FC0D">
              <wp:extent cx="219075" cy="200025"/>
              <wp:effectExtent l="0" t="0" r="9525" b="9525"/>
              <wp:docPr id="91" name="Picture 91" descr="trash can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trash can icon"/>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19075" cy="200025"/>
                      </a:xfrm>
                      <a:prstGeom prst="rect">
                        <a:avLst/>
                      </a:prstGeom>
                      <a:noFill/>
                      <a:ln>
                        <a:noFill/>
                      </a:ln>
                    </pic:spPr>
                  </pic:pic>
                </a:graphicData>
              </a:graphic>
            </wp:inline>
          </w:drawing>
        </w:r>
        <w:r w:rsidRPr="00655842" w:rsidDel="001A358A">
          <w:delText xml:space="preserve"> in the header row</w:delText>
        </w:r>
        <w:r w:rsidR="00A701D3" w:rsidDel="001A358A">
          <w:delText xml:space="preserve"> on extreme right.</w:delText>
        </w:r>
        <w:r w:rsidRPr="00655842" w:rsidDel="001A358A">
          <w:br/>
        </w:r>
      </w:del>
    </w:p>
    <w:p w14:paraId="45582269" w14:textId="22EC9F49" w:rsidR="00D95284" w:rsidRPr="00655842" w:rsidDel="001A358A" w:rsidRDefault="00D95284">
      <w:pPr>
        <w:numPr>
          <w:ilvl w:val="0"/>
          <w:numId w:val="74"/>
        </w:numPr>
        <w:ind w:left="0"/>
        <w:rPr>
          <w:del w:id="512" w:author="Sayali Dev" w:date="2018-01-08T18:01:00Z"/>
        </w:rPr>
        <w:pPrChange w:id="513" w:author="Sayali Dev" w:date="2018-01-08T18:01:00Z">
          <w:pPr>
            <w:numPr>
              <w:numId w:val="74"/>
            </w:numPr>
            <w:ind w:left="720" w:hanging="360"/>
          </w:pPr>
        </w:pPrChange>
      </w:pPr>
      <w:del w:id="514" w:author="Sayali Dev" w:date="2018-01-08T18:01:00Z">
        <w:r w:rsidRPr="00655842" w:rsidDel="001A358A">
          <w:delText xml:space="preserve">To add a comment to a kit item: </w:delText>
        </w:r>
      </w:del>
    </w:p>
    <w:p w14:paraId="612CF72D" w14:textId="4089214B" w:rsidR="00D95284" w:rsidRPr="00655842" w:rsidDel="001A358A" w:rsidRDefault="00D95284">
      <w:pPr>
        <w:numPr>
          <w:ilvl w:val="0"/>
          <w:numId w:val="35"/>
        </w:numPr>
        <w:ind w:left="0"/>
        <w:rPr>
          <w:del w:id="515" w:author="Sayali Dev" w:date="2018-01-08T18:01:00Z"/>
        </w:rPr>
        <w:pPrChange w:id="516" w:author="Sayali Dev" w:date="2018-01-08T18:01:00Z">
          <w:pPr>
            <w:numPr>
              <w:numId w:val="35"/>
            </w:numPr>
            <w:ind w:left="1440" w:hanging="360"/>
          </w:pPr>
        </w:pPrChange>
      </w:pPr>
      <w:del w:id="517" w:author="Sayali Dev" w:date="2018-01-08T18:01:00Z">
        <w:r w:rsidRPr="00655842" w:rsidDel="001A358A">
          <w:delText xml:space="preserve">Click the comments icon </w:delText>
        </w:r>
        <w:r w:rsidRPr="00655842" w:rsidDel="001A358A">
          <w:rPr>
            <w:noProof/>
          </w:rPr>
          <w:drawing>
            <wp:inline distT="0" distB="0" distL="0" distR="0" wp14:anchorId="6A393798" wp14:editId="3016A264">
              <wp:extent cx="257175" cy="219075"/>
              <wp:effectExtent l="0" t="0" r="9525" b="9525"/>
              <wp:docPr id="92" name="Picture 92" descr="comments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omments icon"/>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57175" cy="219075"/>
                      </a:xfrm>
                      <a:prstGeom prst="rect">
                        <a:avLst/>
                      </a:prstGeom>
                      <a:noFill/>
                      <a:ln>
                        <a:noFill/>
                      </a:ln>
                    </pic:spPr>
                  </pic:pic>
                </a:graphicData>
              </a:graphic>
            </wp:inline>
          </w:drawing>
        </w:r>
        <w:r w:rsidRPr="00655842" w:rsidDel="001A358A">
          <w:delText xml:space="preserve"> for the appropriate item. </w:delText>
        </w:r>
      </w:del>
    </w:p>
    <w:p w14:paraId="15135BCE" w14:textId="0FC63DF6" w:rsidR="00D95284" w:rsidRPr="00655842" w:rsidDel="001A358A" w:rsidRDefault="00D95284">
      <w:pPr>
        <w:rPr>
          <w:del w:id="518" w:author="Sayali Dev" w:date="2018-01-08T18:01:00Z"/>
        </w:rPr>
        <w:pPrChange w:id="519" w:author="Sayali Dev" w:date="2018-01-08T18:01:00Z">
          <w:pPr>
            <w:ind w:left="1080"/>
          </w:pPr>
        </w:pPrChange>
      </w:pPr>
      <w:del w:id="520" w:author="Sayali Dev" w:date="2018-01-08T18:01:00Z">
        <w:r w:rsidRPr="00655842" w:rsidDel="001A358A">
          <w:delText xml:space="preserve">The </w:delText>
        </w:r>
        <w:r w:rsidRPr="00655842" w:rsidDel="001A358A">
          <w:rPr>
            <w:b/>
          </w:rPr>
          <w:delText>Comments</w:delText>
        </w:r>
        <w:r w:rsidRPr="00655842" w:rsidDel="001A358A">
          <w:delText xml:space="preserve"> window appears. </w:delText>
        </w:r>
      </w:del>
    </w:p>
    <w:p w14:paraId="22B5BB3D" w14:textId="36F04197" w:rsidR="00D95284" w:rsidRPr="00655842" w:rsidDel="001A358A" w:rsidRDefault="00D95284">
      <w:pPr>
        <w:rPr>
          <w:del w:id="521" w:author="Sayali Dev" w:date="2018-01-08T18:01:00Z"/>
        </w:rPr>
        <w:pPrChange w:id="522" w:author="Sayali Dev" w:date="2018-01-08T18:01:00Z">
          <w:pPr>
            <w:ind w:left="1080"/>
          </w:pPr>
        </w:pPrChange>
      </w:pPr>
    </w:p>
    <w:p w14:paraId="30DCDEFD" w14:textId="7C813774" w:rsidR="00D95284" w:rsidRPr="00655842" w:rsidDel="001A358A" w:rsidRDefault="00D95284" w:rsidP="00D95284">
      <w:pPr>
        <w:ind w:left="720" w:firstLine="360"/>
        <w:rPr>
          <w:del w:id="523" w:author="Sayali Dev" w:date="2018-01-08T18:01:00Z"/>
        </w:rPr>
      </w:pPr>
      <w:del w:id="524" w:author="Sayali Dev" w:date="2018-01-08T18:01:00Z">
        <w:r w:rsidDel="001A358A">
          <w:rPr>
            <w:noProof/>
          </w:rPr>
          <w:drawing>
            <wp:inline distT="0" distB="0" distL="0" distR="0" wp14:anchorId="6F60A227" wp14:editId="0439455F">
              <wp:extent cx="6083260" cy="1497330"/>
              <wp:effectExtent l="19050" t="19050" r="13335" b="2667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15892" cy="1505362"/>
                      </a:xfrm>
                      <a:prstGeom prst="rect">
                        <a:avLst/>
                      </a:prstGeom>
                      <a:ln w="3175">
                        <a:solidFill>
                          <a:schemeClr val="tx1"/>
                        </a:solidFill>
                      </a:ln>
                    </pic:spPr>
                  </pic:pic>
                </a:graphicData>
              </a:graphic>
            </wp:inline>
          </w:drawing>
        </w:r>
      </w:del>
    </w:p>
    <w:p w14:paraId="246362DC" w14:textId="77777777" w:rsidR="00D95284" w:rsidRPr="00655842" w:rsidDel="001A358A" w:rsidRDefault="00D95284" w:rsidP="00D95284">
      <w:pPr>
        <w:rPr>
          <w:del w:id="525" w:author="Sayali Dev" w:date="2018-01-08T18:01:00Z"/>
        </w:rPr>
      </w:pPr>
    </w:p>
    <w:p w14:paraId="13D44853" w14:textId="49A6764B" w:rsidR="00D95284" w:rsidRPr="00655842" w:rsidDel="001A358A" w:rsidRDefault="00D95284">
      <w:pPr>
        <w:numPr>
          <w:ilvl w:val="0"/>
          <w:numId w:val="35"/>
        </w:numPr>
        <w:ind w:left="0"/>
        <w:rPr>
          <w:del w:id="526" w:author="Sayali Dev" w:date="2018-01-08T18:01:00Z"/>
        </w:rPr>
        <w:pPrChange w:id="527" w:author="Sayali Dev" w:date="2018-01-08T18:01:00Z">
          <w:pPr>
            <w:numPr>
              <w:numId w:val="35"/>
            </w:numPr>
            <w:ind w:left="1440" w:hanging="360"/>
          </w:pPr>
        </w:pPrChange>
      </w:pPr>
      <w:del w:id="528" w:author="Sayali Dev" w:date="2018-01-08T18:01:00Z">
        <w:r w:rsidRPr="00655842" w:rsidDel="001A358A">
          <w:delText xml:space="preserve">In the </w:delText>
        </w:r>
        <w:r w:rsidRPr="00655842" w:rsidDel="001A358A">
          <w:rPr>
            <w:b/>
          </w:rPr>
          <w:delText>Comments</w:delText>
        </w:r>
        <w:r w:rsidRPr="00655842" w:rsidDel="001A358A">
          <w:delText xml:space="preserve"> box, type your comment regarding the kit item, and then click </w:delText>
        </w:r>
        <w:r w:rsidRPr="00655842" w:rsidDel="001A358A">
          <w:rPr>
            <w:b/>
          </w:rPr>
          <w:delText>SUBMIT</w:delText>
        </w:r>
        <w:r w:rsidRPr="00655842" w:rsidDel="001A358A">
          <w:delText xml:space="preserve">.  </w:delText>
        </w:r>
      </w:del>
    </w:p>
    <w:p w14:paraId="51E746AF" w14:textId="1214F025" w:rsidR="00D95284" w:rsidRPr="00655842" w:rsidDel="001A358A" w:rsidRDefault="00D95284">
      <w:pPr>
        <w:rPr>
          <w:del w:id="529" w:author="Sayali Dev" w:date="2018-01-08T18:01:00Z"/>
        </w:rPr>
        <w:pPrChange w:id="530" w:author="Sayali Dev" w:date="2018-01-08T18:01:00Z">
          <w:pPr>
            <w:ind w:left="1080"/>
          </w:pPr>
        </w:pPrChange>
      </w:pPr>
      <w:del w:id="531" w:author="Sayali Dev" w:date="2018-01-08T18:01:00Z">
        <w:r w:rsidRPr="00655842" w:rsidDel="001A358A">
          <w:delText>The comment is added to the kit item.</w:delText>
        </w:r>
      </w:del>
    </w:p>
    <w:p w14:paraId="308F79B2" w14:textId="3A110F9A" w:rsidR="00D95284" w:rsidRPr="00655842" w:rsidDel="001A358A" w:rsidRDefault="00D95284">
      <w:pPr>
        <w:ind w:left="720" w:firstLine="360"/>
        <w:rPr>
          <w:del w:id="532" w:author="Sayali Dev" w:date="2018-01-08T18:01:00Z"/>
        </w:rPr>
        <w:pPrChange w:id="533" w:author="Sayali Dev" w:date="2018-01-08T18:01:00Z">
          <w:pPr>
            <w:ind w:left="720"/>
          </w:pPr>
        </w:pPrChange>
      </w:pPr>
    </w:p>
    <w:p w14:paraId="7A47BDBF" w14:textId="3CD9DBF6" w:rsidR="0077156A" w:rsidRDefault="00D95284" w:rsidP="00612AF6">
      <w:pPr>
        <w:numPr>
          <w:ilvl w:val="0"/>
          <w:numId w:val="74"/>
        </w:numPr>
      </w:pPr>
      <w:r w:rsidRPr="00655842">
        <w:t xml:space="preserve">Click </w:t>
      </w:r>
      <w:del w:id="534" w:author="Sayali Dev" w:date="2018-01-08T18:02:00Z">
        <w:r w:rsidRPr="001362D0" w:rsidDel="001A358A">
          <w:rPr>
            <w:b/>
          </w:rPr>
          <w:delText>SAVE</w:delText>
        </w:r>
      </w:del>
      <w:ins w:id="535" w:author="Sayali Dev" w:date="2018-01-08T18:02:00Z">
        <w:r w:rsidR="001A358A">
          <w:rPr>
            <w:b/>
          </w:rPr>
          <w:t>CREATE</w:t>
        </w:r>
      </w:ins>
      <w:r w:rsidRPr="00655842">
        <w:t xml:space="preserve">. </w:t>
      </w:r>
      <w:r w:rsidRPr="00655842">
        <w:br/>
        <w:t xml:space="preserve">The </w:t>
      </w:r>
      <w:del w:id="536" w:author="Sayali Dev" w:date="2018-01-08T18:03:00Z">
        <w:r w:rsidRPr="001A358A" w:rsidDel="001A358A">
          <w:rPr>
            <w:color w:val="FF0000"/>
            <w:rPrChange w:id="537" w:author="Sayali Dev" w:date="2018-01-08T18:03:00Z">
              <w:rPr/>
            </w:rPrChange>
          </w:rPr>
          <w:delText xml:space="preserve">kit </w:delText>
        </w:r>
      </w:del>
      <w:ins w:id="538" w:author="Sayali Dev" w:date="2018-01-08T18:03:00Z">
        <w:r w:rsidR="001A358A" w:rsidRPr="001A358A">
          <w:rPr>
            <w:color w:val="FF0000"/>
            <w:rPrChange w:id="539" w:author="Sayali Dev" w:date="2018-01-08T18:03:00Z">
              <w:rPr/>
            </w:rPrChange>
          </w:rPr>
          <w:t xml:space="preserve">specimen </w:t>
        </w:r>
      </w:ins>
      <w:r w:rsidRPr="00655842">
        <w:t>is assigned</w:t>
      </w:r>
      <w:r>
        <w:t xml:space="preserve"> to the Collection Event for this Subject</w:t>
      </w:r>
      <w:r w:rsidRPr="00655842">
        <w:t>.</w:t>
      </w:r>
    </w:p>
    <w:p w14:paraId="52100B4D" w14:textId="77777777" w:rsidR="0077156A" w:rsidRDefault="0077156A" w:rsidP="0077156A">
      <w:pPr>
        <w:ind w:left="720"/>
      </w:pPr>
    </w:p>
    <w:p w14:paraId="59A3C6F5" w14:textId="77777777" w:rsidR="001A358A" w:rsidRDefault="001A358A">
      <w:pPr>
        <w:rPr>
          <w:ins w:id="540" w:author="Sayali Dev" w:date="2018-01-08T18:06:00Z"/>
        </w:rPr>
        <w:pPrChange w:id="541" w:author="Sayali Dev" w:date="2018-01-08T18:06:00Z">
          <w:pPr>
            <w:ind w:left="720"/>
          </w:pPr>
        </w:pPrChange>
      </w:pPr>
      <w:ins w:id="542" w:author="Sayali Dev" w:date="2018-01-08T18:06:00Z">
        <w:r>
          <w:rPr>
            <w:noProof/>
          </w:rPr>
          <w:drawing>
            <wp:inline distT="0" distB="0" distL="0" distR="0" wp14:anchorId="61394FCF" wp14:editId="6EB79842">
              <wp:extent cx="6638925" cy="3229610"/>
              <wp:effectExtent l="0" t="0" r="9525"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8794" r="1553" b="6029"/>
                      <a:stretch/>
                    </pic:blipFill>
                    <pic:spPr bwMode="auto">
                      <a:xfrm>
                        <a:off x="0" y="0"/>
                        <a:ext cx="6638925" cy="3229610"/>
                      </a:xfrm>
                      <a:prstGeom prst="rect">
                        <a:avLst/>
                      </a:prstGeom>
                      <a:ln>
                        <a:noFill/>
                      </a:ln>
                      <a:extLst>
                        <a:ext uri="{53640926-AAD7-44D8-BBD7-CCE9431645EC}">
                          <a14:shadowObscured xmlns:a14="http://schemas.microsoft.com/office/drawing/2010/main"/>
                        </a:ext>
                      </a:extLst>
                    </pic:spPr>
                  </pic:pic>
                </a:graphicData>
              </a:graphic>
            </wp:inline>
          </w:drawing>
        </w:r>
      </w:ins>
    </w:p>
    <w:p w14:paraId="2ACDD05D" w14:textId="42AF4982" w:rsidR="00D95284" w:rsidRDefault="00D95284">
      <w:pPr>
        <w:pPrChange w:id="543" w:author="Sayali Dev" w:date="2018-01-08T18:07:00Z">
          <w:pPr>
            <w:ind w:left="720"/>
          </w:pPr>
        </w:pPrChange>
      </w:pPr>
      <w:r w:rsidRPr="00655842">
        <w:br/>
      </w:r>
      <w:r w:rsidR="001362D0">
        <w:rPr>
          <w:b/>
          <w:noProof/>
        </w:rPr>
        <mc:AlternateContent>
          <mc:Choice Requires="wps">
            <w:drawing>
              <wp:inline distT="0" distB="0" distL="0" distR="0" wp14:anchorId="596AB5E9" wp14:editId="6DD18DB9">
                <wp:extent cx="6572250" cy="914400"/>
                <wp:effectExtent l="0" t="0" r="19050" b="19050"/>
                <wp:docPr id="107" name="Rectangle 107"/>
                <wp:cNvGraphicFramePr/>
                <a:graphic xmlns:a="http://schemas.openxmlformats.org/drawingml/2006/main">
                  <a:graphicData uri="http://schemas.microsoft.com/office/word/2010/wordprocessingShape">
                    <wps:wsp>
                      <wps:cNvSpPr/>
                      <wps:spPr>
                        <a:xfrm>
                          <a:off x="0" y="0"/>
                          <a:ext cx="6572250" cy="914400"/>
                        </a:xfrm>
                        <a:prstGeom prst="rect">
                          <a:avLst/>
                        </a:prstGeom>
                        <a:noFill/>
                      </wps:spPr>
                      <wps:style>
                        <a:lnRef idx="2">
                          <a:schemeClr val="dk1"/>
                        </a:lnRef>
                        <a:fillRef idx="1">
                          <a:schemeClr val="lt1"/>
                        </a:fillRef>
                        <a:effectRef idx="0">
                          <a:schemeClr val="dk1"/>
                        </a:effectRef>
                        <a:fontRef idx="minor">
                          <a:schemeClr val="dk1"/>
                        </a:fontRef>
                      </wps:style>
                      <wps:txbx>
                        <w:txbxContent>
                          <w:p w14:paraId="7EF32844" w14:textId="77777777" w:rsidR="00AD2DC3" w:rsidRDefault="00AD2DC3" w:rsidP="001362D0">
                            <w:pPr>
                              <w:ind w:right="540"/>
                              <w:jc w:val="center"/>
                              <w:rPr>
                                <w:b/>
                              </w:rPr>
                            </w:pPr>
                            <w:r>
                              <w:rPr>
                                <w:b/>
                              </w:rPr>
                              <w:t>Note:</w:t>
                            </w:r>
                          </w:p>
                          <w:p w14:paraId="515CB588" w14:textId="77777777" w:rsidR="00AD2DC3" w:rsidRDefault="00AD2DC3" w:rsidP="001362D0">
                            <w:pPr>
                              <w:ind w:right="540"/>
                              <w:rPr>
                                <w:b/>
                              </w:rPr>
                            </w:pPr>
                          </w:p>
                          <w:p w14:paraId="6CAD13EC" w14:textId="657EA53D" w:rsidR="00AD2DC3" w:rsidRPr="009B4CDF" w:rsidDel="0059758B" w:rsidRDefault="00AD2DC3" w:rsidP="001362D0">
                            <w:pPr>
                              <w:pStyle w:val="ListParagraph"/>
                              <w:numPr>
                                <w:ilvl w:val="0"/>
                                <w:numId w:val="83"/>
                              </w:numPr>
                              <w:ind w:right="540"/>
                              <w:rPr>
                                <w:del w:id="544" w:author="Sayali Dev" w:date="2018-01-18T15:36:00Z"/>
                                <w:color w:val="FF0000"/>
                                <w:rPrChange w:id="545" w:author="Sayali Dev" w:date="2018-01-08T18:07:00Z">
                                  <w:rPr>
                                    <w:del w:id="546" w:author="Sayali Dev" w:date="2018-01-18T15:36:00Z"/>
                                  </w:rPr>
                                </w:rPrChange>
                              </w:rPr>
                            </w:pPr>
                            <w:del w:id="547" w:author="Sayali Dev" w:date="2018-01-18T15:36:00Z">
                              <w:r w:rsidRPr="009B4CDF" w:rsidDel="0059758B">
                                <w:rPr>
                                  <w:color w:val="FF0000"/>
                                  <w:rPrChange w:id="548" w:author="Sayali Dev" w:date="2018-01-08T18:07:00Z">
                                    <w:rPr/>
                                  </w:rPrChange>
                                </w:rPr>
                                <w:delText xml:space="preserve">Only one </w:delText>
                              </w:r>
                            </w:del>
                            <w:del w:id="549" w:author="Sayali Dev" w:date="2018-01-08T18:04:00Z">
                              <w:r w:rsidRPr="009B4CDF" w:rsidDel="001A358A">
                                <w:rPr>
                                  <w:color w:val="FF0000"/>
                                  <w:rPrChange w:id="550" w:author="Sayali Dev" w:date="2018-01-08T18:07:00Z">
                                    <w:rPr/>
                                  </w:rPrChange>
                                </w:rPr>
                                <w:delText>kit</w:delText>
                              </w:r>
                            </w:del>
                            <w:del w:id="551" w:author="Sayali Dev" w:date="2018-01-18T15:36:00Z">
                              <w:r w:rsidRPr="009B4CDF" w:rsidDel="0059758B">
                                <w:rPr>
                                  <w:color w:val="FF0000"/>
                                  <w:rPrChange w:id="552" w:author="Sayali Dev" w:date="2018-01-08T18:07:00Z">
                                    <w:rPr/>
                                  </w:rPrChange>
                                </w:rPr>
                                <w:delText xml:space="preserve"> can be assigned to a collection event for a </w:delText>
                              </w:r>
                            </w:del>
                            <w:del w:id="553" w:author="Sayali Dev" w:date="2018-01-08T18:04:00Z">
                              <w:r w:rsidRPr="009B4CDF" w:rsidDel="001A358A">
                                <w:rPr>
                                  <w:color w:val="FF0000"/>
                                  <w:rPrChange w:id="554" w:author="Sayali Dev" w:date="2018-01-08T18:07:00Z">
                                    <w:rPr/>
                                  </w:rPrChange>
                                </w:rPr>
                                <w:delText>subject</w:delText>
                              </w:r>
                            </w:del>
                          </w:p>
                          <w:p w14:paraId="46E225B1" w14:textId="20A88D8B" w:rsidR="00AD2DC3" w:rsidRPr="009B4CDF" w:rsidRDefault="00AD2DC3" w:rsidP="001362D0">
                            <w:pPr>
                              <w:pStyle w:val="ListParagraph"/>
                              <w:numPr>
                                <w:ilvl w:val="0"/>
                                <w:numId w:val="83"/>
                              </w:numPr>
                              <w:ind w:right="540"/>
                              <w:rPr>
                                <w:color w:val="FF0000"/>
                                <w:rPrChange w:id="555" w:author="Sayali Dev" w:date="2018-01-08T18:07:00Z">
                                  <w:rPr/>
                                </w:rPrChange>
                              </w:rPr>
                            </w:pPr>
                            <w:ins w:id="556" w:author="Sayali Dev" w:date="2018-01-08T18:04:00Z">
                              <w:r w:rsidRPr="009B4CDF">
                                <w:rPr>
                                  <w:color w:val="FF0000"/>
                                  <w:rPrChange w:id="557" w:author="Sayali Dev" w:date="2018-01-08T18:07:00Z">
                                    <w:rPr/>
                                  </w:rPrChange>
                                </w:rPr>
                                <w:t>Specimen</w:t>
                              </w:r>
                            </w:ins>
                            <w:del w:id="558" w:author="Sayali Dev" w:date="2018-01-08T18:04:00Z">
                              <w:r w:rsidRPr="009B4CDF" w:rsidDel="001A358A">
                                <w:rPr>
                                  <w:color w:val="FF0000"/>
                                  <w:rPrChange w:id="559" w:author="Sayali Dev" w:date="2018-01-08T18:07:00Z">
                                    <w:rPr/>
                                  </w:rPrChange>
                                </w:rPr>
                                <w:delText>Kit</w:delText>
                              </w:r>
                            </w:del>
                            <w:r w:rsidRPr="009B4CDF">
                              <w:rPr>
                                <w:color w:val="FF0000"/>
                                <w:rPrChange w:id="560" w:author="Sayali Dev" w:date="2018-01-08T18:07:00Z">
                                  <w:rPr/>
                                </w:rPrChange>
                              </w:rPr>
                              <w:t xml:space="preserve"> already assigned to a </w:t>
                            </w:r>
                            <w:del w:id="561" w:author="Sayali Dev" w:date="2018-01-08T18:04:00Z">
                              <w:r w:rsidRPr="009B4CDF" w:rsidDel="001A358A">
                                <w:rPr>
                                  <w:color w:val="FF0000"/>
                                  <w:rPrChange w:id="562" w:author="Sayali Dev" w:date="2018-01-08T18:07:00Z">
                                    <w:rPr/>
                                  </w:rPrChange>
                                </w:rPr>
                                <w:delText xml:space="preserve">subject </w:delText>
                              </w:r>
                            </w:del>
                            <w:ins w:id="563" w:author="Sayali Dev" w:date="2018-01-08T18:04:00Z">
                              <w:r w:rsidRPr="009B4CDF">
                                <w:rPr>
                                  <w:color w:val="FF0000"/>
                                  <w:rPrChange w:id="564" w:author="Sayali Dev" w:date="2018-01-08T18:07:00Z">
                                    <w:rPr/>
                                  </w:rPrChange>
                                </w:rPr>
                                <w:t xml:space="preserve">patient </w:t>
                              </w:r>
                            </w:ins>
                            <w:r w:rsidRPr="009B4CDF">
                              <w:rPr>
                                <w:color w:val="FF0000"/>
                                <w:rPrChange w:id="565" w:author="Sayali Dev" w:date="2018-01-08T18:07:00Z">
                                  <w:rPr/>
                                </w:rPrChange>
                              </w:rPr>
                              <w:t xml:space="preserve">cannot be assigned to another </w:t>
                            </w:r>
                            <w:del w:id="566" w:author="Sayali Dev" w:date="2018-01-08T18:04:00Z">
                              <w:r w:rsidRPr="009B4CDF" w:rsidDel="001A358A">
                                <w:rPr>
                                  <w:color w:val="FF0000"/>
                                  <w:rPrChange w:id="567" w:author="Sayali Dev" w:date="2018-01-08T18:07:00Z">
                                    <w:rPr/>
                                  </w:rPrChange>
                                </w:rPr>
                                <w:delText>subject</w:delText>
                              </w:r>
                            </w:del>
                            <w:ins w:id="568" w:author="Sayali Dev" w:date="2018-01-08T18:04:00Z">
                              <w:r w:rsidRPr="009B4CDF">
                                <w:rPr>
                                  <w:color w:val="FF0000"/>
                                  <w:rPrChange w:id="569" w:author="Sayali Dev" w:date="2018-01-08T18:07:00Z">
                                    <w:rPr/>
                                  </w:rPrChange>
                                </w:rPr>
                                <w:t>patient</w:t>
                              </w:r>
                            </w:ins>
                            <w:r w:rsidRPr="009B4CDF">
                              <w:rPr>
                                <w:color w:val="FF0000"/>
                                <w:rPrChange w:id="570" w:author="Sayali Dev" w:date="2018-01-08T18:07:00Z">
                                  <w:rPr/>
                                </w:rPrChange>
                              </w:rPr>
                              <w:t>.</w:t>
                            </w:r>
                          </w:p>
                          <w:p w14:paraId="6CCCD2F0" w14:textId="77777777" w:rsidR="00AD2DC3" w:rsidRDefault="00AD2DC3" w:rsidP="001362D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96AB5E9" id="Rectangle 107" o:spid="_x0000_s1032" style="width:517.5pt;height:1in;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" filled="f" strokecolor="black [3200]" strokeweight="1pt">
                <v:textbox>
                  <w:txbxContent>
                    <w:p w14:paraId="7EF32844" w14:textId="77777777" w:rsidR="00AD2DC3" w:rsidRDefault="00AD2DC3" w:rsidP="001362D0">
                      <w:pPr>
                        <w:ind w:right="540"/>
                        <w:jc w:val="center"/>
                        <w:rPr>
                          <w:b/>
                        </w:rPr>
                      </w:pPr>
                      <w:r>
                        <w:rPr>
                          <w:b/>
                        </w:rPr>
                        <w:t>Note:</w:t>
                      </w:r>
                    </w:p>
                    <w:p w14:paraId="515CB588" w14:textId="77777777" w:rsidR="00AD2DC3" w:rsidRDefault="00AD2DC3" w:rsidP="001362D0">
                      <w:pPr>
                        <w:ind w:right="540"/>
                        <w:rPr>
                          <w:b/>
                        </w:rPr>
                      </w:pPr>
                    </w:p>
                    <w:p w14:paraId="6CAD13EC" w14:textId="657EA53D" w:rsidR="00AD2DC3" w:rsidRPr="009B4CDF" w:rsidDel="0059758B" w:rsidRDefault="00AD2DC3" w:rsidP="001362D0">
                      <w:pPr>
                        <w:pStyle w:val="ListParagraph"/>
                        <w:numPr>
                          <w:ilvl w:val="0"/>
                          <w:numId w:val="83"/>
                        </w:numPr>
                        <w:ind w:right="540"/>
                        <w:rPr>
                          <w:del w:id="570" w:author="Sayali Dev" w:date="2018-01-18T15:36:00Z"/>
                          <w:color w:val="FF0000"/>
                          <w:rPrChange w:id="571" w:author="Sayali Dev" w:date="2018-01-08T18:07:00Z">
                            <w:rPr>
                              <w:del w:id="572" w:author="Sayali Dev" w:date="2018-01-18T15:36:00Z"/>
                            </w:rPr>
                          </w:rPrChange>
                        </w:rPr>
                      </w:pPr>
                      <w:del w:id="573" w:author="Sayali Dev" w:date="2018-01-18T15:36:00Z">
                        <w:r w:rsidRPr="009B4CDF" w:rsidDel="0059758B">
                          <w:rPr>
                            <w:color w:val="FF0000"/>
                            <w:rPrChange w:id="574" w:author="Sayali Dev" w:date="2018-01-08T18:07:00Z">
                              <w:rPr/>
                            </w:rPrChange>
                          </w:rPr>
                          <w:delText xml:space="preserve">Only one </w:delText>
                        </w:r>
                      </w:del>
                      <w:del w:id="575" w:author="Sayali Dev" w:date="2018-01-08T18:04:00Z">
                        <w:r w:rsidRPr="009B4CDF" w:rsidDel="001A358A">
                          <w:rPr>
                            <w:color w:val="FF0000"/>
                            <w:rPrChange w:id="576" w:author="Sayali Dev" w:date="2018-01-08T18:07:00Z">
                              <w:rPr/>
                            </w:rPrChange>
                          </w:rPr>
                          <w:delText>kit</w:delText>
                        </w:r>
                      </w:del>
                      <w:del w:id="577" w:author="Sayali Dev" w:date="2018-01-18T15:36:00Z">
                        <w:r w:rsidRPr="009B4CDF" w:rsidDel="0059758B">
                          <w:rPr>
                            <w:color w:val="FF0000"/>
                            <w:rPrChange w:id="578" w:author="Sayali Dev" w:date="2018-01-08T18:07:00Z">
                              <w:rPr/>
                            </w:rPrChange>
                          </w:rPr>
                          <w:delText xml:space="preserve"> can be assigned to a collection event for a </w:delText>
                        </w:r>
                      </w:del>
                      <w:del w:id="579" w:author="Sayali Dev" w:date="2018-01-08T18:04:00Z">
                        <w:r w:rsidRPr="009B4CDF" w:rsidDel="001A358A">
                          <w:rPr>
                            <w:color w:val="FF0000"/>
                            <w:rPrChange w:id="580" w:author="Sayali Dev" w:date="2018-01-08T18:07:00Z">
                              <w:rPr/>
                            </w:rPrChange>
                          </w:rPr>
                          <w:delText>subject</w:delText>
                        </w:r>
                      </w:del>
                    </w:p>
                    <w:p w14:paraId="46E225B1" w14:textId="20A88D8B" w:rsidR="00AD2DC3" w:rsidRPr="009B4CDF" w:rsidRDefault="00AD2DC3" w:rsidP="001362D0">
                      <w:pPr>
                        <w:pStyle w:val="ListParagraph"/>
                        <w:numPr>
                          <w:ilvl w:val="0"/>
                          <w:numId w:val="83"/>
                        </w:numPr>
                        <w:ind w:right="540"/>
                        <w:rPr>
                          <w:color w:val="FF0000"/>
                          <w:rPrChange w:id="581" w:author="Sayali Dev" w:date="2018-01-08T18:07:00Z">
                            <w:rPr/>
                          </w:rPrChange>
                        </w:rPr>
                      </w:pPr>
                      <w:ins w:id="582" w:author="Sayali Dev" w:date="2018-01-08T18:04:00Z">
                        <w:r w:rsidRPr="009B4CDF">
                          <w:rPr>
                            <w:color w:val="FF0000"/>
                            <w:rPrChange w:id="583" w:author="Sayali Dev" w:date="2018-01-08T18:07:00Z">
                              <w:rPr/>
                            </w:rPrChange>
                          </w:rPr>
                          <w:t>Specimen</w:t>
                        </w:r>
                      </w:ins>
                      <w:del w:id="584" w:author="Sayali Dev" w:date="2018-01-08T18:04:00Z">
                        <w:r w:rsidRPr="009B4CDF" w:rsidDel="001A358A">
                          <w:rPr>
                            <w:color w:val="FF0000"/>
                            <w:rPrChange w:id="585" w:author="Sayali Dev" w:date="2018-01-08T18:07:00Z">
                              <w:rPr/>
                            </w:rPrChange>
                          </w:rPr>
                          <w:delText>Kit</w:delText>
                        </w:r>
                      </w:del>
                      <w:r w:rsidRPr="009B4CDF">
                        <w:rPr>
                          <w:color w:val="FF0000"/>
                          <w:rPrChange w:id="586" w:author="Sayali Dev" w:date="2018-01-08T18:07:00Z">
                            <w:rPr/>
                          </w:rPrChange>
                        </w:rPr>
                        <w:t xml:space="preserve"> already assigned to a </w:t>
                      </w:r>
                      <w:del w:id="587" w:author="Sayali Dev" w:date="2018-01-08T18:04:00Z">
                        <w:r w:rsidRPr="009B4CDF" w:rsidDel="001A358A">
                          <w:rPr>
                            <w:color w:val="FF0000"/>
                            <w:rPrChange w:id="588" w:author="Sayali Dev" w:date="2018-01-08T18:07:00Z">
                              <w:rPr/>
                            </w:rPrChange>
                          </w:rPr>
                          <w:delText xml:space="preserve">subject </w:delText>
                        </w:r>
                      </w:del>
                      <w:ins w:id="589" w:author="Sayali Dev" w:date="2018-01-08T18:04:00Z">
                        <w:r w:rsidRPr="009B4CDF">
                          <w:rPr>
                            <w:color w:val="FF0000"/>
                            <w:rPrChange w:id="590" w:author="Sayali Dev" w:date="2018-01-08T18:07:00Z">
                              <w:rPr/>
                            </w:rPrChange>
                          </w:rPr>
                          <w:t xml:space="preserve">patient </w:t>
                        </w:r>
                      </w:ins>
                      <w:r w:rsidRPr="009B4CDF">
                        <w:rPr>
                          <w:color w:val="FF0000"/>
                          <w:rPrChange w:id="591" w:author="Sayali Dev" w:date="2018-01-08T18:07:00Z">
                            <w:rPr/>
                          </w:rPrChange>
                        </w:rPr>
                        <w:t xml:space="preserve">cannot be assigned to another </w:t>
                      </w:r>
                      <w:del w:id="592" w:author="Sayali Dev" w:date="2018-01-08T18:04:00Z">
                        <w:r w:rsidRPr="009B4CDF" w:rsidDel="001A358A">
                          <w:rPr>
                            <w:color w:val="FF0000"/>
                            <w:rPrChange w:id="593" w:author="Sayali Dev" w:date="2018-01-08T18:07:00Z">
                              <w:rPr/>
                            </w:rPrChange>
                          </w:rPr>
                          <w:delText>subject</w:delText>
                        </w:r>
                      </w:del>
                      <w:ins w:id="594" w:author="Sayali Dev" w:date="2018-01-08T18:04:00Z">
                        <w:r w:rsidRPr="009B4CDF">
                          <w:rPr>
                            <w:color w:val="FF0000"/>
                            <w:rPrChange w:id="595" w:author="Sayali Dev" w:date="2018-01-08T18:07:00Z">
                              <w:rPr/>
                            </w:rPrChange>
                          </w:rPr>
                          <w:t>patient</w:t>
                        </w:r>
                      </w:ins>
                      <w:r w:rsidRPr="009B4CDF">
                        <w:rPr>
                          <w:color w:val="FF0000"/>
                          <w:rPrChange w:id="596" w:author="Sayali Dev" w:date="2018-01-08T18:07:00Z">
                            <w:rPr/>
                          </w:rPrChange>
                        </w:rPr>
                        <w:t>.</w:t>
                      </w:r>
                    </w:p>
                    <w:p w14:paraId="6CCCD2F0" w14:textId="77777777" w:rsidR="00AD2DC3" w:rsidRDefault="00AD2DC3" w:rsidP="001362D0">
                      <w:pPr>
                        <w:jc w:val="center"/>
                      </w:pPr>
                    </w:p>
                  </w:txbxContent>
                </v:textbox>
                <w10:anchorlock/>
              </v:rect>
            </w:pict>
          </mc:Fallback>
        </mc:AlternateContent>
      </w:r>
    </w:p>
    <w:p w14:paraId="065ABB66" w14:textId="3206CBA8" w:rsidR="0077156A" w:rsidRDefault="0077156A" w:rsidP="0077156A">
      <w:pPr>
        <w:ind w:left="720"/>
        <w:rPr>
          <w:ins w:id="571" w:author="Sayali Dev" w:date="2018-01-18T15:35:00Z"/>
        </w:rPr>
      </w:pPr>
    </w:p>
    <w:p w14:paraId="5836CCF2" w14:textId="20676C3D" w:rsidR="002E6EAB" w:rsidRDefault="002E6EAB" w:rsidP="0059758B">
      <w:pPr>
        <w:pStyle w:val="Heading3"/>
        <w:rPr>
          <w:ins w:id="572" w:author="Sayali Dev" w:date="2018-01-22T11:17:00Z"/>
          <w:lang w:val="en-US"/>
        </w:rPr>
      </w:pPr>
      <w:bookmarkStart w:id="573" w:name="_Toc504392203"/>
      <w:ins w:id="574" w:author="Sayali Dev" w:date="2018-01-18T15:38:00Z">
        <w:r>
          <w:rPr>
            <w:lang w:val="en-US"/>
          </w:rPr>
          <w:lastRenderedPageBreak/>
          <w:t xml:space="preserve">Ship the specimens to the </w:t>
        </w:r>
        <w:proofErr w:type="spellStart"/>
        <w:r>
          <w:rPr>
            <w:lang w:val="en-US"/>
          </w:rPr>
          <w:t>Speciality</w:t>
        </w:r>
        <w:proofErr w:type="spellEnd"/>
        <w:r>
          <w:rPr>
            <w:lang w:val="en-US"/>
          </w:rPr>
          <w:t xml:space="preserve"> Lab</w:t>
        </w:r>
      </w:ins>
      <w:bookmarkEnd w:id="573"/>
    </w:p>
    <w:p w14:paraId="3AB01A61" w14:textId="6CA31C9A" w:rsidR="00A24194" w:rsidRDefault="00A24194">
      <w:pPr>
        <w:rPr>
          <w:ins w:id="575" w:author="Sayali Dev" w:date="2018-01-22T17:18:00Z"/>
        </w:rPr>
        <w:pPrChange w:id="576" w:author="Sayali Dev" w:date="2018-01-22T11:17:00Z">
          <w:pPr>
            <w:pStyle w:val="Heading3"/>
          </w:pPr>
        </w:pPrChange>
      </w:pPr>
    </w:p>
    <w:p w14:paraId="488D38A8" w14:textId="41E358F6" w:rsidR="00AD2DC3" w:rsidRDefault="00AD2DC3">
      <w:pPr>
        <w:rPr>
          <w:ins w:id="577" w:author="Sayali Dev" w:date="2018-01-22T17:18:00Z"/>
        </w:rPr>
        <w:pPrChange w:id="578" w:author="Sayali Dev" w:date="2018-01-22T11:17:00Z">
          <w:pPr>
            <w:pStyle w:val="Heading3"/>
          </w:pPr>
        </w:pPrChange>
      </w:pPr>
      <w:ins w:id="579" w:author="Sayali Dev" w:date="2018-01-22T17:18:00Z">
        <w:r>
          <w:t>To ship the specimens collected and assigned to patient:</w:t>
        </w:r>
      </w:ins>
    </w:p>
    <w:p w14:paraId="49D8A22B" w14:textId="77777777" w:rsidR="00AD2DC3" w:rsidRDefault="00AD2DC3">
      <w:pPr>
        <w:rPr>
          <w:ins w:id="580" w:author="Sayali Dev" w:date="2018-01-22T11:17:00Z"/>
        </w:rPr>
        <w:pPrChange w:id="581" w:author="Sayali Dev" w:date="2018-01-22T11:17:00Z">
          <w:pPr>
            <w:pStyle w:val="Heading3"/>
          </w:pPr>
        </w:pPrChange>
      </w:pPr>
    </w:p>
    <w:p w14:paraId="6EA52C97" w14:textId="79BC8D3F" w:rsidR="00AD2DC3" w:rsidRPr="00AD2DC3" w:rsidRDefault="00AD2DC3" w:rsidP="00CC2D05">
      <w:pPr>
        <w:numPr>
          <w:ilvl w:val="0"/>
          <w:numId w:val="91"/>
        </w:numPr>
        <w:outlineLvl w:val="2"/>
        <w:rPr>
          <w:ins w:id="582" w:author="Sayali Dev" w:date="2018-01-22T17:19:00Z"/>
          <w:rFonts w:ascii="Tahoma" w:hAnsi="Tahoma" w:cs="Times New Roman"/>
          <w:b/>
          <w:lang w:eastAsia="x-none"/>
          <w:rPrChange w:id="583" w:author="Sayali Dev" w:date="2018-01-22T17:19:00Z">
            <w:rPr>
              <w:ins w:id="584" w:author="Sayali Dev" w:date="2018-01-22T17:19:00Z"/>
            </w:rPr>
          </w:rPrChange>
        </w:rPr>
      </w:pPr>
      <w:ins w:id="585" w:author="Sayali Dev" w:date="2018-01-22T17:17:00Z">
        <w:r>
          <w:t xml:space="preserve">On Specimen page, Click on </w:t>
        </w:r>
      </w:ins>
      <w:ins w:id="586" w:author="Sayali Dev" w:date="2018-01-22T17:18:00Z">
        <w:r>
          <w:t>“</w:t>
        </w:r>
      </w:ins>
      <w:ins w:id="587" w:author="Sayali Dev" w:date="2018-01-22T17:17:00Z">
        <w:r w:rsidRPr="00AD2DC3">
          <w:rPr>
            <w:b/>
            <w:rPrChange w:id="588" w:author="Sayali Dev" w:date="2018-01-22T17:18:00Z">
              <w:rPr/>
            </w:rPrChange>
          </w:rPr>
          <w:t>Ship Specimens</w:t>
        </w:r>
      </w:ins>
      <w:ins w:id="589" w:author="Sayali Dev" w:date="2018-01-22T17:18:00Z">
        <w:r>
          <w:rPr>
            <w:b/>
          </w:rPr>
          <w:t xml:space="preserve">” </w:t>
        </w:r>
        <w:r w:rsidRPr="00AD2DC3">
          <w:rPr>
            <w:rPrChange w:id="590" w:author="Sayali Dev" w:date="2018-01-22T17:19:00Z">
              <w:rPr>
                <w:b/>
              </w:rPr>
            </w:rPrChange>
          </w:rPr>
          <w:t>button</w:t>
        </w:r>
        <w:r>
          <w:rPr>
            <w:b/>
          </w:rPr>
          <w:t>.</w:t>
        </w:r>
      </w:ins>
      <w:ins w:id="591" w:author="Sayali Dev" w:date="2018-01-22T17:17:00Z">
        <w:r>
          <w:t xml:space="preserve"> </w:t>
        </w:r>
      </w:ins>
    </w:p>
    <w:p w14:paraId="0588382B" w14:textId="3C4B59B6" w:rsidR="000509F1" w:rsidRPr="000509F1" w:rsidRDefault="00AD2DC3" w:rsidP="000509F1">
      <w:pPr>
        <w:ind w:left="720"/>
        <w:outlineLvl w:val="2"/>
        <w:rPr>
          <w:ins w:id="592" w:author="Sayali Dev" w:date="2018-01-22T17:19:00Z"/>
        </w:rPr>
      </w:pPr>
      <w:ins w:id="593" w:author="Sayali Dev" w:date="2018-01-22T17:19:00Z">
        <w:r w:rsidRPr="00AD2DC3">
          <w:rPr>
            <w:b/>
            <w:rPrChange w:id="594" w:author="Sayali Dev" w:date="2018-01-22T17:19:00Z">
              <w:rPr/>
            </w:rPrChange>
          </w:rPr>
          <w:t>View Shipment</w:t>
        </w:r>
        <w:r>
          <w:t xml:space="preserve"> page appears.</w:t>
        </w:r>
      </w:ins>
    </w:p>
    <w:p w14:paraId="591363B2" w14:textId="46ECF3E0" w:rsidR="00CC2D05" w:rsidRPr="00A24194" w:rsidRDefault="00AD2DC3">
      <w:pPr>
        <w:rPr>
          <w:ins w:id="595" w:author="Sayali Dev" w:date="2018-01-18T15:38:00Z"/>
          <w:rPrChange w:id="596" w:author="Sayali Dev" w:date="2018-01-22T11:17:00Z">
            <w:rPr>
              <w:ins w:id="597" w:author="Sayali Dev" w:date="2018-01-18T15:38:00Z"/>
              <w:lang w:val="en-US"/>
            </w:rPr>
          </w:rPrChange>
        </w:rPr>
        <w:pPrChange w:id="598" w:author="Sayali Dev" w:date="2018-01-22T13:28:00Z">
          <w:pPr>
            <w:pStyle w:val="Heading3"/>
          </w:pPr>
        </w:pPrChange>
      </w:pPr>
      <w:ins w:id="599" w:author="Sayali Dev" w:date="2018-01-22T17:17:00Z">
        <w:r>
          <w:rPr>
            <w:noProof/>
          </w:rPr>
          <w:drawing>
            <wp:inline distT="0" distB="0" distL="0" distR="0" wp14:anchorId="0B54AB2D" wp14:editId="2272E3D5">
              <wp:extent cx="6743700" cy="36766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8587" b="4188"/>
                      <a:stretch/>
                    </pic:blipFill>
                    <pic:spPr bwMode="auto">
                      <a:xfrm>
                        <a:off x="0" y="0"/>
                        <a:ext cx="6743700" cy="3676650"/>
                      </a:xfrm>
                      <a:prstGeom prst="rect">
                        <a:avLst/>
                      </a:prstGeom>
                      <a:ln>
                        <a:noFill/>
                      </a:ln>
                      <a:extLst>
                        <a:ext uri="{53640926-AAD7-44D8-BBD7-CCE9431645EC}">
                          <a14:shadowObscured xmlns:a14="http://schemas.microsoft.com/office/drawing/2010/main"/>
                        </a:ext>
                      </a:extLst>
                    </pic:spPr>
                  </pic:pic>
                </a:graphicData>
              </a:graphic>
            </wp:inline>
          </w:drawing>
        </w:r>
      </w:ins>
    </w:p>
    <w:p w14:paraId="7F9F3910" w14:textId="6F38527A" w:rsidR="002E6EAB" w:rsidRDefault="002E6EAB" w:rsidP="0059758B">
      <w:pPr>
        <w:pStyle w:val="Heading3"/>
        <w:rPr>
          <w:ins w:id="600" w:author="Sayali Dev" w:date="2018-01-22T11:15:00Z"/>
          <w:lang w:val="en-US"/>
        </w:rPr>
      </w:pPr>
    </w:p>
    <w:p w14:paraId="5EC10303" w14:textId="71D47D17" w:rsidR="00A24194" w:rsidRPr="00A24194" w:rsidRDefault="00A24194">
      <w:pPr>
        <w:pStyle w:val="ListParagraph"/>
        <w:ind w:left="0"/>
        <w:rPr>
          <w:ins w:id="601" w:author="Sayali Dev" w:date="2018-01-18T15:39:00Z"/>
          <w:rPrChange w:id="602" w:author="Sayali Dev" w:date="2018-01-22T11:15:00Z">
            <w:rPr>
              <w:ins w:id="603" w:author="Sayali Dev" w:date="2018-01-18T15:39:00Z"/>
              <w:lang w:val="en-US"/>
            </w:rPr>
          </w:rPrChange>
        </w:rPr>
        <w:pPrChange w:id="604" w:author="Sayali Dev" w:date="2018-01-22T11:17:00Z">
          <w:pPr>
            <w:pStyle w:val="Heading3"/>
          </w:pPr>
        </w:pPrChange>
      </w:pPr>
    </w:p>
    <w:p w14:paraId="1E873E6D" w14:textId="0914E1E1" w:rsidR="002E6EAB" w:rsidRDefault="00AD2DC3">
      <w:pPr>
        <w:pStyle w:val="Heading3"/>
        <w:numPr>
          <w:ilvl w:val="0"/>
          <w:numId w:val="91"/>
        </w:numPr>
        <w:rPr>
          <w:ins w:id="605" w:author="Sayali Dev" w:date="2018-01-22T17:29:00Z"/>
          <w:b w:val="0"/>
          <w:lang w:val="en-US"/>
        </w:rPr>
        <w:pPrChange w:id="606" w:author="Sayali Dev" w:date="2018-01-22T17:20:00Z">
          <w:pPr>
            <w:pStyle w:val="Heading3"/>
          </w:pPr>
        </w:pPrChange>
      </w:pPr>
      <w:ins w:id="607" w:author="Sayali Dev" w:date="2018-01-22T17:20:00Z">
        <w:r w:rsidRPr="00AD2DC3">
          <w:rPr>
            <w:b w:val="0"/>
            <w:lang w:val="en-US"/>
            <w:rPrChange w:id="608" w:author="Sayali Dev" w:date="2018-01-22T17:20:00Z">
              <w:rPr>
                <w:lang w:val="en-US"/>
              </w:rPr>
            </w:rPrChange>
          </w:rPr>
          <w:t xml:space="preserve">Click </w:t>
        </w:r>
        <w:r w:rsidR="00F95BFF">
          <w:rPr>
            <w:lang w:val="en-US"/>
          </w:rPr>
          <w:t>SEND</w:t>
        </w:r>
        <w:r w:rsidRPr="00AD2DC3">
          <w:rPr>
            <w:b w:val="0"/>
            <w:lang w:val="en-US"/>
            <w:rPrChange w:id="609" w:author="Sayali Dev" w:date="2018-01-22T17:20:00Z">
              <w:rPr>
                <w:lang w:val="en-US"/>
              </w:rPr>
            </w:rPrChange>
          </w:rPr>
          <w:t xml:space="preserve"> o</w:t>
        </w:r>
        <w:r w:rsidR="00F95BFF">
          <w:rPr>
            <w:b w:val="0"/>
            <w:lang w:val="en-US"/>
          </w:rPr>
          <w:t>n the Shipment page.</w:t>
        </w:r>
      </w:ins>
    </w:p>
    <w:p w14:paraId="012A27C5" w14:textId="4E552FCB" w:rsidR="00F95BFF" w:rsidRPr="00F95BFF" w:rsidRDefault="00F95BFF">
      <w:pPr>
        <w:ind w:left="360" w:firstLine="360"/>
        <w:rPr>
          <w:ins w:id="610" w:author="Sayali Dev" w:date="2018-01-22T17:20:00Z"/>
          <w:b/>
          <w:rPrChange w:id="611" w:author="Sayali Dev" w:date="2018-01-22T17:29:00Z">
            <w:rPr>
              <w:ins w:id="612" w:author="Sayali Dev" w:date="2018-01-22T17:20:00Z"/>
              <w:b w:val="0"/>
              <w:lang w:val="en-US"/>
            </w:rPr>
          </w:rPrChange>
        </w:rPr>
        <w:pPrChange w:id="613" w:author="Sayali Dev" w:date="2018-01-22T17:29:00Z">
          <w:pPr>
            <w:pStyle w:val="Heading3"/>
          </w:pPr>
        </w:pPrChange>
      </w:pPr>
      <w:ins w:id="614" w:author="Sayali Dev" w:date="2018-01-22T17:29:00Z">
        <w:r w:rsidRPr="00F95BFF">
          <w:rPr>
            <w:b/>
            <w:lang w:eastAsia="x-none"/>
            <w:rPrChange w:id="615" w:author="Sayali Dev" w:date="2018-01-22T17:29:00Z">
              <w:rPr>
                <w:b w:val="0"/>
              </w:rPr>
            </w:rPrChange>
          </w:rPr>
          <w:t>Send Shipment</w:t>
        </w:r>
        <w:r>
          <w:rPr>
            <w:b/>
            <w:lang w:eastAsia="x-none"/>
          </w:rPr>
          <w:t xml:space="preserve"> </w:t>
        </w:r>
        <w:r w:rsidRPr="00F95BFF">
          <w:rPr>
            <w:lang w:eastAsia="x-none"/>
            <w:rPrChange w:id="616" w:author="Sayali Dev" w:date="2018-01-22T17:29:00Z">
              <w:rPr/>
            </w:rPrChange>
          </w:rPr>
          <w:t>page appears.</w:t>
        </w:r>
      </w:ins>
    </w:p>
    <w:p w14:paraId="3D1906BF" w14:textId="31E24AE4" w:rsidR="00F95BFF" w:rsidRDefault="00F95BFF">
      <w:pPr>
        <w:pStyle w:val="BodyText"/>
        <w:numPr>
          <w:ilvl w:val="0"/>
          <w:numId w:val="91"/>
        </w:numPr>
        <w:rPr>
          <w:ins w:id="617" w:author="Sayali Dev" w:date="2018-01-22T17:29:00Z"/>
        </w:rPr>
        <w:pPrChange w:id="618" w:author="Sayali Dev" w:date="2018-01-22T17:29:00Z">
          <w:pPr>
            <w:pStyle w:val="BodyText"/>
            <w:numPr>
              <w:numId w:val="50"/>
            </w:numPr>
            <w:ind w:left="720" w:hanging="360"/>
          </w:pPr>
        </w:pPrChange>
      </w:pPr>
      <w:ins w:id="619" w:author="Sayali Dev" w:date="2018-01-22T17:29:00Z">
        <w:r>
          <w:t xml:space="preserve">In the </w:t>
        </w:r>
        <w:r w:rsidRPr="00350C7C">
          <w:rPr>
            <w:b/>
          </w:rPr>
          <w:t>Send Shipment Details</w:t>
        </w:r>
        <w:r>
          <w:t xml:space="preserve"> area, enter appropriate information in each field. </w:t>
        </w:r>
        <w:r>
          <w:rPr>
            <w:lang w:val="en-US"/>
          </w:rPr>
          <w:t>F</w:t>
        </w:r>
        <w:proofErr w:type="spellStart"/>
        <w:r>
          <w:t>ollowing</w:t>
        </w:r>
        <w:proofErr w:type="spellEnd"/>
        <w:r>
          <w:t xml:space="preserve"> table lists each field and its description.</w:t>
        </w:r>
      </w:ins>
    </w:p>
    <w:p w14:paraId="04249014" w14:textId="77777777" w:rsidR="00F95BFF" w:rsidRPr="00B7318E" w:rsidRDefault="00F95BFF" w:rsidP="00F95BFF">
      <w:pPr>
        <w:pStyle w:val="BodyText"/>
        <w:ind w:left="720"/>
        <w:rPr>
          <w:ins w:id="620" w:author="Sayali Dev" w:date="2018-01-22T17:29:00Z"/>
          <w:lang w:val="en-US"/>
        </w:rPr>
      </w:pPr>
      <w:ins w:id="621" w:author="Sayali Dev" w:date="2018-01-22T17:29:00Z">
        <w:r w:rsidRPr="00F9591B">
          <w:rPr>
            <w:b/>
          </w:rPr>
          <w:t>Note:</w:t>
        </w:r>
        <w:r w:rsidRPr="00F9591B">
          <w:t xml:space="preserve"> Fields that are marked with the red asterisk (</w:t>
        </w:r>
        <w:r w:rsidRPr="00F9591B">
          <w:rPr>
            <w:color w:val="FF0000"/>
          </w:rPr>
          <w:t>*</w:t>
        </w:r>
        <w:r w:rsidRPr="00F9591B">
          <w:t>) are ma</w:t>
        </w:r>
        <w:r>
          <w:t>n</w:t>
        </w:r>
        <w:r w:rsidRPr="00F9591B">
          <w:t>datory</w:t>
        </w:r>
        <w:r>
          <w:t>.</w:t>
        </w:r>
      </w:ins>
    </w:p>
    <w:p w14:paraId="09B7F5B5" w14:textId="77777777" w:rsidR="00F95BFF" w:rsidRPr="00E63C3C" w:rsidRDefault="00F95BFF" w:rsidP="00F95BFF">
      <w:pPr>
        <w:pStyle w:val="Caption"/>
        <w:rPr>
          <w:ins w:id="622" w:author="Sayali Dev" w:date="2018-01-22T17:29:00Z"/>
        </w:rPr>
      </w:pPr>
    </w:p>
    <w:tbl>
      <w:tblPr>
        <w:tblW w:w="0" w:type="auto"/>
        <w:tblInd w:w="8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790"/>
        <w:gridCol w:w="7020"/>
      </w:tblGrid>
      <w:tr w:rsidR="00F95BFF" w:rsidRPr="007A152E" w14:paraId="35A5361B" w14:textId="77777777" w:rsidTr="0003770E">
        <w:trPr>
          <w:cantSplit/>
          <w:trHeight w:val="288"/>
          <w:tblHeader/>
          <w:ins w:id="623" w:author="Sayali Dev" w:date="2018-01-22T17:29:00Z"/>
        </w:trPr>
        <w:tc>
          <w:tcPr>
            <w:tcW w:w="2790" w:type="dxa"/>
            <w:shd w:val="clear" w:color="auto" w:fill="BFBFBF"/>
            <w:vAlign w:val="center"/>
          </w:tcPr>
          <w:p w14:paraId="7159DB32" w14:textId="77777777" w:rsidR="00F95BFF" w:rsidRPr="007A152E" w:rsidRDefault="00F95BFF" w:rsidP="0003770E">
            <w:pPr>
              <w:rPr>
                <w:ins w:id="624" w:author="Sayali Dev" w:date="2018-01-22T17:29:00Z"/>
                <w:b/>
              </w:rPr>
            </w:pPr>
            <w:ins w:id="625" w:author="Sayali Dev" w:date="2018-01-22T17:29:00Z">
              <w:r>
                <w:rPr>
                  <w:b/>
                </w:rPr>
                <w:t>Field</w:t>
              </w:r>
            </w:ins>
          </w:p>
        </w:tc>
        <w:tc>
          <w:tcPr>
            <w:tcW w:w="7020" w:type="dxa"/>
            <w:shd w:val="clear" w:color="auto" w:fill="BFBFBF"/>
            <w:vAlign w:val="center"/>
          </w:tcPr>
          <w:p w14:paraId="1F3B0115" w14:textId="77777777" w:rsidR="00F95BFF" w:rsidRPr="007A152E" w:rsidRDefault="00F95BFF" w:rsidP="0003770E">
            <w:pPr>
              <w:rPr>
                <w:ins w:id="626" w:author="Sayali Dev" w:date="2018-01-22T17:29:00Z"/>
                <w:b/>
              </w:rPr>
            </w:pPr>
            <w:ins w:id="627" w:author="Sayali Dev" w:date="2018-01-22T17:29:00Z">
              <w:r w:rsidRPr="007A152E">
                <w:rPr>
                  <w:b/>
                </w:rPr>
                <w:t>Description</w:t>
              </w:r>
            </w:ins>
          </w:p>
        </w:tc>
      </w:tr>
      <w:tr w:rsidR="00F95BFF" w14:paraId="3DDA57BE" w14:textId="77777777" w:rsidTr="0003770E">
        <w:trPr>
          <w:cantSplit/>
          <w:trHeight w:val="288"/>
          <w:ins w:id="628" w:author="Sayali Dev" w:date="2018-01-22T17:29:00Z"/>
        </w:trPr>
        <w:tc>
          <w:tcPr>
            <w:tcW w:w="2790" w:type="dxa"/>
            <w:vAlign w:val="center"/>
          </w:tcPr>
          <w:p w14:paraId="1E197B7C" w14:textId="77777777" w:rsidR="00F95BFF" w:rsidRDefault="00F95BFF" w:rsidP="0003770E">
            <w:pPr>
              <w:rPr>
                <w:ins w:id="629" w:author="Sayali Dev" w:date="2018-01-22T17:29:00Z"/>
                <w:b/>
              </w:rPr>
            </w:pPr>
            <w:ins w:id="630" w:author="Sayali Dev" w:date="2018-01-22T17:29:00Z">
              <w:r>
                <w:rPr>
                  <w:b/>
                </w:rPr>
                <w:t>Date Shipped</w:t>
              </w:r>
              <w:r w:rsidRPr="00F9591B">
                <w:rPr>
                  <w:color w:val="FF0000"/>
                </w:rPr>
                <w:t>*</w:t>
              </w:r>
            </w:ins>
          </w:p>
        </w:tc>
        <w:tc>
          <w:tcPr>
            <w:tcW w:w="7020" w:type="dxa"/>
            <w:vAlign w:val="center"/>
          </w:tcPr>
          <w:p w14:paraId="52A2F712" w14:textId="77777777" w:rsidR="00F95BFF" w:rsidRDefault="00F95BFF" w:rsidP="0003770E">
            <w:pPr>
              <w:rPr>
                <w:ins w:id="631" w:author="Sayali Dev" w:date="2018-01-22T17:29:00Z"/>
              </w:rPr>
            </w:pPr>
            <w:ins w:id="632" w:author="Sayali Dev" w:date="2018-01-22T17:29:00Z">
              <w:r>
                <w:t xml:space="preserve">Click the date </w:t>
              </w:r>
              <w:proofErr w:type="gramStart"/>
              <w:r>
                <w:t xml:space="preserve">icon </w:t>
              </w:r>
              <w:proofErr w:type="gramEnd"/>
              <w:r>
                <w:rPr>
                  <w:noProof/>
                </w:rPr>
                <w:drawing>
                  <wp:inline distT="0" distB="0" distL="0" distR="0" wp14:anchorId="341893BD" wp14:editId="2DE87CA6">
                    <wp:extent cx="152400" cy="152400"/>
                    <wp:effectExtent l="0" t="0" r="0" b="0"/>
                    <wp:docPr id="39" name="Picture 39" descr="Search calend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Search calendar"/>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t>, and then click the date when you will send the shipment.</w:t>
              </w:r>
            </w:ins>
          </w:p>
          <w:p w14:paraId="50ED6220" w14:textId="77777777" w:rsidR="00F95BFF" w:rsidRDefault="00F95BFF" w:rsidP="0003770E">
            <w:pPr>
              <w:rPr>
                <w:ins w:id="633" w:author="Sayali Dev" w:date="2018-01-22T17:29:00Z"/>
              </w:rPr>
            </w:pPr>
            <w:ins w:id="634" w:author="Sayali Dev" w:date="2018-01-22T17:29:00Z">
              <w:r>
                <w:t xml:space="preserve">The date appears in the </w:t>
              </w:r>
              <w:r w:rsidRPr="00350C7C">
                <w:rPr>
                  <w:b/>
                </w:rPr>
                <w:t>Date Shipped</w:t>
              </w:r>
              <w:r>
                <w:t xml:space="preserve"> box.</w:t>
              </w:r>
            </w:ins>
          </w:p>
        </w:tc>
      </w:tr>
      <w:tr w:rsidR="00F95BFF" w14:paraId="1CAFF2B3" w14:textId="77777777" w:rsidTr="0003770E">
        <w:trPr>
          <w:cantSplit/>
          <w:trHeight w:val="288"/>
          <w:ins w:id="635" w:author="Sayali Dev" w:date="2018-01-22T17:29:00Z"/>
        </w:trPr>
        <w:tc>
          <w:tcPr>
            <w:tcW w:w="2790" w:type="dxa"/>
            <w:vAlign w:val="center"/>
          </w:tcPr>
          <w:p w14:paraId="7C64DFFF" w14:textId="77777777" w:rsidR="00F95BFF" w:rsidRPr="009C07F3" w:rsidRDefault="00F95BFF" w:rsidP="0003770E">
            <w:pPr>
              <w:rPr>
                <w:ins w:id="636" w:author="Sayali Dev" w:date="2018-01-22T17:29:00Z"/>
                <w:b/>
              </w:rPr>
            </w:pPr>
            <w:ins w:id="637" w:author="Sayali Dev" w:date="2018-01-22T17:29:00Z">
              <w:r>
                <w:rPr>
                  <w:b/>
                </w:rPr>
                <w:t>Courier</w:t>
              </w:r>
              <w:r w:rsidRPr="00F9591B">
                <w:rPr>
                  <w:color w:val="FF0000"/>
                </w:rPr>
                <w:t>*</w:t>
              </w:r>
            </w:ins>
          </w:p>
        </w:tc>
        <w:tc>
          <w:tcPr>
            <w:tcW w:w="7020" w:type="dxa"/>
            <w:vAlign w:val="center"/>
          </w:tcPr>
          <w:p w14:paraId="44F240E2" w14:textId="77777777" w:rsidR="00F95BFF" w:rsidRDefault="00F95BFF" w:rsidP="0003770E">
            <w:pPr>
              <w:rPr>
                <w:ins w:id="638" w:author="Sayali Dev" w:date="2018-01-22T17:29:00Z"/>
              </w:rPr>
            </w:pPr>
            <w:ins w:id="639" w:author="Sayali Dev" w:date="2018-01-22T17:29:00Z">
              <w:r>
                <w:t xml:space="preserve">Click appropriate shipping courier. </w:t>
              </w:r>
            </w:ins>
          </w:p>
        </w:tc>
      </w:tr>
      <w:tr w:rsidR="00F95BFF" w14:paraId="20166D1E" w14:textId="77777777" w:rsidTr="0003770E">
        <w:trPr>
          <w:cantSplit/>
          <w:trHeight w:val="288"/>
          <w:ins w:id="640" w:author="Sayali Dev" w:date="2018-01-22T17:29:00Z"/>
        </w:trPr>
        <w:tc>
          <w:tcPr>
            <w:tcW w:w="2790" w:type="dxa"/>
            <w:vAlign w:val="center"/>
          </w:tcPr>
          <w:p w14:paraId="24FE7347" w14:textId="77777777" w:rsidR="00F95BFF" w:rsidRDefault="00F95BFF" w:rsidP="0003770E">
            <w:pPr>
              <w:rPr>
                <w:ins w:id="641" w:author="Sayali Dev" w:date="2018-01-22T17:29:00Z"/>
                <w:b/>
              </w:rPr>
            </w:pPr>
            <w:ins w:id="642" w:author="Sayali Dev" w:date="2018-01-22T17:29:00Z">
              <w:r>
                <w:rPr>
                  <w:b/>
                </w:rPr>
                <w:t>Tracking Resource</w:t>
              </w:r>
              <w:r w:rsidRPr="00F9591B">
                <w:rPr>
                  <w:color w:val="FF0000"/>
                </w:rPr>
                <w:t>*</w:t>
              </w:r>
            </w:ins>
          </w:p>
        </w:tc>
        <w:tc>
          <w:tcPr>
            <w:tcW w:w="7020" w:type="dxa"/>
            <w:vAlign w:val="center"/>
          </w:tcPr>
          <w:p w14:paraId="509931C0" w14:textId="77777777" w:rsidR="00F95BFF" w:rsidRDefault="00F95BFF" w:rsidP="0003770E">
            <w:pPr>
              <w:rPr>
                <w:ins w:id="643" w:author="Sayali Dev" w:date="2018-01-22T17:29:00Z"/>
              </w:rPr>
            </w:pPr>
            <w:ins w:id="644" w:author="Sayali Dev" w:date="2018-01-22T17:29:00Z">
              <w:r>
                <w:t>Type shipping courier’s tracking number.</w:t>
              </w:r>
            </w:ins>
          </w:p>
        </w:tc>
      </w:tr>
      <w:tr w:rsidR="00F95BFF" w14:paraId="26FE83F8" w14:textId="77777777" w:rsidTr="0003770E">
        <w:trPr>
          <w:cantSplit/>
          <w:trHeight w:val="288"/>
          <w:ins w:id="645" w:author="Sayali Dev" w:date="2018-01-22T17:29:00Z"/>
        </w:trPr>
        <w:tc>
          <w:tcPr>
            <w:tcW w:w="2790" w:type="dxa"/>
            <w:vAlign w:val="center"/>
          </w:tcPr>
          <w:p w14:paraId="1764CDA0" w14:textId="77777777" w:rsidR="00F95BFF" w:rsidRDefault="00F95BFF" w:rsidP="0003770E">
            <w:pPr>
              <w:rPr>
                <w:ins w:id="646" w:author="Sayali Dev" w:date="2018-01-22T17:29:00Z"/>
                <w:b/>
              </w:rPr>
            </w:pPr>
            <w:ins w:id="647" w:author="Sayali Dev" w:date="2018-01-22T17:29:00Z">
              <w:r>
                <w:rPr>
                  <w:b/>
                </w:rPr>
                <w:t>Transport Code</w:t>
              </w:r>
            </w:ins>
          </w:p>
        </w:tc>
        <w:tc>
          <w:tcPr>
            <w:tcW w:w="7020" w:type="dxa"/>
            <w:vAlign w:val="center"/>
          </w:tcPr>
          <w:p w14:paraId="11312FAC" w14:textId="77777777" w:rsidR="00F95BFF" w:rsidRDefault="00F95BFF" w:rsidP="0003770E">
            <w:pPr>
              <w:rPr>
                <w:ins w:id="648" w:author="Sayali Dev" w:date="2018-01-22T17:29:00Z"/>
              </w:rPr>
            </w:pPr>
            <w:ins w:id="649" w:author="Sayali Dev" w:date="2018-01-22T17:29:00Z">
              <w:r>
                <w:t>Type transport code, if applicable.</w:t>
              </w:r>
            </w:ins>
          </w:p>
        </w:tc>
      </w:tr>
      <w:tr w:rsidR="00F95BFF" w14:paraId="22429413" w14:textId="77777777" w:rsidTr="0003770E">
        <w:trPr>
          <w:cantSplit/>
          <w:trHeight w:val="288"/>
          <w:ins w:id="650" w:author="Sayali Dev" w:date="2018-01-22T17:29:00Z"/>
        </w:trPr>
        <w:tc>
          <w:tcPr>
            <w:tcW w:w="2790" w:type="dxa"/>
            <w:vAlign w:val="center"/>
          </w:tcPr>
          <w:p w14:paraId="0D199A90" w14:textId="77777777" w:rsidR="00F95BFF" w:rsidRDefault="00F95BFF" w:rsidP="0003770E">
            <w:pPr>
              <w:rPr>
                <w:ins w:id="651" w:author="Sayali Dev" w:date="2018-01-22T17:29:00Z"/>
                <w:b/>
              </w:rPr>
            </w:pPr>
            <w:ins w:id="652" w:author="Sayali Dev" w:date="2018-01-22T17:29:00Z">
              <w:r>
                <w:rPr>
                  <w:b/>
                </w:rPr>
                <w:t>Comments</w:t>
              </w:r>
            </w:ins>
          </w:p>
        </w:tc>
        <w:tc>
          <w:tcPr>
            <w:tcW w:w="7020" w:type="dxa"/>
            <w:vAlign w:val="center"/>
          </w:tcPr>
          <w:p w14:paraId="2A4B3525" w14:textId="77777777" w:rsidR="00F95BFF" w:rsidRDefault="00F95BFF" w:rsidP="0003770E">
            <w:pPr>
              <w:rPr>
                <w:ins w:id="653" w:author="Sayali Dev" w:date="2018-01-22T17:29:00Z"/>
              </w:rPr>
            </w:pPr>
            <w:ins w:id="654" w:author="Sayali Dev" w:date="2018-01-22T17:29:00Z">
              <w:r>
                <w:t>Type comments, as needed.</w:t>
              </w:r>
            </w:ins>
          </w:p>
        </w:tc>
      </w:tr>
      <w:tr w:rsidR="00F95BFF" w14:paraId="5F4A99E2" w14:textId="77777777" w:rsidTr="0003770E">
        <w:trPr>
          <w:cantSplit/>
          <w:trHeight w:val="288"/>
          <w:ins w:id="655" w:author="Sayali Dev" w:date="2018-01-22T17:29:00Z"/>
        </w:trPr>
        <w:tc>
          <w:tcPr>
            <w:tcW w:w="2790" w:type="dxa"/>
            <w:vAlign w:val="center"/>
          </w:tcPr>
          <w:p w14:paraId="6F376940" w14:textId="77777777" w:rsidR="00F95BFF" w:rsidRDefault="00F95BFF" w:rsidP="0003770E">
            <w:pPr>
              <w:rPr>
                <w:ins w:id="656" w:author="Sayali Dev" w:date="2018-01-22T17:29:00Z"/>
                <w:b/>
              </w:rPr>
            </w:pPr>
            <w:ins w:id="657" w:author="Sayali Dev" w:date="2018-01-22T17:29:00Z">
              <w:r>
                <w:rPr>
                  <w:b/>
                </w:rPr>
                <w:t>Sender’s Checklist</w:t>
              </w:r>
            </w:ins>
          </w:p>
        </w:tc>
        <w:tc>
          <w:tcPr>
            <w:tcW w:w="7020" w:type="dxa"/>
            <w:vAlign w:val="center"/>
          </w:tcPr>
          <w:p w14:paraId="3BCDBFF9" w14:textId="77777777" w:rsidR="00F95BFF" w:rsidRDefault="00F95BFF" w:rsidP="0003770E">
            <w:pPr>
              <w:rPr>
                <w:ins w:id="658" w:author="Sayali Dev" w:date="2018-01-22T17:29:00Z"/>
              </w:rPr>
            </w:pPr>
            <w:ins w:id="659" w:author="Sayali Dev" w:date="2018-01-22T17:29:00Z">
              <w:r>
                <w:t>Make sure all the checkboxes are selected and the respective actions have been taken.</w:t>
              </w:r>
            </w:ins>
          </w:p>
        </w:tc>
      </w:tr>
    </w:tbl>
    <w:p w14:paraId="4BFE588E" w14:textId="77777777" w:rsidR="00F95BFF" w:rsidRPr="00F66925" w:rsidRDefault="00F95BFF" w:rsidP="00F95BFF">
      <w:pPr>
        <w:pStyle w:val="BodyText"/>
        <w:rPr>
          <w:ins w:id="660" w:author="Sayali Dev" w:date="2018-01-22T17:29:00Z"/>
          <w:lang w:val="en-US"/>
        </w:rPr>
      </w:pPr>
    </w:p>
    <w:p w14:paraId="7798172D" w14:textId="50060167" w:rsidR="00F95BFF" w:rsidRDefault="00F95BFF" w:rsidP="000509F1">
      <w:pPr>
        <w:pStyle w:val="BodyText"/>
        <w:numPr>
          <w:ilvl w:val="0"/>
          <w:numId w:val="91"/>
        </w:numPr>
        <w:rPr>
          <w:ins w:id="661" w:author="Sayali Dev" w:date="2018-01-22T17:29:00Z"/>
        </w:rPr>
      </w:pPr>
      <w:ins w:id="662" w:author="Sayali Dev" w:date="2018-01-22T17:29:00Z">
        <w:r w:rsidRPr="00AA26F9">
          <w:t xml:space="preserve">Click </w:t>
        </w:r>
        <w:r>
          <w:rPr>
            <w:b/>
            <w:lang w:val="en-US"/>
          </w:rPr>
          <w:t>SUBMIT</w:t>
        </w:r>
        <w:r w:rsidRPr="00AA26F9">
          <w:t xml:space="preserve">. </w:t>
        </w:r>
      </w:ins>
    </w:p>
    <w:p w14:paraId="40A779F9" w14:textId="6008257D" w:rsidR="00AD2DC3" w:rsidRPr="00F95BFF" w:rsidRDefault="00F95BFF">
      <w:pPr>
        <w:pStyle w:val="BodyText"/>
        <w:ind w:left="720"/>
        <w:rPr>
          <w:ins w:id="663" w:author="Sayali Dev" w:date="2018-01-18T15:39:00Z"/>
          <w:lang w:val="en-US"/>
          <w:rPrChange w:id="664" w:author="Sayali Dev" w:date="2018-01-22T17:30:00Z">
            <w:rPr>
              <w:ins w:id="665" w:author="Sayali Dev" w:date="2018-01-18T15:39:00Z"/>
              <w:lang w:val="en-US"/>
            </w:rPr>
          </w:rPrChange>
        </w:rPr>
        <w:pPrChange w:id="666" w:author="Sayali Dev" w:date="2018-01-22T17:30:00Z">
          <w:pPr>
            <w:pStyle w:val="Heading3"/>
          </w:pPr>
        </w:pPrChange>
      </w:pPr>
      <w:ins w:id="667" w:author="Sayali Dev" w:date="2018-01-22T17:29:00Z">
        <w:r>
          <w:t xml:space="preserve">The shipment </w:t>
        </w:r>
        <w:r>
          <w:rPr>
            <w:lang w:val="en-US"/>
          </w:rPr>
          <w:t xml:space="preserve">status and the </w:t>
        </w:r>
        <w:proofErr w:type="spellStart"/>
        <w:r>
          <w:rPr>
            <w:lang w:val="en-US"/>
          </w:rPr>
          <w:t>biospecimens</w:t>
        </w:r>
        <w:proofErr w:type="spellEnd"/>
        <w:r>
          <w:rPr>
            <w:lang w:val="en-US"/>
          </w:rPr>
          <w:t xml:space="preserve">’ status changes to </w:t>
        </w:r>
        <w:r w:rsidRPr="009640CF">
          <w:rPr>
            <w:b/>
            <w:lang w:val="en-US"/>
          </w:rPr>
          <w:t>In Transit</w:t>
        </w:r>
        <w:r>
          <w:rPr>
            <w:lang w:val="en-US"/>
          </w:rPr>
          <w:t xml:space="preserve"> on the </w:t>
        </w:r>
        <w:r w:rsidRPr="009640CF">
          <w:rPr>
            <w:b/>
            <w:lang w:val="en-US"/>
          </w:rPr>
          <w:t>View Shipment</w:t>
        </w:r>
        <w:r>
          <w:rPr>
            <w:lang w:val="en-US"/>
          </w:rPr>
          <w:t xml:space="preserve"> page.</w:t>
        </w:r>
      </w:ins>
    </w:p>
    <w:p w14:paraId="409A8C5A" w14:textId="6EB54CC5" w:rsidR="0059758B" w:rsidRDefault="0059758B" w:rsidP="0059758B">
      <w:pPr>
        <w:pStyle w:val="Heading3"/>
        <w:rPr>
          <w:ins w:id="668" w:author="Sayali Dev" w:date="2018-01-22T11:18:00Z"/>
          <w:lang w:val="en-US"/>
        </w:rPr>
      </w:pPr>
      <w:bookmarkStart w:id="669" w:name="_Toc504392204"/>
      <w:ins w:id="670" w:author="Sayali Dev" w:date="2018-01-18T15:35:00Z">
        <w:r w:rsidRPr="00793941">
          <w:rPr>
            <w:lang w:val="en-US"/>
          </w:rPr>
          <w:lastRenderedPageBreak/>
          <w:t>Login and Download Patient Sample Report</w:t>
        </w:r>
      </w:ins>
      <w:bookmarkEnd w:id="669"/>
    </w:p>
    <w:p w14:paraId="0E716D5B" w14:textId="47C56198" w:rsidR="00A24194" w:rsidRDefault="00A24194">
      <w:pPr>
        <w:rPr>
          <w:ins w:id="671" w:author="Sayali Dev" w:date="2018-01-22T11:18:00Z"/>
        </w:rPr>
        <w:pPrChange w:id="672" w:author="Sayali Dev" w:date="2018-01-22T11:18:00Z">
          <w:pPr>
            <w:pStyle w:val="Heading3"/>
          </w:pPr>
        </w:pPrChange>
      </w:pPr>
    </w:p>
    <w:p w14:paraId="6EF1E2FD" w14:textId="00062058" w:rsidR="00A24194" w:rsidRDefault="00A24194">
      <w:pPr>
        <w:rPr>
          <w:ins w:id="673" w:author="Sayali Dev" w:date="2018-01-22T11:20:00Z"/>
        </w:rPr>
        <w:pPrChange w:id="674" w:author="Sayali Dev" w:date="2018-01-22T11:18:00Z">
          <w:pPr>
            <w:pStyle w:val="Heading3"/>
          </w:pPr>
        </w:pPrChange>
      </w:pPr>
      <w:ins w:id="675" w:author="Sayali Dev" w:date="2018-01-22T11:18:00Z">
        <w:r>
          <w:rPr>
            <w:lang w:eastAsia="x-none"/>
          </w:rPr>
          <w:t>An email notification as below will be sent to inform that the Patient report is available for download.</w:t>
        </w:r>
      </w:ins>
    </w:p>
    <w:p w14:paraId="7FC53A05" w14:textId="70EF4A9E" w:rsidR="00A24194" w:rsidRDefault="00A24194">
      <w:pPr>
        <w:pBdr>
          <w:bottom w:val="single" w:sz="6" w:space="1" w:color="auto"/>
        </w:pBdr>
        <w:rPr>
          <w:ins w:id="676" w:author="Sayali Dev" w:date="2018-01-22T11:28:00Z"/>
        </w:rPr>
        <w:pPrChange w:id="677" w:author="Sayali Dev" w:date="2018-01-22T11:18:00Z">
          <w:pPr>
            <w:pStyle w:val="Heading3"/>
          </w:pPr>
        </w:pPrChange>
      </w:pPr>
    </w:p>
    <w:p w14:paraId="738D1EFE" w14:textId="77777777" w:rsidR="009600A0" w:rsidRDefault="009600A0">
      <w:pPr>
        <w:rPr>
          <w:ins w:id="678" w:author="Sayali Dev" w:date="2018-01-22T11:21:00Z"/>
        </w:rPr>
        <w:pPrChange w:id="679" w:author="Sayali Dev" w:date="2018-01-22T11:18:00Z">
          <w:pPr>
            <w:pStyle w:val="Heading3"/>
          </w:pPr>
        </w:pPrChange>
      </w:pPr>
    </w:p>
    <w:p w14:paraId="146EFA2A" w14:textId="77777777" w:rsidR="00A24194" w:rsidRDefault="00A24194">
      <w:pPr>
        <w:spacing w:before="100" w:beforeAutospacing="1" w:after="100" w:afterAutospacing="1"/>
        <w:outlineLvl w:val="0"/>
        <w:rPr>
          <w:ins w:id="680" w:author="Sayali Dev" w:date="2018-01-22T11:22:00Z"/>
          <w:rFonts w:ascii="Times New Roman" w:hAnsi="Times New Roman"/>
          <w:sz w:val="24"/>
          <w:szCs w:val="24"/>
        </w:rPr>
        <w:pPrChange w:id="681" w:author="Sayali Dev" w:date="2018-01-22T11:22:00Z">
          <w:pPr>
            <w:pStyle w:val="Heading3"/>
          </w:pPr>
        </w:pPrChange>
      </w:pPr>
      <w:ins w:id="682" w:author="Sayali Dev" w:date="2018-01-22T11:21:00Z">
        <w:r>
          <w:rPr>
            <w:rFonts w:ascii="Calibri" w:hAnsi="Calibri" w:cs="Calibri"/>
            <w:b/>
            <w:bCs/>
          </w:rPr>
          <w:t>From:</w:t>
        </w:r>
        <w:r>
          <w:rPr>
            <w:rFonts w:ascii="Calibri" w:hAnsi="Calibri" w:cs="Calibri"/>
          </w:rPr>
          <w:t xml:space="preserve"> Ming Liang [</w:t>
        </w:r>
        <w:r>
          <w:rPr>
            <w:rFonts w:ascii="Calibri" w:hAnsi="Calibri" w:cs="Calibri"/>
          </w:rPr>
          <w:fldChar w:fldCharType="begin"/>
        </w:r>
        <w:r>
          <w:rPr>
            <w:rFonts w:ascii="Calibri" w:hAnsi="Calibri" w:cs="Calibri"/>
          </w:rPr>
          <w:instrText xml:space="preserve"> HYPERLINK "mailto:mliang@tgen.org" \t "_blank" </w:instrText>
        </w:r>
        <w:r>
          <w:rPr>
            <w:rFonts w:ascii="Calibri" w:hAnsi="Calibri" w:cs="Calibri"/>
          </w:rPr>
          <w:fldChar w:fldCharType="separate"/>
        </w:r>
        <w:r>
          <w:rPr>
            <w:rStyle w:val="Hyperlink"/>
            <w:rFonts w:ascii="Calibri" w:hAnsi="Calibri" w:cs="Calibri"/>
          </w:rPr>
          <w:t>mailto:mliang@tgen.org</w:t>
        </w:r>
        <w:r>
          <w:rPr>
            <w:rFonts w:ascii="Calibri" w:hAnsi="Calibri" w:cs="Calibri"/>
          </w:rPr>
          <w:fldChar w:fldCharType="end"/>
        </w:r>
        <w:r>
          <w:rPr>
            <w:rFonts w:ascii="Calibri" w:hAnsi="Calibri" w:cs="Calibri"/>
          </w:rPr>
          <w:t xml:space="preserve">] </w:t>
        </w:r>
        <w:r>
          <w:rPr>
            <w:rFonts w:ascii="Calibri" w:hAnsi="Calibri" w:cs="Calibri"/>
          </w:rPr>
          <w:br/>
        </w:r>
        <w:r>
          <w:rPr>
            <w:rFonts w:ascii="Calibri" w:hAnsi="Calibri" w:cs="Calibri"/>
            <w:b/>
            <w:bCs/>
          </w:rPr>
          <w:t>Sent:</w:t>
        </w:r>
        <w:r>
          <w:rPr>
            <w:rFonts w:ascii="Calibri" w:hAnsi="Calibri" w:cs="Calibri"/>
          </w:rPr>
          <w:t xml:space="preserve"> Friday, January 19, 2018 2:32 AM</w:t>
        </w:r>
        <w:r>
          <w:rPr>
            <w:rFonts w:ascii="Calibri" w:hAnsi="Calibri" w:cs="Calibri"/>
          </w:rPr>
          <w:br/>
        </w:r>
        <w:r>
          <w:rPr>
            <w:rFonts w:ascii="Calibri" w:hAnsi="Calibri" w:cs="Calibri"/>
            <w:b/>
            <w:bCs/>
          </w:rPr>
          <w:t>To:</w:t>
        </w:r>
        <w:r>
          <w:rPr>
            <w:rFonts w:ascii="Calibri" w:hAnsi="Calibri" w:cs="Calibri"/>
          </w:rPr>
          <w:t xml:space="preserve"> Sayali Dev &lt;</w:t>
        </w:r>
        <w:r>
          <w:rPr>
            <w:rFonts w:ascii="Calibri" w:hAnsi="Calibri" w:cs="Calibri"/>
          </w:rPr>
          <w:fldChar w:fldCharType="begin"/>
        </w:r>
        <w:r>
          <w:rPr>
            <w:rFonts w:ascii="Calibri" w:hAnsi="Calibri" w:cs="Calibri"/>
          </w:rPr>
          <w:instrText xml:space="preserve"> HYPERLINK "mailto:Sayali_Dev@persistent.com" \t "_blank" </w:instrText>
        </w:r>
        <w:r>
          <w:rPr>
            <w:rFonts w:ascii="Calibri" w:hAnsi="Calibri" w:cs="Calibri"/>
          </w:rPr>
          <w:fldChar w:fldCharType="separate"/>
        </w:r>
        <w:r>
          <w:rPr>
            <w:rStyle w:val="Hyperlink"/>
            <w:rFonts w:ascii="Calibri" w:hAnsi="Calibri" w:cs="Calibri"/>
          </w:rPr>
          <w:t>Sayali_Dev@persistent.com</w:t>
        </w:r>
        <w:r>
          <w:rPr>
            <w:rFonts w:ascii="Calibri" w:hAnsi="Calibri" w:cs="Calibri"/>
          </w:rPr>
          <w:fldChar w:fldCharType="end"/>
        </w:r>
        <w:r>
          <w:rPr>
            <w:rFonts w:ascii="Calibri" w:hAnsi="Calibri" w:cs="Calibri"/>
          </w:rPr>
          <w:t>&gt;</w:t>
        </w:r>
        <w:r>
          <w:rPr>
            <w:rFonts w:ascii="Calibri" w:hAnsi="Calibri" w:cs="Calibri"/>
          </w:rPr>
          <w:br/>
        </w:r>
        <w:r>
          <w:rPr>
            <w:rFonts w:ascii="Calibri" w:hAnsi="Calibri" w:cs="Calibri"/>
            <w:b/>
            <w:bCs/>
          </w:rPr>
          <w:t>Subject:</w:t>
        </w:r>
        <w:r>
          <w:rPr>
            <w:rFonts w:ascii="Calibri" w:hAnsi="Calibri" w:cs="Calibri"/>
          </w:rPr>
          <w:t xml:space="preserve"> [</w:t>
        </w:r>
        <w:proofErr w:type="spellStart"/>
        <w:r>
          <w:rPr>
            <w:rFonts w:ascii="Calibri" w:hAnsi="Calibri" w:cs="Calibri"/>
          </w:rPr>
          <w:t>Cirraspec</w:t>
        </w:r>
        <w:proofErr w:type="spellEnd"/>
        <w:r>
          <w:rPr>
            <w:rFonts w:ascii="Calibri" w:hAnsi="Calibri" w:cs="Calibri"/>
          </w:rPr>
          <w:t xml:space="preserve">] - </w:t>
        </w:r>
        <w:r w:rsidRPr="00A24194">
          <w:rPr>
            <w:rFonts w:ascii="Calibri" w:hAnsi="Calibri" w:cs="Calibri"/>
            <w:rPrChange w:id="683" w:author="Sayali Dev" w:date="2018-01-22T11:21:00Z">
              <w:rPr>
                <w:b w:val="0"/>
              </w:rPr>
            </w:rPrChange>
          </w:rPr>
          <w:t>Final Lab Report</w:t>
        </w:r>
        <w:r>
          <w:rPr>
            <w:rFonts w:ascii="Calibri" w:hAnsi="Calibri" w:cs="Calibri"/>
          </w:rPr>
          <w:t xml:space="preserve"> file has been upload</w:t>
        </w:r>
        <w:r w:rsidRPr="00A24194">
          <w:rPr>
            <w:rFonts w:ascii="Calibri" w:hAnsi="Calibri" w:cs="Calibri"/>
            <w:rPrChange w:id="684" w:author="Sayali Dev" w:date="2018-01-22T11:21:00Z">
              <w:rPr>
                <w:rFonts w:ascii="Calibri" w:hAnsi="Calibri" w:cs="Calibri"/>
                <w:b w:val="0"/>
                <w:shd w:val="clear" w:color="auto" w:fill="FFFF00"/>
              </w:rPr>
            </w:rPrChange>
          </w:rPr>
          <w:t>ed</w:t>
        </w:r>
        <w:r>
          <w:rPr>
            <w:rFonts w:ascii="Calibri" w:hAnsi="Calibri" w:cs="Calibri"/>
          </w:rPr>
          <w:t xml:space="preserve"> </w:t>
        </w:r>
        <w:r w:rsidRPr="00A24194">
          <w:rPr>
            <w:rFonts w:ascii="Calibri" w:hAnsi="Calibri" w:cs="Calibri"/>
            <w:rPrChange w:id="685" w:author="Sayali Dev" w:date="2018-01-22T11:21:00Z">
              <w:rPr>
                <w:rFonts w:ascii="Calibri" w:hAnsi="Calibri" w:cs="Calibri"/>
                <w:b w:val="0"/>
                <w:shd w:val="clear" w:color="auto" w:fill="FFFF00"/>
              </w:rPr>
            </w:rPrChange>
          </w:rPr>
          <w:t>on</w:t>
        </w:r>
        <w:r>
          <w:rPr>
            <w:rFonts w:ascii="Calibri" w:hAnsi="Calibri" w:cs="Calibri"/>
          </w:rPr>
          <w:t>to COH-00003</w:t>
        </w:r>
      </w:ins>
    </w:p>
    <w:p w14:paraId="7F764DE3" w14:textId="60856A8C" w:rsidR="009600A0" w:rsidRPr="009600A0" w:rsidRDefault="00A24194">
      <w:pPr>
        <w:pBdr>
          <w:bottom w:val="single" w:sz="6" w:space="1" w:color="auto"/>
        </w:pBdr>
        <w:spacing w:before="100" w:beforeAutospacing="1" w:after="100" w:afterAutospacing="1"/>
        <w:outlineLvl w:val="0"/>
        <w:rPr>
          <w:ins w:id="686" w:author="Sayali Dev" w:date="2018-01-22T11:20:00Z"/>
          <w:rFonts w:ascii="Calibri" w:hAnsi="Calibri" w:cs="Calibri"/>
          <w:rPrChange w:id="687" w:author="Sayali Dev" w:date="2018-01-22T11:28:00Z">
            <w:rPr>
              <w:ins w:id="688" w:author="Sayali Dev" w:date="2018-01-22T11:20:00Z"/>
              <w:lang w:eastAsia="en-US"/>
            </w:rPr>
          </w:rPrChange>
        </w:rPr>
        <w:pPrChange w:id="689" w:author="Sayali Dev" w:date="2018-01-22T11:22:00Z">
          <w:pPr>
            <w:pStyle w:val="Heading3"/>
          </w:pPr>
        </w:pPrChange>
      </w:pPr>
      <w:ins w:id="690" w:author="Sayali Dev" w:date="2018-01-22T11:21:00Z">
        <w:r>
          <w:br/>
          <w:t xml:space="preserve">File </w:t>
        </w:r>
        <w:proofErr w:type="gramStart"/>
        <w:r>
          <w:t>name :</w:t>
        </w:r>
        <w:proofErr w:type="gramEnd"/>
        <w:r>
          <w:t xml:space="preserve"> </w:t>
        </w:r>
      </w:ins>
      <w:ins w:id="691" w:author="Sayali Dev" w:date="2018-01-22T11:24:00Z">
        <w:r w:rsidRPr="00ED2EB8">
          <w:rPr>
            <w:rFonts w:ascii="Calibri" w:hAnsi="Calibri" w:cs="Calibri"/>
          </w:rPr>
          <w:t>Lab Report</w:t>
        </w:r>
      </w:ins>
      <w:ins w:id="692" w:author="Sayali Dev" w:date="2018-01-22T11:27:00Z">
        <w:r w:rsidR="009600A0">
          <w:rPr>
            <w:rFonts w:ascii="Calibri" w:hAnsi="Calibri" w:cs="Calibri"/>
          </w:rPr>
          <w:t>.pdf</w:t>
        </w:r>
      </w:ins>
      <w:ins w:id="693" w:author="Sayali Dev" w:date="2018-01-22T11:21:00Z">
        <w:r>
          <w:br/>
          <w:t xml:space="preserve">Patient </w:t>
        </w:r>
        <w:r w:rsidRPr="00A24194">
          <w:rPr>
            <w:rFonts w:ascii="Calibri" w:hAnsi="Calibri" w:cs="Calibri"/>
            <w:rPrChange w:id="694" w:author="Sayali Dev" w:date="2018-01-22T11:24:00Z">
              <w:rPr>
                <w:b w:val="0"/>
              </w:rPr>
            </w:rPrChange>
          </w:rPr>
          <w:t>Identifier</w:t>
        </w:r>
        <w:r>
          <w:t xml:space="preserve"> </w:t>
        </w:r>
      </w:ins>
      <w:ins w:id="695" w:author="Sayali Dev" w:date="2018-01-22T11:22:00Z">
        <w:r>
          <w:rPr>
            <w:rFonts w:ascii="Calibri" w:hAnsi="Calibri" w:cs="Calibri"/>
          </w:rPr>
          <w:t>COH-00003</w:t>
        </w:r>
      </w:ins>
    </w:p>
    <w:p w14:paraId="10C7A356" w14:textId="77777777" w:rsidR="009600A0" w:rsidRDefault="009600A0">
      <w:pPr>
        <w:rPr>
          <w:ins w:id="696" w:author="Sayali Dev" w:date="2018-01-22T11:19:00Z"/>
        </w:rPr>
        <w:pPrChange w:id="697" w:author="Sayali Dev" w:date="2018-01-22T11:18:00Z">
          <w:pPr>
            <w:pStyle w:val="Heading3"/>
          </w:pPr>
        </w:pPrChange>
      </w:pPr>
    </w:p>
    <w:p w14:paraId="6D766C8F" w14:textId="7A7AA967" w:rsidR="00A24194" w:rsidRPr="00A24194" w:rsidRDefault="00A24194">
      <w:pPr>
        <w:rPr>
          <w:ins w:id="698" w:author="Sayali Dev" w:date="2018-01-18T15:35:00Z"/>
          <w:rPrChange w:id="699" w:author="Sayali Dev" w:date="2018-01-22T11:18:00Z">
            <w:rPr>
              <w:ins w:id="700" w:author="Sayali Dev" w:date="2018-01-18T15:35:00Z"/>
              <w:lang w:val="en-US"/>
            </w:rPr>
          </w:rPrChange>
        </w:rPr>
        <w:pPrChange w:id="701" w:author="Sayali Dev" w:date="2018-01-22T11:18:00Z">
          <w:pPr>
            <w:pStyle w:val="Heading3"/>
          </w:pPr>
        </w:pPrChange>
      </w:pPr>
      <w:ins w:id="702" w:author="Sayali Dev" w:date="2018-01-22T11:19:00Z">
        <w:r>
          <w:rPr>
            <w:lang w:eastAsia="x-none"/>
          </w:rPr>
          <w:t xml:space="preserve">Once email is received, follow below steps to download and view the </w:t>
        </w:r>
        <w:proofErr w:type="gramStart"/>
        <w:r>
          <w:rPr>
            <w:lang w:eastAsia="x-none"/>
          </w:rPr>
          <w:t>report :</w:t>
        </w:r>
      </w:ins>
      <w:proofErr w:type="gramEnd"/>
    </w:p>
    <w:p w14:paraId="04073BAE" w14:textId="4F10B4E7" w:rsidR="0059758B" w:rsidRDefault="0059758B" w:rsidP="0059758B">
      <w:pPr>
        <w:pStyle w:val="BodyText"/>
        <w:ind w:left="720"/>
        <w:rPr>
          <w:ins w:id="703" w:author="Sayali Dev" w:date="2018-01-22T11:20:00Z"/>
          <w:noProof/>
        </w:rPr>
      </w:pPr>
    </w:p>
    <w:p w14:paraId="12E49EA9" w14:textId="77777777" w:rsidR="00CC2D05" w:rsidRDefault="0059758B">
      <w:pPr>
        <w:pStyle w:val="BodyText"/>
        <w:numPr>
          <w:ilvl w:val="2"/>
          <w:numId w:val="86"/>
        </w:numPr>
        <w:tabs>
          <w:tab w:val="clear" w:pos="2160"/>
          <w:tab w:val="num" w:pos="720"/>
        </w:tabs>
        <w:ind w:left="0"/>
        <w:rPr>
          <w:ins w:id="704" w:author="Sayali Dev" w:date="2018-01-22T13:35:00Z"/>
          <w:noProof/>
          <w:lang w:val="en-US"/>
        </w:rPr>
        <w:pPrChange w:id="705" w:author="Sayali Dev" w:date="2018-01-22T13:35:00Z">
          <w:pPr>
            <w:pStyle w:val="BodyText"/>
            <w:numPr>
              <w:ilvl w:val="2"/>
              <w:numId w:val="86"/>
            </w:numPr>
            <w:tabs>
              <w:tab w:val="num" w:pos="720"/>
              <w:tab w:val="num" w:pos="2160"/>
            </w:tabs>
            <w:ind w:left="1440"/>
          </w:pPr>
        </w:pPrChange>
      </w:pPr>
      <w:ins w:id="706" w:author="Sayali Dev" w:date="2018-01-18T15:35:00Z">
        <w:r>
          <w:rPr>
            <w:noProof/>
            <w:lang w:val="en-US"/>
          </w:rPr>
          <w:t>To Login into the application please refer to :</w:t>
        </w:r>
        <w:r>
          <w:rPr>
            <w:noProof/>
            <w:lang w:val="en-US"/>
          </w:rPr>
          <w:fldChar w:fldCharType="begin"/>
        </w:r>
        <w:r>
          <w:rPr>
            <w:noProof/>
            <w:lang w:val="en-US"/>
          </w:rPr>
          <w:instrText xml:space="preserve"> HYPERLINK  \l "_Logging_into_the" </w:instrText>
        </w:r>
        <w:r>
          <w:rPr>
            <w:noProof/>
            <w:lang w:val="en-US"/>
          </w:rPr>
          <w:fldChar w:fldCharType="separate"/>
        </w:r>
        <w:r w:rsidRPr="00267071">
          <w:rPr>
            <w:rStyle w:val="Hyperlink"/>
            <w:noProof/>
            <w:lang w:val="en-US"/>
          </w:rPr>
          <w:t>Login into Cirraspec</w:t>
        </w:r>
        <w:r>
          <w:rPr>
            <w:noProof/>
            <w:lang w:val="en-US"/>
          </w:rPr>
          <w:fldChar w:fldCharType="end"/>
        </w:r>
        <w:r>
          <w:rPr>
            <w:noProof/>
            <w:lang w:val="en-US"/>
          </w:rPr>
          <w:t xml:space="preserve"> </w:t>
        </w:r>
      </w:ins>
    </w:p>
    <w:p w14:paraId="188163DA" w14:textId="77777777" w:rsidR="00CC2D05" w:rsidRPr="00CC2D05" w:rsidRDefault="0059758B">
      <w:pPr>
        <w:pStyle w:val="BodyText"/>
        <w:numPr>
          <w:ilvl w:val="2"/>
          <w:numId w:val="86"/>
        </w:numPr>
        <w:tabs>
          <w:tab w:val="clear" w:pos="2160"/>
          <w:tab w:val="num" w:pos="720"/>
        </w:tabs>
        <w:ind w:left="0"/>
        <w:rPr>
          <w:ins w:id="707" w:author="Sayali Dev" w:date="2018-01-22T13:36:00Z"/>
          <w:noProof/>
          <w:lang w:val="en-US"/>
          <w:rPrChange w:id="708" w:author="Sayali Dev" w:date="2018-01-22T13:36:00Z">
            <w:rPr>
              <w:ins w:id="709" w:author="Sayali Dev" w:date="2018-01-22T13:36:00Z"/>
              <w:b/>
              <w:noProof/>
              <w:lang w:val="en-US"/>
            </w:rPr>
          </w:rPrChange>
        </w:rPr>
        <w:pPrChange w:id="710" w:author="Sayali Dev" w:date="2018-01-22T13:36:00Z">
          <w:pPr>
            <w:pStyle w:val="BodyText"/>
            <w:numPr>
              <w:ilvl w:val="2"/>
              <w:numId w:val="86"/>
            </w:numPr>
            <w:tabs>
              <w:tab w:val="num" w:pos="720"/>
              <w:tab w:val="num" w:pos="2160"/>
            </w:tabs>
            <w:ind w:left="1440"/>
          </w:pPr>
        </w:pPrChange>
      </w:pPr>
      <w:ins w:id="711" w:author="Sayali Dev" w:date="2018-01-18T15:35:00Z">
        <w:r w:rsidRPr="00CC2D05">
          <w:rPr>
            <w:noProof/>
            <w:lang w:val="en-US"/>
          </w:rPr>
          <w:t xml:space="preserve">Point to the arrow on </w:t>
        </w:r>
        <w:r w:rsidRPr="00CC2D05">
          <w:rPr>
            <w:b/>
            <w:noProof/>
            <w:lang w:val="en-US"/>
          </w:rPr>
          <w:t>CIMS</w:t>
        </w:r>
        <w:r w:rsidRPr="00CC2D05">
          <w:rPr>
            <w:noProof/>
            <w:lang w:val="en-US"/>
          </w:rPr>
          <w:t xml:space="preserve"> and Click on </w:t>
        </w:r>
        <w:r w:rsidRPr="00CC2D05">
          <w:rPr>
            <w:b/>
            <w:noProof/>
            <w:lang w:val="en-US"/>
          </w:rPr>
          <w:t>Subject Centric View.</w:t>
        </w:r>
      </w:ins>
      <w:ins w:id="712" w:author="Sayali Dev" w:date="2018-01-22T13:36:00Z">
        <w:r w:rsidR="00CC2D05">
          <w:rPr>
            <w:b/>
            <w:noProof/>
            <w:lang w:val="en-US"/>
          </w:rPr>
          <w:t xml:space="preserve"> </w:t>
        </w:r>
      </w:ins>
    </w:p>
    <w:p w14:paraId="03007A35" w14:textId="2DE07F53" w:rsidR="00CC2D05" w:rsidRPr="00CC2D05" w:rsidRDefault="0059758B">
      <w:pPr>
        <w:pStyle w:val="BodyText"/>
        <w:ind w:firstLine="720"/>
        <w:rPr>
          <w:ins w:id="713" w:author="Sayali Dev" w:date="2018-01-22T13:36:00Z"/>
          <w:noProof/>
          <w:lang w:val="en-US"/>
          <w:rPrChange w:id="714" w:author="Sayali Dev" w:date="2018-01-22T13:36:00Z">
            <w:rPr>
              <w:ins w:id="715" w:author="Sayali Dev" w:date="2018-01-22T13:36:00Z"/>
            </w:rPr>
          </w:rPrChange>
        </w:rPr>
        <w:pPrChange w:id="716" w:author="Sayali Dev" w:date="2018-01-22T13:36:00Z">
          <w:pPr>
            <w:pStyle w:val="BodyText"/>
            <w:numPr>
              <w:ilvl w:val="2"/>
              <w:numId w:val="86"/>
            </w:numPr>
            <w:tabs>
              <w:tab w:val="num" w:pos="720"/>
              <w:tab w:val="num" w:pos="2160"/>
            </w:tabs>
            <w:ind w:left="1440"/>
          </w:pPr>
        </w:pPrChange>
      </w:pPr>
      <w:ins w:id="717" w:author="Sayali Dev" w:date="2018-01-18T15:35:00Z">
        <w:r>
          <w:t xml:space="preserve">The </w:t>
        </w:r>
        <w:r w:rsidRPr="00CC2D05">
          <w:rPr>
            <w:b/>
          </w:rPr>
          <w:t>Subject Search</w:t>
        </w:r>
        <w:r w:rsidRPr="00655842">
          <w:t xml:space="preserve"> page appears.</w:t>
        </w:r>
      </w:ins>
    </w:p>
    <w:p w14:paraId="1F65AD38" w14:textId="77777777" w:rsidR="00CC2D05" w:rsidRPr="00CC2D05" w:rsidRDefault="0059758B">
      <w:pPr>
        <w:pStyle w:val="BodyText"/>
        <w:numPr>
          <w:ilvl w:val="2"/>
          <w:numId w:val="86"/>
        </w:numPr>
        <w:tabs>
          <w:tab w:val="clear" w:pos="2160"/>
          <w:tab w:val="num" w:pos="720"/>
        </w:tabs>
        <w:ind w:left="0"/>
        <w:rPr>
          <w:ins w:id="718" w:author="Sayali Dev" w:date="2018-01-22T13:36:00Z"/>
          <w:noProof/>
          <w:lang w:val="en-US"/>
          <w:rPrChange w:id="719" w:author="Sayali Dev" w:date="2018-01-22T13:36:00Z">
            <w:rPr>
              <w:ins w:id="720" w:author="Sayali Dev" w:date="2018-01-22T13:36:00Z"/>
              <w:noProof/>
            </w:rPr>
          </w:rPrChange>
        </w:rPr>
        <w:pPrChange w:id="721" w:author="Sayali Dev" w:date="2018-01-22T13:36:00Z">
          <w:pPr>
            <w:pStyle w:val="BodyText"/>
            <w:ind w:left="720"/>
          </w:pPr>
        </w:pPrChange>
      </w:pPr>
      <w:ins w:id="722" w:author="Sayali Dev" w:date="2018-01-18T15:35:00Z">
        <w:r>
          <w:rPr>
            <w:noProof/>
          </w:rPr>
          <w:t xml:space="preserve">Click on the row for the Subject Identifier </w:t>
        </w:r>
      </w:ins>
    </w:p>
    <w:p w14:paraId="350E169F" w14:textId="77777777" w:rsidR="00CC2D05" w:rsidRDefault="0059758B">
      <w:pPr>
        <w:pStyle w:val="BodyText"/>
        <w:ind w:left="720"/>
        <w:rPr>
          <w:ins w:id="723" w:author="Sayali Dev" w:date="2018-01-22T13:36:00Z"/>
          <w:noProof/>
          <w:lang w:val="en-US"/>
        </w:rPr>
      </w:pPr>
      <w:ins w:id="724" w:author="Sayali Dev" w:date="2018-01-18T15:35:00Z">
        <w:r w:rsidRPr="00CC2D05">
          <w:rPr>
            <w:noProof/>
            <w:lang w:val="en-US"/>
          </w:rPr>
          <w:t xml:space="preserve">OR </w:t>
        </w:r>
      </w:ins>
    </w:p>
    <w:p w14:paraId="480832A2" w14:textId="77777777" w:rsidR="00CC2D05" w:rsidRDefault="0059758B">
      <w:pPr>
        <w:pStyle w:val="BodyText"/>
        <w:ind w:left="720"/>
        <w:rPr>
          <w:ins w:id="725" w:author="Sayali Dev" w:date="2018-01-22T13:36:00Z"/>
          <w:noProof/>
          <w:lang w:val="en-US"/>
        </w:rPr>
      </w:pPr>
      <w:ins w:id="726" w:author="Sayali Dev" w:date="2018-01-18T15:35:00Z">
        <w:r w:rsidRPr="00CC2D05">
          <w:rPr>
            <w:noProof/>
            <w:lang w:val="en-US"/>
          </w:rPr>
          <w:t>To Search for the Subject use filters on left and Click on the row for the Subject.</w:t>
        </w:r>
      </w:ins>
    </w:p>
    <w:p w14:paraId="695F14D1" w14:textId="1D269E50" w:rsidR="00CC2D05" w:rsidRDefault="0059758B">
      <w:pPr>
        <w:pStyle w:val="BodyText"/>
        <w:ind w:left="720"/>
        <w:rPr>
          <w:ins w:id="727" w:author="Sayali Dev" w:date="2018-01-22T13:43:00Z"/>
          <w:noProof/>
          <w:lang w:val="en-US"/>
        </w:rPr>
      </w:pPr>
      <w:ins w:id="728" w:author="Sayali Dev" w:date="2018-01-18T15:35:00Z">
        <w:r w:rsidRPr="00CC2D05">
          <w:rPr>
            <w:noProof/>
            <w:lang w:val="en-US"/>
          </w:rPr>
          <w:t xml:space="preserve">The </w:t>
        </w:r>
        <w:r w:rsidRPr="00CC2D05">
          <w:rPr>
            <w:b/>
            <w:noProof/>
            <w:lang w:val="en-US"/>
          </w:rPr>
          <w:t>Subject/Donor view</w:t>
        </w:r>
        <w:r w:rsidR="008C09C1" w:rsidRPr="00CC2D05">
          <w:rPr>
            <w:noProof/>
            <w:lang w:val="en-US"/>
          </w:rPr>
          <w:t xml:space="preserve"> page appears as below</w:t>
        </w:r>
        <w:r w:rsidR="00CC2D05">
          <w:rPr>
            <w:noProof/>
            <w:lang w:val="en-US"/>
          </w:rPr>
          <w:t>.</w:t>
        </w:r>
      </w:ins>
    </w:p>
    <w:p w14:paraId="1AD67504" w14:textId="77777777" w:rsidR="00091429" w:rsidRDefault="00091429">
      <w:pPr>
        <w:pStyle w:val="BodyText"/>
        <w:ind w:left="720"/>
        <w:rPr>
          <w:ins w:id="729" w:author="Sayali Dev" w:date="2018-01-22T13:44:00Z"/>
          <w:noProof/>
          <w:lang w:val="en-US"/>
        </w:rPr>
      </w:pPr>
      <w:ins w:id="730" w:author="Sayali Dev" w:date="2018-01-22T13:43:00Z">
        <w:r>
          <w:rPr>
            <w:noProof/>
            <w:lang w:val="en-US" w:eastAsia="en-US"/>
          </w:rPr>
          <w:drawing>
            <wp:inline distT="0" distB="0" distL="0" distR="0" wp14:anchorId="07CE8C72" wp14:editId="4812BA4E">
              <wp:extent cx="6743700" cy="3267075"/>
              <wp:effectExtent l="19050" t="19050" r="19050" b="285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8542" b="5292"/>
                      <a:stretch/>
                    </pic:blipFill>
                    <pic:spPr bwMode="auto">
                      <a:xfrm>
                        <a:off x="0" y="0"/>
                        <a:ext cx="6743700" cy="3267075"/>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ins>
    </w:p>
    <w:p w14:paraId="3CB3577F" w14:textId="77777777" w:rsidR="00091429" w:rsidRDefault="0059758B">
      <w:pPr>
        <w:pStyle w:val="BodyText"/>
        <w:numPr>
          <w:ilvl w:val="2"/>
          <w:numId w:val="86"/>
        </w:numPr>
        <w:tabs>
          <w:tab w:val="clear" w:pos="2160"/>
          <w:tab w:val="num" w:pos="720"/>
        </w:tabs>
        <w:ind w:left="0"/>
        <w:rPr>
          <w:ins w:id="731" w:author="Sayali Dev" w:date="2018-01-22T13:32:00Z"/>
          <w:noProof/>
          <w:lang w:val="en-US"/>
        </w:rPr>
        <w:pPrChange w:id="732" w:author="Sayali Dev" w:date="2018-01-22T13:44:00Z">
          <w:pPr>
            <w:pStyle w:val="BodyText"/>
            <w:ind w:left="720"/>
          </w:pPr>
        </w:pPrChange>
      </w:pPr>
      <w:ins w:id="733" w:author="Sayali Dev" w:date="2018-01-18T15:35:00Z">
        <w:r w:rsidRPr="00CC2D05">
          <w:rPr>
            <w:noProof/>
            <w:lang w:val="en-US"/>
          </w:rPr>
          <w:t>Once the report is uploaded int</w:t>
        </w:r>
        <w:r w:rsidR="00CC2D05" w:rsidRPr="00CC2D05">
          <w:rPr>
            <w:noProof/>
            <w:lang w:val="en-US"/>
          </w:rPr>
          <w:t>o the system,</w:t>
        </w:r>
        <w:r w:rsidR="00091429">
          <w:rPr>
            <w:noProof/>
            <w:lang w:val="en-US"/>
          </w:rPr>
          <w:t xml:space="preserve">  </w:t>
        </w:r>
      </w:ins>
      <w:ins w:id="734" w:author="Sayali Dev" w:date="2018-01-22T13:31:00Z">
        <w:r w:rsidR="00CC2D05" w:rsidRPr="00091429">
          <w:rPr>
            <w:noProof/>
            <w:lang w:val="en-US"/>
          </w:rPr>
          <w:t>you will view the report uploaded under “</w:t>
        </w:r>
        <w:r w:rsidR="00CC2D05" w:rsidRPr="00091429">
          <w:rPr>
            <w:b/>
            <w:noProof/>
            <w:lang w:val="en-US"/>
            <w:rPrChange w:id="735" w:author="Sayali Dev" w:date="2018-01-22T13:44:00Z">
              <w:rPr>
                <w:noProof/>
                <w:lang w:val="en-US"/>
              </w:rPr>
            </w:rPrChange>
          </w:rPr>
          <w:t>Documents</w:t>
        </w:r>
      </w:ins>
      <w:ins w:id="736" w:author="Sayali Dev" w:date="2018-01-22T13:32:00Z">
        <w:r w:rsidR="00091429">
          <w:rPr>
            <w:noProof/>
            <w:lang w:val="en-US"/>
          </w:rPr>
          <w:t>”:</w:t>
        </w:r>
      </w:ins>
    </w:p>
    <w:p w14:paraId="6F93A3F4" w14:textId="4A074C40" w:rsidR="00091429" w:rsidRPr="00091429" w:rsidRDefault="00091429">
      <w:pPr>
        <w:pStyle w:val="BodyText"/>
        <w:ind w:left="720"/>
        <w:rPr>
          <w:ins w:id="737" w:author="Sayali Dev" w:date="2018-01-22T13:43:00Z"/>
          <w:noProof/>
          <w:lang w:val="en-US"/>
        </w:rPr>
      </w:pPr>
      <w:ins w:id="738" w:author="Sayali Dev" w:date="2018-01-22T13:45:00Z">
        <w:r>
          <w:rPr>
            <w:noProof/>
            <w:lang w:val="en-US" w:eastAsia="en-US"/>
          </w:rPr>
          <w:lastRenderedPageBreak/>
          <w:drawing>
            <wp:inline distT="0" distB="0" distL="0" distR="0" wp14:anchorId="1558398F" wp14:editId="69FEE0E8">
              <wp:extent cx="6743700" cy="1447800"/>
              <wp:effectExtent l="19050" t="19050" r="19050" b="19050"/>
              <wp:docPr id="7" name="Picture 7" descr="Inline 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nline image 1"/>
                      <pic:cNvPicPr>
                        <a:picLocks noChangeAspect="1" noChangeArrowheads="1"/>
                      </pic:cNvPicPr>
                    </pic:nvPicPr>
                    <pic:blipFill>
                      <a:blip r:embed="rId37" r:link="rId38">
                        <a:extLst>
                          <a:ext uri="{28A0092B-C50C-407E-A947-70E740481C1C}">
                            <a14:useLocalDpi xmlns:a14="http://schemas.microsoft.com/office/drawing/2010/main" val="0"/>
                          </a:ext>
                        </a:extLst>
                      </a:blip>
                      <a:srcRect/>
                      <a:stretch>
                        <a:fillRect/>
                      </a:stretch>
                    </pic:blipFill>
                    <pic:spPr bwMode="auto">
                      <a:xfrm>
                        <a:off x="0" y="0"/>
                        <a:ext cx="6743700" cy="1447800"/>
                      </a:xfrm>
                      <a:prstGeom prst="rect">
                        <a:avLst/>
                      </a:prstGeom>
                      <a:noFill/>
                      <a:ln>
                        <a:solidFill>
                          <a:srgbClr val="000000"/>
                        </a:solidFill>
                      </a:ln>
                    </pic:spPr>
                  </pic:pic>
                </a:graphicData>
              </a:graphic>
            </wp:inline>
          </w:drawing>
        </w:r>
      </w:ins>
    </w:p>
    <w:p w14:paraId="04911D67" w14:textId="77777777" w:rsidR="00091429" w:rsidRDefault="00091429">
      <w:pPr>
        <w:pStyle w:val="BodyText"/>
        <w:rPr>
          <w:ins w:id="739" w:author="Sayali Dev" w:date="2018-01-22T13:31:00Z"/>
          <w:noProof/>
          <w:lang w:val="en-US"/>
        </w:rPr>
        <w:pPrChange w:id="740" w:author="Sayali Dev" w:date="2018-01-22T13:44:00Z">
          <w:pPr>
            <w:pStyle w:val="BodyText"/>
            <w:ind w:left="720"/>
          </w:pPr>
        </w:pPrChange>
      </w:pPr>
    </w:p>
    <w:p w14:paraId="74F1DA3A" w14:textId="77777777" w:rsidR="00091429" w:rsidRDefault="00091429">
      <w:pPr>
        <w:pStyle w:val="BodyText"/>
        <w:rPr>
          <w:ins w:id="741" w:author="Sayali Dev" w:date="2018-01-22T13:45:00Z"/>
          <w:noProof/>
          <w:lang w:val="en-US"/>
        </w:rPr>
        <w:pPrChange w:id="742" w:author="Sayali Dev" w:date="2018-01-22T13:45:00Z">
          <w:pPr>
            <w:pStyle w:val="BodyText"/>
            <w:ind w:left="720"/>
          </w:pPr>
        </w:pPrChange>
      </w:pPr>
    </w:p>
    <w:p w14:paraId="3F492631" w14:textId="070F6712" w:rsidR="00CC2D05" w:rsidRDefault="00CC2D05">
      <w:pPr>
        <w:pStyle w:val="BodyText"/>
        <w:numPr>
          <w:ilvl w:val="2"/>
          <w:numId w:val="86"/>
        </w:numPr>
        <w:tabs>
          <w:tab w:val="clear" w:pos="2160"/>
          <w:tab w:val="num" w:pos="720"/>
        </w:tabs>
        <w:ind w:left="0"/>
        <w:rPr>
          <w:ins w:id="743" w:author="Sayali Dev" w:date="2018-01-22T13:32:00Z"/>
          <w:noProof/>
          <w:lang w:val="en-US"/>
        </w:rPr>
        <w:pPrChange w:id="744" w:author="Sayali Dev" w:date="2018-01-22T13:44:00Z">
          <w:pPr>
            <w:pStyle w:val="BodyText"/>
            <w:ind w:left="720"/>
          </w:pPr>
        </w:pPrChange>
      </w:pPr>
      <w:ins w:id="745" w:author="Sayali Dev" w:date="2018-01-22T13:32:00Z">
        <w:r>
          <w:rPr>
            <w:noProof/>
            <w:lang w:val="en-US"/>
          </w:rPr>
          <w:t>Click on the report file link “</w:t>
        </w:r>
        <w:r w:rsidRPr="00091429">
          <w:rPr>
            <w:noProof/>
            <w:lang w:val="en-US"/>
          </w:rPr>
          <w:t>GEM</w:t>
        </w:r>
        <w:r w:rsidRPr="00CC2D05">
          <w:rPr>
            <w:b/>
            <w:noProof/>
            <w:lang w:val="en-US"/>
            <w:rPrChange w:id="746" w:author="Sayali Dev" w:date="2018-01-22T13:32:00Z">
              <w:rPr>
                <w:noProof/>
                <w:lang w:val="en-US"/>
              </w:rPr>
            </w:rPrChange>
          </w:rPr>
          <w:t>-dev 1-2.pdf</w:t>
        </w:r>
        <w:r>
          <w:rPr>
            <w:noProof/>
            <w:lang w:val="en-US"/>
          </w:rPr>
          <w:t>”</w:t>
        </w:r>
      </w:ins>
    </w:p>
    <w:p w14:paraId="474A6415" w14:textId="0E932D9A" w:rsidR="008C09C1" w:rsidRDefault="0059758B">
      <w:pPr>
        <w:pStyle w:val="BodyText"/>
        <w:ind w:left="720"/>
        <w:rPr>
          <w:ins w:id="747" w:author="Sayali Dev" w:date="2018-01-19T17:29:00Z"/>
          <w:noProof/>
          <w:lang w:val="en-US"/>
        </w:rPr>
      </w:pPr>
      <w:ins w:id="748" w:author="Sayali Dev" w:date="2018-01-18T15:35:00Z">
        <w:r>
          <w:rPr>
            <w:noProof/>
            <w:lang w:val="en-US"/>
          </w:rPr>
          <w:t>Report is downloaded as a pdf.</w:t>
        </w:r>
      </w:ins>
      <w:ins w:id="749" w:author="Sayali Dev" w:date="2018-01-19T17:30:00Z">
        <w:r w:rsidR="008C09C1" w:rsidRPr="008C09C1">
          <w:rPr>
            <w:noProof/>
            <w:lang w:val="en-US"/>
          </w:rPr>
          <w:t xml:space="preserve"> </w:t>
        </w:r>
        <w:r w:rsidR="008C09C1">
          <w:rPr>
            <w:noProof/>
            <w:lang w:val="en-US"/>
          </w:rPr>
          <w:t>You can open the pdf to view the report.</w:t>
        </w:r>
      </w:ins>
    </w:p>
    <w:p w14:paraId="53EC4E8F" w14:textId="263BE0E3" w:rsidR="0059758B" w:rsidRDefault="008C09C1">
      <w:pPr>
        <w:pStyle w:val="BodyText"/>
        <w:ind w:left="720"/>
        <w:rPr>
          <w:ins w:id="750" w:author="Sayali Dev" w:date="2018-01-19T17:26:00Z"/>
          <w:noProof/>
          <w:lang w:val="en-US"/>
        </w:rPr>
      </w:pPr>
      <w:ins w:id="751" w:author="Sayali Dev" w:date="2018-01-19T17:29:00Z">
        <w:r>
          <w:rPr>
            <w:noProof/>
            <w:lang w:val="en-US"/>
          </w:rPr>
          <w:t>Please find below a sample pdf report.</w:t>
        </w:r>
      </w:ins>
    </w:p>
    <w:p w14:paraId="7119831A" w14:textId="0B3B5B41" w:rsidR="0059758B" w:rsidRPr="00091429" w:rsidRDefault="008C09C1">
      <w:pPr>
        <w:pStyle w:val="BodyText"/>
        <w:ind w:left="720"/>
        <w:rPr>
          <w:ins w:id="752" w:author="Sayali Dev" w:date="2018-01-18T15:35:00Z"/>
          <w:noProof/>
          <w:lang w:val="en-US"/>
          <w:rPrChange w:id="753" w:author="Sayali Dev" w:date="2018-01-22T13:46:00Z">
            <w:rPr>
              <w:ins w:id="754" w:author="Sayali Dev" w:date="2018-01-18T15:35:00Z"/>
              <w:b/>
            </w:rPr>
          </w:rPrChange>
        </w:rPr>
      </w:pPr>
      <w:ins w:id="755" w:author="Sayali Dev" w:date="2018-01-19T17:29:00Z">
        <w:r>
          <w:rPr>
            <w:noProof/>
            <w:lang w:val="en-US"/>
          </w:rPr>
          <w:object w:dxaOrig="1541" w:dyaOrig="1000" w14:anchorId="45A76C9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7.5pt;height:50.1pt" o:ole="">
              <v:imagedata r:id="rId39" o:title=""/>
            </v:shape>
            <o:OLEObject Type="Embed" ProgID="AcroExch.Document.11" ShapeID="_x0000_i1025" DrawAspect="Icon" ObjectID="_1580914380" r:id="rId40"/>
          </w:object>
        </w:r>
      </w:ins>
    </w:p>
    <w:p w14:paraId="7AC76C89" w14:textId="77777777" w:rsidR="0059758B" w:rsidRPr="00091429" w:rsidRDefault="0059758B" w:rsidP="0059758B">
      <w:pPr>
        <w:pStyle w:val="BodyText"/>
        <w:ind w:left="720"/>
        <w:rPr>
          <w:ins w:id="756" w:author="Sayali Dev" w:date="2018-01-18T15:35:00Z"/>
          <w:i/>
          <w:sz w:val="24"/>
          <w:szCs w:val="24"/>
          <w:lang w:val="en-US"/>
          <w:rPrChange w:id="757" w:author="Sayali Dev" w:date="2018-01-22T13:46:00Z">
            <w:rPr>
              <w:ins w:id="758" w:author="Sayali Dev" w:date="2018-01-18T15:35:00Z"/>
              <w:lang w:val="en-US"/>
            </w:rPr>
          </w:rPrChange>
        </w:rPr>
      </w:pPr>
      <w:ins w:id="759" w:author="Sayali Dev" w:date="2018-01-18T15:35:00Z">
        <w:r w:rsidRPr="00091429">
          <w:rPr>
            <w:i/>
            <w:sz w:val="24"/>
            <w:szCs w:val="24"/>
            <w:lang w:val="en-US"/>
            <w:rPrChange w:id="760" w:author="Sayali Dev" w:date="2018-01-22T13:46:00Z">
              <w:rPr>
                <w:lang w:val="en-US"/>
              </w:rPr>
            </w:rPrChange>
          </w:rPr>
          <w:t>Alternative Path:</w:t>
        </w:r>
      </w:ins>
    </w:p>
    <w:p w14:paraId="4F9BB9C8" w14:textId="77777777" w:rsidR="0059758B" w:rsidRDefault="0059758B" w:rsidP="0059758B">
      <w:pPr>
        <w:pStyle w:val="BodyText"/>
        <w:numPr>
          <w:ilvl w:val="2"/>
          <w:numId w:val="28"/>
        </w:numPr>
        <w:rPr>
          <w:ins w:id="761" w:author="Sayali Dev" w:date="2018-01-18T15:35:00Z"/>
          <w:lang w:val="en-US"/>
        </w:rPr>
      </w:pPr>
      <w:ins w:id="762" w:author="Sayali Dev" w:date="2018-01-18T15:35:00Z">
        <w:r w:rsidRPr="00793941">
          <w:rPr>
            <w:lang w:val="en-US"/>
          </w:rPr>
          <w:t>On Home Page, Click on</w:t>
        </w:r>
        <w:r>
          <w:rPr>
            <w:b/>
            <w:lang w:val="en-US"/>
          </w:rPr>
          <w:t xml:space="preserve"> Search Subject </w:t>
        </w:r>
        <w:r w:rsidRPr="00793941">
          <w:rPr>
            <w:lang w:val="en-US"/>
          </w:rPr>
          <w:t>link.</w:t>
        </w:r>
      </w:ins>
    </w:p>
    <w:p w14:paraId="24330ACB" w14:textId="77777777" w:rsidR="0059758B" w:rsidRPr="00655842" w:rsidRDefault="0059758B" w:rsidP="0059758B">
      <w:pPr>
        <w:pStyle w:val="ListParagraph"/>
        <w:ind w:left="2160" w:right="540"/>
        <w:rPr>
          <w:ins w:id="763" w:author="Sayali Dev" w:date="2018-01-18T15:35:00Z"/>
        </w:rPr>
      </w:pPr>
      <w:ins w:id="764" w:author="Sayali Dev" w:date="2018-01-18T15:35:00Z">
        <w:r>
          <w:t xml:space="preserve">The </w:t>
        </w:r>
        <w:r w:rsidRPr="00267071">
          <w:rPr>
            <w:b/>
          </w:rPr>
          <w:t>Subject Search</w:t>
        </w:r>
        <w:r w:rsidRPr="00655842">
          <w:t xml:space="preserve"> page appears.</w:t>
        </w:r>
      </w:ins>
    </w:p>
    <w:p w14:paraId="5531DF1E" w14:textId="77777777" w:rsidR="0059758B" w:rsidRDefault="0059758B" w:rsidP="0059758B">
      <w:pPr>
        <w:pStyle w:val="BodyText"/>
        <w:numPr>
          <w:ilvl w:val="2"/>
          <w:numId w:val="28"/>
        </w:numPr>
        <w:rPr>
          <w:ins w:id="765" w:author="Sayali Dev" w:date="2018-01-18T15:35:00Z"/>
          <w:lang w:val="en-US"/>
        </w:rPr>
      </w:pPr>
      <w:ins w:id="766" w:author="Sayali Dev" w:date="2018-01-18T15:35:00Z">
        <w:r>
          <w:rPr>
            <w:lang w:val="en-US"/>
          </w:rPr>
          <w:t>Follow above steps 3 – 5 to download patient report.</w:t>
        </w:r>
      </w:ins>
    </w:p>
    <w:p w14:paraId="49BFB922" w14:textId="77777777" w:rsidR="0059758B" w:rsidRDefault="0059758B" w:rsidP="0077156A">
      <w:pPr>
        <w:ind w:left="720"/>
      </w:pPr>
    </w:p>
    <w:p w14:paraId="3487CA90" w14:textId="2C3CE261" w:rsidR="0077156A" w:rsidDel="0059758B" w:rsidRDefault="0077156A" w:rsidP="00D95284">
      <w:pPr>
        <w:pStyle w:val="Heading3"/>
        <w:rPr>
          <w:del w:id="767" w:author="Sayali Dev" w:date="2018-01-08T18:07:00Z"/>
          <w:color w:val="FF0000"/>
        </w:rPr>
      </w:pPr>
    </w:p>
    <w:p w14:paraId="36C572E3" w14:textId="77777777" w:rsidR="0059758B" w:rsidRPr="0059758B" w:rsidRDefault="0059758B">
      <w:pPr>
        <w:rPr>
          <w:ins w:id="768" w:author="Sayali Dev" w:date="2018-01-18T15:35:00Z"/>
          <w:lang w:val="x-none" w:eastAsia="x-none"/>
          <w:rPrChange w:id="769" w:author="Sayali Dev" w:date="2018-01-18T15:35:00Z">
            <w:rPr>
              <w:ins w:id="770" w:author="Sayali Dev" w:date="2018-01-18T15:35:00Z"/>
            </w:rPr>
          </w:rPrChange>
        </w:rPr>
        <w:pPrChange w:id="771" w:author="Sayali Dev" w:date="2018-01-18T15:35:00Z">
          <w:pPr>
            <w:ind w:left="720"/>
          </w:pPr>
        </w:pPrChange>
      </w:pPr>
    </w:p>
    <w:p w14:paraId="40C1DE50" w14:textId="67710612" w:rsidR="0077156A" w:rsidDel="0059758B" w:rsidRDefault="0077156A" w:rsidP="00D95284">
      <w:pPr>
        <w:pStyle w:val="Heading3"/>
        <w:rPr>
          <w:del w:id="772" w:author="Sayali Dev" w:date="2018-01-08T18:07:00Z"/>
          <w:color w:val="FF0000"/>
        </w:rPr>
      </w:pPr>
    </w:p>
    <w:p w14:paraId="7602E11D" w14:textId="2BEFCB77" w:rsidR="0059758B" w:rsidRDefault="0059758B">
      <w:pPr>
        <w:rPr>
          <w:ins w:id="773" w:author="Sayali Dev" w:date="2018-01-18T15:36:00Z"/>
          <w:lang w:val="x-none" w:eastAsia="x-none"/>
        </w:rPr>
        <w:pPrChange w:id="774" w:author="Sayali Dev" w:date="2018-01-18T15:36:00Z">
          <w:pPr>
            <w:ind w:left="720"/>
          </w:pPr>
        </w:pPrChange>
      </w:pPr>
    </w:p>
    <w:p w14:paraId="295D6468" w14:textId="0BE99890" w:rsidR="0059758B" w:rsidRDefault="0059758B">
      <w:pPr>
        <w:rPr>
          <w:ins w:id="775" w:author="Sayali Dev" w:date="2018-01-18T15:36:00Z"/>
          <w:lang w:val="x-none" w:eastAsia="x-none"/>
        </w:rPr>
        <w:pPrChange w:id="776" w:author="Sayali Dev" w:date="2018-01-18T15:36:00Z">
          <w:pPr>
            <w:ind w:left="720"/>
          </w:pPr>
        </w:pPrChange>
      </w:pPr>
    </w:p>
    <w:p w14:paraId="1B8E73BA" w14:textId="35127AFA" w:rsidR="0059758B" w:rsidRDefault="0059758B">
      <w:pPr>
        <w:rPr>
          <w:ins w:id="777" w:author="Sayali Dev" w:date="2018-01-18T15:36:00Z"/>
          <w:lang w:val="x-none" w:eastAsia="x-none"/>
        </w:rPr>
        <w:pPrChange w:id="778" w:author="Sayali Dev" w:date="2018-01-18T15:36:00Z">
          <w:pPr>
            <w:ind w:left="720"/>
          </w:pPr>
        </w:pPrChange>
      </w:pPr>
    </w:p>
    <w:p w14:paraId="21048F1B" w14:textId="788445F1" w:rsidR="0059758B" w:rsidRDefault="0059758B">
      <w:pPr>
        <w:rPr>
          <w:ins w:id="779" w:author="Sayali Dev" w:date="2018-01-18T15:36:00Z"/>
          <w:lang w:val="x-none" w:eastAsia="x-none"/>
        </w:rPr>
        <w:pPrChange w:id="780" w:author="Sayali Dev" w:date="2018-01-18T15:36:00Z">
          <w:pPr>
            <w:ind w:left="720"/>
          </w:pPr>
        </w:pPrChange>
      </w:pPr>
    </w:p>
    <w:p w14:paraId="057C2385" w14:textId="328C4E20" w:rsidR="0059758B" w:rsidRDefault="0059758B">
      <w:pPr>
        <w:rPr>
          <w:ins w:id="781" w:author="Sayali Dev" w:date="2018-01-18T15:36:00Z"/>
          <w:lang w:val="x-none" w:eastAsia="x-none"/>
        </w:rPr>
        <w:pPrChange w:id="782" w:author="Sayali Dev" w:date="2018-01-18T15:36:00Z">
          <w:pPr>
            <w:ind w:left="720"/>
          </w:pPr>
        </w:pPrChange>
      </w:pPr>
    </w:p>
    <w:p w14:paraId="4B9DF5D8" w14:textId="171FBD8C" w:rsidR="0059758B" w:rsidRDefault="0059758B">
      <w:pPr>
        <w:rPr>
          <w:ins w:id="783" w:author="Sayali Dev" w:date="2018-01-18T15:36:00Z"/>
          <w:lang w:val="x-none" w:eastAsia="x-none"/>
        </w:rPr>
        <w:pPrChange w:id="784" w:author="Sayali Dev" w:date="2018-01-18T15:36:00Z">
          <w:pPr>
            <w:ind w:left="720"/>
          </w:pPr>
        </w:pPrChange>
      </w:pPr>
    </w:p>
    <w:p w14:paraId="37B763ED" w14:textId="13CD1B23" w:rsidR="0059758B" w:rsidRDefault="0059758B">
      <w:pPr>
        <w:rPr>
          <w:ins w:id="785" w:author="Sayali Dev" w:date="2018-01-18T15:36:00Z"/>
          <w:lang w:val="x-none" w:eastAsia="x-none"/>
        </w:rPr>
        <w:pPrChange w:id="786" w:author="Sayali Dev" w:date="2018-01-18T15:36:00Z">
          <w:pPr>
            <w:ind w:left="720"/>
          </w:pPr>
        </w:pPrChange>
      </w:pPr>
    </w:p>
    <w:p w14:paraId="3E96D173" w14:textId="16B4BCFE" w:rsidR="0059758B" w:rsidRDefault="0059758B">
      <w:pPr>
        <w:rPr>
          <w:ins w:id="787" w:author="Sayali Dev" w:date="2018-01-18T15:36:00Z"/>
          <w:lang w:val="x-none" w:eastAsia="x-none"/>
        </w:rPr>
        <w:pPrChange w:id="788" w:author="Sayali Dev" w:date="2018-01-18T15:36:00Z">
          <w:pPr>
            <w:ind w:left="720"/>
          </w:pPr>
        </w:pPrChange>
      </w:pPr>
    </w:p>
    <w:p w14:paraId="2EC32854" w14:textId="7536D5F0" w:rsidR="0059758B" w:rsidRDefault="0059758B">
      <w:pPr>
        <w:rPr>
          <w:ins w:id="789" w:author="Sayali Dev" w:date="2018-01-18T15:36:00Z"/>
          <w:lang w:val="x-none" w:eastAsia="x-none"/>
        </w:rPr>
        <w:pPrChange w:id="790" w:author="Sayali Dev" w:date="2018-01-18T15:36:00Z">
          <w:pPr>
            <w:ind w:left="720"/>
          </w:pPr>
        </w:pPrChange>
      </w:pPr>
    </w:p>
    <w:p w14:paraId="53BA4A01" w14:textId="465028EF" w:rsidR="0059758B" w:rsidRDefault="0059758B">
      <w:pPr>
        <w:rPr>
          <w:ins w:id="791" w:author="Sayali Dev" w:date="2018-01-22T11:28:00Z"/>
          <w:lang w:val="x-none" w:eastAsia="x-none"/>
        </w:rPr>
        <w:pPrChange w:id="792" w:author="Sayali Dev" w:date="2018-01-18T15:36:00Z">
          <w:pPr>
            <w:ind w:left="720"/>
          </w:pPr>
        </w:pPrChange>
      </w:pPr>
    </w:p>
    <w:p w14:paraId="0C3F325E" w14:textId="248502DD" w:rsidR="009600A0" w:rsidRDefault="009600A0">
      <w:pPr>
        <w:rPr>
          <w:ins w:id="793" w:author="Sayali Dev" w:date="2018-01-22T11:28:00Z"/>
          <w:lang w:val="x-none" w:eastAsia="x-none"/>
        </w:rPr>
        <w:pPrChange w:id="794" w:author="Sayali Dev" w:date="2018-01-18T15:36:00Z">
          <w:pPr>
            <w:ind w:left="720"/>
          </w:pPr>
        </w:pPrChange>
      </w:pPr>
    </w:p>
    <w:p w14:paraId="1DCBA23E" w14:textId="298BFE65" w:rsidR="009600A0" w:rsidRDefault="009600A0">
      <w:pPr>
        <w:rPr>
          <w:ins w:id="795" w:author="Sayali Dev" w:date="2018-01-22T11:28:00Z"/>
          <w:lang w:val="x-none" w:eastAsia="x-none"/>
        </w:rPr>
        <w:pPrChange w:id="796" w:author="Sayali Dev" w:date="2018-01-18T15:36:00Z">
          <w:pPr>
            <w:ind w:left="720"/>
          </w:pPr>
        </w:pPrChange>
      </w:pPr>
    </w:p>
    <w:p w14:paraId="7AAB2E99" w14:textId="6BC7B51D" w:rsidR="009600A0" w:rsidRDefault="009600A0">
      <w:pPr>
        <w:rPr>
          <w:ins w:id="797" w:author="Sayali Dev" w:date="2018-01-22T11:28:00Z"/>
          <w:lang w:val="x-none" w:eastAsia="x-none"/>
        </w:rPr>
        <w:pPrChange w:id="798" w:author="Sayali Dev" w:date="2018-01-18T15:36:00Z">
          <w:pPr>
            <w:ind w:left="720"/>
          </w:pPr>
        </w:pPrChange>
      </w:pPr>
    </w:p>
    <w:p w14:paraId="677C1158" w14:textId="1B11EAB5" w:rsidR="009600A0" w:rsidRDefault="009600A0">
      <w:pPr>
        <w:rPr>
          <w:ins w:id="799" w:author="Sayali Dev" w:date="2018-01-22T11:28:00Z"/>
          <w:lang w:val="x-none" w:eastAsia="x-none"/>
        </w:rPr>
        <w:pPrChange w:id="800" w:author="Sayali Dev" w:date="2018-01-18T15:36:00Z">
          <w:pPr>
            <w:ind w:left="720"/>
          </w:pPr>
        </w:pPrChange>
      </w:pPr>
    </w:p>
    <w:p w14:paraId="1965D83B" w14:textId="13FC39BC" w:rsidR="009600A0" w:rsidRDefault="009600A0">
      <w:pPr>
        <w:rPr>
          <w:ins w:id="801" w:author="Sayali Dev" w:date="2018-01-22T11:28:00Z"/>
          <w:lang w:val="x-none" w:eastAsia="x-none"/>
        </w:rPr>
        <w:pPrChange w:id="802" w:author="Sayali Dev" w:date="2018-01-18T15:36:00Z">
          <w:pPr>
            <w:ind w:left="720"/>
          </w:pPr>
        </w:pPrChange>
      </w:pPr>
    </w:p>
    <w:p w14:paraId="4E3F9945" w14:textId="53E96518" w:rsidR="009600A0" w:rsidRDefault="009600A0">
      <w:pPr>
        <w:rPr>
          <w:ins w:id="803" w:author="Sayali Dev" w:date="2018-01-22T11:28:00Z"/>
          <w:lang w:val="x-none" w:eastAsia="x-none"/>
        </w:rPr>
        <w:pPrChange w:id="804" w:author="Sayali Dev" w:date="2018-01-18T15:36:00Z">
          <w:pPr>
            <w:ind w:left="720"/>
          </w:pPr>
        </w:pPrChange>
      </w:pPr>
    </w:p>
    <w:p w14:paraId="3BD81D44" w14:textId="51ED3AA5" w:rsidR="009600A0" w:rsidRDefault="009600A0">
      <w:pPr>
        <w:rPr>
          <w:ins w:id="805" w:author="Sayali Dev" w:date="2018-01-22T11:28:00Z"/>
          <w:lang w:val="x-none" w:eastAsia="x-none"/>
        </w:rPr>
        <w:pPrChange w:id="806" w:author="Sayali Dev" w:date="2018-01-18T15:36:00Z">
          <w:pPr>
            <w:ind w:left="720"/>
          </w:pPr>
        </w:pPrChange>
      </w:pPr>
    </w:p>
    <w:p w14:paraId="14EFB166" w14:textId="46AF76AD" w:rsidR="009600A0" w:rsidRDefault="009600A0">
      <w:pPr>
        <w:rPr>
          <w:ins w:id="807" w:author="Sayali Dev" w:date="2018-01-22T11:28:00Z"/>
          <w:lang w:val="x-none" w:eastAsia="x-none"/>
        </w:rPr>
        <w:pPrChange w:id="808" w:author="Sayali Dev" w:date="2018-01-18T15:36:00Z">
          <w:pPr>
            <w:ind w:left="720"/>
          </w:pPr>
        </w:pPrChange>
      </w:pPr>
    </w:p>
    <w:p w14:paraId="54689A92" w14:textId="3AB78902" w:rsidR="009600A0" w:rsidRDefault="009600A0">
      <w:pPr>
        <w:rPr>
          <w:ins w:id="809" w:author="Sayali Dev" w:date="2018-01-22T11:28:00Z"/>
          <w:lang w:val="x-none" w:eastAsia="x-none"/>
        </w:rPr>
        <w:pPrChange w:id="810" w:author="Sayali Dev" w:date="2018-01-18T15:36:00Z">
          <w:pPr>
            <w:ind w:left="720"/>
          </w:pPr>
        </w:pPrChange>
      </w:pPr>
    </w:p>
    <w:p w14:paraId="2E0FE400" w14:textId="6BF1BCD7" w:rsidR="009600A0" w:rsidRDefault="009600A0">
      <w:pPr>
        <w:rPr>
          <w:ins w:id="811" w:author="Sayali Dev" w:date="2018-01-22T11:28:00Z"/>
          <w:lang w:val="x-none" w:eastAsia="x-none"/>
        </w:rPr>
        <w:pPrChange w:id="812" w:author="Sayali Dev" w:date="2018-01-18T15:36:00Z">
          <w:pPr>
            <w:ind w:left="720"/>
          </w:pPr>
        </w:pPrChange>
      </w:pPr>
    </w:p>
    <w:p w14:paraId="33E66789" w14:textId="6F556C7B" w:rsidR="009600A0" w:rsidRDefault="009600A0">
      <w:pPr>
        <w:rPr>
          <w:ins w:id="813" w:author="Sayali Dev" w:date="2018-01-22T11:28:00Z"/>
          <w:lang w:val="x-none" w:eastAsia="x-none"/>
        </w:rPr>
        <w:pPrChange w:id="814" w:author="Sayali Dev" w:date="2018-01-18T15:36:00Z">
          <w:pPr>
            <w:ind w:left="720"/>
          </w:pPr>
        </w:pPrChange>
      </w:pPr>
    </w:p>
    <w:p w14:paraId="3B2F8DBD" w14:textId="660552FD" w:rsidR="009600A0" w:rsidRDefault="009600A0">
      <w:pPr>
        <w:rPr>
          <w:ins w:id="815" w:author="Sayali Dev" w:date="2018-01-22T11:28:00Z"/>
          <w:lang w:val="x-none" w:eastAsia="x-none"/>
        </w:rPr>
        <w:pPrChange w:id="816" w:author="Sayali Dev" w:date="2018-01-18T15:36:00Z">
          <w:pPr>
            <w:ind w:left="720"/>
          </w:pPr>
        </w:pPrChange>
      </w:pPr>
    </w:p>
    <w:p w14:paraId="754D8FC5" w14:textId="3FE9641E" w:rsidR="009600A0" w:rsidRDefault="009600A0">
      <w:pPr>
        <w:rPr>
          <w:ins w:id="817" w:author="Sayali Dev" w:date="2018-01-22T13:46:00Z"/>
          <w:lang w:val="x-none" w:eastAsia="x-none"/>
        </w:rPr>
        <w:pPrChange w:id="818" w:author="Sayali Dev" w:date="2018-01-18T15:36:00Z">
          <w:pPr>
            <w:ind w:left="720"/>
          </w:pPr>
        </w:pPrChange>
      </w:pPr>
    </w:p>
    <w:p w14:paraId="77B2A265" w14:textId="4A002FA4" w:rsidR="006227D2" w:rsidRDefault="006227D2">
      <w:pPr>
        <w:rPr>
          <w:ins w:id="819" w:author="Sayali Dev" w:date="2018-01-22T13:46:00Z"/>
          <w:lang w:val="x-none" w:eastAsia="x-none"/>
        </w:rPr>
        <w:pPrChange w:id="820" w:author="Sayali Dev" w:date="2018-01-18T15:36:00Z">
          <w:pPr>
            <w:ind w:left="720"/>
          </w:pPr>
        </w:pPrChange>
      </w:pPr>
    </w:p>
    <w:p w14:paraId="0430824B" w14:textId="37BBAD89" w:rsidR="006227D2" w:rsidRDefault="006227D2">
      <w:pPr>
        <w:rPr>
          <w:ins w:id="821" w:author="Sayali Dev" w:date="2018-01-22T13:46:00Z"/>
          <w:lang w:val="x-none" w:eastAsia="x-none"/>
        </w:rPr>
        <w:pPrChange w:id="822" w:author="Sayali Dev" w:date="2018-01-18T15:36:00Z">
          <w:pPr>
            <w:ind w:left="720"/>
          </w:pPr>
        </w:pPrChange>
      </w:pPr>
    </w:p>
    <w:p w14:paraId="35FD26D4" w14:textId="04ABE03F" w:rsidR="006227D2" w:rsidRDefault="006227D2">
      <w:pPr>
        <w:rPr>
          <w:ins w:id="823" w:author="Sayali Dev" w:date="2018-01-22T13:46:00Z"/>
          <w:lang w:val="x-none" w:eastAsia="x-none"/>
        </w:rPr>
        <w:pPrChange w:id="824" w:author="Sayali Dev" w:date="2018-01-18T15:36:00Z">
          <w:pPr>
            <w:ind w:left="720"/>
          </w:pPr>
        </w:pPrChange>
      </w:pPr>
    </w:p>
    <w:p w14:paraId="50C68556" w14:textId="3E515872" w:rsidR="006227D2" w:rsidRDefault="006227D2">
      <w:pPr>
        <w:rPr>
          <w:ins w:id="825" w:author="Sayali Dev" w:date="2018-01-22T13:46:00Z"/>
          <w:lang w:val="x-none" w:eastAsia="x-none"/>
        </w:rPr>
        <w:pPrChange w:id="826" w:author="Sayali Dev" w:date="2018-01-18T15:36:00Z">
          <w:pPr>
            <w:ind w:left="720"/>
          </w:pPr>
        </w:pPrChange>
      </w:pPr>
    </w:p>
    <w:p w14:paraId="51BAD412" w14:textId="1AE4CD22" w:rsidR="006227D2" w:rsidRDefault="006227D2">
      <w:pPr>
        <w:rPr>
          <w:ins w:id="827" w:author="Sayali Dev" w:date="2018-01-22T13:46:00Z"/>
          <w:lang w:val="x-none" w:eastAsia="x-none"/>
        </w:rPr>
        <w:pPrChange w:id="828" w:author="Sayali Dev" w:date="2018-01-18T15:36:00Z">
          <w:pPr>
            <w:ind w:left="720"/>
          </w:pPr>
        </w:pPrChange>
      </w:pPr>
    </w:p>
    <w:p w14:paraId="34CCCDCE" w14:textId="56BC2E08" w:rsidR="0077156A" w:rsidRPr="00CB2305" w:rsidDel="001A358A" w:rsidRDefault="0077156A" w:rsidP="0077156A">
      <w:pPr>
        <w:ind w:left="720"/>
        <w:rPr>
          <w:del w:id="829" w:author="Sayali Dev" w:date="2018-01-08T18:07:00Z"/>
          <w:color w:val="FF0000"/>
          <w:rPrChange w:id="830" w:author="Sayali Dev" w:date="2018-01-08T18:30:00Z">
            <w:rPr>
              <w:del w:id="831" w:author="Sayali Dev" w:date="2018-01-08T18:07:00Z"/>
            </w:rPr>
          </w:rPrChange>
        </w:rPr>
      </w:pPr>
    </w:p>
    <w:p w14:paraId="4A99F93D" w14:textId="4C66A862" w:rsidR="0077156A" w:rsidRPr="00CB2305" w:rsidDel="001A358A" w:rsidRDefault="0077156A" w:rsidP="0077156A">
      <w:pPr>
        <w:ind w:left="720"/>
        <w:rPr>
          <w:del w:id="832" w:author="Sayali Dev" w:date="2018-01-08T18:07:00Z"/>
          <w:color w:val="FF0000"/>
          <w:rPrChange w:id="833" w:author="Sayali Dev" w:date="2018-01-08T18:30:00Z">
            <w:rPr>
              <w:del w:id="834" w:author="Sayali Dev" w:date="2018-01-08T18:07:00Z"/>
            </w:rPr>
          </w:rPrChange>
        </w:rPr>
      </w:pPr>
    </w:p>
    <w:p w14:paraId="19568B60" w14:textId="60F78C98" w:rsidR="0077156A" w:rsidRPr="00CB2305" w:rsidDel="001A358A" w:rsidRDefault="0077156A" w:rsidP="0077156A">
      <w:pPr>
        <w:ind w:left="720"/>
        <w:rPr>
          <w:del w:id="835" w:author="Sayali Dev" w:date="2018-01-08T18:07:00Z"/>
          <w:color w:val="FF0000"/>
          <w:rPrChange w:id="836" w:author="Sayali Dev" w:date="2018-01-08T18:30:00Z">
            <w:rPr>
              <w:del w:id="837" w:author="Sayali Dev" w:date="2018-01-08T18:07:00Z"/>
            </w:rPr>
          </w:rPrChange>
        </w:rPr>
      </w:pPr>
    </w:p>
    <w:p w14:paraId="13D99770" w14:textId="5B565BDF" w:rsidR="0077156A" w:rsidRPr="00CB2305" w:rsidDel="001A358A" w:rsidRDefault="0077156A" w:rsidP="0077156A">
      <w:pPr>
        <w:ind w:left="720"/>
        <w:rPr>
          <w:del w:id="838" w:author="Sayali Dev" w:date="2018-01-08T18:07:00Z"/>
          <w:color w:val="FF0000"/>
          <w:rPrChange w:id="839" w:author="Sayali Dev" w:date="2018-01-08T18:30:00Z">
            <w:rPr>
              <w:del w:id="840" w:author="Sayali Dev" w:date="2018-01-08T18:07:00Z"/>
            </w:rPr>
          </w:rPrChange>
        </w:rPr>
      </w:pPr>
    </w:p>
    <w:p w14:paraId="1B0F73C6" w14:textId="4D19F111" w:rsidR="0077156A" w:rsidRPr="00CB2305" w:rsidDel="001A358A" w:rsidRDefault="0077156A" w:rsidP="0077156A">
      <w:pPr>
        <w:ind w:left="720"/>
        <w:rPr>
          <w:del w:id="841" w:author="Sayali Dev" w:date="2018-01-08T18:07:00Z"/>
          <w:color w:val="FF0000"/>
          <w:rPrChange w:id="842" w:author="Sayali Dev" w:date="2018-01-08T18:30:00Z">
            <w:rPr>
              <w:del w:id="843" w:author="Sayali Dev" w:date="2018-01-08T18:07:00Z"/>
            </w:rPr>
          </w:rPrChange>
        </w:rPr>
      </w:pPr>
    </w:p>
    <w:p w14:paraId="7741EA2C" w14:textId="12720C60" w:rsidR="0077156A" w:rsidRPr="00CB2305" w:rsidDel="001A358A" w:rsidRDefault="0077156A" w:rsidP="0077156A">
      <w:pPr>
        <w:ind w:left="720"/>
        <w:rPr>
          <w:del w:id="844" w:author="Sayali Dev" w:date="2018-01-08T18:07:00Z"/>
          <w:color w:val="FF0000"/>
          <w:rPrChange w:id="845" w:author="Sayali Dev" w:date="2018-01-08T18:30:00Z">
            <w:rPr>
              <w:del w:id="846" w:author="Sayali Dev" w:date="2018-01-08T18:07:00Z"/>
            </w:rPr>
          </w:rPrChange>
        </w:rPr>
      </w:pPr>
    </w:p>
    <w:p w14:paraId="3C518648" w14:textId="1FCD7F07" w:rsidR="0077156A" w:rsidRPr="00CB2305" w:rsidDel="001A358A" w:rsidRDefault="0077156A" w:rsidP="0077156A">
      <w:pPr>
        <w:ind w:left="720"/>
        <w:rPr>
          <w:del w:id="847" w:author="Sayali Dev" w:date="2018-01-08T18:07:00Z"/>
          <w:color w:val="FF0000"/>
          <w:rPrChange w:id="848" w:author="Sayali Dev" w:date="2018-01-08T18:30:00Z">
            <w:rPr>
              <w:del w:id="849" w:author="Sayali Dev" w:date="2018-01-08T18:07:00Z"/>
            </w:rPr>
          </w:rPrChange>
        </w:rPr>
      </w:pPr>
    </w:p>
    <w:p w14:paraId="298EE7AA" w14:textId="6478C1C1" w:rsidR="0077156A" w:rsidRPr="00CB2305" w:rsidDel="001A358A" w:rsidRDefault="0077156A" w:rsidP="0077156A">
      <w:pPr>
        <w:ind w:left="720"/>
        <w:rPr>
          <w:del w:id="850" w:author="Sayali Dev" w:date="2018-01-08T18:07:00Z"/>
          <w:color w:val="FF0000"/>
          <w:rPrChange w:id="851" w:author="Sayali Dev" w:date="2018-01-08T18:30:00Z">
            <w:rPr>
              <w:del w:id="852" w:author="Sayali Dev" w:date="2018-01-08T18:07:00Z"/>
            </w:rPr>
          </w:rPrChange>
        </w:rPr>
      </w:pPr>
    </w:p>
    <w:p w14:paraId="07AE087F" w14:textId="67D9B793" w:rsidR="0077156A" w:rsidRPr="00CB2305" w:rsidDel="001A358A" w:rsidRDefault="0077156A" w:rsidP="0077156A">
      <w:pPr>
        <w:ind w:left="720"/>
        <w:rPr>
          <w:del w:id="853" w:author="Sayali Dev" w:date="2018-01-08T18:07:00Z"/>
          <w:color w:val="FF0000"/>
          <w:rPrChange w:id="854" w:author="Sayali Dev" w:date="2018-01-08T18:30:00Z">
            <w:rPr>
              <w:del w:id="855" w:author="Sayali Dev" w:date="2018-01-08T18:07:00Z"/>
            </w:rPr>
          </w:rPrChange>
        </w:rPr>
      </w:pPr>
    </w:p>
    <w:p w14:paraId="26647FAF" w14:textId="114F39CD" w:rsidR="0077156A" w:rsidRPr="00CB2305" w:rsidDel="001A358A" w:rsidRDefault="0077156A" w:rsidP="0077156A">
      <w:pPr>
        <w:ind w:left="720"/>
        <w:rPr>
          <w:del w:id="856" w:author="Sayali Dev" w:date="2018-01-08T18:07:00Z"/>
          <w:color w:val="FF0000"/>
          <w:rPrChange w:id="857" w:author="Sayali Dev" w:date="2018-01-08T18:30:00Z">
            <w:rPr>
              <w:del w:id="858" w:author="Sayali Dev" w:date="2018-01-08T18:07:00Z"/>
            </w:rPr>
          </w:rPrChange>
        </w:rPr>
      </w:pPr>
    </w:p>
    <w:p w14:paraId="27691A35" w14:textId="0FB395CC" w:rsidR="0077156A" w:rsidRPr="00CB2305" w:rsidDel="001A358A" w:rsidRDefault="0077156A" w:rsidP="0077156A">
      <w:pPr>
        <w:ind w:left="720"/>
        <w:rPr>
          <w:del w:id="859" w:author="Sayali Dev" w:date="2018-01-08T18:07:00Z"/>
          <w:color w:val="FF0000"/>
          <w:rPrChange w:id="860" w:author="Sayali Dev" w:date="2018-01-08T18:30:00Z">
            <w:rPr>
              <w:del w:id="861" w:author="Sayali Dev" w:date="2018-01-08T18:07:00Z"/>
            </w:rPr>
          </w:rPrChange>
        </w:rPr>
      </w:pPr>
    </w:p>
    <w:p w14:paraId="7786756B" w14:textId="1176EB91" w:rsidR="0077156A" w:rsidRPr="00CB2305" w:rsidDel="001A358A" w:rsidRDefault="0077156A" w:rsidP="0077156A">
      <w:pPr>
        <w:ind w:left="720"/>
        <w:rPr>
          <w:del w:id="862" w:author="Sayali Dev" w:date="2018-01-08T18:07:00Z"/>
          <w:color w:val="FF0000"/>
          <w:rPrChange w:id="863" w:author="Sayali Dev" w:date="2018-01-08T18:30:00Z">
            <w:rPr>
              <w:del w:id="864" w:author="Sayali Dev" w:date="2018-01-08T18:07:00Z"/>
            </w:rPr>
          </w:rPrChange>
        </w:rPr>
      </w:pPr>
    </w:p>
    <w:p w14:paraId="1A37C9DB" w14:textId="3B7DFF03" w:rsidR="0077156A" w:rsidRPr="00CB2305" w:rsidDel="001A358A" w:rsidRDefault="0077156A" w:rsidP="0077156A">
      <w:pPr>
        <w:ind w:left="720"/>
        <w:rPr>
          <w:del w:id="865" w:author="Sayali Dev" w:date="2018-01-08T18:07:00Z"/>
          <w:color w:val="FF0000"/>
          <w:rPrChange w:id="866" w:author="Sayali Dev" w:date="2018-01-08T18:30:00Z">
            <w:rPr>
              <w:del w:id="867" w:author="Sayali Dev" w:date="2018-01-08T18:07:00Z"/>
            </w:rPr>
          </w:rPrChange>
        </w:rPr>
      </w:pPr>
    </w:p>
    <w:p w14:paraId="6BACFCBD" w14:textId="14639441" w:rsidR="0077156A" w:rsidRPr="00CB2305" w:rsidDel="001A358A" w:rsidRDefault="0077156A" w:rsidP="0077156A">
      <w:pPr>
        <w:ind w:left="720"/>
        <w:rPr>
          <w:del w:id="868" w:author="Sayali Dev" w:date="2018-01-08T18:07:00Z"/>
          <w:color w:val="FF0000"/>
          <w:rPrChange w:id="869" w:author="Sayali Dev" w:date="2018-01-08T18:30:00Z">
            <w:rPr>
              <w:del w:id="870" w:author="Sayali Dev" w:date="2018-01-08T18:07:00Z"/>
            </w:rPr>
          </w:rPrChange>
        </w:rPr>
      </w:pPr>
    </w:p>
    <w:p w14:paraId="4B3B2DAC" w14:textId="40B9C9E3" w:rsidR="0077156A" w:rsidRPr="00CB2305" w:rsidDel="001A358A" w:rsidRDefault="0077156A" w:rsidP="0077156A">
      <w:pPr>
        <w:ind w:left="720"/>
        <w:rPr>
          <w:del w:id="871" w:author="Sayali Dev" w:date="2018-01-08T18:07:00Z"/>
          <w:color w:val="FF0000"/>
          <w:rPrChange w:id="872" w:author="Sayali Dev" w:date="2018-01-08T18:30:00Z">
            <w:rPr>
              <w:del w:id="873" w:author="Sayali Dev" w:date="2018-01-08T18:07:00Z"/>
            </w:rPr>
          </w:rPrChange>
        </w:rPr>
      </w:pPr>
    </w:p>
    <w:p w14:paraId="3282E4F4" w14:textId="21135373" w:rsidR="0077156A" w:rsidRPr="00CB2305" w:rsidDel="001A358A" w:rsidRDefault="0077156A" w:rsidP="0077156A">
      <w:pPr>
        <w:ind w:left="720"/>
        <w:rPr>
          <w:del w:id="874" w:author="Sayali Dev" w:date="2018-01-08T18:07:00Z"/>
          <w:color w:val="FF0000"/>
          <w:rPrChange w:id="875" w:author="Sayali Dev" w:date="2018-01-08T18:30:00Z">
            <w:rPr>
              <w:del w:id="876" w:author="Sayali Dev" w:date="2018-01-08T18:07:00Z"/>
            </w:rPr>
          </w:rPrChange>
        </w:rPr>
      </w:pPr>
    </w:p>
    <w:p w14:paraId="7D7526A9" w14:textId="1870375C" w:rsidR="0077156A" w:rsidRPr="00CB2305" w:rsidDel="001A358A" w:rsidRDefault="0077156A" w:rsidP="0077156A">
      <w:pPr>
        <w:ind w:left="720"/>
        <w:rPr>
          <w:del w:id="877" w:author="Sayali Dev" w:date="2018-01-08T18:07:00Z"/>
          <w:color w:val="FF0000"/>
          <w:rPrChange w:id="878" w:author="Sayali Dev" w:date="2018-01-08T18:30:00Z">
            <w:rPr>
              <w:del w:id="879" w:author="Sayali Dev" w:date="2018-01-08T18:07:00Z"/>
            </w:rPr>
          </w:rPrChange>
        </w:rPr>
      </w:pPr>
    </w:p>
    <w:p w14:paraId="240873DB" w14:textId="3E0D1830" w:rsidR="0077156A" w:rsidRPr="00CB2305" w:rsidDel="001A358A" w:rsidRDefault="0077156A" w:rsidP="0077156A">
      <w:pPr>
        <w:ind w:left="720"/>
        <w:rPr>
          <w:del w:id="880" w:author="Sayali Dev" w:date="2018-01-08T18:07:00Z"/>
          <w:color w:val="FF0000"/>
          <w:rPrChange w:id="881" w:author="Sayali Dev" w:date="2018-01-08T18:30:00Z">
            <w:rPr>
              <w:del w:id="882" w:author="Sayali Dev" w:date="2018-01-08T18:07:00Z"/>
            </w:rPr>
          </w:rPrChange>
        </w:rPr>
      </w:pPr>
    </w:p>
    <w:p w14:paraId="1765B2CC" w14:textId="44AFED74" w:rsidR="0077156A" w:rsidRPr="00CB2305" w:rsidDel="001A358A" w:rsidRDefault="0077156A" w:rsidP="0077156A">
      <w:pPr>
        <w:ind w:left="720"/>
        <w:rPr>
          <w:del w:id="883" w:author="Sayali Dev" w:date="2018-01-08T18:07:00Z"/>
          <w:color w:val="FF0000"/>
          <w:rPrChange w:id="884" w:author="Sayali Dev" w:date="2018-01-08T18:30:00Z">
            <w:rPr>
              <w:del w:id="885" w:author="Sayali Dev" w:date="2018-01-08T18:07:00Z"/>
            </w:rPr>
          </w:rPrChange>
        </w:rPr>
      </w:pPr>
    </w:p>
    <w:p w14:paraId="2C3541F3" w14:textId="0336DD48" w:rsidR="0077156A" w:rsidRPr="00CB2305" w:rsidDel="001A358A" w:rsidRDefault="0077156A" w:rsidP="0077156A">
      <w:pPr>
        <w:ind w:left="720"/>
        <w:rPr>
          <w:del w:id="886" w:author="Sayali Dev" w:date="2018-01-08T18:07:00Z"/>
          <w:color w:val="FF0000"/>
          <w:rPrChange w:id="887" w:author="Sayali Dev" w:date="2018-01-08T18:30:00Z">
            <w:rPr>
              <w:del w:id="888" w:author="Sayali Dev" w:date="2018-01-08T18:07:00Z"/>
            </w:rPr>
          </w:rPrChange>
        </w:rPr>
      </w:pPr>
    </w:p>
    <w:p w14:paraId="6AD3B792" w14:textId="516DEE1D" w:rsidR="0077156A" w:rsidRPr="00CB2305" w:rsidDel="001A358A" w:rsidRDefault="0077156A" w:rsidP="0077156A">
      <w:pPr>
        <w:ind w:left="720"/>
        <w:rPr>
          <w:del w:id="889" w:author="Sayali Dev" w:date="2018-01-08T18:07:00Z"/>
          <w:color w:val="FF0000"/>
          <w:rPrChange w:id="890" w:author="Sayali Dev" w:date="2018-01-08T18:30:00Z">
            <w:rPr>
              <w:del w:id="891" w:author="Sayali Dev" w:date="2018-01-08T18:07:00Z"/>
            </w:rPr>
          </w:rPrChange>
        </w:rPr>
      </w:pPr>
    </w:p>
    <w:p w14:paraId="0154BE8F" w14:textId="04B82B5E" w:rsidR="0077156A" w:rsidRPr="00CB2305" w:rsidDel="001A358A" w:rsidRDefault="0077156A" w:rsidP="0077156A">
      <w:pPr>
        <w:ind w:left="720"/>
        <w:rPr>
          <w:del w:id="892" w:author="Sayali Dev" w:date="2018-01-08T18:07:00Z"/>
          <w:color w:val="FF0000"/>
          <w:rPrChange w:id="893" w:author="Sayali Dev" w:date="2018-01-08T18:30:00Z">
            <w:rPr>
              <w:del w:id="894" w:author="Sayali Dev" w:date="2018-01-08T18:07:00Z"/>
            </w:rPr>
          </w:rPrChange>
        </w:rPr>
      </w:pPr>
    </w:p>
    <w:p w14:paraId="28646973" w14:textId="37E664E5" w:rsidR="0077156A" w:rsidRPr="00CB2305" w:rsidDel="001A358A" w:rsidRDefault="0077156A" w:rsidP="0077156A">
      <w:pPr>
        <w:ind w:left="720"/>
        <w:rPr>
          <w:del w:id="895" w:author="Sayali Dev" w:date="2018-01-08T18:07:00Z"/>
          <w:color w:val="FF0000"/>
          <w:rPrChange w:id="896" w:author="Sayali Dev" w:date="2018-01-08T18:30:00Z">
            <w:rPr>
              <w:del w:id="897" w:author="Sayali Dev" w:date="2018-01-08T18:07:00Z"/>
            </w:rPr>
          </w:rPrChange>
        </w:rPr>
      </w:pPr>
    </w:p>
    <w:p w14:paraId="1CB97059" w14:textId="70CD7AC5" w:rsidR="0077156A" w:rsidRPr="00CB2305" w:rsidDel="001A358A" w:rsidRDefault="0077156A" w:rsidP="0077156A">
      <w:pPr>
        <w:ind w:left="720"/>
        <w:rPr>
          <w:del w:id="898" w:author="Sayali Dev" w:date="2018-01-08T18:07:00Z"/>
          <w:color w:val="FF0000"/>
          <w:rPrChange w:id="899" w:author="Sayali Dev" w:date="2018-01-08T18:30:00Z">
            <w:rPr>
              <w:del w:id="900" w:author="Sayali Dev" w:date="2018-01-08T18:07:00Z"/>
            </w:rPr>
          </w:rPrChange>
        </w:rPr>
      </w:pPr>
    </w:p>
    <w:p w14:paraId="15EBD35A" w14:textId="3199218D" w:rsidR="0077156A" w:rsidRPr="00CB2305" w:rsidDel="001A358A" w:rsidRDefault="0077156A" w:rsidP="0077156A">
      <w:pPr>
        <w:ind w:left="720"/>
        <w:rPr>
          <w:del w:id="901" w:author="Sayali Dev" w:date="2018-01-08T18:07:00Z"/>
          <w:color w:val="FF0000"/>
          <w:rPrChange w:id="902" w:author="Sayali Dev" w:date="2018-01-08T18:30:00Z">
            <w:rPr>
              <w:del w:id="903" w:author="Sayali Dev" w:date="2018-01-08T18:07:00Z"/>
            </w:rPr>
          </w:rPrChange>
        </w:rPr>
      </w:pPr>
    </w:p>
    <w:p w14:paraId="5AA8D944" w14:textId="09CF54D7" w:rsidR="0077156A" w:rsidRPr="00CB2305" w:rsidDel="001A358A" w:rsidRDefault="0077156A" w:rsidP="0077156A">
      <w:pPr>
        <w:ind w:left="720"/>
        <w:rPr>
          <w:del w:id="904" w:author="Sayali Dev" w:date="2018-01-08T18:07:00Z"/>
          <w:color w:val="FF0000"/>
          <w:rPrChange w:id="905" w:author="Sayali Dev" w:date="2018-01-08T18:30:00Z">
            <w:rPr>
              <w:del w:id="906" w:author="Sayali Dev" w:date="2018-01-08T18:07:00Z"/>
            </w:rPr>
          </w:rPrChange>
        </w:rPr>
      </w:pPr>
    </w:p>
    <w:p w14:paraId="71F68409" w14:textId="1C82083C" w:rsidR="0077156A" w:rsidRPr="00CB2305" w:rsidDel="009B4CDF" w:rsidRDefault="0077156A" w:rsidP="00612AF6">
      <w:pPr>
        <w:pStyle w:val="Heading3"/>
        <w:rPr>
          <w:del w:id="907" w:author="Sayali Dev" w:date="2018-01-08T18:29:00Z"/>
          <w:color w:val="FF0000"/>
          <w:rPrChange w:id="908" w:author="Sayali Dev" w:date="2018-01-08T18:30:00Z">
            <w:rPr>
              <w:del w:id="909" w:author="Sayali Dev" w:date="2018-01-08T18:29:00Z"/>
            </w:rPr>
          </w:rPrChange>
        </w:rPr>
      </w:pPr>
      <w:bookmarkStart w:id="910" w:name="_Toc502575256"/>
      <w:del w:id="911" w:author="Sayali Dev" w:date="2018-01-08T18:29:00Z">
        <w:r w:rsidRPr="00CB2305" w:rsidDel="009B4CDF">
          <w:rPr>
            <w:b w:val="0"/>
            <w:color w:val="FF0000"/>
            <w:rPrChange w:id="912" w:author="Sayali Dev" w:date="2018-01-08T18:30:00Z">
              <w:rPr>
                <w:b w:val="0"/>
              </w:rPr>
            </w:rPrChange>
          </w:rPr>
          <w:delText xml:space="preserve">Collect Specimens </w:delText>
        </w:r>
      </w:del>
      <w:del w:id="913" w:author="Sayali Dev" w:date="2018-01-08T18:07:00Z">
        <w:r w:rsidRPr="00CB2305" w:rsidDel="001A358A">
          <w:rPr>
            <w:b w:val="0"/>
            <w:color w:val="FF0000"/>
            <w:rPrChange w:id="914" w:author="Sayali Dev" w:date="2018-01-08T18:30:00Z">
              <w:rPr>
                <w:b w:val="0"/>
              </w:rPr>
            </w:rPrChange>
          </w:rPr>
          <w:delText>as mentioned in the Assigned Kit</w:delText>
        </w:r>
      </w:del>
      <w:bookmarkEnd w:id="910"/>
    </w:p>
    <w:p w14:paraId="45190F58" w14:textId="713976B2" w:rsidR="0077156A" w:rsidRPr="00CB2305" w:rsidDel="009B4CDF" w:rsidRDefault="0077156A" w:rsidP="00612AF6">
      <w:pPr>
        <w:rPr>
          <w:del w:id="915" w:author="Sayali Dev" w:date="2018-01-08T18:29:00Z"/>
          <w:color w:val="FF0000"/>
          <w:rPrChange w:id="916" w:author="Sayali Dev" w:date="2018-01-08T18:30:00Z">
            <w:rPr>
              <w:del w:id="917" w:author="Sayali Dev" w:date="2018-01-08T18:29:00Z"/>
            </w:rPr>
          </w:rPrChange>
        </w:rPr>
      </w:pPr>
    </w:p>
    <w:p w14:paraId="34BF4DC9" w14:textId="1B1AF8ED" w:rsidR="00D95284" w:rsidRPr="00CB2305" w:rsidDel="009B4CDF" w:rsidRDefault="00D95284" w:rsidP="00612AF6">
      <w:pPr>
        <w:pStyle w:val="ListParagraph"/>
        <w:numPr>
          <w:ilvl w:val="0"/>
          <w:numId w:val="84"/>
        </w:numPr>
        <w:rPr>
          <w:del w:id="918" w:author="Sayali Dev" w:date="2018-01-08T18:29:00Z"/>
          <w:color w:val="FF0000"/>
          <w:rPrChange w:id="919" w:author="Sayali Dev" w:date="2018-01-08T18:30:00Z">
            <w:rPr>
              <w:del w:id="920" w:author="Sayali Dev" w:date="2018-01-08T18:29:00Z"/>
            </w:rPr>
          </w:rPrChange>
        </w:rPr>
      </w:pPr>
      <w:del w:id="921" w:author="Sayali Dev" w:date="2018-01-08T18:29:00Z">
        <w:r w:rsidRPr="00CB2305" w:rsidDel="009B4CDF">
          <w:rPr>
            <w:color w:val="FF0000"/>
            <w:rPrChange w:id="922" w:author="Sayali Dev" w:date="2018-01-08T18:30:00Z">
              <w:rPr/>
            </w:rPrChange>
          </w:rPr>
          <w:delText>If you want to mark the kit content items as ‘Collected’ then do the following:</w:delText>
        </w:r>
      </w:del>
    </w:p>
    <w:p w14:paraId="2A17F53B" w14:textId="3B825BB2" w:rsidR="00D95284" w:rsidRPr="00CB2305" w:rsidDel="009B4CDF" w:rsidRDefault="00D95284" w:rsidP="00D95284">
      <w:pPr>
        <w:numPr>
          <w:ilvl w:val="0"/>
          <w:numId w:val="38"/>
        </w:numPr>
        <w:tabs>
          <w:tab w:val="left" w:pos="1440"/>
        </w:tabs>
        <w:ind w:left="1440"/>
        <w:rPr>
          <w:del w:id="923" w:author="Sayali Dev" w:date="2018-01-08T18:29:00Z"/>
          <w:rFonts w:cs="Times New Roman"/>
          <w:color w:val="FF0000"/>
          <w:lang w:val="x-none" w:eastAsia="x-none"/>
          <w:rPrChange w:id="924" w:author="Sayali Dev" w:date="2018-01-08T18:30:00Z">
            <w:rPr>
              <w:del w:id="925" w:author="Sayali Dev" w:date="2018-01-08T18:29:00Z"/>
              <w:rFonts w:cs="Times New Roman"/>
              <w:lang w:val="x-none" w:eastAsia="x-none"/>
            </w:rPr>
          </w:rPrChange>
        </w:rPr>
      </w:pPr>
      <w:del w:id="926" w:author="Sayali Dev" w:date="2018-01-08T18:29:00Z">
        <w:r w:rsidRPr="00CB2305" w:rsidDel="009B4CDF">
          <w:rPr>
            <w:color w:val="FF0000"/>
            <w:rPrChange w:id="927" w:author="Sayali Dev" w:date="2018-01-08T18:30:00Z">
              <w:rPr/>
            </w:rPrChange>
          </w:rPr>
          <w:delText>In the hierarcy tree on the left, select</w:delText>
        </w:r>
        <w:r w:rsidRPr="00CB2305" w:rsidDel="009B4CDF">
          <w:rPr>
            <w:rFonts w:cs="Times New Roman"/>
            <w:color w:val="FF0000"/>
            <w:lang w:eastAsia="x-none"/>
            <w:rPrChange w:id="928" w:author="Sayali Dev" w:date="2018-01-08T18:30:00Z">
              <w:rPr>
                <w:rFonts w:cs="Times New Roman"/>
                <w:lang w:eastAsia="x-none"/>
              </w:rPr>
            </w:rPrChange>
          </w:rPr>
          <w:delText xml:space="preserve"> the kit node </w:delText>
        </w:r>
        <w:r w:rsidRPr="00CB2305" w:rsidDel="009B4CDF">
          <w:rPr>
            <w:noProof/>
            <w:color w:val="FF0000"/>
            <w:rPrChange w:id="929" w:author="Sayali Dev" w:date="2018-01-08T18:30:00Z">
              <w:rPr>
                <w:noProof/>
              </w:rPr>
            </w:rPrChange>
          </w:rPr>
          <w:drawing>
            <wp:inline distT="0" distB="0" distL="0" distR="0" wp14:anchorId="64744428" wp14:editId="5B678E64">
              <wp:extent cx="200025" cy="180975"/>
              <wp:effectExtent l="0" t="0" r="9525" b="9525"/>
              <wp:docPr id="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00025" cy="180975"/>
                      </a:xfrm>
                      <a:prstGeom prst="rect">
                        <a:avLst/>
                      </a:prstGeom>
                      <a:noFill/>
                      <a:ln>
                        <a:noFill/>
                      </a:ln>
                    </pic:spPr>
                  </pic:pic>
                </a:graphicData>
              </a:graphic>
            </wp:inline>
          </w:drawing>
        </w:r>
      </w:del>
    </w:p>
    <w:p w14:paraId="7427B0C5" w14:textId="75294879" w:rsidR="00D95284" w:rsidRPr="00CB2305" w:rsidDel="009B4CDF" w:rsidRDefault="00D95284" w:rsidP="00D95284">
      <w:pPr>
        <w:tabs>
          <w:tab w:val="left" w:pos="1440"/>
        </w:tabs>
        <w:ind w:left="1440"/>
        <w:rPr>
          <w:del w:id="930" w:author="Sayali Dev" w:date="2018-01-08T18:29:00Z"/>
          <w:rFonts w:cs="Times New Roman"/>
          <w:color w:val="FF0000"/>
          <w:lang w:eastAsia="x-none"/>
          <w:rPrChange w:id="931" w:author="Sayali Dev" w:date="2018-01-08T18:30:00Z">
            <w:rPr>
              <w:del w:id="932" w:author="Sayali Dev" w:date="2018-01-08T18:29:00Z"/>
              <w:rFonts w:cs="Times New Roman"/>
              <w:lang w:eastAsia="x-none"/>
            </w:rPr>
          </w:rPrChange>
        </w:rPr>
      </w:pPr>
      <w:del w:id="933" w:author="Sayali Dev" w:date="2018-01-08T18:29:00Z">
        <w:r w:rsidRPr="00CB2305" w:rsidDel="009B4CDF">
          <w:rPr>
            <w:noProof/>
            <w:color w:val="FF0000"/>
            <w:rPrChange w:id="934" w:author="Sayali Dev" w:date="2018-01-08T18:30:00Z">
              <w:rPr>
                <w:noProof/>
              </w:rPr>
            </w:rPrChange>
          </w:rPr>
          <w:drawing>
            <wp:inline distT="0" distB="0" distL="0" distR="0" wp14:anchorId="2ECE86B1" wp14:editId="44121183">
              <wp:extent cx="5587075" cy="3388019"/>
              <wp:effectExtent l="19050" t="19050" r="13970" b="222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91764" cy="3390862"/>
                      </a:xfrm>
                      <a:prstGeom prst="rect">
                        <a:avLst/>
                      </a:prstGeom>
                      <a:ln w="3175">
                        <a:solidFill>
                          <a:schemeClr val="tx1"/>
                        </a:solidFill>
                      </a:ln>
                    </pic:spPr>
                  </pic:pic>
                </a:graphicData>
              </a:graphic>
            </wp:inline>
          </w:drawing>
        </w:r>
      </w:del>
    </w:p>
    <w:p w14:paraId="31B57BB0" w14:textId="4DED5213" w:rsidR="00D95284" w:rsidRPr="00CB2305" w:rsidDel="009B4CDF" w:rsidRDefault="00D95284" w:rsidP="00D95284">
      <w:pPr>
        <w:tabs>
          <w:tab w:val="left" w:pos="1440"/>
        </w:tabs>
        <w:ind w:left="1440"/>
        <w:rPr>
          <w:del w:id="935" w:author="Sayali Dev" w:date="2018-01-08T18:29:00Z"/>
          <w:rFonts w:cs="Times New Roman"/>
          <w:color w:val="FF0000"/>
          <w:lang w:eastAsia="x-none"/>
          <w:rPrChange w:id="936" w:author="Sayali Dev" w:date="2018-01-08T18:30:00Z">
            <w:rPr>
              <w:del w:id="937" w:author="Sayali Dev" w:date="2018-01-08T18:29:00Z"/>
              <w:rFonts w:cs="Times New Roman"/>
              <w:lang w:eastAsia="x-none"/>
            </w:rPr>
          </w:rPrChange>
        </w:rPr>
      </w:pPr>
    </w:p>
    <w:p w14:paraId="121EEB95" w14:textId="72D5C2D9" w:rsidR="0077156A" w:rsidRPr="00CB2305" w:rsidDel="009B4CDF" w:rsidRDefault="0077156A" w:rsidP="0077156A">
      <w:pPr>
        <w:numPr>
          <w:ilvl w:val="0"/>
          <w:numId w:val="38"/>
        </w:numPr>
        <w:tabs>
          <w:tab w:val="left" w:pos="1440"/>
        </w:tabs>
        <w:ind w:left="1440"/>
        <w:rPr>
          <w:del w:id="938" w:author="Sayali Dev" w:date="2018-01-08T18:29:00Z"/>
          <w:rFonts w:cs="Times New Roman"/>
          <w:color w:val="FF0000"/>
          <w:lang w:val="x-none" w:eastAsia="x-none"/>
          <w:rPrChange w:id="939" w:author="Sayali Dev" w:date="2018-01-08T18:30:00Z">
            <w:rPr>
              <w:del w:id="940" w:author="Sayali Dev" w:date="2018-01-08T18:29:00Z"/>
              <w:rFonts w:cs="Times New Roman"/>
              <w:lang w:val="x-none" w:eastAsia="x-none"/>
            </w:rPr>
          </w:rPrChange>
        </w:rPr>
      </w:pPr>
      <w:del w:id="941" w:author="Sayali Dev" w:date="2018-01-08T18:29:00Z">
        <w:r w:rsidRPr="00CB2305" w:rsidDel="009B4CDF">
          <w:rPr>
            <w:rFonts w:cs="Times New Roman"/>
            <w:color w:val="FF0000"/>
            <w:lang w:eastAsia="x-none"/>
            <w:rPrChange w:id="942" w:author="Sayali Dev" w:date="2018-01-08T18:30:00Z">
              <w:rPr>
                <w:rFonts w:cs="Times New Roman"/>
                <w:lang w:eastAsia="x-none"/>
              </w:rPr>
            </w:rPrChange>
          </w:rPr>
          <w:delText>On the right panel, for kit items, S</w:delText>
        </w:r>
        <w:r w:rsidRPr="00CB2305" w:rsidDel="009B4CDF">
          <w:rPr>
            <w:rFonts w:cs="Times New Roman"/>
            <w:color w:val="FF0000"/>
            <w:lang w:val="x-none" w:eastAsia="x-none"/>
            <w:rPrChange w:id="943" w:author="Sayali Dev" w:date="2018-01-08T18:30:00Z">
              <w:rPr>
                <w:rFonts w:cs="Times New Roman"/>
                <w:lang w:val="x-none" w:eastAsia="x-none"/>
              </w:rPr>
            </w:rPrChange>
          </w:rPr>
          <w:delText>elect the checkbox for</w:delText>
        </w:r>
        <w:r w:rsidRPr="00CB2305" w:rsidDel="009B4CDF">
          <w:rPr>
            <w:rFonts w:cs="Times New Roman"/>
            <w:color w:val="FF0000"/>
            <w:lang w:eastAsia="x-none"/>
            <w:rPrChange w:id="944" w:author="Sayali Dev" w:date="2018-01-08T18:30:00Z">
              <w:rPr>
                <w:rFonts w:cs="Times New Roman"/>
                <w:lang w:eastAsia="x-none"/>
              </w:rPr>
            </w:rPrChange>
          </w:rPr>
          <w:delText xml:space="preserve"> every</w:delText>
        </w:r>
        <w:r w:rsidRPr="00CB2305" w:rsidDel="009B4CDF">
          <w:rPr>
            <w:rFonts w:cs="Times New Roman"/>
            <w:color w:val="FF0000"/>
            <w:lang w:val="x-none" w:eastAsia="x-none"/>
            <w:rPrChange w:id="945" w:author="Sayali Dev" w:date="2018-01-08T18:30:00Z">
              <w:rPr>
                <w:rFonts w:cs="Times New Roman"/>
                <w:lang w:val="x-none" w:eastAsia="x-none"/>
              </w:rPr>
            </w:rPrChange>
          </w:rPr>
          <w:delText xml:space="preserve"> sample that you </w:delText>
        </w:r>
        <w:r w:rsidRPr="00CB2305" w:rsidDel="009B4CDF">
          <w:rPr>
            <w:rFonts w:cs="Times New Roman"/>
            <w:color w:val="FF0000"/>
            <w:lang w:eastAsia="x-none"/>
            <w:rPrChange w:id="946" w:author="Sayali Dev" w:date="2018-01-08T18:30:00Z">
              <w:rPr>
                <w:rFonts w:cs="Times New Roman"/>
                <w:lang w:eastAsia="x-none"/>
              </w:rPr>
            </w:rPrChange>
          </w:rPr>
          <w:delText xml:space="preserve">want to mark as </w:delText>
        </w:r>
        <w:r w:rsidRPr="00CB2305" w:rsidDel="009B4CDF">
          <w:rPr>
            <w:rFonts w:cs="Times New Roman"/>
            <w:b/>
            <w:color w:val="FF0000"/>
            <w:lang w:eastAsia="x-none"/>
            <w:rPrChange w:id="947" w:author="Sayali Dev" w:date="2018-01-08T18:30:00Z">
              <w:rPr>
                <w:rFonts w:cs="Times New Roman"/>
                <w:b/>
                <w:lang w:eastAsia="x-none"/>
              </w:rPr>
            </w:rPrChange>
          </w:rPr>
          <w:delText>C</w:delText>
        </w:r>
        <w:r w:rsidRPr="00CB2305" w:rsidDel="009B4CDF">
          <w:rPr>
            <w:rFonts w:cs="Times New Roman"/>
            <w:b/>
            <w:color w:val="FF0000"/>
            <w:lang w:val="x-none" w:eastAsia="x-none"/>
            <w:rPrChange w:id="948" w:author="Sayali Dev" w:date="2018-01-08T18:30:00Z">
              <w:rPr>
                <w:rFonts w:cs="Times New Roman"/>
                <w:b/>
                <w:lang w:val="x-none" w:eastAsia="x-none"/>
              </w:rPr>
            </w:rPrChange>
          </w:rPr>
          <w:delText>ollected</w:delText>
        </w:r>
        <w:r w:rsidRPr="00CB2305" w:rsidDel="009B4CDF">
          <w:rPr>
            <w:rFonts w:cs="Times New Roman"/>
            <w:color w:val="FF0000"/>
            <w:lang w:val="x-none" w:eastAsia="x-none"/>
            <w:rPrChange w:id="949" w:author="Sayali Dev" w:date="2018-01-08T18:30:00Z">
              <w:rPr>
                <w:rFonts w:cs="Times New Roman"/>
                <w:lang w:val="x-none" w:eastAsia="x-none"/>
              </w:rPr>
            </w:rPrChange>
          </w:rPr>
          <w:delText xml:space="preserve">. </w:delText>
        </w:r>
      </w:del>
    </w:p>
    <w:p w14:paraId="13FBE2A8" w14:textId="33A90012" w:rsidR="00D95284" w:rsidRPr="00CB2305" w:rsidDel="009B4CDF" w:rsidRDefault="00D95284" w:rsidP="00D95284">
      <w:pPr>
        <w:tabs>
          <w:tab w:val="left" w:pos="1440"/>
        </w:tabs>
        <w:ind w:left="1440"/>
        <w:rPr>
          <w:del w:id="950" w:author="Sayali Dev" w:date="2018-01-08T18:29:00Z"/>
          <w:rFonts w:cs="Times New Roman"/>
          <w:color w:val="FF0000"/>
          <w:lang w:eastAsia="x-none"/>
          <w:rPrChange w:id="951" w:author="Sayali Dev" w:date="2018-01-08T18:30:00Z">
            <w:rPr>
              <w:del w:id="952" w:author="Sayali Dev" w:date="2018-01-08T18:29:00Z"/>
              <w:rFonts w:cs="Times New Roman"/>
              <w:lang w:eastAsia="x-none"/>
            </w:rPr>
          </w:rPrChange>
        </w:rPr>
      </w:pPr>
      <w:del w:id="953" w:author="Sayali Dev" w:date="2018-01-08T18:29:00Z">
        <w:r w:rsidRPr="00CB2305" w:rsidDel="009B4CDF">
          <w:rPr>
            <w:rFonts w:cs="Times New Roman"/>
            <w:b/>
            <w:color w:val="FF0000"/>
            <w:lang w:val="x-none" w:eastAsia="x-none"/>
            <w:rPrChange w:id="954" w:author="Sayali Dev" w:date="2018-01-08T18:30:00Z">
              <w:rPr>
                <w:rFonts w:cs="Times New Roman"/>
                <w:b/>
                <w:lang w:val="x-none" w:eastAsia="x-none"/>
              </w:rPr>
            </w:rPrChange>
          </w:rPr>
          <w:delText xml:space="preserve">Note: </w:delText>
        </w:r>
        <w:r w:rsidRPr="00CB2305" w:rsidDel="009B4CDF">
          <w:rPr>
            <w:rFonts w:cs="Times New Roman"/>
            <w:color w:val="FF0000"/>
            <w:lang w:eastAsia="x-none"/>
            <w:rPrChange w:id="955" w:author="Sayali Dev" w:date="2018-01-08T18:30:00Z">
              <w:rPr>
                <w:rFonts w:cs="Times New Roman"/>
                <w:lang w:eastAsia="x-none"/>
              </w:rPr>
            </w:rPrChange>
          </w:rPr>
          <w:delText>Only a Collection Site user will be able to see the checkboxes.</w:delText>
        </w:r>
      </w:del>
    </w:p>
    <w:p w14:paraId="4133043F" w14:textId="08F5B5C5" w:rsidR="00D95284" w:rsidRPr="00CB2305" w:rsidDel="009B4CDF" w:rsidRDefault="00D95284" w:rsidP="00D95284">
      <w:pPr>
        <w:tabs>
          <w:tab w:val="left" w:pos="1440"/>
        </w:tabs>
        <w:ind w:left="1440"/>
        <w:rPr>
          <w:del w:id="956" w:author="Sayali Dev" w:date="2018-01-08T18:29:00Z"/>
          <w:rFonts w:cs="Times New Roman"/>
          <w:color w:val="FF0000"/>
          <w:lang w:eastAsia="x-none"/>
          <w:rPrChange w:id="957" w:author="Sayali Dev" w:date="2018-01-08T18:30:00Z">
            <w:rPr>
              <w:del w:id="958" w:author="Sayali Dev" w:date="2018-01-08T18:29:00Z"/>
              <w:rFonts w:cs="Times New Roman"/>
              <w:lang w:eastAsia="x-none"/>
            </w:rPr>
          </w:rPrChange>
        </w:rPr>
      </w:pPr>
      <w:del w:id="959" w:author="Sayali Dev" w:date="2018-01-08T18:29:00Z">
        <w:r w:rsidRPr="00CB2305" w:rsidDel="009B4CDF">
          <w:rPr>
            <w:rFonts w:cs="Times New Roman"/>
            <w:color w:val="FF0000"/>
            <w:lang w:val="x-none" w:eastAsia="x-none"/>
            <w:rPrChange w:id="960" w:author="Sayali Dev" w:date="2018-01-08T18:30:00Z">
              <w:rPr>
                <w:rFonts w:cs="Times New Roman"/>
                <w:lang w:val="x-none" w:eastAsia="x-none"/>
              </w:rPr>
            </w:rPrChange>
          </w:rPr>
          <w:delText>To record the collection of all items,</w:delText>
        </w:r>
        <w:r w:rsidRPr="00CB2305" w:rsidDel="009B4CDF">
          <w:rPr>
            <w:rFonts w:cs="Times New Roman"/>
            <w:b/>
            <w:color w:val="FF0000"/>
            <w:lang w:val="x-none" w:eastAsia="x-none"/>
            <w:rPrChange w:id="961" w:author="Sayali Dev" w:date="2018-01-08T18:30:00Z">
              <w:rPr>
                <w:rFonts w:cs="Times New Roman"/>
                <w:b/>
                <w:lang w:val="x-none" w:eastAsia="x-none"/>
              </w:rPr>
            </w:rPrChange>
          </w:rPr>
          <w:delText xml:space="preserve"> </w:delText>
        </w:r>
        <w:r w:rsidRPr="00CB2305" w:rsidDel="009B4CDF">
          <w:rPr>
            <w:rFonts w:cs="Times New Roman"/>
            <w:color w:val="FF0000"/>
            <w:lang w:val="x-none" w:eastAsia="x-none"/>
            <w:rPrChange w:id="962" w:author="Sayali Dev" w:date="2018-01-08T18:30:00Z">
              <w:rPr>
                <w:rFonts w:cs="Times New Roman"/>
                <w:lang w:val="x-none" w:eastAsia="x-none"/>
              </w:rPr>
            </w:rPrChange>
          </w:rPr>
          <w:delText xml:space="preserve">select the checkbox in the </w:delText>
        </w:r>
        <w:r w:rsidRPr="00CB2305" w:rsidDel="009B4CDF">
          <w:rPr>
            <w:rFonts w:cs="Times New Roman"/>
            <w:color w:val="FF0000"/>
            <w:lang w:eastAsia="x-none"/>
            <w:rPrChange w:id="963" w:author="Sayali Dev" w:date="2018-01-08T18:30:00Z">
              <w:rPr>
                <w:rFonts w:cs="Times New Roman"/>
                <w:lang w:eastAsia="x-none"/>
              </w:rPr>
            </w:rPrChange>
          </w:rPr>
          <w:delText>kit</w:delText>
        </w:r>
        <w:r w:rsidRPr="00CB2305" w:rsidDel="009B4CDF">
          <w:rPr>
            <w:rFonts w:cs="Times New Roman"/>
            <w:color w:val="FF0000"/>
            <w:lang w:val="x-none" w:eastAsia="x-none"/>
            <w:rPrChange w:id="964" w:author="Sayali Dev" w:date="2018-01-08T18:30:00Z">
              <w:rPr>
                <w:rFonts w:cs="Times New Roman"/>
                <w:lang w:val="x-none" w:eastAsia="x-none"/>
              </w:rPr>
            </w:rPrChange>
          </w:rPr>
          <w:delText xml:space="preserve"> header.</w:delText>
        </w:r>
      </w:del>
    </w:p>
    <w:p w14:paraId="5D36CE16" w14:textId="554AE9C9" w:rsidR="00D95284" w:rsidRPr="00CB2305" w:rsidDel="009B4CDF" w:rsidRDefault="00D95284" w:rsidP="00D95284">
      <w:pPr>
        <w:tabs>
          <w:tab w:val="left" w:pos="1440"/>
        </w:tabs>
        <w:ind w:left="1440"/>
        <w:rPr>
          <w:del w:id="965" w:author="Sayali Dev" w:date="2018-01-08T18:29:00Z"/>
          <w:rFonts w:cs="Times New Roman"/>
          <w:color w:val="FF0000"/>
          <w:lang w:eastAsia="x-none"/>
          <w:rPrChange w:id="966" w:author="Sayali Dev" w:date="2018-01-08T18:30:00Z">
            <w:rPr>
              <w:del w:id="967" w:author="Sayali Dev" w:date="2018-01-08T18:29:00Z"/>
              <w:rFonts w:cs="Times New Roman"/>
              <w:lang w:eastAsia="x-none"/>
            </w:rPr>
          </w:rPrChange>
        </w:rPr>
      </w:pPr>
    </w:p>
    <w:p w14:paraId="1A8CFCBC" w14:textId="261478BD" w:rsidR="00D95284" w:rsidRPr="00CB2305" w:rsidDel="009B4CDF" w:rsidRDefault="00D95284" w:rsidP="00D95284">
      <w:pPr>
        <w:numPr>
          <w:ilvl w:val="0"/>
          <w:numId w:val="38"/>
        </w:numPr>
        <w:tabs>
          <w:tab w:val="left" w:pos="1440"/>
        </w:tabs>
        <w:ind w:left="1440"/>
        <w:rPr>
          <w:del w:id="968" w:author="Sayali Dev" w:date="2018-01-08T18:29:00Z"/>
          <w:color w:val="FF0000"/>
          <w:rPrChange w:id="969" w:author="Sayali Dev" w:date="2018-01-08T18:30:00Z">
            <w:rPr>
              <w:del w:id="970" w:author="Sayali Dev" w:date="2018-01-08T18:29:00Z"/>
            </w:rPr>
          </w:rPrChange>
        </w:rPr>
      </w:pPr>
      <w:del w:id="971" w:author="Sayali Dev" w:date="2018-01-08T18:29:00Z">
        <w:r w:rsidRPr="00CB2305" w:rsidDel="009B4CDF">
          <w:rPr>
            <w:color w:val="FF0000"/>
            <w:rPrChange w:id="972" w:author="Sayali Dev" w:date="2018-01-08T18:30:00Z">
              <w:rPr/>
            </w:rPrChange>
          </w:rPr>
          <w:delText xml:space="preserve">Click </w:delText>
        </w:r>
        <w:r w:rsidRPr="00CB2305" w:rsidDel="009B4CDF">
          <w:rPr>
            <w:b/>
            <w:color w:val="FF0000"/>
            <w:rPrChange w:id="973" w:author="Sayali Dev" w:date="2018-01-08T18:30:00Z">
              <w:rPr>
                <w:b/>
              </w:rPr>
            </w:rPrChange>
          </w:rPr>
          <w:delText>COLLECT</w:delText>
        </w:r>
        <w:r w:rsidRPr="00CB2305" w:rsidDel="009B4CDF">
          <w:rPr>
            <w:color w:val="FF0000"/>
            <w:rPrChange w:id="974" w:author="Sayali Dev" w:date="2018-01-08T18:30:00Z">
              <w:rPr/>
            </w:rPrChange>
          </w:rPr>
          <w:delText xml:space="preserve">. </w:delText>
        </w:r>
        <w:r w:rsidRPr="00CB2305" w:rsidDel="009B4CDF">
          <w:rPr>
            <w:color w:val="FF0000"/>
            <w:rPrChange w:id="975" w:author="Sayali Dev" w:date="2018-01-08T18:30:00Z">
              <w:rPr/>
            </w:rPrChange>
          </w:rPr>
          <w:br/>
          <w:delText xml:space="preserve">The </w:delText>
        </w:r>
        <w:r w:rsidRPr="00CB2305" w:rsidDel="009B4CDF">
          <w:rPr>
            <w:b/>
            <w:color w:val="FF0000"/>
            <w:rPrChange w:id="976" w:author="Sayali Dev" w:date="2018-01-08T18:30:00Z">
              <w:rPr>
                <w:b/>
              </w:rPr>
            </w:rPrChange>
          </w:rPr>
          <w:delText xml:space="preserve">Collect </w:delText>
        </w:r>
        <w:r w:rsidRPr="00CB2305" w:rsidDel="009B4CDF">
          <w:rPr>
            <w:color w:val="FF0000"/>
            <w:rPrChange w:id="977" w:author="Sayali Dev" w:date="2018-01-08T18:30:00Z">
              <w:rPr/>
            </w:rPrChange>
          </w:rPr>
          <w:delText xml:space="preserve">window appears. </w:delText>
        </w:r>
      </w:del>
    </w:p>
    <w:p w14:paraId="2DC86A80" w14:textId="35E21E6A" w:rsidR="00D95284" w:rsidRPr="00CB2305" w:rsidDel="009B4CDF" w:rsidRDefault="00D95284" w:rsidP="00D95284">
      <w:pPr>
        <w:tabs>
          <w:tab w:val="left" w:pos="1440"/>
        </w:tabs>
        <w:ind w:left="1440"/>
        <w:rPr>
          <w:del w:id="978" w:author="Sayali Dev" w:date="2018-01-08T18:29:00Z"/>
          <w:color w:val="FF0000"/>
          <w:rPrChange w:id="979" w:author="Sayali Dev" w:date="2018-01-08T18:30:00Z">
            <w:rPr>
              <w:del w:id="980" w:author="Sayali Dev" w:date="2018-01-08T18:29:00Z"/>
            </w:rPr>
          </w:rPrChange>
        </w:rPr>
      </w:pPr>
      <w:del w:id="981" w:author="Sayali Dev" w:date="2018-01-08T18:29:00Z">
        <w:r w:rsidRPr="00CB2305" w:rsidDel="009B4CDF">
          <w:rPr>
            <w:b/>
            <w:color w:val="FF0000"/>
            <w:rPrChange w:id="982" w:author="Sayali Dev" w:date="2018-01-08T18:30:00Z">
              <w:rPr>
                <w:b/>
              </w:rPr>
            </w:rPrChange>
          </w:rPr>
          <w:delText>Note:</w:delText>
        </w:r>
        <w:r w:rsidRPr="00CB2305" w:rsidDel="009B4CDF">
          <w:rPr>
            <w:color w:val="FF0000"/>
            <w:rPrChange w:id="983" w:author="Sayali Dev" w:date="2018-01-08T18:30:00Z">
              <w:rPr/>
            </w:rPrChange>
          </w:rPr>
          <w:delText xml:space="preserve"> Fields that are marked with the red asterisk (</w:delText>
        </w:r>
        <w:r w:rsidRPr="00CB2305" w:rsidDel="009B4CDF">
          <w:rPr>
            <w:color w:val="FF0000"/>
          </w:rPr>
          <w:delText>*</w:delText>
        </w:r>
        <w:r w:rsidRPr="00CB2305" w:rsidDel="009B4CDF">
          <w:rPr>
            <w:color w:val="FF0000"/>
            <w:rPrChange w:id="984" w:author="Sayali Dev" w:date="2018-01-08T18:30:00Z">
              <w:rPr/>
            </w:rPrChange>
          </w:rPr>
          <w:delText>) are mandatory.</w:delText>
        </w:r>
      </w:del>
    </w:p>
    <w:p w14:paraId="7CAA7ECC" w14:textId="4C0A8447" w:rsidR="00D95284" w:rsidRPr="00CB2305" w:rsidDel="009B4CDF" w:rsidRDefault="00D95284" w:rsidP="00D95284">
      <w:pPr>
        <w:tabs>
          <w:tab w:val="left" w:pos="1440"/>
        </w:tabs>
        <w:spacing w:before="100" w:beforeAutospacing="1" w:afterAutospacing="1"/>
        <w:ind w:left="1080"/>
        <w:rPr>
          <w:del w:id="985" w:author="Sayali Dev" w:date="2018-01-08T18:29:00Z"/>
          <w:rFonts w:ascii="Tahoma" w:hAnsi="Tahoma"/>
          <w:color w:val="FF0000"/>
          <w:sz w:val="20"/>
          <w:szCs w:val="20"/>
          <w:rPrChange w:id="986" w:author="Sayali Dev" w:date="2018-01-08T18:30:00Z">
            <w:rPr>
              <w:del w:id="987" w:author="Sayali Dev" w:date="2018-01-08T18:29:00Z"/>
              <w:rFonts w:ascii="Tahoma" w:hAnsi="Tahoma"/>
              <w:sz w:val="20"/>
              <w:szCs w:val="20"/>
            </w:rPr>
          </w:rPrChange>
        </w:rPr>
      </w:pPr>
      <w:del w:id="988" w:author="Sayali Dev" w:date="2018-01-08T18:29:00Z">
        <w:r w:rsidRPr="00CB2305" w:rsidDel="009B4CDF">
          <w:rPr>
            <w:rFonts w:ascii="Tahoma" w:hAnsi="Tahoma"/>
            <w:color w:val="FF0000"/>
            <w:sz w:val="20"/>
            <w:szCs w:val="20"/>
            <w:rPrChange w:id="989" w:author="Sayali Dev" w:date="2018-01-08T18:30:00Z">
              <w:rPr>
                <w:rFonts w:ascii="Tahoma" w:hAnsi="Tahoma"/>
                <w:sz w:val="20"/>
                <w:szCs w:val="20"/>
              </w:rPr>
            </w:rPrChange>
          </w:rPr>
          <w:tab/>
        </w:r>
        <w:r w:rsidRPr="00CB2305" w:rsidDel="009B4CDF">
          <w:rPr>
            <w:noProof/>
            <w:color w:val="FF0000"/>
            <w:rPrChange w:id="990" w:author="Sayali Dev" w:date="2018-01-08T18:30:00Z">
              <w:rPr>
                <w:noProof/>
              </w:rPr>
            </w:rPrChange>
          </w:rPr>
          <w:drawing>
            <wp:inline distT="0" distB="0" distL="0" distR="0" wp14:anchorId="0436A6EF" wp14:editId="3FAED838">
              <wp:extent cx="2906702" cy="2184360"/>
              <wp:effectExtent l="19050" t="19050" r="27305" b="2603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930542" cy="2202276"/>
                      </a:xfrm>
                      <a:prstGeom prst="rect">
                        <a:avLst/>
                      </a:prstGeom>
                      <a:ln w="3175">
                        <a:solidFill>
                          <a:schemeClr val="tx1"/>
                        </a:solidFill>
                      </a:ln>
                    </pic:spPr>
                  </pic:pic>
                </a:graphicData>
              </a:graphic>
            </wp:inline>
          </w:drawing>
        </w:r>
      </w:del>
    </w:p>
    <w:p w14:paraId="1062AD10" w14:textId="12D2CFA0" w:rsidR="0077156A" w:rsidRPr="00CB2305" w:rsidDel="009B4CDF" w:rsidRDefault="0077156A" w:rsidP="0077156A">
      <w:pPr>
        <w:numPr>
          <w:ilvl w:val="0"/>
          <w:numId w:val="38"/>
        </w:numPr>
        <w:tabs>
          <w:tab w:val="left" w:pos="1440"/>
        </w:tabs>
        <w:ind w:left="1080" w:right="540" w:firstLine="0"/>
        <w:rPr>
          <w:del w:id="991" w:author="Sayali Dev" w:date="2018-01-08T18:29:00Z"/>
          <w:color w:val="FF0000"/>
          <w:rPrChange w:id="992" w:author="Sayali Dev" w:date="2018-01-08T18:30:00Z">
            <w:rPr>
              <w:del w:id="993" w:author="Sayali Dev" w:date="2018-01-08T18:29:00Z"/>
            </w:rPr>
          </w:rPrChange>
        </w:rPr>
      </w:pPr>
      <w:del w:id="994" w:author="Sayali Dev" w:date="2018-01-08T18:29:00Z">
        <w:r w:rsidRPr="00CB2305" w:rsidDel="009B4CDF">
          <w:rPr>
            <w:color w:val="FF0000"/>
            <w:rPrChange w:id="995" w:author="Sayali Dev" w:date="2018-01-08T18:30:00Z">
              <w:rPr/>
            </w:rPrChange>
          </w:rPr>
          <w:delText>Click on the arrow for Kit Content Status</w:delText>
        </w:r>
      </w:del>
    </w:p>
    <w:p w14:paraId="33CF5132" w14:textId="64945251" w:rsidR="00D95284" w:rsidRPr="00CB2305" w:rsidDel="009B4CDF" w:rsidRDefault="00D95284" w:rsidP="00D95284">
      <w:pPr>
        <w:numPr>
          <w:ilvl w:val="0"/>
          <w:numId w:val="38"/>
        </w:numPr>
        <w:tabs>
          <w:tab w:val="left" w:pos="1440"/>
        </w:tabs>
        <w:ind w:left="1080" w:right="540" w:firstLine="0"/>
        <w:rPr>
          <w:del w:id="996" w:author="Sayali Dev" w:date="2018-01-08T18:29:00Z"/>
          <w:color w:val="FF0000"/>
          <w:rPrChange w:id="997" w:author="Sayali Dev" w:date="2018-01-08T18:30:00Z">
            <w:rPr>
              <w:del w:id="998" w:author="Sayali Dev" w:date="2018-01-08T18:29:00Z"/>
            </w:rPr>
          </w:rPrChange>
        </w:rPr>
      </w:pPr>
      <w:del w:id="999" w:author="Sayali Dev" w:date="2018-01-08T18:29:00Z">
        <w:r w:rsidRPr="00CB2305" w:rsidDel="009B4CDF">
          <w:rPr>
            <w:color w:val="FF0000"/>
            <w:rPrChange w:id="1000" w:author="Sayali Dev" w:date="2018-01-08T18:30:00Z">
              <w:rPr/>
            </w:rPrChange>
          </w:rPr>
          <w:delText xml:space="preserve">Select </w:delText>
        </w:r>
        <w:r w:rsidRPr="00CB2305" w:rsidDel="009B4CDF">
          <w:rPr>
            <w:b/>
            <w:color w:val="FF0000"/>
            <w:rPrChange w:id="1001" w:author="Sayali Dev" w:date="2018-01-08T18:30:00Z">
              <w:rPr>
                <w:b/>
              </w:rPr>
            </w:rPrChange>
          </w:rPr>
          <w:delText>Collected</w:delText>
        </w:r>
        <w:r w:rsidRPr="00CB2305" w:rsidDel="009B4CDF">
          <w:rPr>
            <w:color w:val="FF0000"/>
            <w:rPrChange w:id="1002" w:author="Sayali Dev" w:date="2018-01-08T18:30:00Z">
              <w:rPr/>
            </w:rPrChange>
          </w:rPr>
          <w:delText xml:space="preserve"> as the </w:delText>
        </w:r>
        <w:r w:rsidRPr="00CB2305" w:rsidDel="009B4CDF">
          <w:rPr>
            <w:b/>
            <w:color w:val="FF0000"/>
            <w:rPrChange w:id="1003" w:author="Sayali Dev" w:date="2018-01-08T18:30:00Z">
              <w:rPr>
                <w:b/>
              </w:rPr>
            </w:rPrChange>
          </w:rPr>
          <w:delText>Kit Content Status</w:delText>
        </w:r>
        <w:r w:rsidRPr="00CB2305" w:rsidDel="009B4CDF">
          <w:rPr>
            <w:color w:val="FF0000"/>
            <w:rPrChange w:id="1004" w:author="Sayali Dev" w:date="2018-01-08T18:30:00Z">
              <w:rPr/>
            </w:rPrChange>
          </w:rPr>
          <w:delText xml:space="preserve">. </w:delText>
        </w:r>
        <w:r w:rsidRPr="00CB2305" w:rsidDel="009B4CDF">
          <w:rPr>
            <w:color w:val="FF0000"/>
            <w:rPrChange w:id="1005" w:author="Sayali Dev" w:date="2018-01-08T18:30:00Z">
              <w:rPr/>
            </w:rPrChange>
          </w:rPr>
          <w:br/>
        </w:r>
      </w:del>
    </w:p>
    <w:p w14:paraId="336AB305" w14:textId="30B07B71" w:rsidR="00D95284" w:rsidRPr="00CB2305" w:rsidDel="009B4CDF" w:rsidRDefault="00D95284" w:rsidP="00D95284">
      <w:pPr>
        <w:numPr>
          <w:ilvl w:val="0"/>
          <w:numId w:val="38"/>
        </w:numPr>
        <w:tabs>
          <w:tab w:val="left" w:pos="1440"/>
        </w:tabs>
        <w:ind w:left="1440" w:right="540"/>
        <w:rPr>
          <w:del w:id="1006" w:author="Sayali Dev" w:date="2018-01-08T18:29:00Z"/>
          <w:color w:val="FF0000"/>
          <w:rPrChange w:id="1007" w:author="Sayali Dev" w:date="2018-01-08T18:30:00Z">
            <w:rPr>
              <w:del w:id="1008" w:author="Sayali Dev" w:date="2018-01-08T18:29:00Z"/>
            </w:rPr>
          </w:rPrChange>
        </w:rPr>
      </w:pPr>
      <w:del w:id="1009" w:author="Sayali Dev" w:date="2018-01-08T18:29:00Z">
        <w:r w:rsidRPr="00CB2305" w:rsidDel="009B4CDF">
          <w:rPr>
            <w:color w:val="FF0000"/>
            <w:rPrChange w:id="1010" w:author="Sayali Dev" w:date="2018-01-08T18:30:00Z">
              <w:rPr/>
            </w:rPrChange>
          </w:rPr>
          <w:delText xml:space="preserve">If the samples  were collected on a date other than the date displayed in the </w:delText>
        </w:r>
        <w:r w:rsidRPr="00CB2305" w:rsidDel="009B4CDF">
          <w:rPr>
            <w:b/>
            <w:color w:val="FF0000"/>
            <w:rPrChange w:id="1011" w:author="Sayali Dev" w:date="2018-01-08T18:30:00Z">
              <w:rPr>
                <w:b/>
              </w:rPr>
            </w:rPrChange>
          </w:rPr>
          <w:delText>Sample Collection Date</w:delText>
        </w:r>
        <w:r w:rsidRPr="00CB2305" w:rsidDel="009B4CDF">
          <w:rPr>
            <w:color w:val="FF0000"/>
            <w:rPrChange w:id="1012" w:author="Sayali Dev" w:date="2018-01-08T18:30:00Z">
              <w:rPr/>
            </w:rPrChange>
          </w:rPr>
          <w:delText xml:space="preserve"> box, click the date icon </w:delText>
        </w:r>
        <w:r w:rsidRPr="00CB2305" w:rsidDel="009B4CDF">
          <w:rPr>
            <w:noProof/>
            <w:color w:val="FF0000"/>
            <w:rPrChange w:id="1013" w:author="Sayali Dev" w:date="2018-01-08T18:30:00Z">
              <w:rPr>
                <w:noProof/>
              </w:rPr>
            </w:rPrChange>
          </w:rPr>
          <w:drawing>
            <wp:inline distT="0" distB="0" distL="0" distR="0" wp14:anchorId="31A9BB6E" wp14:editId="578831B1">
              <wp:extent cx="171450" cy="171450"/>
              <wp:effectExtent l="0" t="0" r="0" b="0"/>
              <wp:docPr id="97" name="Picture 97" descr="Search calend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Search calendar"/>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a:noFill/>
                      </a:ln>
                    </pic:spPr>
                  </pic:pic>
                </a:graphicData>
              </a:graphic>
            </wp:inline>
          </w:drawing>
        </w:r>
        <w:r w:rsidRPr="00CB2305" w:rsidDel="009B4CDF">
          <w:rPr>
            <w:color w:val="FF0000"/>
            <w:rPrChange w:id="1014" w:author="Sayali Dev" w:date="2018-01-08T18:30:00Z">
              <w:rPr/>
            </w:rPrChange>
          </w:rPr>
          <w:delText xml:space="preserve"> and then select the collection date.</w:delText>
        </w:r>
        <w:r w:rsidRPr="00CB2305" w:rsidDel="009B4CDF">
          <w:rPr>
            <w:color w:val="FF0000"/>
            <w:rPrChange w:id="1015" w:author="Sayali Dev" w:date="2018-01-08T18:30:00Z">
              <w:rPr/>
            </w:rPrChange>
          </w:rPr>
          <w:br/>
        </w:r>
      </w:del>
    </w:p>
    <w:p w14:paraId="1F62A813" w14:textId="252BE066" w:rsidR="00D95284" w:rsidRPr="00CB2305" w:rsidDel="009B4CDF" w:rsidRDefault="00D95284" w:rsidP="00D95284">
      <w:pPr>
        <w:numPr>
          <w:ilvl w:val="0"/>
          <w:numId w:val="38"/>
        </w:numPr>
        <w:tabs>
          <w:tab w:val="left" w:pos="1440"/>
        </w:tabs>
        <w:ind w:left="1440" w:right="540"/>
        <w:rPr>
          <w:del w:id="1016" w:author="Sayali Dev" w:date="2018-01-08T18:29:00Z"/>
          <w:color w:val="FF0000"/>
          <w:rPrChange w:id="1017" w:author="Sayali Dev" w:date="2018-01-08T18:30:00Z">
            <w:rPr>
              <w:del w:id="1018" w:author="Sayali Dev" w:date="2018-01-08T18:29:00Z"/>
            </w:rPr>
          </w:rPrChange>
        </w:rPr>
      </w:pPr>
      <w:del w:id="1019" w:author="Sayali Dev" w:date="2018-01-08T18:29:00Z">
        <w:r w:rsidRPr="00CB2305" w:rsidDel="009B4CDF">
          <w:rPr>
            <w:color w:val="FF0000"/>
            <w:rPrChange w:id="1020" w:author="Sayali Dev" w:date="2018-01-08T18:30:00Z">
              <w:rPr/>
            </w:rPrChange>
          </w:rPr>
          <w:delText xml:space="preserve">In the box beside the date, click the up and down arrow icons </w:delText>
        </w:r>
        <w:r w:rsidRPr="00CB2305" w:rsidDel="009B4CDF">
          <w:rPr>
            <w:noProof/>
            <w:color w:val="FF0000"/>
            <w:rPrChange w:id="1021" w:author="Sayali Dev" w:date="2018-01-08T18:30:00Z">
              <w:rPr>
                <w:noProof/>
              </w:rPr>
            </w:rPrChange>
          </w:rPr>
          <w:drawing>
            <wp:inline distT="0" distB="0" distL="0" distR="0" wp14:anchorId="1EE73F20" wp14:editId="286D70B7">
              <wp:extent cx="133350" cy="200025"/>
              <wp:effectExtent l="0" t="0" r="0" b="9525"/>
              <wp:docPr id="98" name="Picture 98" descr="up and down arrow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up and down arrow icons"/>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33350" cy="200025"/>
                      </a:xfrm>
                      <a:prstGeom prst="rect">
                        <a:avLst/>
                      </a:prstGeom>
                      <a:noFill/>
                      <a:ln>
                        <a:noFill/>
                      </a:ln>
                    </pic:spPr>
                  </pic:pic>
                </a:graphicData>
              </a:graphic>
            </wp:inline>
          </w:drawing>
        </w:r>
        <w:r w:rsidRPr="00CB2305" w:rsidDel="009B4CDF">
          <w:rPr>
            <w:color w:val="FF0000"/>
            <w:rPrChange w:id="1022" w:author="Sayali Dev" w:date="2018-01-08T18:30:00Z">
              <w:rPr/>
            </w:rPrChange>
          </w:rPr>
          <w:delText xml:space="preserve"> to indicate the collection time. </w:delText>
        </w:r>
        <w:r w:rsidRPr="00CB2305" w:rsidDel="009B4CDF">
          <w:rPr>
            <w:color w:val="FF0000"/>
            <w:rPrChange w:id="1023" w:author="Sayali Dev" w:date="2018-01-08T18:30:00Z">
              <w:rPr/>
            </w:rPrChange>
          </w:rPr>
          <w:br/>
        </w:r>
      </w:del>
    </w:p>
    <w:p w14:paraId="26D6B1E7" w14:textId="456A10DB" w:rsidR="00D95284" w:rsidRPr="00CB2305" w:rsidDel="009B4CDF" w:rsidRDefault="00D95284" w:rsidP="00D95284">
      <w:pPr>
        <w:numPr>
          <w:ilvl w:val="0"/>
          <w:numId w:val="38"/>
        </w:numPr>
        <w:tabs>
          <w:tab w:val="left" w:pos="1440"/>
        </w:tabs>
        <w:ind w:left="1080" w:right="540" w:firstLine="0"/>
        <w:rPr>
          <w:del w:id="1024" w:author="Sayali Dev" w:date="2018-01-08T18:29:00Z"/>
          <w:color w:val="FF0000"/>
          <w:rPrChange w:id="1025" w:author="Sayali Dev" w:date="2018-01-08T18:30:00Z">
            <w:rPr>
              <w:del w:id="1026" w:author="Sayali Dev" w:date="2018-01-08T18:29:00Z"/>
            </w:rPr>
          </w:rPrChange>
        </w:rPr>
      </w:pPr>
      <w:del w:id="1027" w:author="Sayali Dev" w:date="2018-01-08T18:29:00Z">
        <w:r w:rsidRPr="00CB2305" w:rsidDel="009B4CDF">
          <w:rPr>
            <w:color w:val="FF0000"/>
            <w:rPrChange w:id="1028" w:author="Sayali Dev" w:date="2018-01-08T18:30:00Z">
              <w:rPr/>
            </w:rPrChange>
          </w:rPr>
          <w:delText xml:space="preserve">Type </w:delText>
        </w:r>
        <w:r w:rsidRPr="00CB2305" w:rsidDel="009B4CDF">
          <w:rPr>
            <w:b/>
            <w:color w:val="FF0000"/>
            <w:rPrChange w:id="1029" w:author="Sayali Dev" w:date="2018-01-08T18:30:00Z">
              <w:rPr>
                <w:b/>
              </w:rPr>
            </w:rPrChange>
          </w:rPr>
          <w:delText>Sample Comments</w:delText>
        </w:r>
        <w:r w:rsidRPr="00CB2305" w:rsidDel="009B4CDF">
          <w:rPr>
            <w:color w:val="FF0000"/>
            <w:rPrChange w:id="1030" w:author="Sayali Dev" w:date="2018-01-08T18:30:00Z">
              <w:rPr/>
            </w:rPrChange>
          </w:rPr>
          <w:delText xml:space="preserve">, </w:delText>
        </w:r>
        <w:r w:rsidR="0077156A" w:rsidRPr="00CB2305" w:rsidDel="009B4CDF">
          <w:rPr>
            <w:color w:val="FF0000"/>
            <w:rPrChange w:id="1031" w:author="Sayali Dev" w:date="2018-01-08T18:30:00Z">
              <w:rPr/>
            </w:rPrChange>
          </w:rPr>
          <w:delText>if</w:delText>
        </w:r>
        <w:r w:rsidRPr="00CB2305" w:rsidDel="009B4CDF">
          <w:rPr>
            <w:color w:val="FF0000"/>
            <w:rPrChange w:id="1032" w:author="Sayali Dev" w:date="2018-01-08T18:30:00Z">
              <w:rPr/>
            </w:rPrChange>
          </w:rPr>
          <w:delText xml:space="preserve"> needed.</w:delText>
        </w:r>
      </w:del>
    </w:p>
    <w:p w14:paraId="1573ABF5" w14:textId="1115703D" w:rsidR="00D95284" w:rsidRPr="00CB2305" w:rsidDel="009B4CDF" w:rsidRDefault="00D95284" w:rsidP="00D95284">
      <w:pPr>
        <w:tabs>
          <w:tab w:val="left" w:pos="1440"/>
        </w:tabs>
        <w:ind w:left="1080" w:right="540"/>
        <w:rPr>
          <w:del w:id="1033" w:author="Sayali Dev" w:date="2018-01-08T18:29:00Z"/>
          <w:color w:val="FF0000"/>
          <w:rPrChange w:id="1034" w:author="Sayali Dev" w:date="2018-01-08T18:30:00Z">
            <w:rPr>
              <w:del w:id="1035" w:author="Sayali Dev" w:date="2018-01-08T18:29:00Z"/>
            </w:rPr>
          </w:rPrChange>
        </w:rPr>
      </w:pPr>
    </w:p>
    <w:p w14:paraId="1198A2F5" w14:textId="670DF3BE" w:rsidR="00D95284" w:rsidRPr="00CB2305" w:rsidDel="009B4CDF" w:rsidRDefault="00D95284" w:rsidP="00D95284">
      <w:pPr>
        <w:numPr>
          <w:ilvl w:val="0"/>
          <w:numId w:val="38"/>
        </w:numPr>
        <w:ind w:left="1440"/>
        <w:rPr>
          <w:del w:id="1036" w:author="Sayali Dev" w:date="2018-01-08T18:29:00Z"/>
          <w:color w:val="FF0000"/>
          <w:rPrChange w:id="1037" w:author="Sayali Dev" w:date="2018-01-08T18:30:00Z">
            <w:rPr>
              <w:del w:id="1038" w:author="Sayali Dev" w:date="2018-01-08T18:29:00Z"/>
            </w:rPr>
          </w:rPrChange>
        </w:rPr>
      </w:pPr>
      <w:del w:id="1039" w:author="Sayali Dev" w:date="2018-01-08T18:29:00Z">
        <w:r w:rsidRPr="00CB2305" w:rsidDel="009B4CDF">
          <w:rPr>
            <w:color w:val="FF0000"/>
            <w:rPrChange w:id="1040" w:author="Sayali Dev" w:date="2018-01-08T18:30:00Z">
              <w:rPr/>
            </w:rPrChange>
          </w:rPr>
          <w:delText xml:space="preserve">Click </w:delText>
        </w:r>
        <w:r w:rsidRPr="00CB2305" w:rsidDel="009B4CDF">
          <w:rPr>
            <w:b/>
            <w:color w:val="FF0000"/>
            <w:rPrChange w:id="1041" w:author="Sayali Dev" w:date="2018-01-08T18:30:00Z">
              <w:rPr>
                <w:b/>
              </w:rPr>
            </w:rPrChange>
          </w:rPr>
          <w:delText>SAVE</w:delText>
        </w:r>
        <w:r w:rsidRPr="00CB2305" w:rsidDel="009B4CDF">
          <w:rPr>
            <w:color w:val="FF0000"/>
            <w:rPrChange w:id="1042" w:author="Sayali Dev" w:date="2018-01-08T18:30:00Z">
              <w:rPr/>
            </w:rPrChange>
          </w:rPr>
          <w:delText>.</w:delText>
        </w:r>
        <w:r w:rsidRPr="00CB2305" w:rsidDel="009B4CDF">
          <w:rPr>
            <w:color w:val="FF0000"/>
            <w:rPrChange w:id="1043" w:author="Sayali Dev" w:date="2018-01-08T18:30:00Z">
              <w:rPr/>
            </w:rPrChange>
          </w:rPr>
          <w:br/>
          <w:delText xml:space="preserve">The </w:delText>
        </w:r>
        <w:r w:rsidRPr="00CB2305" w:rsidDel="009B4CDF">
          <w:rPr>
            <w:b/>
            <w:color w:val="FF0000"/>
            <w:rPrChange w:id="1044" w:author="Sayali Dev" w:date="2018-01-08T18:30:00Z">
              <w:rPr>
                <w:b/>
              </w:rPr>
            </w:rPrChange>
          </w:rPr>
          <w:delText>Kit Content Status</w:delText>
        </w:r>
        <w:r w:rsidRPr="00CB2305" w:rsidDel="009B4CDF">
          <w:rPr>
            <w:color w:val="FF0000"/>
            <w:rPrChange w:id="1045" w:author="Sayali Dev" w:date="2018-01-08T18:30:00Z">
              <w:rPr/>
            </w:rPrChange>
          </w:rPr>
          <w:delText xml:space="preserve"> appears as</w:delText>
        </w:r>
        <w:r w:rsidRPr="00CB2305" w:rsidDel="009B4CDF">
          <w:rPr>
            <w:b/>
            <w:color w:val="FF0000"/>
            <w:rPrChange w:id="1046" w:author="Sayali Dev" w:date="2018-01-08T18:30:00Z">
              <w:rPr>
                <w:b/>
              </w:rPr>
            </w:rPrChange>
          </w:rPr>
          <w:delText xml:space="preserve"> Collected </w:delText>
        </w:r>
        <w:r w:rsidRPr="00CB2305" w:rsidDel="009B4CDF">
          <w:rPr>
            <w:color w:val="FF0000"/>
            <w:rPrChange w:id="1047" w:author="Sayali Dev" w:date="2018-01-08T18:30:00Z">
              <w:rPr/>
            </w:rPrChange>
          </w:rPr>
          <w:delText xml:space="preserve">and is shown on the </w:delText>
        </w:r>
        <w:r w:rsidRPr="00CB2305" w:rsidDel="009B4CDF">
          <w:rPr>
            <w:b/>
            <w:color w:val="FF0000"/>
            <w:rPrChange w:id="1048" w:author="Sayali Dev" w:date="2018-01-08T18:30:00Z">
              <w:rPr>
                <w:b/>
              </w:rPr>
            </w:rPrChange>
          </w:rPr>
          <w:delText>Subject View</w:delText>
        </w:r>
        <w:r w:rsidRPr="00CB2305" w:rsidDel="009B4CDF">
          <w:rPr>
            <w:color w:val="FF0000"/>
            <w:rPrChange w:id="1049" w:author="Sayali Dev" w:date="2018-01-08T18:30:00Z">
              <w:rPr/>
            </w:rPrChange>
          </w:rPr>
          <w:delText xml:space="preserve"> page.</w:delText>
        </w:r>
        <w:r w:rsidRPr="00CB2305" w:rsidDel="009B4CDF">
          <w:rPr>
            <w:color w:val="FF0000"/>
            <w:rPrChange w:id="1050" w:author="Sayali Dev" w:date="2018-01-08T18:30:00Z">
              <w:rPr/>
            </w:rPrChange>
          </w:rPr>
          <w:br/>
        </w:r>
      </w:del>
    </w:p>
    <w:p w14:paraId="27B05963" w14:textId="4E0F8906" w:rsidR="00D95284" w:rsidRPr="00CB2305" w:rsidDel="009B4CDF" w:rsidRDefault="00D95284" w:rsidP="00D95284">
      <w:pPr>
        <w:ind w:left="1440"/>
        <w:rPr>
          <w:del w:id="1051" w:author="Sayali Dev" w:date="2018-01-08T18:29:00Z"/>
          <w:color w:val="FF0000"/>
          <w:rPrChange w:id="1052" w:author="Sayali Dev" w:date="2018-01-08T18:30:00Z">
            <w:rPr>
              <w:del w:id="1053" w:author="Sayali Dev" w:date="2018-01-08T18:29:00Z"/>
            </w:rPr>
          </w:rPrChange>
        </w:rPr>
      </w:pPr>
      <w:del w:id="1054" w:author="Sayali Dev" w:date="2018-01-08T18:29:00Z">
        <w:r w:rsidRPr="00CB2305" w:rsidDel="009B4CDF">
          <w:rPr>
            <w:b/>
            <w:color w:val="FF0000"/>
            <w:rPrChange w:id="1055" w:author="Sayali Dev" w:date="2018-01-08T18:30:00Z">
              <w:rPr>
                <w:b/>
              </w:rPr>
            </w:rPrChange>
          </w:rPr>
          <w:delText xml:space="preserve">Note: </w:delText>
        </w:r>
        <w:r w:rsidRPr="00CB2305" w:rsidDel="009B4CDF">
          <w:rPr>
            <w:color w:val="FF0000"/>
            <w:rPrChange w:id="1056" w:author="Sayali Dev" w:date="2018-01-08T18:30:00Z">
              <w:rPr/>
            </w:rPrChange>
          </w:rPr>
          <w:delText xml:space="preserve">When the Kit Content Status changes, the Kit Status also changes: </w:delText>
        </w:r>
      </w:del>
    </w:p>
    <w:p w14:paraId="3361F046" w14:textId="3697FF48" w:rsidR="00D95284" w:rsidRPr="00CB2305" w:rsidDel="009B4CDF" w:rsidRDefault="00D95284" w:rsidP="00D95284">
      <w:pPr>
        <w:numPr>
          <w:ilvl w:val="0"/>
          <w:numId w:val="39"/>
        </w:numPr>
        <w:ind w:left="2160"/>
        <w:rPr>
          <w:del w:id="1057" w:author="Sayali Dev" w:date="2018-01-08T18:29:00Z"/>
          <w:color w:val="FF0000"/>
          <w:rPrChange w:id="1058" w:author="Sayali Dev" w:date="2018-01-08T18:30:00Z">
            <w:rPr>
              <w:del w:id="1059" w:author="Sayali Dev" w:date="2018-01-08T18:29:00Z"/>
            </w:rPr>
          </w:rPrChange>
        </w:rPr>
      </w:pPr>
      <w:del w:id="1060" w:author="Sayali Dev" w:date="2018-01-08T18:29:00Z">
        <w:r w:rsidRPr="00CB2305" w:rsidDel="009B4CDF">
          <w:rPr>
            <w:color w:val="FF0000"/>
            <w:rPrChange w:id="1061" w:author="Sayali Dev" w:date="2018-01-08T18:30:00Z">
              <w:rPr/>
            </w:rPrChange>
          </w:rPr>
          <w:delText xml:space="preserve">When the Kit Content Status for the first kit item is set to </w:delText>
        </w:r>
        <w:r w:rsidRPr="00CB2305" w:rsidDel="009B4CDF">
          <w:rPr>
            <w:b/>
            <w:color w:val="FF0000"/>
            <w:rPrChange w:id="1062" w:author="Sayali Dev" w:date="2018-01-08T18:30:00Z">
              <w:rPr>
                <w:b/>
              </w:rPr>
            </w:rPrChange>
          </w:rPr>
          <w:delText>Collected</w:delText>
        </w:r>
        <w:r w:rsidRPr="00CB2305" w:rsidDel="009B4CDF">
          <w:rPr>
            <w:color w:val="FF0000"/>
            <w:rPrChange w:id="1063" w:author="Sayali Dev" w:date="2018-01-08T18:30:00Z">
              <w:rPr/>
            </w:rPrChange>
          </w:rPr>
          <w:delText xml:space="preserve">, the kit status changes to </w:delText>
        </w:r>
        <w:r w:rsidRPr="00CB2305" w:rsidDel="009B4CDF">
          <w:rPr>
            <w:b/>
            <w:color w:val="FF0000"/>
            <w:rPrChange w:id="1064" w:author="Sayali Dev" w:date="2018-01-08T18:30:00Z">
              <w:rPr>
                <w:b/>
              </w:rPr>
            </w:rPrChange>
          </w:rPr>
          <w:delText>Collection Started</w:delText>
        </w:r>
        <w:r w:rsidRPr="00CB2305" w:rsidDel="009B4CDF">
          <w:rPr>
            <w:color w:val="FF0000"/>
            <w:rPrChange w:id="1065" w:author="Sayali Dev" w:date="2018-01-08T18:30:00Z">
              <w:rPr/>
            </w:rPrChange>
          </w:rPr>
          <w:delText>.</w:delText>
        </w:r>
      </w:del>
    </w:p>
    <w:p w14:paraId="4F4B87F1" w14:textId="657D7CE8" w:rsidR="00D95284" w:rsidRPr="00CB2305" w:rsidDel="009B4CDF" w:rsidRDefault="00D95284" w:rsidP="00D95284">
      <w:pPr>
        <w:numPr>
          <w:ilvl w:val="0"/>
          <w:numId w:val="39"/>
        </w:numPr>
        <w:ind w:left="2160"/>
        <w:rPr>
          <w:del w:id="1066" w:author="Sayali Dev" w:date="2018-01-08T18:29:00Z"/>
          <w:color w:val="FF0000"/>
          <w:rPrChange w:id="1067" w:author="Sayali Dev" w:date="2018-01-08T18:30:00Z">
            <w:rPr>
              <w:del w:id="1068" w:author="Sayali Dev" w:date="2018-01-08T18:29:00Z"/>
            </w:rPr>
          </w:rPrChange>
        </w:rPr>
      </w:pPr>
      <w:del w:id="1069" w:author="Sayali Dev" w:date="2018-01-08T18:29:00Z">
        <w:r w:rsidRPr="00CB2305" w:rsidDel="009B4CDF">
          <w:rPr>
            <w:color w:val="FF0000"/>
            <w:rPrChange w:id="1070" w:author="Sayali Dev" w:date="2018-01-08T18:30:00Z">
              <w:rPr/>
            </w:rPrChange>
          </w:rPr>
          <w:delText xml:space="preserve">When all kit items are designated as </w:delText>
        </w:r>
        <w:r w:rsidRPr="00CB2305" w:rsidDel="009B4CDF">
          <w:rPr>
            <w:b/>
            <w:color w:val="FF0000"/>
            <w:rPrChange w:id="1071" w:author="Sayali Dev" w:date="2018-01-08T18:30:00Z">
              <w:rPr>
                <w:b/>
              </w:rPr>
            </w:rPrChange>
          </w:rPr>
          <w:delText>Collected</w:delText>
        </w:r>
        <w:r w:rsidRPr="00CB2305" w:rsidDel="009B4CDF">
          <w:rPr>
            <w:color w:val="FF0000"/>
            <w:rPrChange w:id="1072" w:author="Sayali Dev" w:date="2018-01-08T18:30:00Z">
              <w:rPr/>
            </w:rPrChange>
          </w:rPr>
          <w:delText xml:space="preserve"> or </w:delText>
        </w:r>
        <w:r w:rsidRPr="00CB2305" w:rsidDel="009B4CDF">
          <w:rPr>
            <w:b/>
            <w:color w:val="FF0000"/>
            <w:rPrChange w:id="1073" w:author="Sayali Dev" w:date="2018-01-08T18:30:00Z">
              <w:rPr>
                <w:b/>
              </w:rPr>
            </w:rPrChange>
          </w:rPr>
          <w:delText>Not Needed</w:delText>
        </w:r>
        <w:r w:rsidRPr="00CB2305" w:rsidDel="009B4CDF">
          <w:rPr>
            <w:color w:val="FF0000"/>
            <w:rPrChange w:id="1074" w:author="Sayali Dev" w:date="2018-01-08T18:30:00Z">
              <w:rPr/>
            </w:rPrChange>
          </w:rPr>
          <w:delText xml:space="preserve">, the kit status appears as </w:delText>
        </w:r>
        <w:r w:rsidRPr="00CB2305" w:rsidDel="009B4CDF">
          <w:rPr>
            <w:b/>
            <w:color w:val="FF0000"/>
            <w:rPrChange w:id="1075" w:author="Sayali Dev" w:date="2018-01-08T18:30:00Z">
              <w:rPr>
                <w:b/>
              </w:rPr>
            </w:rPrChange>
          </w:rPr>
          <w:delText>Completed</w:delText>
        </w:r>
        <w:r w:rsidRPr="00CB2305" w:rsidDel="009B4CDF">
          <w:rPr>
            <w:color w:val="FF0000"/>
            <w:rPrChange w:id="1076" w:author="Sayali Dev" w:date="2018-01-08T18:30:00Z">
              <w:rPr/>
            </w:rPrChange>
          </w:rPr>
          <w:delText xml:space="preserve">.  </w:delText>
        </w:r>
        <w:r w:rsidRPr="00CB2305" w:rsidDel="009B4CDF">
          <w:rPr>
            <w:color w:val="FF0000"/>
            <w:rPrChange w:id="1077" w:author="Sayali Dev" w:date="2018-01-08T18:30:00Z">
              <w:rPr/>
            </w:rPrChange>
          </w:rPr>
          <w:br/>
        </w:r>
      </w:del>
    </w:p>
    <w:p w14:paraId="6351833E" w14:textId="755DB1FB" w:rsidR="0077156A" w:rsidRPr="00CB2305" w:rsidDel="009B4CDF" w:rsidRDefault="00D95284" w:rsidP="00612AF6">
      <w:pPr>
        <w:numPr>
          <w:ilvl w:val="0"/>
          <w:numId w:val="84"/>
        </w:numPr>
        <w:rPr>
          <w:del w:id="1078" w:author="Sayali Dev" w:date="2018-01-08T18:29:00Z"/>
          <w:color w:val="FF0000"/>
          <w:rPrChange w:id="1079" w:author="Sayali Dev" w:date="2018-01-08T18:30:00Z">
            <w:rPr>
              <w:del w:id="1080" w:author="Sayali Dev" w:date="2018-01-08T18:29:00Z"/>
            </w:rPr>
          </w:rPrChange>
        </w:rPr>
      </w:pPr>
      <w:del w:id="1081" w:author="Sayali Dev" w:date="2018-01-08T18:29:00Z">
        <w:r w:rsidRPr="00CB2305" w:rsidDel="009B4CDF">
          <w:rPr>
            <w:color w:val="FF0000"/>
            <w:rPrChange w:id="1082" w:author="Sayali Dev" w:date="2018-01-08T18:30:00Z">
              <w:rPr/>
            </w:rPrChange>
          </w:rPr>
          <w:delText>If kit content items are shown that are not needed, do the following</w:delText>
        </w:r>
        <w:r w:rsidR="0077156A" w:rsidRPr="00CB2305" w:rsidDel="009B4CDF">
          <w:rPr>
            <w:color w:val="FF0000"/>
            <w:rPrChange w:id="1083" w:author="Sayali Dev" w:date="2018-01-08T18:30:00Z">
              <w:rPr/>
            </w:rPrChange>
          </w:rPr>
          <w:delText>:</w:delText>
        </w:r>
      </w:del>
    </w:p>
    <w:p w14:paraId="1FAB1294" w14:textId="2681EC90" w:rsidR="00D95284" w:rsidRPr="00CB2305" w:rsidDel="009B4CDF" w:rsidRDefault="00D95284" w:rsidP="00612AF6">
      <w:pPr>
        <w:ind w:left="720"/>
        <w:rPr>
          <w:del w:id="1084" w:author="Sayali Dev" w:date="2018-01-08T18:29:00Z"/>
          <w:color w:val="FF0000"/>
          <w:rPrChange w:id="1085" w:author="Sayali Dev" w:date="2018-01-08T18:30:00Z">
            <w:rPr>
              <w:del w:id="1086" w:author="Sayali Dev" w:date="2018-01-08T18:29:00Z"/>
            </w:rPr>
          </w:rPrChange>
        </w:rPr>
      </w:pPr>
    </w:p>
    <w:p w14:paraId="00F46C12" w14:textId="27338B4C" w:rsidR="00D95284" w:rsidRPr="00CB2305" w:rsidDel="009B4CDF" w:rsidRDefault="00D95284" w:rsidP="00D95284">
      <w:pPr>
        <w:numPr>
          <w:ilvl w:val="0"/>
          <w:numId w:val="36"/>
        </w:numPr>
        <w:ind w:left="1440"/>
        <w:rPr>
          <w:del w:id="1087" w:author="Sayali Dev" w:date="2018-01-08T18:29:00Z"/>
          <w:color w:val="FF0000"/>
          <w:rPrChange w:id="1088" w:author="Sayali Dev" w:date="2018-01-08T18:30:00Z">
            <w:rPr>
              <w:del w:id="1089" w:author="Sayali Dev" w:date="2018-01-08T18:29:00Z"/>
            </w:rPr>
          </w:rPrChange>
        </w:rPr>
      </w:pPr>
      <w:del w:id="1090" w:author="Sayali Dev" w:date="2018-01-08T18:29:00Z">
        <w:r w:rsidRPr="00CB2305" w:rsidDel="009B4CDF">
          <w:rPr>
            <w:color w:val="FF0000"/>
            <w:rPrChange w:id="1091" w:author="Sayali Dev" w:date="2018-01-08T18:30:00Z">
              <w:rPr/>
            </w:rPrChange>
          </w:rPr>
          <w:delText xml:space="preserve">Select the checkbox in front of each unused item. Then, click </w:delText>
        </w:r>
        <w:r w:rsidRPr="00CB2305" w:rsidDel="009B4CDF">
          <w:rPr>
            <w:b/>
            <w:color w:val="FF0000"/>
            <w:rPrChange w:id="1092" w:author="Sayali Dev" w:date="2018-01-08T18:30:00Z">
              <w:rPr>
                <w:b/>
              </w:rPr>
            </w:rPrChange>
          </w:rPr>
          <w:delText>COLLECT</w:delText>
        </w:r>
        <w:r w:rsidRPr="00CB2305" w:rsidDel="009B4CDF">
          <w:rPr>
            <w:color w:val="FF0000"/>
            <w:rPrChange w:id="1093" w:author="Sayali Dev" w:date="2018-01-08T18:30:00Z">
              <w:rPr/>
            </w:rPrChange>
          </w:rPr>
          <w:delText xml:space="preserve">. </w:delText>
        </w:r>
        <w:r w:rsidRPr="00CB2305" w:rsidDel="009B4CDF">
          <w:rPr>
            <w:color w:val="FF0000"/>
            <w:rPrChange w:id="1094" w:author="Sayali Dev" w:date="2018-01-08T18:30:00Z">
              <w:rPr/>
            </w:rPrChange>
          </w:rPr>
          <w:br/>
          <w:delText xml:space="preserve">The </w:delText>
        </w:r>
        <w:r w:rsidRPr="00CB2305" w:rsidDel="009B4CDF">
          <w:rPr>
            <w:b/>
            <w:color w:val="FF0000"/>
            <w:rPrChange w:id="1095" w:author="Sayali Dev" w:date="2018-01-08T18:30:00Z">
              <w:rPr>
                <w:b/>
              </w:rPr>
            </w:rPrChange>
          </w:rPr>
          <w:delText xml:space="preserve">Collect </w:delText>
        </w:r>
        <w:r w:rsidRPr="00CB2305" w:rsidDel="009B4CDF">
          <w:rPr>
            <w:color w:val="FF0000"/>
            <w:rPrChange w:id="1096" w:author="Sayali Dev" w:date="2018-01-08T18:30:00Z">
              <w:rPr/>
            </w:rPrChange>
          </w:rPr>
          <w:delText xml:space="preserve">window appears. </w:delText>
        </w:r>
        <w:r w:rsidRPr="00CB2305" w:rsidDel="009B4CDF">
          <w:rPr>
            <w:color w:val="FF0000"/>
            <w:rPrChange w:id="1097" w:author="Sayali Dev" w:date="2018-01-08T18:30:00Z">
              <w:rPr/>
            </w:rPrChange>
          </w:rPr>
          <w:br/>
        </w:r>
      </w:del>
    </w:p>
    <w:p w14:paraId="0DE1FA30" w14:textId="5A017BB2" w:rsidR="0077156A" w:rsidRPr="00CB2305" w:rsidDel="009B4CDF" w:rsidRDefault="0077156A" w:rsidP="0077156A">
      <w:pPr>
        <w:numPr>
          <w:ilvl w:val="0"/>
          <w:numId w:val="36"/>
        </w:numPr>
        <w:ind w:left="1440" w:right="540"/>
        <w:rPr>
          <w:del w:id="1098" w:author="Sayali Dev" w:date="2018-01-08T18:29:00Z"/>
          <w:color w:val="FF0000"/>
          <w:rPrChange w:id="1099" w:author="Sayali Dev" w:date="2018-01-08T18:30:00Z">
            <w:rPr>
              <w:del w:id="1100" w:author="Sayali Dev" w:date="2018-01-08T18:29:00Z"/>
            </w:rPr>
          </w:rPrChange>
        </w:rPr>
      </w:pPr>
      <w:del w:id="1101" w:author="Sayali Dev" w:date="2018-01-08T18:29:00Z">
        <w:r w:rsidRPr="00CB2305" w:rsidDel="009B4CDF">
          <w:rPr>
            <w:color w:val="FF0000"/>
            <w:rPrChange w:id="1102" w:author="Sayali Dev" w:date="2018-01-08T18:30:00Z">
              <w:rPr/>
            </w:rPrChange>
          </w:rPr>
          <w:delText xml:space="preserve">Click on the arrow for </w:delText>
        </w:r>
        <w:r w:rsidRPr="00CB2305" w:rsidDel="009B4CDF">
          <w:rPr>
            <w:b/>
            <w:color w:val="FF0000"/>
            <w:rPrChange w:id="1103" w:author="Sayali Dev" w:date="2018-01-08T18:30:00Z">
              <w:rPr>
                <w:b/>
              </w:rPr>
            </w:rPrChange>
          </w:rPr>
          <w:delText>Kit Content Status</w:delText>
        </w:r>
        <w:r w:rsidRPr="00CB2305" w:rsidDel="009B4CDF">
          <w:rPr>
            <w:color w:val="FF0000"/>
            <w:rPrChange w:id="1104" w:author="Sayali Dev" w:date="2018-01-08T18:30:00Z">
              <w:rPr/>
            </w:rPrChange>
          </w:rPr>
          <w:delText>.</w:delText>
        </w:r>
      </w:del>
    </w:p>
    <w:p w14:paraId="1A93C370" w14:textId="05F332BC" w:rsidR="0077156A" w:rsidRPr="00CB2305" w:rsidDel="009B4CDF" w:rsidRDefault="0077156A" w:rsidP="00612AF6">
      <w:pPr>
        <w:ind w:left="1440" w:right="540"/>
        <w:rPr>
          <w:del w:id="1105" w:author="Sayali Dev" w:date="2018-01-08T18:29:00Z"/>
          <w:color w:val="FF0000"/>
          <w:rPrChange w:id="1106" w:author="Sayali Dev" w:date="2018-01-08T18:30:00Z">
            <w:rPr>
              <w:del w:id="1107" w:author="Sayali Dev" w:date="2018-01-08T18:29:00Z"/>
            </w:rPr>
          </w:rPrChange>
        </w:rPr>
      </w:pPr>
    </w:p>
    <w:p w14:paraId="3BE299C6" w14:textId="22B58DE5" w:rsidR="00D95284" w:rsidRPr="00CB2305" w:rsidDel="009B4CDF" w:rsidRDefault="00D95284" w:rsidP="00D95284">
      <w:pPr>
        <w:numPr>
          <w:ilvl w:val="0"/>
          <w:numId w:val="36"/>
        </w:numPr>
        <w:ind w:left="1440" w:right="540"/>
        <w:rPr>
          <w:del w:id="1108" w:author="Sayali Dev" w:date="2018-01-08T18:29:00Z"/>
          <w:color w:val="FF0000"/>
          <w:rPrChange w:id="1109" w:author="Sayali Dev" w:date="2018-01-08T18:30:00Z">
            <w:rPr>
              <w:del w:id="1110" w:author="Sayali Dev" w:date="2018-01-08T18:29:00Z"/>
            </w:rPr>
          </w:rPrChange>
        </w:rPr>
      </w:pPr>
      <w:del w:id="1111" w:author="Sayali Dev" w:date="2018-01-08T18:29:00Z">
        <w:r w:rsidRPr="00CB2305" w:rsidDel="009B4CDF">
          <w:rPr>
            <w:color w:val="FF0000"/>
            <w:rPrChange w:id="1112" w:author="Sayali Dev" w:date="2018-01-08T18:30:00Z">
              <w:rPr/>
            </w:rPrChange>
          </w:rPr>
          <w:delText xml:space="preserve">Select </w:delText>
        </w:r>
        <w:r w:rsidRPr="00CB2305" w:rsidDel="009B4CDF">
          <w:rPr>
            <w:b/>
            <w:color w:val="FF0000"/>
            <w:rPrChange w:id="1113" w:author="Sayali Dev" w:date="2018-01-08T18:30:00Z">
              <w:rPr>
                <w:b/>
              </w:rPr>
            </w:rPrChange>
          </w:rPr>
          <w:delText>Not Needed</w:delText>
        </w:r>
        <w:r w:rsidRPr="00CB2305" w:rsidDel="009B4CDF">
          <w:rPr>
            <w:color w:val="FF0000"/>
            <w:rPrChange w:id="1114" w:author="Sayali Dev" w:date="2018-01-08T18:30:00Z">
              <w:rPr/>
            </w:rPrChange>
          </w:rPr>
          <w:delText xml:space="preserve"> as the </w:delText>
        </w:r>
        <w:r w:rsidRPr="00CB2305" w:rsidDel="009B4CDF">
          <w:rPr>
            <w:b/>
            <w:color w:val="FF0000"/>
            <w:rPrChange w:id="1115" w:author="Sayali Dev" w:date="2018-01-08T18:30:00Z">
              <w:rPr>
                <w:b/>
              </w:rPr>
            </w:rPrChange>
          </w:rPr>
          <w:delText>Kit Content Status</w:delText>
        </w:r>
        <w:r w:rsidRPr="00CB2305" w:rsidDel="009B4CDF">
          <w:rPr>
            <w:color w:val="FF0000"/>
            <w:rPrChange w:id="1116" w:author="Sayali Dev" w:date="2018-01-08T18:30:00Z">
              <w:rPr/>
            </w:rPrChange>
          </w:rPr>
          <w:delText xml:space="preserve">. </w:delText>
        </w:r>
        <w:r w:rsidRPr="00CB2305" w:rsidDel="009B4CDF">
          <w:rPr>
            <w:color w:val="FF0000"/>
            <w:rPrChange w:id="1117" w:author="Sayali Dev" w:date="2018-01-08T18:30:00Z">
              <w:rPr/>
            </w:rPrChange>
          </w:rPr>
          <w:br/>
        </w:r>
      </w:del>
    </w:p>
    <w:p w14:paraId="7F321359" w14:textId="752A7F39" w:rsidR="00D95284" w:rsidRPr="00CB2305" w:rsidDel="009B4CDF" w:rsidRDefault="00D95284" w:rsidP="00D95284">
      <w:pPr>
        <w:numPr>
          <w:ilvl w:val="0"/>
          <w:numId w:val="36"/>
        </w:numPr>
        <w:ind w:left="1440" w:right="540"/>
        <w:rPr>
          <w:del w:id="1118" w:author="Sayali Dev" w:date="2018-01-08T18:29:00Z"/>
          <w:color w:val="FF0000"/>
          <w:rPrChange w:id="1119" w:author="Sayali Dev" w:date="2018-01-08T18:30:00Z">
            <w:rPr>
              <w:del w:id="1120" w:author="Sayali Dev" w:date="2018-01-08T18:29:00Z"/>
            </w:rPr>
          </w:rPrChange>
        </w:rPr>
      </w:pPr>
      <w:del w:id="1121" w:author="Sayali Dev" w:date="2018-01-08T18:29:00Z">
        <w:r w:rsidRPr="00CB2305" w:rsidDel="009B4CDF">
          <w:rPr>
            <w:color w:val="FF0000"/>
            <w:rPrChange w:id="1122" w:author="Sayali Dev" w:date="2018-01-08T18:30:00Z">
              <w:rPr/>
            </w:rPrChange>
          </w:rPr>
          <w:delText xml:space="preserve">Type the reason the item is not needed in </w:delText>
        </w:r>
        <w:r w:rsidRPr="00CB2305" w:rsidDel="009B4CDF">
          <w:rPr>
            <w:b/>
            <w:color w:val="FF0000"/>
            <w:rPrChange w:id="1123" w:author="Sayali Dev" w:date="2018-01-08T18:30:00Z">
              <w:rPr>
                <w:b/>
              </w:rPr>
            </w:rPrChange>
          </w:rPr>
          <w:delText>Sample Comments</w:delText>
        </w:r>
        <w:r w:rsidRPr="00CB2305" w:rsidDel="009B4CDF">
          <w:rPr>
            <w:color w:val="FF0000"/>
            <w:rPrChange w:id="1124" w:author="Sayali Dev" w:date="2018-01-08T18:30:00Z">
              <w:rPr/>
            </w:rPrChange>
          </w:rPr>
          <w:delText>.</w:delText>
        </w:r>
        <w:r w:rsidRPr="00CB2305" w:rsidDel="009B4CDF">
          <w:rPr>
            <w:color w:val="FF0000"/>
            <w:rPrChange w:id="1125" w:author="Sayali Dev" w:date="2018-01-08T18:30:00Z">
              <w:rPr/>
            </w:rPrChange>
          </w:rPr>
          <w:br/>
        </w:r>
      </w:del>
    </w:p>
    <w:p w14:paraId="3F1D4182" w14:textId="1109B831" w:rsidR="00D95284" w:rsidRPr="00CB2305" w:rsidDel="009B4CDF" w:rsidRDefault="00D95284" w:rsidP="00D95284">
      <w:pPr>
        <w:numPr>
          <w:ilvl w:val="0"/>
          <w:numId w:val="36"/>
        </w:numPr>
        <w:ind w:left="1440" w:right="540"/>
        <w:rPr>
          <w:del w:id="1126" w:author="Sayali Dev" w:date="2018-01-08T18:29:00Z"/>
          <w:color w:val="FF0000"/>
          <w:rPrChange w:id="1127" w:author="Sayali Dev" w:date="2018-01-08T18:30:00Z">
            <w:rPr>
              <w:del w:id="1128" w:author="Sayali Dev" w:date="2018-01-08T18:29:00Z"/>
            </w:rPr>
          </w:rPrChange>
        </w:rPr>
      </w:pPr>
      <w:del w:id="1129" w:author="Sayali Dev" w:date="2018-01-08T18:29:00Z">
        <w:r w:rsidRPr="00CB2305" w:rsidDel="009B4CDF">
          <w:rPr>
            <w:color w:val="FF0000"/>
            <w:rPrChange w:id="1130" w:author="Sayali Dev" w:date="2018-01-08T18:30:00Z">
              <w:rPr/>
            </w:rPrChange>
          </w:rPr>
          <w:delText xml:space="preserve">Click </w:delText>
        </w:r>
        <w:r w:rsidRPr="00CB2305" w:rsidDel="009B4CDF">
          <w:rPr>
            <w:b/>
            <w:color w:val="FF0000"/>
            <w:rPrChange w:id="1131" w:author="Sayali Dev" w:date="2018-01-08T18:30:00Z">
              <w:rPr>
                <w:b/>
              </w:rPr>
            </w:rPrChange>
          </w:rPr>
          <w:delText>SAVE</w:delText>
        </w:r>
        <w:r w:rsidRPr="00CB2305" w:rsidDel="009B4CDF">
          <w:rPr>
            <w:color w:val="FF0000"/>
            <w:rPrChange w:id="1132" w:author="Sayali Dev" w:date="2018-01-08T18:30:00Z">
              <w:rPr/>
            </w:rPrChange>
          </w:rPr>
          <w:delText>.</w:delText>
        </w:r>
        <w:r w:rsidRPr="00CB2305" w:rsidDel="009B4CDF">
          <w:rPr>
            <w:color w:val="FF0000"/>
            <w:rPrChange w:id="1133" w:author="Sayali Dev" w:date="2018-01-08T18:30:00Z">
              <w:rPr/>
            </w:rPrChange>
          </w:rPr>
          <w:br/>
          <w:delText xml:space="preserve">The </w:delText>
        </w:r>
        <w:r w:rsidRPr="00CB2305" w:rsidDel="009B4CDF">
          <w:rPr>
            <w:b/>
            <w:color w:val="FF0000"/>
            <w:rPrChange w:id="1134" w:author="Sayali Dev" w:date="2018-01-08T18:30:00Z">
              <w:rPr>
                <w:b/>
              </w:rPr>
            </w:rPrChange>
          </w:rPr>
          <w:delText>Kit Content Status</w:delText>
        </w:r>
        <w:r w:rsidRPr="00CB2305" w:rsidDel="009B4CDF">
          <w:rPr>
            <w:color w:val="FF0000"/>
            <w:rPrChange w:id="1135" w:author="Sayali Dev" w:date="2018-01-08T18:30:00Z">
              <w:rPr/>
            </w:rPrChange>
          </w:rPr>
          <w:delText xml:space="preserve"> of the unused kit item appears as</w:delText>
        </w:r>
        <w:r w:rsidRPr="00CB2305" w:rsidDel="009B4CDF">
          <w:rPr>
            <w:b/>
            <w:color w:val="FF0000"/>
            <w:rPrChange w:id="1136" w:author="Sayali Dev" w:date="2018-01-08T18:30:00Z">
              <w:rPr>
                <w:b/>
              </w:rPr>
            </w:rPrChange>
          </w:rPr>
          <w:delText xml:space="preserve"> Not Needed.</w:delText>
        </w:r>
      </w:del>
    </w:p>
    <w:p w14:paraId="6066DB96" w14:textId="7F9CD129" w:rsidR="00D95284" w:rsidRPr="00CB2305" w:rsidDel="009B4CDF" w:rsidRDefault="00D95284" w:rsidP="00D95284">
      <w:pPr>
        <w:pStyle w:val="Heading3"/>
        <w:rPr>
          <w:del w:id="1137" w:author="Sayali Dev" w:date="2018-01-08T18:29:00Z"/>
          <w:color w:val="FF0000"/>
          <w:lang w:val="en-US"/>
          <w:rPrChange w:id="1138" w:author="Sayali Dev" w:date="2018-01-08T18:30:00Z">
            <w:rPr>
              <w:del w:id="1139" w:author="Sayali Dev" w:date="2018-01-08T18:29:00Z"/>
              <w:lang w:val="en-US"/>
            </w:rPr>
          </w:rPrChange>
        </w:rPr>
      </w:pPr>
      <w:del w:id="1140" w:author="Sayali Dev" w:date="2018-01-08T18:29:00Z">
        <w:r w:rsidRPr="00CB2305" w:rsidDel="009B4CDF">
          <w:rPr>
            <w:b w:val="0"/>
            <w:color w:val="FF0000"/>
            <w:rPrChange w:id="1141" w:author="Sayali Dev" w:date="2018-01-08T18:30:00Z">
              <w:rPr>
                <w:b w:val="0"/>
              </w:rPr>
            </w:rPrChange>
          </w:rPr>
          <w:br/>
        </w:r>
      </w:del>
    </w:p>
    <w:p w14:paraId="6502EEA5" w14:textId="77777777" w:rsidR="00D95284" w:rsidRPr="00CB2305" w:rsidDel="009B4CDF" w:rsidRDefault="00D95284" w:rsidP="00D95284">
      <w:pPr>
        <w:pStyle w:val="Heading3"/>
        <w:rPr>
          <w:del w:id="1142" w:author="Sayali Dev" w:date="2018-01-08T18:29:00Z"/>
          <w:color w:val="FF0000"/>
          <w:lang w:val="en-US"/>
          <w:rPrChange w:id="1143" w:author="Sayali Dev" w:date="2018-01-08T18:30:00Z">
            <w:rPr>
              <w:del w:id="1144" w:author="Sayali Dev" w:date="2018-01-08T18:29:00Z"/>
              <w:lang w:val="en-US"/>
            </w:rPr>
          </w:rPrChange>
        </w:rPr>
      </w:pPr>
    </w:p>
    <w:p w14:paraId="3C8A1206" w14:textId="6817BF51" w:rsidR="00D95284" w:rsidRPr="00CB2305" w:rsidDel="00DA47E4" w:rsidRDefault="00D95284" w:rsidP="00D95284">
      <w:pPr>
        <w:pStyle w:val="Heading3"/>
        <w:rPr>
          <w:del w:id="1145" w:author="Sayali Dev" w:date="2018-01-08T18:36:00Z"/>
          <w:color w:val="FF0000"/>
          <w:lang w:val="en-US"/>
          <w:rPrChange w:id="1146" w:author="Sayali Dev" w:date="2018-01-08T18:30:00Z">
            <w:rPr>
              <w:del w:id="1147" w:author="Sayali Dev" w:date="2018-01-08T18:36:00Z"/>
            </w:rPr>
          </w:rPrChange>
        </w:rPr>
      </w:pPr>
      <w:del w:id="1148" w:author="Sayali Dev" w:date="2018-01-08T18:29:00Z">
        <w:r w:rsidRPr="00CB2305" w:rsidDel="009B4CDF">
          <w:rPr>
            <w:b w:val="0"/>
            <w:color w:val="FF0000"/>
            <w:rPrChange w:id="1149" w:author="Sayali Dev" w:date="2018-01-08T18:30:00Z">
              <w:rPr>
                <w:b w:val="0"/>
              </w:rPr>
            </w:rPrChange>
          </w:rPr>
          <w:br w:type="page"/>
        </w:r>
      </w:del>
      <w:del w:id="1150" w:author="Sayali Dev" w:date="2018-01-08T18:36:00Z">
        <w:r w:rsidRPr="00CB2305" w:rsidDel="00DA47E4">
          <w:rPr>
            <w:b w:val="0"/>
            <w:color w:val="FF0000"/>
            <w:rPrChange w:id="1151" w:author="Sayali Dev" w:date="2018-01-08T18:30:00Z">
              <w:rPr>
                <w:b w:val="0"/>
              </w:rPr>
            </w:rPrChange>
          </w:rPr>
          <w:delText>Compl</w:delText>
        </w:r>
      </w:del>
      <w:del w:id="1152" w:author="Sayali Dev" w:date="2018-01-08T18:29:00Z">
        <w:r w:rsidRPr="00CB2305" w:rsidDel="009B4CDF">
          <w:rPr>
            <w:b w:val="0"/>
            <w:color w:val="FF0000"/>
            <w:rPrChange w:id="1153" w:author="Sayali Dev" w:date="2018-01-08T18:30:00Z">
              <w:rPr>
                <w:b w:val="0"/>
              </w:rPr>
            </w:rPrChange>
          </w:rPr>
          <w:delText>eting</w:delText>
        </w:r>
      </w:del>
      <w:del w:id="1154" w:author="Sayali Dev" w:date="2018-01-08T18:36:00Z">
        <w:r w:rsidRPr="00CB2305" w:rsidDel="00DA47E4">
          <w:rPr>
            <w:b w:val="0"/>
            <w:color w:val="FF0000"/>
            <w:rPrChange w:id="1155" w:author="Sayali Dev" w:date="2018-01-08T18:30:00Z">
              <w:rPr>
                <w:b w:val="0"/>
              </w:rPr>
            </w:rPrChange>
          </w:rPr>
          <w:delText xml:space="preserve"> </w:delText>
        </w:r>
      </w:del>
      <w:del w:id="1156" w:author="Sayali Dev" w:date="2018-01-08T18:29:00Z">
        <w:r w:rsidRPr="00CB2305" w:rsidDel="009B4CDF">
          <w:rPr>
            <w:b w:val="0"/>
            <w:color w:val="FF0000"/>
            <w:rPrChange w:id="1157" w:author="Sayali Dev" w:date="2018-01-08T18:30:00Z">
              <w:rPr>
                <w:b w:val="0"/>
              </w:rPr>
            </w:rPrChange>
          </w:rPr>
          <w:delText xml:space="preserve">Collection </w:delText>
        </w:r>
      </w:del>
      <w:del w:id="1158" w:author="Sayali Dev" w:date="2018-01-08T18:36:00Z">
        <w:r w:rsidRPr="00CB2305" w:rsidDel="00DA47E4">
          <w:rPr>
            <w:b w:val="0"/>
            <w:color w:val="FF0000"/>
            <w:rPrChange w:id="1159" w:author="Sayali Dev" w:date="2018-01-08T18:30:00Z">
              <w:rPr>
                <w:b w:val="0"/>
              </w:rPr>
            </w:rPrChange>
          </w:rPr>
          <w:delText xml:space="preserve">Forms for a </w:delText>
        </w:r>
      </w:del>
      <w:del w:id="1160" w:author="Sayali Dev" w:date="2018-01-08T18:29:00Z">
        <w:r w:rsidRPr="00CB2305" w:rsidDel="00674EBB">
          <w:rPr>
            <w:b w:val="0"/>
            <w:color w:val="FF0000"/>
            <w:rPrChange w:id="1161" w:author="Sayali Dev" w:date="2018-01-08T18:30:00Z">
              <w:rPr>
                <w:b w:val="0"/>
              </w:rPr>
            </w:rPrChange>
          </w:rPr>
          <w:delText>Subject</w:delText>
        </w:r>
      </w:del>
    </w:p>
    <w:p w14:paraId="17E2411B" w14:textId="7213776A" w:rsidR="00D95284" w:rsidRPr="00CB2305" w:rsidDel="00DA47E4" w:rsidRDefault="00D95284" w:rsidP="00D95284">
      <w:pPr>
        <w:rPr>
          <w:del w:id="1162" w:author="Sayali Dev" w:date="2018-01-08T18:36:00Z"/>
          <w:color w:val="FF0000"/>
          <w:lang w:eastAsia="x-none"/>
          <w:rPrChange w:id="1163" w:author="Sayali Dev" w:date="2018-01-08T18:30:00Z">
            <w:rPr>
              <w:del w:id="1164" w:author="Sayali Dev" w:date="2018-01-08T18:36:00Z"/>
              <w:lang w:eastAsia="x-none"/>
            </w:rPr>
          </w:rPrChange>
        </w:rPr>
      </w:pPr>
    </w:p>
    <w:p w14:paraId="5DE862E0" w14:textId="2BA525E8" w:rsidR="00D95284" w:rsidRPr="00CB2305" w:rsidDel="00DA47E4" w:rsidRDefault="00D95284" w:rsidP="00D95284">
      <w:pPr>
        <w:rPr>
          <w:del w:id="1165" w:author="Sayali Dev" w:date="2018-01-08T18:36:00Z"/>
          <w:color w:val="FF0000"/>
          <w:rPrChange w:id="1166" w:author="Sayali Dev" w:date="2018-01-08T18:30:00Z">
            <w:rPr>
              <w:del w:id="1167" w:author="Sayali Dev" w:date="2018-01-08T18:36:00Z"/>
            </w:rPr>
          </w:rPrChange>
        </w:rPr>
      </w:pPr>
      <w:del w:id="1168" w:author="Sayali Dev" w:date="2018-01-08T18:36:00Z">
        <w:r w:rsidRPr="00CB2305" w:rsidDel="00DA47E4">
          <w:rPr>
            <w:color w:val="FF0000"/>
            <w:rPrChange w:id="1169" w:author="Sayali Dev" w:date="2018-01-08T18:30:00Z">
              <w:rPr/>
            </w:rPrChange>
          </w:rPr>
          <w:delText xml:space="preserve">To complete the </w:delText>
        </w:r>
      </w:del>
      <w:del w:id="1170" w:author="Sayali Dev" w:date="2018-01-08T18:29:00Z">
        <w:r w:rsidRPr="00CB2305" w:rsidDel="00215DEA">
          <w:rPr>
            <w:color w:val="FF0000"/>
            <w:rPrChange w:id="1171" w:author="Sayali Dev" w:date="2018-01-08T18:30:00Z">
              <w:rPr/>
            </w:rPrChange>
          </w:rPr>
          <w:delText xml:space="preserve">Consent </w:delText>
        </w:r>
      </w:del>
      <w:del w:id="1172" w:author="Sayali Dev" w:date="2018-01-08T18:30:00Z">
        <w:r w:rsidRPr="00CB2305" w:rsidDel="00215DEA">
          <w:rPr>
            <w:color w:val="FF0000"/>
            <w:rPrChange w:id="1173" w:author="Sayali Dev" w:date="2018-01-08T18:30:00Z">
              <w:rPr/>
            </w:rPrChange>
          </w:rPr>
          <w:delText>F</w:delText>
        </w:r>
      </w:del>
      <w:del w:id="1174" w:author="Sayali Dev" w:date="2018-01-08T18:36:00Z">
        <w:r w:rsidRPr="00CB2305" w:rsidDel="00DA47E4">
          <w:rPr>
            <w:color w:val="FF0000"/>
            <w:rPrChange w:id="1175" w:author="Sayali Dev" w:date="2018-01-08T18:30:00Z">
              <w:rPr/>
            </w:rPrChange>
          </w:rPr>
          <w:delText>or</w:delText>
        </w:r>
      </w:del>
      <w:del w:id="1176" w:author="Sayali Dev" w:date="2018-01-08T18:30:00Z">
        <w:r w:rsidRPr="00CB2305" w:rsidDel="00215DEA">
          <w:rPr>
            <w:color w:val="FF0000"/>
            <w:rPrChange w:id="1177" w:author="Sayali Dev" w:date="2018-01-08T18:30:00Z">
              <w:rPr/>
            </w:rPrChange>
          </w:rPr>
          <w:delText>m, Specimen Collection Form or any other dynamic form f</w:delText>
        </w:r>
      </w:del>
      <w:del w:id="1178" w:author="Sayali Dev" w:date="2018-01-08T18:36:00Z">
        <w:r w:rsidRPr="00CB2305" w:rsidDel="00DA47E4">
          <w:rPr>
            <w:color w:val="FF0000"/>
            <w:rPrChange w:id="1179" w:author="Sayali Dev" w:date="2018-01-08T18:30:00Z">
              <w:rPr/>
            </w:rPrChange>
          </w:rPr>
          <w:delText xml:space="preserve">or a </w:delText>
        </w:r>
      </w:del>
      <w:del w:id="1180" w:author="Sayali Dev" w:date="2018-01-08T18:30:00Z">
        <w:r w:rsidRPr="00CB2305" w:rsidDel="00215DEA">
          <w:rPr>
            <w:color w:val="FF0000"/>
            <w:rPrChange w:id="1181" w:author="Sayali Dev" w:date="2018-01-08T18:30:00Z">
              <w:rPr/>
            </w:rPrChange>
          </w:rPr>
          <w:delText>Subject</w:delText>
        </w:r>
      </w:del>
      <w:del w:id="1182" w:author="Sayali Dev" w:date="2018-01-08T18:36:00Z">
        <w:r w:rsidRPr="00CB2305" w:rsidDel="00DA47E4">
          <w:rPr>
            <w:color w:val="FF0000"/>
            <w:rPrChange w:id="1183" w:author="Sayali Dev" w:date="2018-01-08T18:30:00Z">
              <w:rPr/>
            </w:rPrChange>
          </w:rPr>
          <w:delText xml:space="preserve">: </w:delText>
        </w:r>
        <w:r w:rsidRPr="00CB2305" w:rsidDel="00DA47E4">
          <w:rPr>
            <w:color w:val="FF0000"/>
            <w:rPrChange w:id="1184" w:author="Sayali Dev" w:date="2018-01-08T18:30:00Z">
              <w:rPr/>
            </w:rPrChange>
          </w:rPr>
          <w:br/>
        </w:r>
      </w:del>
    </w:p>
    <w:p w14:paraId="372622D0" w14:textId="08DA3CA1" w:rsidR="00D95284" w:rsidDel="00DA47E4" w:rsidRDefault="00D95284" w:rsidP="00D95284">
      <w:pPr>
        <w:numPr>
          <w:ilvl w:val="0"/>
          <w:numId w:val="77"/>
        </w:numPr>
        <w:rPr>
          <w:del w:id="1185" w:author="Sayali Dev" w:date="2018-01-08T18:36:00Z"/>
        </w:rPr>
      </w:pPr>
      <w:del w:id="1186" w:author="Sayali Dev" w:date="2018-01-08T18:36:00Z">
        <w:r w:rsidDel="00DA47E4">
          <w:delText xml:space="preserve">From the </w:delText>
        </w:r>
        <w:r w:rsidRPr="00A06927" w:rsidDel="00DA47E4">
          <w:rPr>
            <w:b/>
          </w:rPr>
          <w:delText>Subject Homepage</w:delText>
        </w:r>
        <w:r w:rsidDel="00DA47E4">
          <w:delText xml:space="preserve"> on the right side of the page, under the </w:delText>
        </w:r>
        <w:r w:rsidRPr="007973E7" w:rsidDel="00DA47E4">
          <w:rPr>
            <w:b/>
          </w:rPr>
          <w:delText>Enrollment</w:delText>
        </w:r>
        <w:r w:rsidDel="00DA47E4">
          <w:delText xml:space="preserve"> section, click the link of the form section that you want to view.</w:delText>
        </w:r>
      </w:del>
    </w:p>
    <w:p w14:paraId="4D124D91" w14:textId="3754977F" w:rsidR="00D95284" w:rsidDel="00DA47E4" w:rsidRDefault="00D95284" w:rsidP="00D95284">
      <w:pPr>
        <w:ind w:left="720"/>
        <w:rPr>
          <w:del w:id="1187" w:author="Sayali Dev" w:date="2018-01-08T18:36:00Z"/>
        </w:rPr>
      </w:pPr>
      <w:del w:id="1188" w:author="Sayali Dev" w:date="2018-01-08T18:36:00Z">
        <w:r w:rsidDel="00DA47E4">
          <w:delText>OR</w:delText>
        </w:r>
      </w:del>
    </w:p>
    <w:p w14:paraId="5236A2DE" w14:textId="4093C32A" w:rsidR="00D95284" w:rsidDel="00DA47E4" w:rsidRDefault="00D95284" w:rsidP="00D95284">
      <w:pPr>
        <w:ind w:left="720"/>
        <w:rPr>
          <w:del w:id="1189" w:author="Sayali Dev" w:date="2018-01-08T18:36:00Z"/>
        </w:rPr>
      </w:pPr>
      <w:del w:id="1190" w:author="Sayali Dev" w:date="2018-01-08T18:36:00Z">
        <w:r w:rsidDel="00DA47E4">
          <w:delText>In the hierarchy tree structure on the left side of the page, click the form section node for which you want to fill up details.</w:delText>
        </w:r>
      </w:del>
    </w:p>
    <w:p w14:paraId="15130DC5" w14:textId="7FB2EC82" w:rsidR="00D95284" w:rsidDel="00DA47E4" w:rsidRDefault="00D95284" w:rsidP="00D95284">
      <w:pPr>
        <w:ind w:left="720"/>
        <w:rPr>
          <w:del w:id="1191" w:author="Sayali Dev" w:date="2018-01-08T18:36:00Z"/>
        </w:rPr>
      </w:pPr>
    </w:p>
    <w:p w14:paraId="663F8079" w14:textId="703F45A7" w:rsidR="00F224A5" w:rsidDel="00DA47E4" w:rsidRDefault="00F224A5" w:rsidP="00F224A5">
      <w:pPr>
        <w:ind w:left="720"/>
        <w:rPr>
          <w:del w:id="1192" w:author="Sayali Dev" w:date="2018-01-08T18:36:00Z"/>
        </w:rPr>
      </w:pPr>
      <w:del w:id="1193" w:author="Sayali Dev" w:date="2018-01-08T18:36:00Z">
        <w:r w:rsidRPr="00655842" w:rsidDel="00DA47E4">
          <w:delText xml:space="preserve">Details of the selected form appear </w:delText>
        </w:r>
        <w:r w:rsidR="00C71C5E" w:rsidDel="00DA47E4">
          <w:delText>on the right side of the page.</w:delText>
        </w:r>
      </w:del>
    </w:p>
    <w:p w14:paraId="0F8E68F8" w14:textId="6CB1F816" w:rsidR="00D95284" w:rsidDel="00DA47E4" w:rsidRDefault="00D95284" w:rsidP="00D95284">
      <w:pPr>
        <w:ind w:left="720"/>
        <w:rPr>
          <w:del w:id="1194" w:author="Sayali Dev" w:date="2018-01-08T18:36:00Z"/>
        </w:rPr>
      </w:pPr>
      <w:del w:id="1195" w:author="Sayali Dev" w:date="2018-01-08T18:36:00Z">
        <w:r w:rsidDel="00DA47E4">
          <w:rPr>
            <w:noProof/>
          </w:rPr>
          <w:drawing>
            <wp:inline distT="0" distB="0" distL="0" distR="0" wp14:anchorId="0989D7E7" wp14:editId="082C6DF9">
              <wp:extent cx="6277132" cy="3331845"/>
              <wp:effectExtent l="19050" t="19050" r="28575" b="2095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285954" cy="3336528"/>
                      </a:xfrm>
                      <a:prstGeom prst="rect">
                        <a:avLst/>
                      </a:prstGeom>
                      <a:ln w="3175">
                        <a:solidFill>
                          <a:schemeClr val="tx1"/>
                        </a:solidFill>
                      </a:ln>
                    </pic:spPr>
                  </pic:pic>
                </a:graphicData>
              </a:graphic>
            </wp:inline>
          </w:drawing>
        </w:r>
      </w:del>
    </w:p>
    <w:p w14:paraId="655DB7A0" w14:textId="530AA19C" w:rsidR="00D95284" w:rsidDel="00DA47E4" w:rsidRDefault="00D95284" w:rsidP="00D95284">
      <w:pPr>
        <w:ind w:left="720"/>
        <w:rPr>
          <w:del w:id="1196" w:author="Sayali Dev" w:date="2018-01-08T18:36:00Z"/>
        </w:rPr>
      </w:pPr>
    </w:p>
    <w:p w14:paraId="575A648B" w14:textId="34A4E1CA" w:rsidR="00D95284" w:rsidRPr="00655842" w:rsidDel="00DA47E4" w:rsidRDefault="00D95284" w:rsidP="00D95284">
      <w:pPr>
        <w:numPr>
          <w:ilvl w:val="0"/>
          <w:numId w:val="77"/>
        </w:numPr>
        <w:rPr>
          <w:del w:id="1197" w:author="Sayali Dev" w:date="2018-01-08T18:36:00Z"/>
        </w:rPr>
      </w:pPr>
      <w:del w:id="1198" w:author="Sayali Dev" w:date="2018-01-08T18:36:00Z">
        <w:r w:rsidRPr="00655842" w:rsidDel="00DA47E4">
          <w:delText xml:space="preserve">Click </w:delText>
        </w:r>
        <w:r w:rsidRPr="00655842" w:rsidDel="00DA47E4">
          <w:rPr>
            <w:b/>
          </w:rPr>
          <w:delText>MODIFY</w:delText>
        </w:r>
        <w:r w:rsidRPr="00655842" w:rsidDel="00DA47E4">
          <w:delText>.</w:delText>
        </w:r>
      </w:del>
    </w:p>
    <w:p w14:paraId="41D00628" w14:textId="3476DF85" w:rsidR="00D95284" w:rsidRPr="00655842" w:rsidDel="00DA47E4" w:rsidRDefault="00D95284" w:rsidP="00D95284">
      <w:pPr>
        <w:ind w:left="720"/>
        <w:rPr>
          <w:del w:id="1199" w:author="Sayali Dev" w:date="2018-01-08T18:36:00Z"/>
        </w:rPr>
      </w:pPr>
      <w:del w:id="1200" w:author="Sayali Dev" w:date="2018-01-08T18:36:00Z">
        <w:r w:rsidRPr="00655842" w:rsidDel="00DA47E4">
          <w:delText xml:space="preserve">The form data fields appear in modify mode. </w:delText>
        </w:r>
      </w:del>
    </w:p>
    <w:p w14:paraId="64890851" w14:textId="4F69C2B0" w:rsidR="00D95284" w:rsidRPr="00655842" w:rsidDel="00DA47E4" w:rsidRDefault="00D95284" w:rsidP="00D95284">
      <w:pPr>
        <w:rPr>
          <w:del w:id="1201" w:author="Sayali Dev" w:date="2018-01-08T18:36:00Z"/>
        </w:rPr>
      </w:pPr>
    </w:p>
    <w:p w14:paraId="7810F8D1" w14:textId="78A4D9A2" w:rsidR="00D95284" w:rsidRPr="00655842" w:rsidDel="00DA47E4" w:rsidRDefault="00D95284" w:rsidP="00D95284">
      <w:pPr>
        <w:ind w:left="720"/>
        <w:rPr>
          <w:del w:id="1202" w:author="Sayali Dev" w:date="2018-01-08T18:36:00Z"/>
        </w:rPr>
      </w:pPr>
      <w:del w:id="1203" w:author="Sayali Dev" w:date="2018-01-08T18:36:00Z">
        <w:r w:rsidDel="00DA47E4">
          <w:rPr>
            <w:noProof/>
          </w:rPr>
          <w:drawing>
            <wp:inline distT="0" distB="0" distL="0" distR="0" wp14:anchorId="2B838DA6" wp14:editId="70DDE8E0">
              <wp:extent cx="6269019" cy="2880360"/>
              <wp:effectExtent l="19050" t="19050" r="17780" b="1524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278211" cy="2884584"/>
                      </a:xfrm>
                      <a:prstGeom prst="rect">
                        <a:avLst/>
                      </a:prstGeom>
                      <a:noFill/>
                      <a:ln w="3175">
                        <a:solidFill>
                          <a:schemeClr val="tx1"/>
                        </a:solidFill>
                      </a:ln>
                    </pic:spPr>
                  </pic:pic>
                </a:graphicData>
              </a:graphic>
            </wp:inline>
          </w:drawing>
        </w:r>
      </w:del>
    </w:p>
    <w:p w14:paraId="3E26719F" w14:textId="60B02B94" w:rsidR="00D95284" w:rsidRPr="00655842" w:rsidDel="00DA47E4" w:rsidRDefault="00D95284" w:rsidP="00D95284">
      <w:pPr>
        <w:rPr>
          <w:del w:id="1204" w:author="Sayali Dev" w:date="2018-01-08T18:36:00Z"/>
        </w:rPr>
      </w:pPr>
    </w:p>
    <w:p w14:paraId="63E1B8CD" w14:textId="40090CB4" w:rsidR="00D95284" w:rsidDel="00DA47E4" w:rsidRDefault="00D95284" w:rsidP="00D95284">
      <w:pPr>
        <w:ind w:left="720"/>
        <w:rPr>
          <w:del w:id="1205" w:author="Sayali Dev" w:date="2018-01-08T18:36:00Z"/>
        </w:rPr>
      </w:pPr>
      <w:del w:id="1206" w:author="Sayali Dev" w:date="2018-01-08T18:36:00Z">
        <w:r w:rsidRPr="00207C10" w:rsidDel="00DA47E4">
          <w:rPr>
            <w:b/>
          </w:rPr>
          <w:delText>N</w:delText>
        </w:r>
        <w:r w:rsidDel="00DA47E4">
          <w:rPr>
            <w:b/>
          </w:rPr>
          <w:delText>ote</w:delText>
        </w:r>
        <w:r w:rsidDel="00DA47E4">
          <w:delText>: PHI questions (if any) in the form would be marked with a hash sign (#).</w:delText>
        </w:r>
      </w:del>
    </w:p>
    <w:p w14:paraId="657B7AB8" w14:textId="4AFB1A6D" w:rsidR="00D95284" w:rsidDel="00DA47E4" w:rsidRDefault="00D95284" w:rsidP="00D95284">
      <w:pPr>
        <w:ind w:left="720"/>
        <w:rPr>
          <w:del w:id="1207" w:author="Sayali Dev" w:date="2018-01-08T18:36:00Z"/>
        </w:rPr>
      </w:pPr>
      <w:del w:id="1208" w:author="Sayali Dev" w:date="2018-01-08T18:36:00Z">
        <w:r w:rsidDel="00DA47E4">
          <w:delText>If the form contains PHI questions, they would appear in a different fashion to the PHI and Non-PHI authorized users.</w:delText>
        </w:r>
      </w:del>
    </w:p>
    <w:p w14:paraId="4D1FD469" w14:textId="1E3191C7" w:rsidR="00D95284" w:rsidDel="00DA47E4" w:rsidRDefault="00D95284" w:rsidP="00D95284">
      <w:pPr>
        <w:numPr>
          <w:ilvl w:val="0"/>
          <w:numId w:val="71"/>
        </w:numPr>
        <w:rPr>
          <w:del w:id="1209" w:author="Sayali Dev" w:date="2018-01-08T18:36:00Z"/>
        </w:rPr>
      </w:pPr>
      <w:del w:id="1210" w:author="Sayali Dev" w:date="2018-01-08T18:36:00Z">
        <w:r w:rsidDel="00DA47E4">
          <w:delText>PHI authorized users will be able to fill up answers for PHI as well as Non-PHI questions on clicking the MODIFY button.</w:delText>
        </w:r>
      </w:del>
    </w:p>
    <w:p w14:paraId="5924ABBE" w14:textId="4A0F8AAA" w:rsidR="00D95284" w:rsidDel="00DA47E4" w:rsidRDefault="00D95284" w:rsidP="00D95284">
      <w:pPr>
        <w:numPr>
          <w:ilvl w:val="0"/>
          <w:numId w:val="71"/>
        </w:numPr>
        <w:rPr>
          <w:del w:id="1211" w:author="Sayali Dev" w:date="2018-01-08T18:36:00Z"/>
        </w:rPr>
      </w:pPr>
      <w:del w:id="1212" w:author="Sayali Dev" w:date="2018-01-08T18:36:00Z">
        <w:r w:rsidDel="00DA47E4">
          <w:delText xml:space="preserve">However, the Non-PHI authorized users will be able to fill up answers only for the Non-PHI questions. </w:delText>
        </w:r>
      </w:del>
    </w:p>
    <w:p w14:paraId="6EDD6B91" w14:textId="51476869" w:rsidR="00D95284" w:rsidDel="00DA47E4" w:rsidRDefault="00D95284" w:rsidP="00D95284">
      <w:pPr>
        <w:ind w:left="1440"/>
        <w:rPr>
          <w:del w:id="1213" w:author="Sayali Dev" w:date="2018-01-08T18:36:00Z"/>
        </w:rPr>
      </w:pPr>
      <w:del w:id="1214" w:author="Sayali Dev" w:date="2018-01-08T18:36:00Z">
        <w:r w:rsidDel="00DA47E4">
          <w:delText>The input fields for the PHI questions will appear greyed out when users clicks the MODIFY button.</w:delText>
        </w:r>
      </w:del>
    </w:p>
    <w:p w14:paraId="3F7487D2" w14:textId="3B7D5704" w:rsidR="00D95284" w:rsidDel="00DA47E4" w:rsidRDefault="00D95284" w:rsidP="00D95284">
      <w:pPr>
        <w:ind w:left="720"/>
        <w:rPr>
          <w:del w:id="1215" w:author="Sayali Dev" w:date="2018-01-08T18:36:00Z"/>
        </w:rPr>
      </w:pPr>
    </w:p>
    <w:p w14:paraId="748B5DBA" w14:textId="52800A3F" w:rsidR="00D95284" w:rsidDel="00DA47E4" w:rsidRDefault="00D95284" w:rsidP="00D95284">
      <w:pPr>
        <w:ind w:left="720"/>
        <w:rPr>
          <w:del w:id="1216" w:author="Sayali Dev" w:date="2018-01-08T18:36:00Z"/>
        </w:rPr>
      </w:pPr>
    </w:p>
    <w:p w14:paraId="21978BA1" w14:textId="0507CEAB" w:rsidR="00D95284" w:rsidDel="00DA47E4" w:rsidRDefault="00D95284" w:rsidP="00D95284">
      <w:pPr>
        <w:ind w:left="720"/>
        <w:rPr>
          <w:del w:id="1217" w:author="Sayali Dev" w:date="2018-01-08T18:36:00Z"/>
        </w:rPr>
      </w:pPr>
      <w:del w:id="1218" w:author="Sayali Dev" w:date="2018-01-08T18:36:00Z">
        <w:r w:rsidDel="00DA47E4">
          <w:delText>Above screen shot shows how a form will appear for a PHI user. All the input fields will open up in the edit mode once user clicks MODIFY button.</w:delText>
        </w:r>
      </w:del>
    </w:p>
    <w:p w14:paraId="4DD4580F" w14:textId="1790301E" w:rsidR="00D95284" w:rsidDel="00DA47E4" w:rsidRDefault="00D95284" w:rsidP="00D95284">
      <w:pPr>
        <w:ind w:left="720"/>
        <w:rPr>
          <w:del w:id="1219" w:author="Sayali Dev" w:date="2018-01-08T18:36:00Z"/>
        </w:rPr>
      </w:pPr>
    </w:p>
    <w:p w14:paraId="6643169B" w14:textId="1192B901" w:rsidR="00D95284" w:rsidDel="00DA47E4" w:rsidRDefault="00D95284" w:rsidP="00D95284">
      <w:pPr>
        <w:ind w:left="720"/>
        <w:rPr>
          <w:del w:id="1220" w:author="Sayali Dev" w:date="2018-01-08T18:36:00Z"/>
        </w:rPr>
      </w:pPr>
      <w:del w:id="1221" w:author="Sayali Dev" w:date="2018-01-08T18:36:00Z">
        <w:r w:rsidDel="00DA47E4">
          <w:delText>Following is a screen shot showing how the form will appear for a Non-PHI user:</w:delText>
        </w:r>
      </w:del>
    </w:p>
    <w:p w14:paraId="11FE2037" w14:textId="0087D53C" w:rsidR="00D95284" w:rsidDel="00DA47E4" w:rsidRDefault="00D95284" w:rsidP="00D95284">
      <w:pPr>
        <w:ind w:left="720"/>
        <w:rPr>
          <w:del w:id="1222" w:author="Sayali Dev" w:date="2018-01-08T18:36:00Z"/>
        </w:rPr>
      </w:pPr>
      <w:del w:id="1223" w:author="Sayali Dev" w:date="2018-01-08T18:36:00Z">
        <w:r w:rsidDel="00DA47E4">
          <w:rPr>
            <w:noProof/>
          </w:rPr>
          <w:drawing>
            <wp:inline distT="0" distB="0" distL="0" distR="0" wp14:anchorId="0C3BD5D6" wp14:editId="6E871AFA">
              <wp:extent cx="6248288" cy="2870835"/>
              <wp:effectExtent l="19050" t="19050" r="19685" b="2476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256095" cy="2874422"/>
                      </a:xfrm>
                      <a:prstGeom prst="rect">
                        <a:avLst/>
                      </a:prstGeom>
                      <a:noFill/>
                      <a:ln w="3175">
                        <a:solidFill>
                          <a:schemeClr val="tx1"/>
                        </a:solidFill>
                      </a:ln>
                    </pic:spPr>
                  </pic:pic>
                </a:graphicData>
              </a:graphic>
            </wp:inline>
          </w:drawing>
        </w:r>
      </w:del>
    </w:p>
    <w:p w14:paraId="5D26A071" w14:textId="6C333B42" w:rsidR="00D95284" w:rsidDel="00DA47E4" w:rsidRDefault="00D95284" w:rsidP="00D95284">
      <w:pPr>
        <w:ind w:left="720"/>
        <w:rPr>
          <w:del w:id="1224" w:author="Sayali Dev" w:date="2018-01-08T18:36:00Z"/>
        </w:rPr>
      </w:pPr>
    </w:p>
    <w:p w14:paraId="2DE5ED50" w14:textId="227B0F41" w:rsidR="00D95284" w:rsidDel="00DA47E4" w:rsidRDefault="00D95284" w:rsidP="00D95284">
      <w:pPr>
        <w:ind w:left="720"/>
        <w:rPr>
          <w:del w:id="1225" w:author="Sayali Dev" w:date="2018-01-08T18:36:00Z"/>
        </w:rPr>
      </w:pPr>
      <w:del w:id="1226" w:author="Sayali Dev" w:date="2018-01-08T18:36:00Z">
        <w:r w:rsidDel="00DA47E4">
          <w:delText>Notice how the questions marked with hash sign (#) appear in the greyed out mode in the above screen shot for the Non-PHI user.</w:delText>
        </w:r>
      </w:del>
    </w:p>
    <w:p w14:paraId="68CDDCDE" w14:textId="6604E6B6" w:rsidR="00D95284" w:rsidDel="00DA47E4" w:rsidRDefault="00D95284" w:rsidP="00D95284">
      <w:pPr>
        <w:ind w:left="720"/>
        <w:rPr>
          <w:del w:id="1227" w:author="Sayali Dev" w:date="2018-01-08T18:36:00Z"/>
        </w:rPr>
      </w:pPr>
    </w:p>
    <w:p w14:paraId="3C9F2370" w14:textId="2CDB9F26" w:rsidR="00D95284" w:rsidDel="00DA47E4" w:rsidRDefault="00D95284" w:rsidP="00D95284">
      <w:pPr>
        <w:ind w:left="720"/>
        <w:rPr>
          <w:del w:id="1228" w:author="Sayali Dev" w:date="2018-01-08T18:36:00Z"/>
        </w:rPr>
      </w:pPr>
      <w:del w:id="1229" w:author="Sayali Dev" w:date="2018-01-08T18:36:00Z">
        <w:r w:rsidRPr="006E41CD" w:rsidDel="00DA47E4">
          <w:rPr>
            <w:b/>
          </w:rPr>
          <w:delText>N</w:delText>
        </w:r>
        <w:r w:rsidDel="00DA47E4">
          <w:rPr>
            <w:b/>
          </w:rPr>
          <w:delText>ote</w:delText>
        </w:r>
        <w:r w:rsidDel="00DA47E4">
          <w:delText>: If PHI questions of the form have already been answered then:</w:delText>
        </w:r>
      </w:del>
    </w:p>
    <w:p w14:paraId="401F6404" w14:textId="00753865" w:rsidR="00D95284" w:rsidDel="00DA47E4" w:rsidRDefault="00D95284" w:rsidP="00D95284">
      <w:pPr>
        <w:numPr>
          <w:ilvl w:val="0"/>
          <w:numId w:val="73"/>
        </w:numPr>
        <w:rPr>
          <w:del w:id="1230" w:author="Sayali Dev" w:date="2018-01-08T18:36:00Z"/>
        </w:rPr>
      </w:pPr>
      <w:del w:id="1231" w:author="Sayali Dev" w:date="2018-01-08T18:36:00Z">
        <w:r w:rsidDel="00DA47E4">
          <w:delText>PHI authorized users will be able to view the answers.</w:delText>
        </w:r>
      </w:del>
    </w:p>
    <w:p w14:paraId="0F4CCF9D" w14:textId="2C012806" w:rsidR="00D95284" w:rsidDel="00DA47E4" w:rsidRDefault="00D95284" w:rsidP="00D95284">
      <w:pPr>
        <w:numPr>
          <w:ilvl w:val="0"/>
          <w:numId w:val="73"/>
        </w:numPr>
        <w:rPr>
          <w:del w:id="1232" w:author="Sayali Dev" w:date="2018-01-08T18:36:00Z"/>
        </w:rPr>
      </w:pPr>
      <w:del w:id="1233" w:author="Sayali Dev" w:date="2018-01-08T18:36:00Z">
        <w:r w:rsidDel="00DA47E4">
          <w:delText>However, the Non-PHI authorized users will not the able to view the answers.</w:delText>
        </w:r>
      </w:del>
    </w:p>
    <w:p w14:paraId="10C56B91" w14:textId="385EAC1A" w:rsidR="00D95284" w:rsidDel="00DA47E4" w:rsidRDefault="00D95284" w:rsidP="00D95284">
      <w:pPr>
        <w:numPr>
          <w:ilvl w:val="1"/>
          <w:numId w:val="73"/>
        </w:numPr>
        <w:rPr>
          <w:del w:id="1234" w:author="Sayali Dev" w:date="2018-01-08T18:36:00Z"/>
        </w:rPr>
      </w:pPr>
      <w:del w:id="1235" w:author="Sayali Dev" w:date="2018-01-08T18:36:00Z">
        <w:r w:rsidDel="00DA47E4">
          <w:delText>The answers will be blanked out in case of check-boxes, radio buttons and dropdowns.</w:delText>
        </w:r>
      </w:del>
    </w:p>
    <w:p w14:paraId="00BC4FA1" w14:textId="22FD4600" w:rsidR="00D95284" w:rsidDel="00DA47E4" w:rsidRDefault="00D95284" w:rsidP="00D95284">
      <w:pPr>
        <w:numPr>
          <w:ilvl w:val="1"/>
          <w:numId w:val="73"/>
        </w:numPr>
        <w:rPr>
          <w:del w:id="1236" w:author="Sayali Dev" w:date="2018-01-08T18:36:00Z"/>
        </w:rPr>
      </w:pPr>
      <w:del w:id="1237" w:author="Sayali Dev" w:date="2018-01-08T18:36:00Z">
        <w:r w:rsidDel="00DA47E4">
          <w:delText xml:space="preserve">The answers will be hashed out in case of textboxes. </w:delText>
        </w:r>
      </w:del>
    </w:p>
    <w:p w14:paraId="53477E92" w14:textId="69733EB2" w:rsidR="00D95284" w:rsidDel="00DA47E4" w:rsidRDefault="00D95284" w:rsidP="00D95284">
      <w:pPr>
        <w:ind w:left="720"/>
        <w:rPr>
          <w:del w:id="1238" w:author="Sayali Dev" w:date="2018-01-08T18:36:00Z"/>
        </w:rPr>
      </w:pPr>
    </w:p>
    <w:p w14:paraId="78CF91E3" w14:textId="0539248F" w:rsidR="00D95284" w:rsidDel="00DA47E4" w:rsidRDefault="00D95284" w:rsidP="00D95284">
      <w:pPr>
        <w:ind w:left="720"/>
        <w:rPr>
          <w:del w:id="1239" w:author="Sayali Dev" w:date="2018-01-08T18:36:00Z"/>
        </w:rPr>
      </w:pPr>
    </w:p>
    <w:p w14:paraId="4E1C9784" w14:textId="7F12D35B" w:rsidR="00D95284" w:rsidRPr="00655842" w:rsidDel="00DA47E4" w:rsidRDefault="00D95284" w:rsidP="00D95284">
      <w:pPr>
        <w:numPr>
          <w:ilvl w:val="0"/>
          <w:numId w:val="77"/>
        </w:numPr>
        <w:rPr>
          <w:del w:id="1240" w:author="Sayali Dev" w:date="2018-01-08T18:36:00Z"/>
        </w:rPr>
      </w:pPr>
      <w:del w:id="1241" w:author="Sayali Dev" w:date="2018-01-08T18:36:00Z">
        <w:r w:rsidRPr="00655842" w:rsidDel="00DA47E4">
          <w:delText xml:space="preserve">Enter the form data and then click </w:delText>
        </w:r>
        <w:r w:rsidRPr="00655842" w:rsidDel="00DA47E4">
          <w:rPr>
            <w:b/>
          </w:rPr>
          <w:delText>SAVE</w:delText>
        </w:r>
        <w:r w:rsidRPr="00655842" w:rsidDel="00DA47E4">
          <w:delText>.</w:delText>
        </w:r>
      </w:del>
    </w:p>
    <w:p w14:paraId="39ED8C14" w14:textId="14446F1A" w:rsidR="00D95284" w:rsidDel="00DA47E4" w:rsidRDefault="00D95284" w:rsidP="00D95284">
      <w:pPr>
        <w:ind w:left="720"/>
        <w:rPr>
          <w:del w:id="1242" w:author="Sayali Dev" w:date="2018-01-08T18:36:00Z"/>
        </w:rPr>
      </w:pPr>
      <w:del w:id="1243" w:author="Sayali Dev" w:date="2018-01-08T18:36:00Z">
        <w:r w:rsidRPr="00655842" w:rsidDel="00DA47E4">
          <w:delText xml:space="preserve">The changes are saved and the </w:delText>
        </w:r>
        <w:r w:rsidDel="00DA47E4">
          <w:delText xml:space="preserve">form section </w:delText>
        </w:r>
        <w:r w:rsidRPr="00655842" w:rsidDel="00DA47E4">
          <w:delText xml:space="preserve">status appears as </w:delText>
        </w:r>
        <w:r w:rsidRPr="00655842" w:rsidDel="00DA47E4">
          <w:rPr>
            <w:b/>
          </w:rPr>
          <w:delText>Data Entry Started</w:delText>
        </w:r>
        <w:r w:rsidRPr="00655842" w:rsidDel="00DA47E4">
          <w:delText xml:space="preserve">. </w:delText>
        </w:r>
      </w:del>
    </w:p>
    <w:p w14:paraId="6923AF09" w14:textId="2066F9DC" w:rsidR="00D95284" w:rsidDel="00DA47E4" w:rsidRDefault="00D95284" w:rsidP="00D95284">
      <w:pPr>
        <w:ind w:left="720"/>
        <w:rPr>
          <w:del w:id="1244" w:author="Sayali Dev" w:date="2018-01-08T18:36:00Z"/>
        </w:rPr>
      </w:pPr>
    </w:p>
    <w:p w14:paraId="18FEC8F5" w14:textId="030DF4D7" w:rsidR="00D95284" w:rsidDel="00DA47E4" w:rsidRDefault="00D95284" w:rsidP="00D95284">
      <w:pPr>
        <w:ind w:left="720"/>
        <w:rPr>
          <w:del w:id="1245" w:author="Sayali Dev" w:date="2018-01-08T18:36:00Z"/>
        </w:rPr>
      </w:pPr>
      <w:del w:id="1246" w:author="Sayali Dev" w:date="2018-01-08T18:36:00Z">
        <w:r w:rsidRPr="00AB535C" w:rsidDel="00DA47E4">
          <w:rPr>
            <w:b/>
          </w:rPr>
          <w:delText>Note</w:delText>
        </w:r>
        <w:r w:rsidDel="00DA47E4">
          <w:delText xml:space="preserve">: </w:delText>
        </w:r>
      </w:del>
    </w:p>
    <w:p w14:paraId="01702CEF" w14:textId="61A35901" w:rsidR="00D95284" w:rsidDel="00DA47E4" w:rsidRDefault="00D95284" w:rsidP="00D95284">
      <w:pPr>
        <w:numPr>
          <w:ilvl w:val="0"/>
          <w:numId w:val="72"/>
        </w:numPr>
        <w:rPr>
          <w:del w:id="1247" w:author="Sayali Dev" w:date="2018-01-08T18:36:00Z"/>
        </w:rPr>
      </w:pPr>
      <w:del w:id="1248" w:author="Sayali Dev" w:date="2018-01-08T18:36:00Z">
        <w:r w:rsidDel="00DA47E4">
          <w:delText>If a form contains PHI questions which have been marked mandatory (as in the above case), then the PHI users are not allowed to SAVE the form if the questions have not been answered.</w:delText>
        </w:r>
      </w:del>
    </w:p>
    <w:p w14:paraId="47787CB4" w14:textId="07B1E752" w:rsidR="00D95284" w:rsidDel="00DA47E4" w:rsidRDefault="00D95284" w:rsidP="00D95284">
      <w:pPr>
        <w:numPr>
          <w:ilvl w:val="0"/>
          <w:numId w:val="72"/>
        </w:numPr>
        <w:rPr>
          <w:del w:id="1249" w:author="Sayali Dev" w:date="2018-01-08T18:36:00Z"/>
        </w:rPr>
      </w:pPr>
      <w:del w:id="1250" w:author="Sayali Dev" w:date="2018-01-08T18:36:00Z">
        <w:r w:rsidDel="00DA47E4">
          <w:delText>However the Non-PHI users are allowed to SAVE such a form in any case since they will not be able to fill up answers for the mandatory PHI questions.</w:delText>
        </w:r>
      </w:del>
    </w:p>
    <w:p w14:paraId="7454E1DA" w14:textId="4F03FBE5" w:rsidR="00D95284" w:rsidRPr="00655842" w:rsidDel="00DA47E4" w:rsidRDefault="00D95284" w:rsidP="00D95284">
      <w:pPr>
        <w:ind w:left="720"/>
        <w:rPr>
          <w:del w:id="1251" w:author="Sayali Dev" w:date="2018-01-08T18:36:00Z"/>
        </w:rPr>
      </w:pPr>
    </w:p>
    <w:p w14:paraId="7769530A" w14:textId="66E3687D" w:rsidR="00D95284" w:rsidRPr="00655842" w:rsidDel="00DA47E4" w:rsidRDefault="00D95284" w:rsidP="00D95284">
      <w:pPr>
        <w:ind w:left="720"/>
        <w:rPr>
          <w:del w:id="1252" w:author="Sayali Dev" w:date="2018-01-08T18:36:00Z"/>
        </w:rPr>
      </w:pPr>
    </w:p>
    <w:p w14:paraId="1EA3A7BD" w14:textId="3D2C7D9E" w:rsidR="00D95284" w:rsidDel="00DA47E4" w:rsidRDefault="00D95284" w:rsidP="00D95284">
      <w:pPr>
        <w:ind w:left="720"/>
        <w:rPr>
          <w:del w:id="1253" w:author="Sayali Dev" w:date="2018-01-08T18:36:00Z"/>
        </w:rPr>
      </w:pPr>
    </w:p>
    <w:p w14:paraId="0766AFF1" w14:textId="6EDBFA0D" w:rsidR="00D95284" w:rsidRPr="00655842" w:rsidDel="00DA47E4" w:rsidRDefault="00D95284" w:rsidP="00D95284">
      <w:pPr>
        <w:numPr>
          <w:ilvl w:val="0"/>
          <w:numId w:val="77"/>
        </w:numPr>
        <w:rPr>
          <w:del w:id="1254" w:author="Sayali Dev" w:date="2018-01-08T18:36:00Z"/>
        </w:rPr>
      </w:pPr>
      <w:del w:id="1255" w:author="Sayali Dev" w:date="2018-01-08T18:36:00Z">
        <w:r w:rsidRPr="00655842" w:rsidDel="00DA47E4">
          <w:delText>If the form is complete, do the following:</w:delText>
        </w:r>
        <w:r w:rsidRPr="00655842" w:rsidDel="00DA47E4">
          <w:br/>
        </w:r>
      </w:del>
    </w:p>
    <w:p w14:paraId="09785F76" w14:textId="627F7F39" w:rsidR="00D95284" w:rsidRPr="00655842" w:rsidDel="00DA47E4" w:rsidRDefault="00D95284" w:rsidP="00D95284">
      <w:pPr>
        <w:numPr>
          <w:ilvl w:val="0"/>
          <w:numId w:val="66"/>
        </w:numPr>
        <w:rPr>
          <w:del w:id="1256" w:author="Sayali Dev" w:date="2018-01-08T18:36:00Z"/>
        </w:rPr>
      </w:pPr>
      <w:del w:id="1257" w:author="Sayali Dev" w:date="2018-01-08T18:36:00Z">
        <w:r w:rsidRPr="00655842" w:rsidDel="00DA47E4">
          <w:delText xml:space="preserve">Click </w:delText>
        </w:r>
        <w:r w:rsidRPr="00655842" w:rsidDel="00DA47E4">
          <w:rPr>
            <w:b/>
          </w:rPr>
          <w:delText>DATA ENTRY COMPLETED</w:delText>
        </w:r>
        <w:r w:rsidRPr="00655842" w:rsidDel="00DA47E4">
          <w:delText>.</w:delText>
        </w:r>
      </w:del>
    </w:p>
    <w:p w14:paraId="69F2DA1A" w14:textId="206F39CF" w:rsidR="00D95284" w:rsidRPr="00655842" w:rsidDel="00DA47E4" w:rsidRDefault="00D95284" w:rsidP="00D95284">
      <w:pPr>
        <w:ind w:left="1440"/>
        <w:rPr>
          <w:del w:id="1258" w:author="Sayali Dev" w:date="2018-01-08T18:36:00Z"/>
        </w:rPr>
      </w:pPr>
      <w:del w:id="1259" w:author="Sayali Dev" w:date="2018-01-08T18:36:00Z">
        <w:r w:rsidRPr="00655842" w:rsidDel="00DA47E4">
          <w:delText xml:space="preserve">The status of the form appears as </w:delText>
        </w:r>
        <w:r w:rsidRPr="00655842" w:rsidDel="00DA47E4">
          <w:rPr>
            <w:b/>
          </w:rPr>
          <w:delText>Data Entry Completed</w:delText>
        </w:r>
        <w:r w:rsidRPr="00655842" w:rsidDel="00DA47E4">
          <w:delText xml:space="preserve">. </w:delText>
        </w:r>
        <w:r w:rsidRPr="00655842" w:rsidDel="00DA47E4">
          <w:br/>
          <w:delText xml:space="preserve"> </w:delText>
        </w:r>
      </w:del>
    </w:p>
    <w:p w14:paraId="24A6060B" w14:textId="200F29AA" w:rsidR="00D95284" w:rsidRPr="00655842" w:rsidDel="00DA47E4" w:rsidRDefault="00D95284" w:rsidP="00D95284">
      <w:pPr>
        <w:numPr>
          <w:ilvl w:val="0"/>
          <w:numId w:val="66"/>
        </w:numPr>
        <w:tabs>
          <w:tab w:val="left" w:pos="1080"/>
        </w:tabs>
        <w:rPr>
          <w:del w:id="1260" w:author="Sayali Dev" w:date="2018-01-08T18:36:00Z"/>
        </w:rPr>
      </w:pPr>
      <w:del w:id="1261" w:author="Sayali Dev" w:date="2018-01-08T18:36:00Z">
        <w:r w:rsidRPr="00655842" w:rsidDel="00DA47E4">
          <w:delText xml:space="preserve">Click </w:delText>
        </w:r>
        <w:r w:rsidRPr="00655842" w:rsidDel="00DA47E4">
          <w:rPr>
            <w:b/>
          </w:rPr>
          <w:delText>APPROVE</w:delText>
        </w:r>
        <w:r w:rsidRPr="00655842" w:rsidDel="00DA47E4">
          <w:delText>.</w:delText>
        </w:r>
      </w:del>
    </w:p>
    <w:p w14:paraId="10428B5F" w14:textId="31EC293E" w:rsidR="00D95284" w:rsidDel="00DA47E4" w:rsidRDefault="00D95284" w:rsidP="00D95284">
      <w:pPr>
        <w:ind w:left="1440"/>
        <w:rPr>
          <w:del w:id="1262" w:author="Sayali Dev" w:date="2018-01-08T18:36:00Z"/>
        </w:rPr>
      </w:pPr>
      <w:del w:id="1263" w:author="Sayali Dev" w:date="2018-01-08T18:36:00Z">
        <w:r w:rsidRPr="00655842" w:rsidDel="00DA47E4">
          <w:delText xml:space="preserve">The status of the form appears as </w:delText>
        </w:r>
        <w:r w:rsidRPr="00655842" w:rsidDel="00DA47E4">
          <w:rPr>
            <w:b/>
          </w:rPr>
          <w:delText>Approved</w:delText>
        </w:r>
        <w:r w:rsidRPr="00655842" w:rsidDel="00DA47E4">
          <w:delText xml:space="preserve">. </w:delText>
        </w:r>
      </w:del>
    </w:p>
    <w:p w14:paraId="63E977E7" w14:textId="4BF704F1" w:rsidR="00D95284" w:rsidDel="00DA47E4" w:rsidRDefault="00D95284" w:rsidP="00D95284">
      <w:pPr>
        <w:rPr>
          <w:del w:id="1264" w:author="Sayali Dev" w:date="2018-01-08T18:36:00Z"/>
        </w:rPr>
      </w:pPr>
    </w:p>
    <w:p w14:paraId="0EA9C232" w14:textId="6A173936" w:rsidR="00D95284" w:rsidRPr="00655842" w:rsidDel="00DA47E4" w:rsidRDefault="00D95284" w:rsidP="00D95284">
      <w:pPr>
        <w:ind w:left="720"/>
        <w:rPr>
          <w:del w:id="1265" w:author="Sayali Dev" w:date="2018-01-08T18:36:00Z"/>
        </w:rPr>
      </w:pPr>
      <w:del w:id="1266" w:author="Sayali Dev" w:date="2018-01-08T18:36:00Z">
        <w:r w:rsidRPr="00181679" w:rsidDel="00DA47E4">
          <w:rPr>
            <w:b/>
          </w:rPr>
          <w:delText>N</w:delText>
        </w:r>
        <w:r w:rsidDel="00DA47E4">
          <w:rPr>
            <w:b/>
          </w:rPr>
          <w:delText>ote</w:delText>
        </w:r>
        <w:r w:rsidDel="00DA47E4">
          <w:delText>: If the form has one or more PHI questions, then these options would not be shown to the Non-PHI authorized user since he would never be able to know if the answers to PHI questions have been filled up or not and hence will not be in a state to comment on the form status.</w:delText>
        </w:r>
      </w:del>
    </w:p>
    <w:p w14:paraId="218BB382" w14:textId="17FACA93" w:rsidR="00D95284" w:rsidDel="00DA47E4" w:rsidRDefault="00D95284" w:rsidP="00D95284">
      <w:pPr>
        <w:ind w:left="720"/>
        <w:rPr>
          <w:del w:id="1267" w:author="Sayali Dev" w:date="2018-01-08T18:36:00Z"/>
        </w:rPr>
      </w:pPr>
    </w:p>
    <w:p w14:paraId="077256AD" w14:textId="69AE7E23" w:rsidR="00D95284" w:rsidRPr="00655842" w:rsidDel="00DA47E4" w:rsidRDefault="00D95284" w:rsidP="00D95284">
      <w:pPr>
        <w:numPr>
          <w:ilvl w:val="0"/>
          <w:numId w:val="77"/>
        </w:numPr>
        <w:rPr>
          <w:del w:id="1268" w:author="Sayali Dev" w:date="2018-01-08T18:36:00Z"/>
        </w:rPr>
      </w:pPr>
      <w:del w:id="1269" w:author="Sayali Dev" w:date="2018-01-08T18:36:00Z">
        <w:r w:rsidRPr="00655842" w:rsidDel="00DA47E4">
          <w:delText xml:space="preserve">To </w:delText>
        </w:r>
        <w:r w:rsidDel="00DA47E4">
          <w:delText xml:space="preserve">view and/or </w:delText>
        </w:r>
        <w:r w:rsidRPr="00655842" w:rsidDel="00DA47E4">
          <w:delText>print</w:delText>
        </w:r>
        <w:r w:rsidDel="00DA47E4">
          <w:delText xml:space="preserve"> the form, c</w:delText>
        </w:r>
        <w:r w:rsidRPr="00655842" w:rsidDel="00DA47E4">
          <w:delText xml:space="preserve">lick the </w:delText>
        </w:r>
        <w:r w:rsidRPr="00655842" w:rsidDel="00DA47E4">
          <w:rPr>
            <w:b/>
          </w:rPr>
          <w:delText>print icon</w:delText>
        </w:r>
        <w:r w:rsidDel="00DA47E4">
          <w:rPr>
            <w:b/>
          </w:rPr>
          <w:delText xml:space="preserve"> </w:delText>
        </w:r>
        <w:r w:rsidRPr="004D6084" w:rsidDel="00DA47E4">
          <w:rPr>
            <w:noProof/>
          </w:rPr>
          <w:drawing>
            <wp:inline distT="0" distB="0" distL="0" distR="0" wp14:anchorId="5022D76A" wp14:editId="63AEDB3E">
              <wp:extent cx="323850" cy="304800"/>
              <wp:effectExtent l="0" t="0" r="0" b="0"/>
              <wp:docPr id="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23850" cy="304800"/>
                      </a:xfrm>
                      <a:prstGeom prst="rect">
                        <a:avLst/>
                      </a:prstGeom>
                      <a:noFill/>
                      <a:ln>
                        <a:noFill/>
                      </a:ln>
                    </pic:spPr>
                  </pic:pic>
                </a:graphicData>
              </a:graphic>
            </wp:inline>
          </w:drawing>
        </w:r>
        <w:r w:rsidRPr="00655842" w:rsidDel="00DA47E4">
          <w:delText>.</w:delText>
        </w:r>
        <w:r w:rsidRPr="00655842" w:rsidDel="00DA47E4">
          <w:br/>
          <w:delText>The form appears in a new window.</w:delText>
        </w:r>
        <w:r w:rsidDel="00DA47E4">
          <w:delText xml:space="preserve"> </w:delText>
        </w:r>
        <w:r w:rsidRPr="00655842" w:rsidDel="00DA47E4">
          <w:br/>
        </w:r>
        <w:r w:rsidDel="00DA47E4">
          <w:rPr>
            <w:noProof/>
          </w:rPr>
          <w:drawing>
            <wp:inline distT="0" distB="0" distL="0" distR="0" wp14:anchorId="461DBC47" wp14:editId="7DCCD910">
              <wp:extent cx="4216520" cy="4457465"/>
              <wp:effectExtent l="19050" t="19050" r="12700" b="1968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226408" cy="4467918"/>
                      </a:xfrm>
                      <a:prstGeom prst="rect">
                        <a:avLst/>
                      </a:prstGeom>
                      <a:noFill/>
                      <a:ln w="3175">
                        <a:solidFill>
                          <a:schemeClr val="tx1"/>
                        </a:solidFill>
                      </a:ln>
                    </pic:spPr>
                  </pic:pic>
                </a:graphicData>
              </a:graphic>
            </wp:inline>
          </w:drawing>
        </w:r>
        <w:r w:rsidRPr="00655842" w:rsidDel="00DA47E4">
          <w:br/>
        </w:r>
        <w:r w:rsidRPr="00655842" w:rsidDel="00DA47E4">
          <w:br/>
        </w:r>
      </w:del>
    </w:p>
    <w:p w14:paraId="4873D329" w14:textId="5AFA9562" w:rsidR="00D95284" w:rsidDel="00DA47E4" w:rsidRDefault="00D95284" w:rsidP="00D95284">
      <w:pPr>
        <w:numPr>
          <w:ilvl w:val="0"/>
          <w:numId w:val="77"/>
        </w:numPr>
        <w:rPr>
          <w:del w:id="1270" w:author="Sayali Dev" w:date="2018-01-08T18:36:00Z"/>
        </w:rPr>
      </w:pPr>
      <w:del w:id="1271" w:author="Sayali Dev" w:date="2018-01-08T18:36:00Z">
        <w:r w:rsidRPr="00655842" w:rsidDel="00DA47E4">
          <w:delText xml:space="preserve">Click </w:delText>
        </w:r>
        <w:r w:rsidRPr="00AD5A5E" w:rsidDel="00DA47E4">
          <w:delText>the</w:delText>
        </w:r>
        <w:r w:rsidDel="00DA47E4">
          <w:rPr>
            <w:b/>
          </w:rPr>
          <w:delText xml:space="preserve"> arrow icon </w:delText>
        </w:r>
        <w:r w:rsidDel="00DA47E4">
          <w:rPr>
            <w:b/>
            <w:noProof/>
          </w:rPr>
          <w:drawing>
            <wp:inline distT="0" distB="0" distL="0" distR="0" wp14:anchorId="36B042E2" wp14:editId="2302AC8C">
              <wp:extent cx="285750" cy="24765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85750" cy="247650"/>
                      </a:xfrm>
                      <a:prstGeom prst="rect">
                        <a:avLst/>
                      </a:prstGeom>
                      <a:noFill/>
                      <a:ln>
                        <a:noFill/>
                      </a:ln>
                    </pic:spPr>
                  </pic:pic>
                </a:graphicData>
              </a:graphic>
            </wp:inline>
          </w:drawing>
        </w:r>
        <w:r w:rsidRPr="00655842" w:rsidDel="00DA47E4">
          <w:delText xml:space="preserve">, and then select </w:delText>
        </w:r>
        <w:r w:rsidRPr="00655842" w:rsidDel="00DA47E4">
          <w:rPr>
            <w:b/>
          </w:rPr>
          <w:delText>Print</w:delText>
        </w:r>
        <w:r w:rsidRPr="00655842" w:rsidDel="00DA47E4">
          <w:delText xml:space="preserve"> on the list of options.</w:delText>
        </w:r>
      </w:del>
    </w:p>
    <w:p w14:paraId="1E789B19" w14:textId="4D50515B" w:rsidR="00D95284" w:rsidRPr="00655842" w:rsidDel="00DA47E4" w:rsidRDefault="00D95284" w:rsidP="00D95284">
      <w:pPr>
        <w:ind w:left="720"/>
        <w:rPr>
          <w:del w:id="1272" w:author="Sayali Dev" w:date="2018-01-08T18:36:00Z"/>
        </w:rPr>
      </w:pPr>
      <w:del w:id="1273" w:author="Sayali Dev" w:date="2018-01-08T18:36:00Z">
        <w:r w:rsidRPr="00655842" w:rsidDel="00DA47E4">
          <w:delText xml:space="preserve">The </w:delText>
        </w:r>
        <w:r w:rsidRPr="00655842" w:rsidDel="00DA47E4">
          <w:rPr>
            <w:b/>
          </w:rPr>
          <w:delText xml:space="preserve">Print </w:delText>
        </w:r>
        <w:r w:rsidRPr="00655842" w:rsidDel="00DA47E4">
          <w:delText>window appears. You can select a printer, specify number of copies and pages to print.</w:delText>
        </w:r>
        <w:r w:rsidRPr="00655842" w:rsidDel="00DA47E4">
          <w:br/>
        </w:r>
      </w:del>
    </w:p>
    <w:p w14:paraId="13E2C156" w14:textId="0C40E141" w:rsidR="00D95284" w:rsidRPr="001D02C5" w:rsidRDefault="00D95284" w:rsidP="00D95284">
      <w:pPr>
        <w:pStyle w:val="Heading3"/>
        <w:rPr>
          <w:lang w:val="en-US"/>
          <w:rPrChange w:id="1274" w:author="Sayali Dev" w:date="2018-01-08T18:58:00Z">
            <w:rPr/>
          </w:rPrChange>
        </w:rPr>
      </w:pPr>
      <w:del w:id="1275" w:author="Sayali Dev" w:date="2018-01-08T18:36:00Z">
        <w:r w:rsidDel="00DA47E4">
          <w:br w:type="page"/>
        </w:r>
      </w:del>
      <w:bookmarkStart w:id="1276" w:name="_Toc504392205"/>
      <w:ins w:id="1277" w:author="Sayali Dev" w:date="2018-01-08T19:00:00Z">
        <w:r w:rsidR="005B77F4">
          <w:rPr>
            <w:lang w:val="en-US"/>
          </w:rPr>
          <w:t>Re</w:t>
        </w:r>
      </w:ins>
      <w:del w:id="1278" w:author="Sayali Dev" w:date="2018-01-08T19:00:00Z">
        <w:r w:rsidDel="005B77F4">
          <w:delText>Adding an</w:delText>
        </w:r>
      </w:del>
      <w:ins w:id="1279" w:author="Sayali Dev" w:date="2018-01-08T18:58:00Z">
        <w:r w:rsidR="001D02C5">
          <w:rPr>
            <w:lang w:val="en-US"/>
          </w:rPr>
          <w:t>order</w:t>
        </w:r>
      </w:ins>
      <w:ins w:id="1280" w:author="Sayali Dev" w:date="2018-01-08T19:00:00Z">
        <w:r w:rsidR="005B77F4">
          <w:rPr>
            <w:lang w:val="en-US"/>
          </w:rPr>
          <w:t>ing or Adding another order</w:t>
        </w:r>
      </w:ins>
      <w:ins w:id="1281" w:author="Sayali Dev" w:date="2018-01-08T18:58:00Z">
        <w:r w:rsidR="001D02C5">
          <w:rPr>
            <w:lang w:val="en-US"/>
          </w:rPr>
          <w:t xml:space="preserve"> </w:t>
        </w:r>
      </w:ins>
      <w:del w:id="1282" w:author="Sayali Dev" w:date="2018-01-08T18:58:00Z">
        <w:r w:rsidDel="001D02C5">
          <w:delText xml:space="preserve"> Unscheduled </w:delText>
        </w:r>
        <w:r w:rsidRPr="00655842" w:rsidDel="001D02C5">
          <w:delText xml:space="preserve">Collection Event for </w:delText>
        </w:r>
      </w:del>
      <w:ins w:id="1283" w:author="Sayali Dev" w:date="2018-01-08T18:58:00Z">
        <w:r w:rsidR="001D02C5">
          <w:rPr>
            <w:lang w:val="en-US"/>
          </w:rPr>
          <w:t xml:space="preserve">for a test for </w:t>
        </w:r>
      </w:ins>
      <w:r w:rsidRPr="00655842">
        <w:t xml:space="preserve">a </w:t>
      </w:r>
      <w:del w:id="1284" w:author="Sayali Dev" w:date="2018-01-08T18:58:00Z">
        <w:r w:rsidRPr="00655842" w:rsidDel="001D02C5">
          <w:delText>Subject</w:delText>
        </w:r>
      </w:del>
      <w:ins w:id="1285" w:author="Sayali Dev" w:date="2018-01-08T18:58:00Z">
        <w:r w:rsidR="002A6F69">
          <w:rPr>
            <w:lang w:val="en-US"/>
          </w:rPr>
          <w:t>Patient</w:t>
        </w:r>
      </w:ins>
      <w:bookmarkEnd w:id="1276"/>
    </w:p>
    <w:p w14:paraId="7D1FBD01" w14:textId="77777777" w:rsidR="00D95284" w:rsidRPr="00655842" w:rsidRDefault="00D95284" w:rsidP="00D95284">
      <w:pPr>
        <w:rPr>
          <w:lang w:eastAsia="x-none"/>
        </w:rPr>
      </w:pPr>
    </w:p>
    <w:p w14:paraId="45A2DB7B" w14:textId="793FBC4C" w:rsidR="00D95284" w:rsidRPr="00B7318E" w:rsidRDefault="00D95284" w:rsidP="00D95284">
      <w:pPr>
        <w:outlineLvl w:val="2"/>
        <w:rPr>
          <w:rFonts w:ascii="Tahoma" w:hAnsi="Tahoma" w:cs="Times New Roman"/>
          <w:lang w:eastAsia="x-none"/>
        </w:rPr>
      </w:pPr>
      <w:r>
        <w:rPr>
          <w:rFonts w:ascii="Tahoma" w:hAnsi="Tahoma" w:cs="Times New Roman"/>
          <w:lang w:eastAsia="x-none"/>
        </w:rPr>
        <w:t>To add an</w:t>
      </w:r>
      <w:ins w:id="1286" w:author="Sayali Dev" w:date="2018-01-08T18:59:00Z">
        <w:r w:rsidR="001D02C5">
          <w:rPr>
            <w:rFonts w:ascii="Tahoma" w:hAnsi="Tahoma" w:cs="Times New Roman"/>
            <w:lang w:eastAsia="x-none"/>
          </w:rPr>
          <w:t>other order for a test for a patient</w:t>
        </w:r>
      </w:ins>
      <w:del w:id="1287" w:author="Sayali Dev" w:date="2018-01-08T18:58:00Z">
        <w:r w:rsidDel="001D02C5">
          <w:rPr>
            <w:rFonts w:ascii="Tahoma" w:hAnsi="Tahoma" w:cs="Times New Roman"/>
            <w:lang w:eastAsia="x-none"/>
          </w:rPr>
          <w:delText xml:space="preserve"> unscheduled Collection Event (e.g. unscheduled follow-up visit</w:delText>
        </w:r>
      </w:del>
      <w:del w:id="1288" w:author="Sayali Dev" w:date="2018-01-08T18:59:00Z">
        <w:r w:rsidDel="001D02C5">
          <w:rPr>
            <w:rFonts w:ascii="Tahoma" w:hAnsi="Tahoma" w:cs="Times New Roman"/>
            <w:lang w:eastAsia="x-none"/>
          </w:rPr>
          <w:delText>)</w:delText>
        </w:r>
      </w:del>
      <w:r>
        <w:rPr>
          <w:rFonts w:ascii="Tahoma" w:hAnsi="Tahoma" w:cs="Times New Roman"/>
          <w:lang w:eastAsia="x-none"/>
        </w:rPr>
        <w:t xml:space="preserve">: </w:t>
      </w:r>
    </w:p>
    <w:p w14:paraId="13CACAF0" w14:textId="77777777" w:rsidR="00D95284" w:rsidRPr="00B7318E" w:rsidRDefault="00D95284" w:rsidP="00D95284">
      <w:pPr>
        <w:outlineLvl w:val="2"/>
        <w:rPr>
          <w:rFonts w:ascii="Tahoma" w:hAnsi="Tahoma" w:cs="Times New Roman"/>
          <w:lang w:eastAsia="x-none"/>
        </w:rPr>
      </w:pPr>
    </w:p>
    <w:p w14:paraId="65D81714" w14:textId="77777777" w:rsidR="00D95284" w:rsidRPr="00655842" w:rsidRDefault="00D95284" w:rsidP="00D95284">
      <w:pPr>
        <w:numPr>
          <w:ilvl w:val="0"/>
          <w:numId w:val="67"/>
        </w:numPr>
        <w:ind w:right="540"/>
      </w:pPr>
      <w:r w:rsidRPr="00655842">
        <w:t xml:space="preserve">Point to the arrow of the </w:t>
      </w:r>
      <w:r w:rsidRPr="00655842">
        <w:rPr>
          <w:b/>
        </w:rPr>
        <w:t xml:space="preserve">CIMS </w:t>
      </w:r>
      <w:r w:rsidRPr="00655842">
        <w:t>tab, and then click</w:t>
      </w:r>
      <w:r w:rsidRPr="00655842">
        <w:rPr>
          <w:b/>
        </w:rPr>
        <w:t xml:space="preserve"> Subject Centric View</w:t>
      </w:r>
      <w:r w:rsidRPr="00655842">
        <w:t>.</w:t>
      </w:r>
    </w:p>
    <w:p w14:paraId="2DFA3574" w14:textId="77777777" w:rsidR="00D95284" w:rsidRDefault="00D95284" w:rsidP="00D95284">
      <w:pPr>
        <w:ind w:left="720"/>
      </w:pPr>
      <w:r>
        <w:t xml:space="preserve">The </w:t>
      </w:r>
      <w:r w:rsidRPr="004F07B4">
        <w:rPr>
          <w:b/>
        </w:rPr>
        <w:t>Subject Search</w:t>
      </w:r>
      <w:r>
        <w:t xml:space="preserve"> page appears. </w:t>
      </w:r>
      <w:r>
        <w:br/>
      </w:r>
    </w:p>
    <w:p w14:paraId="72E17F26" w14:textId="77777777" w:rsidR="00D95284" w:rsidRPr="00497E1A" w:rsidRDefault="00D95284" w:rsidP="00D95284">
      <w:pPr>
        <w:numPr>
          <w:ilvl w:val="0"/>
          <w:numId w:val="67"/>
        </w:numPr>
        <w:rPr>
          <w:rFonts w:cs="Times New Roman"/>
          <w:lang w:val="x-none" w:eastAsia="x-none"/>
        </w:rPr>
      </w:pPr>
      <w:r w:rsidRPr="004F07B4">
        <w:t xml:space="preserve">Click </w:t>
      </w:r>
      <w:r w:rsidRPr="00497E1A">
        <w:rPr>
          <w:b/>
        </w:rPr>
        <w:t>SEARCH</w:t>
      </w:r>
      <w:r>
        <w:t>.</w:t>
      </w:r>
    </w:p>
    <w:p w14:paraId="4FD7D71B" w14:textId="77777777" w:rsidR="00D95284" w:rsidRDefault="00D95284" w:rsidP="00D95284">
      <w:pPr>
        <w:ind w:left="720"/>
        <w:rPr>
          <w:rFonts w:cs="Times New Roman"/>
          <w:lang w:val="x-none" w:eastAsia="x-none"/>
        </w:rPr>
      </w:pPr>
      <w:r w:rsidRPr="00497E1A">
        <w:rPr>
          <w:rFonts w:cs="Times New Roman"/>
          <w:lang w:val="x-none" w:eastAsia="x-none"/>
        </w:rPr>
        <w:t xml:space="preserve">The </w:t>
      </w:r>
      <w:r w:rsidRPr="00497E1A">
        <w:rPr>
          <w:rFonts w:cs="Times New Roman"/>
          <w:lang w:eastAsia="x-none"/>
        </w:rPr>
        <w:t>Subject S</w:t>
      </w:r>
      <w:proofErr w:type="spellStart"/>
      <w:r w:rsidRPr="00497E1A">
        <w:rPr>
          <w:rFonts w:cs="Times New Roman"/>
          <w:lang w:val="x-none" w:eastAsia="x-none"/>
        </w:rPr>
        <w:t>earch</w:t>
      </w:r>
      <w:proofErr w:type="spellEnd"/>
      <w:r w:rsidRPr="00497E1A">
        <w:rPr>
          <w:rFonts w:cs="Times New Roman"/>
          <w:lang w:val="x-none" w:eastAsia="x-none"/>
        </w:rPr>
        <w:t xml:space="preserve"> page displays a list of </w:t>
      </w:r>
      <w:r w:rsidRPr="00497E1A">
        <w:rPr>
          <w:rFonts w:cs="Times New Roman"/>
          <w:lang w:eastAsia="x-none"/>
        </w:rPr>
        <w:t>Subject</w:t>
      </w:r>
      <w:r w:rsidRPr="00497E1A">
        <w:rPr>
          <w:rFonts w:cs="Times New Roman"/>
          <w:lang w:val="x-none" w:eastAsia="x-none"/>
        </w:rPr>
        <w:t>s.</w:t>
      </w:r>
    </w:p>
    <w:p w14:paraId="2663FBDB" w14:textId="77777777" w:rsidR="00D95284" w:rsidRDefault="00D95284" w:rsidP="00D95284">
      <w:pPr>
        <w:ind w:left="720"/>
        <w:rPr>
          <w:rFonts w:cs="Times New Roman"/>
          <w:lang w:val="x-none" w:eastAsia="x-none"/>
        </w:rPr>
      </w:pPr>
    </w:p>
    <w:p w14:paraId="64C1BA40" w14:textId="77777777" w:rsidR="00D95284" w:rsidRPr="00497E1A" w:rsidRDefault="00D95284" w:rsidP="00D95284">
      <w:pPr>
        <w:numPr>
          <w:ilvl w:val="0"/>
          <w:numId w:val="67"/>
        </w:numPr>
        <w:rPr>
          <w:rFonts w:cs="Times New Roman"/>
          <w:lang w:val="x-none" w:eastAsia="x-none"/>
        </w:rPr>
      </w:pPr>
      <w:r w:rsidRPr="00497E1A">
        <w:rPr>
          <w:rFonts w:cs="Times New Roman"/>
          <w:lang w:val="x-none" w:eastAsia="x-none"/>
        </w:rPr>
        <w:t xml:space="preserve">Click the row of the </w:t>
      </w:r>
      <w:r w:rsidRPr="00497E1A">
        <w:rPr>
          <w:rFonts w:cs="Times New Roman"/>
          <w:lang w:eastAsia="x-none"/>
        </w:rPr>
        <w:t>Subject</w:t>
      </w:r>
      <w:r w:rsidRPr="00497E1A">
        <w:rPr>
          <w:rFonts w:cs="Times New Roman"/>
          <w:lang w:val="x-none" w:eastAsia="x-none"/>
        </w:rPr>
        <w:t xml:space="preserve"> that you want to </w:t>
      </w:r>
      <w:r w:rsidRPr="00497E1A">
        <w:rPr>
          <w:rFonts w:cs="Times New Roman"/>
          <w:lang w:eastAsia="x-none"/>
        </w:rPr>
        <w:t>update</w:t>
      </w:r>
      <w:r w:rsidRPr="00497E1A">
        <w:rPr>
          <w:rFonts w:cs="Times New Roman"/>
          <w:lang w:val="x-none" w:eastAsia="x-none"/>
        </w:rPr>
        <w:t xml:space="preserve">. </w:t>
      </w:r>
    </w:p>
    <w:p w14:paraId="77132434" w14:textId="77777777" w:rsidR="00D95284" w:rsidRDefault="00D95284" w:rsidP="00D95284">
      <w:pPr>
        <w:ind w:left="720"/>
        <w:rPr>
          <w:rFonts w:cs="Times New Roman"/>
          <w:lang w:eastAsia="x-none"/>
        </w:rPr>
      </w:pPr>
      <w:r w:rsidRPr="004F07B4">
        <w:rPr>
          <w:rFonts w:cs="Times New Roman"/>
          <w:lang w:val="x-none" w:eastAsia="x-none"/>
        </w:rPr>
        <w:t xml:space="preserve">The </w:t>
      </w:r>
      <w:r w:rsidRPr="004F07B4">
        <w:rPr>
          <w:rFonts w:cs="Times New Roman"/>
          <w:b/>
          <w:lang w:eastAsia="x-none"/>
        </w:rPr>
        <w:t xml:space="preserve">Subject </w:t>
      </w:r>
      <w:r w:rsidRPr="004F07B4">
        <w:rPr>
          <w:rFonts w:cs="Times New Roman"/>
          <w:b/>
          <w:lang w:val="x-none" w:eastAsia="x-none"/>
        </w:rPr>
        <w:t xml:space="preserve">View </w:t>
      </w:r>
      <w:r w:rsidRPr="004F07B4">
        <w:rPr>
          <w:rFonts w:cs="Times New Roman"/>
          <w:lang w:val="x-none" w:eastAsia="x-none"/>
        </w:rPr>
        <w:t xml:space="preserve">page appears. </w:t>
      </w:r>
      <w:r>
        <w:rPr>
          <w:rFonts w:cs="Times New Roman"/>
          <w:lang w:eastAsia="x-none"/>
        </w:rPr>
        <w:br/>
      </w:r>
    </w:p>
    <w:p w14:paraId="3460E1DE" w14:textId="078924BA" w:rsidR="00D95284" w:rsidRDefault="00D95284" w:rsidP="00D95284">
      <w:pPr>
        <w:numPr>
          <w:ilvl w:val="0"/>
          <w:numId w:val="67"/>
        </w:numPr>
      </w:pPr>
      <w:r>
        <w:t xml:space="preserve">Click </w:t>
      </w:r>
      <w:r w:rsidRPr="00497E1A">
        <w:rPr>
          <w:b/>
        </w:rPr>
        <w:t>ADD COLLECTION EVENT</w:t>
      </w:r>
      <w:r>
        <w:t xml:space="preserve"> button </w:t>
      </w:r>
      <w:r w:rsidR="00D22C61">
        <w:t>at the right</w:t>
      </w:r>
      <w:r>
        <w:t xml:space="preserve"> bottom of the page</w:t>
      </w:r>
    </w:p>
    <w:p w14:paraId="03C5C89C" w14:textId="3DEA1503" w:rsidR="00D95284" w:rsidRPr="004F07B4" w:rsidRDefault="00D95284" w:rsidP="00D95284">
      <w:pPr>
        <w:ind w:left="720"/>
        <w:rPr>
          <w:rFonts w:cs="Times New Roman"/>
          <w:lang w:val="x-none" w:eastAsia="x-none"/>
        </w:rPr>
      </w:pPr>
      <w:r>
        <w:t xml:space="preserve">The </w:t>
      </w:r>
      <w:r>
        <w:rPr>
          <w:b/>
        </w:rPr>
        <w:t>Add</w:t>
      </w:r>
      <w:r w:rsidRPr="00732468">
        <w:rPr>
          <w:b/>
        </w:rPr>
        <w:t xml:space="preserve"> Collection Event</w:t>
      </w:r>
      <w:r>
        <w:t xml:space="preserve"> area appears on the right.</w:t>
      </w:r>
      <w:r>
        <w:br/>
      </w:r>
      <w:r>
        <w:br/>
      </w:r>
      <w:r>
        <w:rPr>
          <w:noProof/>
        </w:rPr>
        <w:drawing>
          <wp:inline distT="0" distB="0" distL="0" distR="0" wp14:anchorId="38A24589" wp14:editId="445267F8">
            <wp:extent cx="6267450" cy="2895302"/>
            <wp:effectExtent l="19050" t="19050" r="19050" b="1968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276714" cy="2899581"/>
                    </a:xfrm>
                    <a:prstGeom prst="rect">
                      <a:avLst/>
                    </a:prstGeom>
                    <a:ln w="3175">
                      <a:solidFill>
                        <a:schemeClr val="tx1"/>
                      </a:solidFill>
                    </a:ln>
                  </pic:spPr>
                </pic:pic>
              </a:graphicData>
            </a:graphic>
          </wp:inline>
        </w:drawing>
      </w:r>
      <w:r>
        <w:rPr>
          <w:noProof/>
        </w:rPr>
        <w:br/>
      </w:r>
    </w:p>
    <w:p w14:paraId="55ADBCAC" w14:textId="77777777" w:rsidR="00D95284" w:rsidRPr="00120855" w:rsidRDefault="00D95284" w:rsidP="00D95284">
      <w:pPr>
        <w:numPr>
          <w:ilvl w:val="0"/>
          <w:numId w:val="69"/>
        </w:numPr>
        <w:outlineLvl w:val="2"/>
        <w:rPr>
          <w:rFonts w:ascii="Tahoma" w:hAnsi="Tahoma" w:cs="Times New Roman"/>
          <w:b/>
          <w:lang w:eastAsia="x-none"/>
        </w:rPr>
      </w:pPr>
      <w:r>
        <w:rPr>
          <w:rFonts w:ascii="Tahoma" w:hAnsi="Tahoma" w:cs="Times New Roman"/>
          <w:lang w:eastAsia="x-none"/>
        </w:rPr>
        <w:t xml:space="preserve">Select the </w:t>
      </w:r>
      <w:r w:rsidRPr="00120855">
        <w:rPr>
          <w:rFonts w:ascii="Tahoma" w:hAnsi="Tahoma" w:cs="Times New Roman"/>
          <w:b/>
          <w:lang w:eastAsia="x-none"/>
        </w:rPr>
        <w:t>Collection Event Type</w:t>
      </w:r>
      <w:r>
        <w:rPr>
          <w:rFonts w:ascii="Tahoma" w:hAnsi="Tahoma" w:cs="Times New Roman"/>
          <w:lang w:eastAsia="x-none"/>
        </w:rPr>
        <w:t>.</w:t>
      </w:r>
      <w:r>
        <w:rPr>
          <w:rFonts w:ascii="Tahoma" w:hAnsi="Tahoma" w:cs="Times New Roman"/>
          <w:lang w:eastAsia="x-none"/>
        </w:rPr>
        <w:br/>
      </w:r>
    </w:p>
    <w:p w14:paraId="052BEE93" w14:textId="77777777" w:rsidR="00D95284" w:rsidRPr="00C37CC0" w:rsidRDefault="00D95284" w:rsidP="00D95284">
      <w:pPr>
        <w:numPr>
          <w:ilvl w:val="0"/>
          <w:numId w:val="69"/>
        </w:numPr>
        <w:outlineLvl w:val="2"/>
        <w:rPr>
          <w:rFonts w:ascii="Tahoma" w:hAnsi="Tahoma" w:cs="Times New Roman"/>
          <w:b/>
          <w:lang w:eastAsia="x-none"/>
        </w:rPr>
      </w:pPr>
      <w:r w:rsidRPr="00C37CC0">
        <w:rPr>
          <w:rFonts w:ascii="Tahoma" w:hAnsi="Tahoma" w:cs="Times New Roman"/>
          <w:lang w:eastAsia="x-none"/>
        </w:rPr>
        <w:t xml:space="preserve">Select </w:t>
      </w:r>
      <w:r>
        <w:rPr>
          <w:rFonts w:ascii="Tahoma" w:hAnsi="Tahoma" w:cs="Times New Roman"/>
          <w:lang w:eastAsia="x-none"/>
        </w:rPr>
        <w:t>the</w:t>
      </w:r>
      <w:r>
        <w:rPr>
          <w:rFonts w:ascii="Tahoma" w:hAnsi="Tahoma" w:cs="Times New Roman"/>
          <w:b/>
          <w:lang w:eastAsia="x-none"/>
        </w:rPr>
        <w:t xml:space="preserve"> Visit Date</w:t>
      </w:r>
      <w:r w:rsidRPr="00497E1A">
        <w:rPr>
          <w:rFonts w:ascii="Tahoma" w:hAnsi="Tahoma" w:cs="Times New Roman"/>
          <w:lang w:eastAsia="x-none"/>
        </w:rPr>
        <w:t>.</w:t>
      </w:r>
      <w:r>
        <w:rPr>
          <w:rFonts w:ascii="Tahoma" w:hAnsi="Tahoma" w:cs="Times New Roman"/>
          <w:lang w:eastAsia="x-none"/>
        </w:rPr>
        <w:br/>
      </w:r>
    </w:p>
    <w:p w14:paraId="016C39F3" w14:textId="77777777" w:rsidR="00D95284" w:rsidRPr="00C37CC0" w:rsidRDefault="00D95284" w:rsidP="00D95284">
      <w:pPr>
        <w:numPr>
          <w:ilvl w:val="0"/>
          <w:numId w:val="69"/>
        </w:numPr>
        <w:outlineLvl w:val="2"/>
        <w:rPr>
          <w:rFonts w:ascii="Tahoma" w:hAnsi="Tahoma" w:cs="Times New Roman"/>
          <w:b/>
          <w:lang w:eastAsia="x-none"/>
        </w:rPr>
      </w:pPr>
      <w:r>
        <w:rPr>
          <w:rFonts w:ascii="Tahoma" w:hAnsi="Tahoma" w:cs="Times New Roman"/>
          <w:lang w:eastAsia="x-none"/>
        </w:rPr>
        <w:t xml:space="preserve">Input </w:t>
      </w:r>
      <w:r w:rsidRPr="00120855">
        <w:rPr>
          <w:rFonts w:ascii="Tahoma" w:hAnsi="Tahoma" w:cs="Times New Roman"/>
          <w:b/>
          <w:lang w:eastAsia="x-none"/>
        </w:rPr>
        <w:t>Collection Event Comments</w:t>
      </w:r>
      <w:r>
        <w:rPr>
          <w:rFonts w:ascii="Tahoma" w:hAnsi="Tahoma" w:cs="Times New Roman"/>
          <w:lang w:eastAsia="x-none"/>
        </w:rPr>
        <w:t>, if needed.</w:t>
      </w:r>
      <w:r>
        <w:rPr>
          <w:rFonts w:ascii="Tahoma" w:hAnsi="Tahoma" w:cs="Times New Roman"/>
          <w:lang w:eastAsia="x-none"/>
        </w:rPr>
        <w:br/>
      </w:r>
    </w:p>
    <w:p w14:paraId="2FF7C9C3" w14:textId="77777777" w:rsidR="00D95284" w:rsidRPr="00732468" w:rsidRDefault="00D95284" w:rsidP="00D95284">
      <w:pPr>
        <w:numPr>
          <w:ilvl w:val="0"/>
          <w:numId w:val="69"/>
        </w:numPr>
        <w:outlineLvl w:val="2"/>
        <w:rPr>
          <w:rFonts w:ascii="Tahoma" w:hAnsi="Tahoma" w:cs="Times New Roman"/>
          <w:b/>
          <w:lang w:eastAsia="x-none"/>
        </w:rPr>
      </w:pPr>
      <w:r>
        <w:rPr>
          <w:rFonts w:ascii="Tahoma" w:hAnsi="Tahoma" w:cs="Times New Roman"/>
          <w:lang w:eastAsia="x-none"/>
        </w:rPr>
        <w:t xml:space="preserve">Click </w:t>
      </w:r>
      <w:r>
        <w:rPr>
          <w:rFonts w:ascii="Tahoma" w:hAnsi="Tahoma" w:cs="Times New Roman"/>
          <w:b/>
          <w:lang w:eastAsia="x-none"/>
        </w:rPr>
        <w:t>SAVE</w:t>
      </w:r>
      <w:r>
        <w:rPr>
          <w:rFonts w:ascii="Tahoma" w:hAnsi="Tahoma" w:cs="Times New Roman"/>
          <w:lang w:eastAsia="x-none"/>
        </w:rPr>
        <w:t>.</w:t>
      </w:r>
      <w:r>
        <w:rPr>
          <w:rFonts w:ascii="Tahoma" w:hAnsi="Tahoma" w:cs="Times New Roman"/>
          <w:b/>
          <w:lang w:eastAsia="x-none"/>
        </w:rPr>
        <w:br/>
      </w:r>
      <w:r>
        <w:rPr>
          <w:rFonts w:ascii="Tahoma" w:hAnsi="Tahoma" w:cs="Times New Roman"/>
          <w:lang w:eastAsia="x-none"/>
        </w:rPr>
        <w:t xml:space="preserve">The Collection Event information is saved. </w:t>
      </w:r>
    </w:p>
    <w:p w14:paraId="7570B11D" w14:textId="37521A5A" w:rsidR="00B266DC" w:rsidRDefault="00D95284" w:rsidP="00D95284">
      <w:pPr>
        <w:ind w:left="720"/>
        <w:outlineLvl w:val="2"/>
        <w:rPr>
          <w:ins w:id="1289" w:author="Sayali Dev" w:date="2018-01-08T19:01:00Z"/>
          <w:rFonts w:ascii="Tahoma" w:hAnsi="Tahoma" w:cs="Times New Roman"/>
          <w:lang w:eastAsia="x-none"/>
        </w:rPr>
      </w:pPr>
      <w:r w:rsidRPr="00732468">
        <w:rPr>
          <w:rFonts w:ascii="Tahoma" w:hAnsi="Tahoma" w:cs="Times New Roman"/>
          <w:b/>
          <w:lang w:eastAsia="x-none"/>
        </w:rPr>
        <w:t>Note</w:t>
      </w:r>
      <w:r>
        <w:rPr>
          <w:rFonts w:ascii="Tahoma" w:hAnsi="Tahoma" w:cs="Times New Roman"/>
          <w:lang w:eastAsia="x-none"/>
        </w:rPr>
        <w:t>: Refer to</w:t>
      </w:r>
      <w:ins w:id="1290" w:author="Sayali Dev" w:date="2018-01-08T19:01:00Z">
        <w:r w:rsidR="00B266DC">
          <w:rPr>
            <w:rFonts w:ascii="Tahoma" w:hAnsi="Tahoma" w:cs="Times New Roman"/>
            <w:lang w:eastAsia="x-none"/>
          </w:rPr>
          <w:t>:</w:t>
        </w:r>
      </w:ins>
    </w:p>
    <w:p w14:paraId="1DB089EA" w14:textId="5FCAE554" w:rsidR="00B266DC" w:rsidRPr="00B266DC" w:rsidRDefault="00B266DC" w:rsidP="00D95284">
      <w:pPr>
        <w:ind w:left="720"/>
        <w:outlineLvl w:val="2"/>
        <w:rPr>
          <w:ins w:id="1291" w:author="Sayali Dev" w:date="2018-01-08T19:01:00Z"/>
          <w:rStyle w:val="Hyperlink"/>
          <w:b/>
          <w:rPrChange w:id="1292" w:author="Sayali Dev" w:date="2018-01-08T19:01:00Z">
            <w:rPr>
              <w:ins w:id="1293" w:author="Sayali Dev" w:date="2018-01-08T19:01:00Z"/>
              <w:rFonts w:ascii="Tahoma" w:hAnsi="Tahoma" w:cs="Times New Roman"/>
              <w:lang w:eastAsia="x-none"/>
            </w:rPr>
          </w:rPrChange>
        </w:rPr>
      </w:pPr>
      <w:ins w:id="1294" w:author="Sayali Dev" w:date="2018-01-08T19:02:00Z">
        <w:r>
          <w:rPr>
            <w:rStyle w:val="Hyperlink"/>
            <w:rFonts w:ascii="Tahoma" w:hAnsi="Tahoma" w:cs="Times New Roman"/>
            <w:b/>
            <w:lang w:eastAsia="x-none"/>
          </w:rPr>
          <w:fldChar w:fldCharType="begin"/>
        </w:r>
        <w:r>
          <w:rPr>
            <w:rStyle w:val="Hyperlink"/>
            <w:rFonts w:ascii="Tahoma" w:hAnsi="Tahoma" w:cs="Times New Roman"/>
            <w:b/>
            <w:lang w:eastAsia="x-none"/>
          </w:rPr>
          <w:instrText xml:space="preserve"> HYPERLINK  \l "_Completing_Requsition_Forms" </w:instrText>
        </w:r>
        <w:r>
          <w:rPr>
            <w:rStyle w:val="Hyperlink"/>
            <w:rFonts w:ascii="Tahoma" w:hAnsi="Tahoma" w:cs="Times New Roman"/>
            <w:b/>
            <w:lang w:eastAsia="x-none"/>
          </w:rPr>
          <w:fldChar w:fldCharType="separate"/>
        </w:r>
        <w:r w:rsidRPr="00B266DC">
          <w:rPr>
            <w:rStyle w:val="Hyperlink"/>
            <w:rFonts w:ascii="Tahoma" w:hAnsi="Tahoma" w:cs="Times New Roman"/>
            <w:b/>
            <w:lang w:eastAsia="x-none"/>
          </w:rPr>
          <w:t>Completing requisition forms</w:t>
        </w:r>
        <w:r>
          <w:rPr>
            <w:rStyle w:val="Hyperlink"/>
            <w:rFonts w:ascii="Tahoma" w:hAnsi="Tahoma" w:cs="Times New Roman"/>
            <w:b/>
            <w:lang w:eastAsia="x-none"/>
          </w:rPr>
          <w:fldChar w:fldCharType="end"/>
        </w:r>
      </w:ins>
      <w:r w:rsidR="00D95284" w:rsidRPr="00B266DC">
        <w:rPr>
          <w:rStyle w:val="Hyperlink"/>
          <w:b/>
        </w:rPr>
        <w:t xml:space="preserve"> </w:t>
      </w:r>
      <w:ins w:id="1295" w:author="Sayali Dev" w:date="2018-01-08T19:01:00Z">
        <w:r w:rsidRPr="00B266DC">
          <w:rPr>
            <w:rFonts w:ascii="Tahoma" w:hAnsi="Tahoma" w:cs="Times New Roman"/>
            <w:lang w:eastAsia="x-none"/>
            <w:rPrChange w:id="1296" w:author="Sayali Dev" w:date="2018-01-08T19:02:00Z">
              <w:rPr>
                <w:rStyle w:val="Hyperlink"/>
                <w:b/>
              </w:rPr>
            </w:rPrChange>
          </w:rPr>
          <w:t>to complete requisition form for the order.</w:t>
        </w:r>
      </w:ins>
    </w:p>
    <w:p w14:paraId="5004174E" w14:textId="077E91EB" w:rsidR="00D95284" w:rsidRPr="00EF32EE" w:rsidDel="00B266DC" w:rsidRDefault="007B1ACA" w:rsidP="00D95284">
      <w:pPr>
        <w:ind w:left="720"/>
        <w:outlineLvl w:val="2"/>
        <w:rPr>
          <w:del w:id="1297" w:author="Sayali Dev" w:date="2018-01-08T19:01:00Z"/>
          <w:rFonts w:ascii="Tahoma" w:hAnsi="Tahoma" w:cs="Times New Roman"/>
          <w:b/>
          <w:lang w:eastAsia="x-none"/>
        </w:rPr>
      </w:pPr>
      <w:r>
        <w:fldChar w:fldCharType="begin"/>
      </w:r>
      <w:ins w:id="1298" w:author="Sayali Dev" w:date="2018-01-08T18:39:00Z">
        <w:r w:rsidR="00480E06">
          <w:instrText>HYPERLINK  \l "_Assigning_Collected_Specimen"</w:instrText>
        </w:r>
      </w:ins>
      <w:del w:id="1299" w:author="Sayali Dev" w:date="2018-01-08T18:38:00Z">
        <w:r w:rsidDel="00480E06">
          <w:delInstrText xml:space="preserve"> HYPERLINK \l "_Assigning_a_Kit_1" </w:delInstrText>
        </w:r>
      </w:del>
      <w:r>
        <w:fldChar w:fldCharType="separate"/>
      </w:r>
      <w:del w:id="1300" w:author="Sayali Dev" w:date="2018-01-08T18:39:00Z">
        <w:r w:rsidR="00D95284" w:rsidDel="00480E06">
          <w:rPr>
            <w:rStyle w:val="Hyperlink"/>
            <w:rFonts w:ascii="Tahoma" w:hAnsi="Tahoma" w:cs="Times New Roman"/>
            <w:b/>
            <w:lang w:eastAsia="x-none"/>
          </w:rPr>
          <w:delText>Assigning a Kit to a Subject</w:delText>
        </w:r>
      </w:del>
      <w:ins w:id="1301" w:author="Sayali Dev" w:date="2018-01-08T18:39:00Z">
        <w:r w:rsidR="00480E06">
          <w:rPr>
            <w:rStyle w:val="Hyperlink"/>
            <w:rFonts w:ascii="Tahoma" w:hAnsi="Tahoma" w:cs="Times New Roman"/>
            <w:b/>
            <w:lang w:eastAsia="x-none"/>
          </w:rPr>
          <w:t>Assigning a Collected Specimen to a Patient</w:t>
        </w:r>
      </w:ins>
      <w:r>
        <w:rPr>
          <w:rStyle w:val="Hyperlink"/>
          <w:rFonts w:ascii="Tahoma" w:hAnsi="Tahoma" w:cs="Times New Roman"/>
          <w:b/>
          <w:lang w:eastAsia="x-none"/>
        </w:rPr>
        <w:fldChar w:fldCharType="end"/>
      </w:r>
      <w:r w:rsidR="00D95284">
        <w:rPr>
          <w:rFonts w:ascii="Tahoma" w:hAnsi="Tahoma" w:cs="Times New Roman"/>
          <w:lang w:eastAsia="x-none"/>
        </w:rPr>
        <w:t xml:space="preserve"> to assign a </w:t>
      </w:r>
      <w:ins w:id="1302" w:author="Sayali Dev" w:date="2018-01-08T18:38:00Z">
        <w:r w:rsidR="00480E06">
          <w:rPr>
            <w:rFonts w:ascii="Tahoma" w:hAnsi="Tahoma" w:cs="Times New Roman"/>
            <w:lang w:eastAsia="x-none"/>
          </w:rPr>
          <w:t>specimen</w:t>
        </w:r>
      </w:ins>
      <w:del w:id="1303" w:author="Sayali Dev" w:date="2018-01-08T18:38:00Z">
        <w:r w:rsidR="00D95284" w:rsidDel="00480E06">
          <w:rPr>
            <w:rFonts w:ascii="Tahoma" w:hAnsi="Tahoma" w:cs="Times New Roman"/>
            <w:lang w:eastAsia="x-none"/>
          </w:rPr>
          <w:delText>kit</w:delText>
        </w:r>
      </w:del>
      <w:r w:rsidR="00D95284">
        <w:rPr>
          <w:rFonts w:ascii="Tahoma" w:hAnsi="Tahoma" w:cs="Times New Roman"/>
          <w:lang w:eastAsia="x-none"/>
        </w:rPr>
        <w:t xml:space="preserve"> for the added collection event</w:t>
      </w:r>
      <w:ins w:id="1304" w:author="Sayali Dev" w:date="2018-01-08T18:59:00Z">
        <w:r w:rsidR="00B266DC">
          <w:rPr>
            <w:rFonts w:ascii="Tahoma" w:hAnsi="Tahoma" w:cs="Times New Roman"/>
            <w:lang w:eastAsia="x-none"/>
          </w:rPr>
          <w:t xml:space="preserve"> for the order placed </w:t>
        </w:r>
      </w:ins>
      <w:del w:id="1305" w:author="Sayali Dev" w:date="2018-01-08T18:59:00Z">
        <w:r w:rsidR="00D95284" w:rsidDel="001D02C5">
          <w:rPr>
            <w:rFonts w:ascii="Tahoma" w:hAnsi="Tahoma" w:cs="Times New Roman"/>
            <w:lang w:eastAsia="x-none"/>
          </w:rPr>
          <w:delText>.</w:delText>
        </w:r>
      </w:del>
    </w:p>
    <w:p w14:paraId="500559E8" w14:textId="77777777" w:rsidR="00D95284" w:rsidDel="00B266DC" w:rsidRDefault="00D95284" w:rsidP="0089250F">
      <w:pPr>
        <w:pStyle w:val="Heading1"/>
        <w:rPr>
          <w:del w:id="1306" w:author="Sayali Dev" w:date="2018-01-08T19:01:00Z"/>
        </w:rPr>
      </w:pPr>
    </w:p>
    <w:p w14:paraId="4A9D9F92" w14:textId="77777777" w:rsidR="00D95284" w:rsidRDefault="00D95284">
      <w:pPr>
        <w:ind w:left="720"/>
        <w:outlineLvl w:val="2"/>
        <w:pPrChange w:id="1307" w:author="Sayali Dev" w:date="2018-01-08T19:01:00Z">
          <w:pPr>
            <w:pStyle w:val="Heading1"/>
          </w:pPr>
        </w:pPrChange>
      </w:pPr>
    </w:p>
    <w:p w14:paraId="0D408348" w14:textId="246C36EA" w:rsidR="00D95284" w:rsidDel="002C7C3D" w:rsidRDefault="00D95284" w:rsidP="0089250F">
      <w:pPr>
        <w:pStyle w:val="Heading1"/>
        <w:rPr>
          <w:del w:id="1308" w:author="Sayali Dev" w:date="2018-01-22T17:33:00Z"/>
        </w:rPr>
      </w:pPr>
    </w:p>
    <w:p w14:paraId="2DFD2D00" w14:textId="7FF86786" w:rsidR="0042224E" w:rsidDel="007B77A9" w:rsidRDefault="0042224E" w:rsidP="0089250F">
      <w:pPr>
        <w:pStyle w:val="Heading1"/>
        <w:rPr>
          <w:del w:id="1309" w:author="Sayali Dev" w:date="2018-01-08T17:07:00Z"/>
        </w:rPr>
      </w:pPr>
      <w:del w:id="1310" w:author="Sayali Dev" w:date="2018-01-08T17:07:00Z">
        <w:r w:rsidDel="007B77A9">
          <w:delText>Recording the Use of a Kit</w:delText>
        </w:r>
      </w:del>
    </w:p>
    <w:p w14:paraId="64B411A5" w14:textId="77A87B75" w:rsidR="0042224E" w:rsidDel="007B77A9" w:rsidRDefault="0042224E" w:rsidP="007E6878">
      <w:pPr>
        <w:rPr>
          <w:del w:id="1311" w:author="Sayali Dev" w:date="2018-01-08T17:07:00Z"/>
        </w:rPr>
      </w:pPr>
    </w:p>
    <w:p w14:paraId="1DD7A8A5" w14:textId="15953A68" w:rsidR="00A12B5C" w:rsidDel="007B77A9" w:rsidRDefault="00A12B5C" w:rsidP="00A12B5C">
      <w:pPr>
        <w:rPr>
          <w:del w:id="1312" w:author="Sayali Dev" w:date="2018-01-08T17:07:00Z"/>
          <w:lang w:eastAsia="x-none"/>
        </w:rPr>
      </w:pPr>
      <w:del w:id="1313" w:author="Sayali Dev" w:date="2018-01-08T17:07:00Z">
        <w:r w:rsidDel="007B77A9">
          <w:rPr>
            <w:lang w:eastAsia="x-none"/>
          </w:rPr>
          <w:delText>In case, specimen collection is not done on subject screen, you can alternatively follow the below process to collect specimens and record the use of kit.</w:delText>
        </w:r>
      </w:del>
    </w:p>
    <w:p w14:paraId="1BF76858" w14:textId="18EE67D9" w:rsidR="00A12B5C" w:rsidDel="007B77A9" w:rsidRDefault="00A12B5C" w:rsidP="007E6878">
      <w:pPr>
        <w:rPr>
          <w:del w:id="1314" w:author="Sayali Dev" w:date="2018-01-08T17:07:00Z"/>
        </w:rPr>
      </w:pPr>
    </w:p>
    <w:p w14:paraId="6B15CD11" w14:textId="20CD6B54" w:rsidR="0089250F" w:rsidDel="007B77A9" w:rsidRDefault="0089250F" w:rsidP="0089250F">
      <w:pPr>
        <w:pStyle w:val="Heading3"/>
        <w:rPr>
          <w:del w:id="1315" w:author="Sayali Dev" w:date="2018-01-08T17:07:00Z"/>
        </w:rPr>
      </w:pPr>
      <w:del w:id="1316" w:author="Sayali Dev" w:date="2018-01-08T17:07:00Z">
        <w:r w:rsidDel="007B77A9">
          <w:delText>Viewing a List of Kits</w:delText>
        </w:r>
      </w:del>
    </w:p>
    <w:p w14:paraId="3E68F51E" w14:textId="68F642A4" w:rsidR="0089250F" w:rsidDel="007B77A9" w:rsidRDefault="0089250F" w:rsidP="0089250F">
      <w:pPr>
        <w:ind w:right="540"/>
        <w:rPr>
          <w:del w:id="1317" w:author="Sayali Dev" w:date="2018-01-08T17:07:00Z"/>
        </w:rPr>
      </w:pPr>
    </w:p>
    <w:p w14:paraId="5B90681F" w14:textId="4A677AC0" w:rsidR="0089250F" w:rsidDel="007B77A9" w:rsidRDefault="0089250F" w:rsidP="0089250F">
      <w:pPr>
        <w:ind w:right="540"/>
        <w:rPr>
          <w:del w:id="1318" w:author="Sayali Dev" w:date="2018-01-08T17:07:00Z"/>
        </w:rPr>
      </w:pPr>
      <w:del w:id="1319" w:author="Sayali Dev" w:date="2018-01-08T17:07:00Z">
        <w:r w:rsidDel="007B77A9">
          <w:delText xml:space="preserve">To view a list of kits: </w:delText>
        </w:r>
      </w:del>
    </w:p>
    <w:p w14:paraId="4DF76080" w14:textId="7EDCE42C" w:rsidR="00065AE9" w:rsidDel="007B77A9" w:rsidRDefault="00065AE9" w:rsidP="0089250F">
      <w:pPr>
        <w:ind w:right="540"/>
        <w:rPr>
          <w:del w:id="1320" w:author="Sayali Dev" w:date="2018-01-08T17:07:00Z"/>
        </w:rPr>
      </w:pPr>
    </w:p>
    <w:p w14:paraId="263DF647" w14:textId="5257B733" w:rsidR="0089250F" w:rsidDel="007B77A9" w:rsidRDefault="0089250F" w:rsidP="00CD2BE5">
      <w:pPr>
        <w:numPr>
          <w:ilvl w:val="0"/>
          <w:numId w:val="29"/>
        </w:numPr>
        <w:ind w:right="540"/>
        <w:rPr>
          <w:del w:id="1321" w:author="Sayali Dev" w:date="2018-01-08T17:07:00Z"/>
        </w:rPr>
      </w:pPr>
      <w:del w:id="1322" w:author="Sayali Dev" w:date="2018-01-08T17:07:00Z">
        <w:r w:rsidDel="007B77A9">
          <w:delText>Log on to the application using your log</w:delText>
        </w:r>
        <w:r w:rsidR="00593E8B" w:rsidDel="007B77A9">
          <w:delText>i</w:delText>
        </w:r>
        <w:r w:rsidDel="007B77A9">
          <w:delText>n credentials.</w:delText>
        </w:r>
      </w:del>
    </w:p>
    <w:p w14:paraId="321DCB39" w14:textId="0A1BFEB1" w:rsidR="0089250F" w:rsidDel="007B77A9" w:rsidRDefault="0089250F" w:rsidP="0089250F">
      <w:pPr>
        <w:ind w:left="720" w:right="540"/>
        <w:rPr>
          <w:del w:id="1323" w:author="Sayali Dev" w:date="2018-01-08T17:07:00Z"/>
        </w:rPr>
      </w:pPr>
    </w:p>
    <w:p w14:paraId="3C0A23D9" w14:textId="3F798253" w:rsidR="0089250F" w:rsidDel="007B77A9" w:rsidRDefault="0089250F" w:rsidP="00CD2BE5">
      <w:pPr>
        <w:numPr>
          <w:ilvl w:val="0"/>
          <w:numId w:val="29"/>
        </w:numPr>
        <w:ind w:right="540"/>
        <w:rPr>
          <w:del w:id="1324" w:author="Sayali Dev" w:date="2018-01-08T17:07:00Z"/>
        </w:rPr>
      </w:pPr>
      <w:del w:id="1325" w:author="Sayali Dev" w:date="2018-01-08T17:07:00Z">
        <w:r w:rsidDel="007B77A9">
          <w:delText xml:space="preserve">Point to the arrow of the </w:delText>
        </w:r>
        <w:r w:rsidRPr="00F9517E" w:rsidDel="007B77A9">
          <w:rPr>
            <w:b/>
          </w:rPr>
          <w:delText>BMS</w:delText>
        </w:r>
        <w:r w:rsidDel="007B77A9">
          <w:delText xml:space="preserve"> tab, and then c</w:delText>
        </w:r>
        <w:r w:rsidRPr="00585562" w:rsidDel="007B77A9">
          <w:delText xml:space="preserve">lick </w:delText>
        </w:r>
        <w:r w:rsidDel="007B77A9">
          <w:rPr>
            <w:b/>
          </w:rPr>
          <w:delText>Kits Inventory.</w:delText>
        </w:r>
        <w:r w:rsidRPr="00585562" w:rsidDel="007B77A9">
          <w:delText xml:space="preserve"> </w:delText>
        </w:r>
        <w:r w:rsidDel="007B77A9">
          <w:br/>
        </w:r>
        <w:r w:rsidRPr="00585562" w:rsidDel="007B77A9">
          <w:delText xml:space="preserve">The </w:delText>
        </w:r>
        <w:r w:rsidDel="007B77A9">
          <w:rPr>
            <w:b/>
          </w:rPr>
          <w:delText>K</w:delText>
        </w:r>
        <w:r w:rsidRPr="00FB4A09" w:rsidDel="007B77A9">
          <w:rPr>
            <w:b/>
          </w:rPr>
          <w:delText>it</w:delText>
        </w:r>
        <w:r w:rsidDel="007B77A9">
          <w:rPr>
            <w:b/>
          </w:rPr>
          <w:delText xml:space="preserve"> S</w:delText>
        </w:r>
        <w:r w:rsidRPr="00FB4A09" w:rsidDel="007B77A9">
          <w:rPr>
            <w:b/>
          </w:rPr>
          <w:delText>earch</w:delText>
        </w:r>
        <w:r w:rsidRPr="00585562" w:rsidDel="007B77A9">
          <w:delText xml:space="preserve"> </w:delText>
        </w:r>
        <w:r w:rsidDel="007B77A9">
          <w:delText>page appears.</w:delText>
        </w:r>
        <w:r w:rsidDel="007B77A9">
          <w:br/>
        </w:r>
      </w:del>
    </w:p>
    <w:p w14:paraId="6C0E0303" w14:textId="62DDEDB2" w:rsidR="0089250F" w:rsidDel="007B77A9" w:rsidRDefault="0089250F" w:rsidP="00CD2BE5">
      <w:pPr>
        <w:numPr>
          <w:ilvl w:val="0"/>
          <w:numId w:val="29"/>
        </w:numPr>
        <w:ind w:right="540"/>
        <w:rPr>
          <w:del w:id="1326" w:author="Sayali Dev" w:date="2018-01-08T17:07:00Z"/>
        </w:rPr>
      </w:pPr>
      <w:del w:id="1327" w:author="Sayali Dev" w:date="2018-01-08T17:07:00Z">
        <w:r w:rsidDel="007B77A9">
          <w:delText xml:space="preserve">Click </w:delText>
        </w:r>
        <w:r w:rsidRPr="00F40D78" w:rsidDel="007B77A9">
          <w:rPr>
            <w:b/>
          </w:rPr>
          <w:delText>SEARCH</w:delText>
        </w:r>
        <w:r w:rsidDel="007B77A9">
          <w:delText>.</w:delText>
        </w:r>
        <w:r w:rsidDel="007B77A9">
          <w:br/>
          <w:delText>The k</w:delText>
        </w:r>
        <w:r w:rsidRPr="00AE5860" w:rsidDel="007B77A9">
          <w:delText xml:space="preserve">it </w:delText>
        </w:r>
        <w:r w:rsidDel="007B77A9">
          <w:delText>s</w:delText>
        </w:r>
        <w:r w:rsidRPr="00AE5860" w:rsidDel="007B77A9">
          <w:delText xml:space="preserve">earch </w:delText>
        </w:r>
        <w:r w:rsidR="00DA6262" w:rsidDel="007B77A9">
          <w:delText>page displays a list of kits</w:delText>
        </w:r>
        <w:r w:rsidDel="007B77A9">
          <w:delText>.</w:delText>
        </w:r>
      </w:del>
    </w:p>
    <w:p w14:paraId="7096795B" w14:textId="76F4A592" w:rsidR="0089250F" w:rsidDel="007B77A9" w:rsidRDefault="0089250F" w:rsidP="0089250F">
      <w:pPr>
        <w:rPr>
          <w:del w:id="1328" w:author="Sayali Dev" w:date="2018-01-08T17:07:00Z"/>
          <w:lang w:eastAsia="x-none"/>
        </w:rPr>
      </w:pPr>
    </w:p>
    <w:p w14:paraId="57BA8E38" w14:textId="402E8761" w:rsidR="0089250F" w:rsidDel="007B77A9" w:rsidRDefault="002578BB" w:rsidP="0089250F">
      <w:pPr>
        <w:ind w:left="720"/>
        <w:rPr>
          <w:del w:id="1329" w:author="Sayali Dev" w:date="2018-01-08T17:07:00Z"/>
          <w:lang w:eastAsia="x-none"/>
        </w:rPr>
      </w:pPr>
      <w:del w:id="1330" w:author="Sayali Dev" w:date="2018-01-08T17:07:00Z">
        <w:r w:rsidDel="007B77A9">
          <w:rPr>
            <w:noProof/>
          </w:rPr>
          <w:drawing>
            <wp:inline distT="0" distB="0" distL="0" distR="0" wp14:anchorId="20E40788" wp14:editId="4719A0D1">
              <wp:extent cx="6162675" cy="5295900"/>
              <wp:effectExtent l="19050" t="19050" r="28575" b="190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162675" cy="5295900"/>
                      </a:xfrm>
                      <a:prstGeom prst="rect">
                        <a:avLst/>
                      </a:prstGeom>
                      <a:noFill/>
                      <a:ln w="3175">
                        <a:solidFill>
                          <a:schemeClr val="tx1"/>
                        </a:solidFill>
                      </a:ln>
                    </pic:spPr>
                  </pic:pic>
                </a:graphicData>
              </a:graphic>
            </wp:inline>
          </w:drawing>
        </w:r>
      </w:del>
    </w:p>
    <w:p w14:paraId="2AEEE56B" w14:textId="67CA6254" w:rsidR="0089250F" w:rsidDel="007B77A9" w:rsidRDefault="00513D42" w:rsidP="0089250F">
      <w:pPr>
        <w:ind w:right="540"/>
        <w:rPr>
          <w:del w:id="1331" w:author="Sayali Dev" w:date="2018-01-08T17:07:00Z"/>
        </w:rPr>
      </w:pPr>
      <w:del w:id="1332" w:author="Sayali Dev" w:date="2018-01-08T17:07:00Z">
        <w:r w:rsidDel="007B77A9">
          <w:br/>
        </w:r>
      </w:del>
    </w:p>
    <w:p w14:paraId="29E40301" w14:textId="57CE995D" w:rsidR="0089250F" w:rsidDel="007B77A9" w:rsidRDefault="0089250F" w:rsidP="00CD2BE5">
      <w:pPr>
        <w:numPr>
          <w:ilvl w:val="0"/>
          <w:numId w:val="29"/>
        </w:numPr>
        <w:ind w:right="540"/>
        <w:rPr>
          <w:del w:id="1333" w:author="Sayali Dev" w:date="2018-01-08T17:07:00Z"/>
        </w:rPr>
      </w:pPr>
      <w:del w:id="1334" w:author="Sayali Dev" w:date="2018-01-08T17:07:00Z">
        <w:r w:rsidDel="007B77A9">
          <w:delText xml:space="preserve">To search for a specific kit, </w:delText>
        </w:r>
        <w:r w:rsidR="00DD32A2" w:rsidDel="007B77A9">
          <w:delText xml:space="preserve">type the Identifier of the kit in the </w:delText>
        </w:r>
        <w:r w:rsidR="00DD32A2" w:rsidRPr="00DD32A2" w:rsidDel="007B77A9">
          <w:rPr>
            <w:b/>
          </w:rPr>
          <w:delText>Kit Identifier</w:delText>
        </w:r>
        <w:r w:rsidR="00DD32A2" w:rsidDel="007B77A9">
          <w:delText xml:space="preserve"> box</w:delText>
        </w:r>
        <w:r w:rsidDel="007B77A9">
          <w:delText xml:space="preserve">. </w:delText>
        </w:r>
        <w:r w:rsidR="00FB368C" w:rsidDel="007B77A9">
          <w:delText>Or s</w:delText>
        </w:r>
        <w:r w:rsidR="00FB368C" w:rsidRPr="00E63C3C" w:rsidDel="007B77A9">
          <w:delText xml:space="preserve">pecify </w:delText>
        </w:r>
        <w:r w:rsidR="00FB368C" w:rsidDel="007B77A9">
          <w:delText xml:space="preserve">other </w:delText>
        </w:r>
        <w:r w:rsidR="00FB368C" w:rsidRPr="00E63C3C" w:rsidDel="007B77A9">
          <w:delText xml:space="preserve">search criteria by completing </w:delText>
        </w:r>
        <w:r w:rsidR="00FB368C" w:rsidDel="007B77A9">
          <w:delText xml:space="preserve">one or more </w:delText>
        </w:r>
        <w:r w:rsidR="00FB368C" w:rsidRPr="00E63C3C" w:rsidDel="007B77A9">
          <w:delText>fields</w:delText>
        </w:r>
        <w:r w:rsidR="00FB368C" w:rsidDel="007B77A9">
          <w:delText xml:space="preserve"> in the </w:delText>
        </w:r>
        <w:r w:rsidR="00FB368C" w:rsidRPr="00EC7BEA" w:rsidDel="007B77A9">
          <w:rPr>
            <w:b/>
          </w:rPr>
          <w:delText>Kit Search</w:delText>
        </w:r>
        <w:r w:rsidR="00FB368C" w:rsidDel="007B77A9">
          <w:delText xml:space="preserve"> pane.</w:delText>
        </w:r>
      </w:del>
    </w:p>
    <w:p w14:paraId="2B53FBA1" w14:textId="0D14AF79" w:rsidR="00FB368C" w:rsidRPr="0070334C" w:rsidDel="007B77A9" w:rsidRDefault="0089250F" w:rsidP="00FB368C">
      <w:pPr>
        <w:ind w:left="720" w:right="540"/>
        <w:rPr>
          <w:del w:id="1335" w:author="Sayali Dev" w:date="2018-01-08T17:07:00Z"/>
          <w:b/>
        </w:rPr>
      </w:pPr>
      <w:del w:id="1336" w:author="Sayali Dev" w:date="2018-01-08T17:07:00Z">
        <w:r w:rsidRPr="0070334C" w:rsidDel="007B77A9">
          <w:rPr>
            <w:b/>
          </w:rPr>
          <w:delText xml:space="preserve">Note: </w:delText>
        </w:r>
      </w:del>
    </w:p>
    <w:p w14:paraId="4FE92727" w14:textId="24AFB860" w:rsidR="00FB368C" w:rsidDel="007B77A9" w:rsidRDefault="00FB368C" w:rsidP="00CD2BE5">
      <w:pPr>
        <w:numPr>
          <w:ilvl w:val="0"/>
          <w:numId w:val="19"/>
        </w:numPr>
        <w:ind w:left="1440" w:right="540"/>
        <w:rPr>
          <w:del w:id="1337" w:author="Sayali Dev" w:date="2018-01-08T17:07:00Z"/>
        </w:rPr>
      </w:pPr>
      <w:del w:id="1338" w:author="Sayali Dev" w:date="2018-01-08T17:07:00Z">
        <w:r w:rsidDel="007B77A9">
          <w:delText xml:space="preserve">You can use one field or a combination of fields to search for a kit. </w:delText>
        </w:r>
      </w:del>
    </w:p>
    <w:p w14:paraId="3E8FF0F0" w14:textId="2E251E26" w:rsidR="00FB368C" w:rsidDel="007B77A9" w:rsidRDefault="00FB368C" w:rsidP="00CD2BE5">
      <w:pPr>
        <w:numPr>
          <w:ilvl w:val="0"/>
          <w:numId w:val="19"/>
        </w:numPr>
        <w:ind w:left="1440" w:right="540"/>
        <w:rPr>
          <w:del w:id="1339" w:author="Sayali Dev" w:date="2018-01-08T17:07:00Z"/>
        </w:rPr>
      </w:pPr>
      <w:del w:id="1340" w:author="Sayali Dev" w:date="2018-01-08T17:07:00Z">
        <w:r w:rsidDel="007B77A9">
          <w:delText xml:space="preserve">You can type the full or partial value in a search field along with an asterisk (*) before or after the partial value. For example, if you type </w:delText>
        </w:r>
        <w:r w:rsidRPr="00914542" w:rsidDel="007B77A9">
          <w:rPr>
            <w:b/>
          </w:rPr>
          <w:delText>02*</w:delText>
        </w:r>
        <w:r w:rsidDel="007B77A9">
          <w:delText xml:space="preserve">, you obtain records that begin with 02. If you type </w:delText>
        </w:r>
        <w:r w:rsidRPr="00914542" w:rsidDel="007B77A9">
          <w:rPr>
            <w:b/>
          </w:rPr>
          <w:delText>*02</w:delText>
        </w:r>
        <w:r w:rsidDel="007B77A9">
          <w:delText>, you obtain records that end with 02</w:delText>
        </w:r>
      </w:del>
    </w:p>
    <w:p w14:paraId="331B0500" w14:textId="61026F2B" w:rsidR="0089250F" w:rsidRPr="00E63C3C" w:rsidDel="007B77A9" w:rsidRDefault="0089250F" w:rsidP="00FB368C">
      <w:pPr>
        <w:ind w:left="720" w:right="540"/>
        <w:rPr>
          <w:del w:id="1341" w:author="Sayali Dev" w:date="2018-01-08T17:07:00Z"/>
        </w:rPr>
      </w:pPr>
    </w:p>
    <w:p w14:paraId="2E9B945D" w14:textId="460BB6D9" w:rsidR="003644DA" w:rsidDel="007B77A9" w:rsidRDefault="0089250F" w:rsidP="00CD2BE5">
      <w:pPr>
        <w:numPr>
          <w:ilvl w:val="0"/>
          <w:numId w:val="29"/>
        </w:numPr>
        <w:ind w:right="270"/>
        <w:rPr>
          <w:del w:id="1342" w:author="Sayali Dev" w:date="2018-01-08T17:07:00Z"/>
        </w:rPr>
      </w:pPr>
      <w:del w:id="1343" w:author="Sayali Dev" w:date="2018-01-08T17:07:00Z">
        <w:r w:rsidRPr="002557B0" w:rsidDel="007B77A9">
          <w:delText xml:space="preserve">Click </w:delText>
        </w:r>
        <w:r w:rsidR="00E51454" w:rsidDel="007B77A9">
          <w:rPr>
            <w:b/>
          </w:rPr>
          <w:delText>SEARCH</w:delText>
        </w:r>
        <w:r w:rsidRPr="002557B0" w:rsidDel="007B77A9">
          <w:delText>.</w:delText>
        </w:r>
      </w:del>
    </w:p>
    <w:p w14:paraId="21977294" w14:textId="4A726C56" w:rsidR="00DD32A2" w:rsidDel="007B77A9" w:rsidRDefault="00467DFD">
      <w:pPr>
        <w:pStyle w:val="Heading3"/>
        <w:rPr>
          <w:del w:id="1344" w:author="Sayali Dev" w:date="2018-01-08T17:07:00Z"/>
        </w:rPr>
      </w:pPr>
      <w:del w:id="1345" w:author="Sayali Dev" w:date="2018-01-08T17:07:00Z">
        <w:r w:rsidDel="007B77A9">
          <w:br w:type="page"/>
        </w:r>
        <w:r w:rsidR="00DD32A2" w:rsidDel="007B77A9">
          <w:delText>Recording the Use of a Kit</w:delText>
        </w:r>
      </w:del>
    </w:p>
    <w:p w14:paraId="4A13537C" w14:textId="5D2948FD" w:rsidR="00DD32A2" w:rsidRPr="00DD32A2" w:rsidDel="007B77A9" w:rsidRDefault="00DD32A2">
      <w:pPr>
        <w:pStyle w:val="Heading3"/>
        <w:rPr>
          <w:del w:id="1346" w:author="Sayali Dev" w:date="2018-01-08T17:07:00Z"/>
          <w:lang w:val="en-US"/>
        </w:rPr>
      </w:pPr>
    </w:p>
    <w:p w14:paraId="62768CF8" w14:textId="61E0BF96" w:rsidR="00DD32A2" w:rsidRPr="00E63C3C" w:rsidDel="007B77A9" w:rsidRDefault="00DD32A2">
      <w:pPr>
        <w:pStyle w:val="Heading3"/>
        <w:rPr>
          <w:del w:id="1347" w:author="Sayali Dev" w:date="2018-01-08T17:07:00Z"/>
        </w:rPr>
        <w:pPrChange w:id="1348" w:author="Sayali Dev" w:date="2018-01-08T17:07:00Z">
          <w:pPr>
            <w:pStyle w:val="BodyText"/>
          </w:pPr>
        </w:pPrChange>
      </w:pPr>
      <w:del w:id="1349" w:author="Sayali Dev" w:date="2018-01-08T17:07:00Z">
        <w:r w:rsidDel="007B77A9">
          <w:delText>To record the use of a kit</w:delText>
        </w:r>
        <w:r w:rsidRPr="00E63C3C" w:rsidDel="007B77A9">
          <w:delText>:</w:delText>
        </w:r>
      </w:del>
    </w:p>
    <w:p w14:paraId="790AE686" w14:textId="0622C845" w:rsidR="00DD32A2" w:rsidRPr="00904EC6" w:rsidDel="007B77A9" w:rsidRDefault="00DD32A2">
      <w:pPr>
        <w:pStyle w:val="Heading3"/>
        <w:rPr>
          <w:del w:id="1350" w:author="Sayali Dev" w:date="2018-01-08T17:07:00Z"/>
        </w:rPr>
        <w:pPrChange w:id="1351" w:author="Sayali Dev" w:date="2018-01-08T17:07:00Z">
          <w:pPr>
            <w:pStyle w:val="BodyText"/>
          </w:pPr>
        </w:pPrChange>
      </w:pPr>
    </w:p>
    <w:p w14:paraId="323A9A1E" w14:textId="5EC1480C" w:rsidR="005E7196" w:rsidRPr="00BF3680" w:rsidDel="007B77A9" w:rsidRDefault="00DD32A2">
      <w:pPr>
        <w:pStyle w:val="Heading3"/>
        <w:rPr>
          <w:del w:id="1352" w:author="Sayali Dev" w:date="2018-01-08T17:07:00Z"/>
        </w:rPr>
        <w:pPrChange w:id="1353" w:author="Sayali Dev" w:date="2018-01-08T17:07:00Z">
          <w:pPr>
            <w:pStyle w:val="BodyText"/>
            <w:numPr>
              <w:numId w:val="32"/>
            </w:numPr>
            <w:ind w:left="720" w:hanging="360"/>
          </w:pPr>
        </w:pPrChange>
      </w:pPr>
      <w:del w:id="1354" w:author="Sayali Dev" w:date="2018-01-08T17:07:00Z">
        <w:r w:rsidRPr="005E7196" w:rsidDel="007B77A9">
          <w:delText xml:space="preserve">On the </w:delText>
        </w:r>
        <w:r w:rsidRPr="004A344E" w:rsidDel="007B77A9">
          <w:rPr>
            <w:b w:val="0"/>
          </w:rPr>
          <w:delText>Kits Search</w:delText>
        </w:r>
        <w:r w:rsidRPr="005E7196" w:rsidDel="007B77A9">
          <w:delText xml:space="preserve"> page, c</w:delText>
        </w:r>
        <w:r w:rsidDel="007B77A9">
          <w:delText xml:space="preserve">lick the row of the kit that you want to </w:delText>
        </w:r>
        <w:r w:rsidR="00397D0D" w:rsidDel="007B77A9">
          <w:rPr>
            <w:lang w:val="en-US"/>
          </w:rPr>
          <w:delText>modify</w:delText>
        </w:r>
        <w:r w:rsidDel="007B77A9">
          <w:delText xml:space="preserve">. </w:delText>
        </w:r>
        <w:r w:rsidR="005E7196" w:rsidDel="007B77A9">
          <w:br/>
          <w:delText xml:space="preserve">The </w:delText>
        </w:r>
        <w:r w:rsidR="00DA3964" w:rsidDel="007B77A9">
          <w:rPr>
            <w:b w:val="0"/>
          </w:rPr>
          <w:delText>View Kit</w:delText>
        </w:r>
        <w:r w:rsidR="005E7196" w:rsidRPr="004B424D" w:rsidDel="007B77A9">
          <w:rPr>
            <w:b w:val="0"/>
          </w:rPr>
          <w:delText xml:space="preserve"> </w:delText>
        </w:r>
        <w:r w:rsidR="005E7196" w:rsidDel="007B77A9">
          <w:delText>page appears</w:delText>
        </w:r>
        <w:r w:rsidR="005E7196" w:rsidRPr="004B424D" w:rsidDel="007B77A9">
          <w:delText xml:space="preserve"> </w:delText>
        </w:r>
        <w:r w:rsidR="005E7196" w:rsidDel="007B77A9">
          <w:delText>with the details of the kit</w:delText>
        </w:r>
        <w:r w:rsidR="005E7196" w:rsidRPr="00FA0FC9" w:rsidDel="007B77A9">
          <w:delText xml:space="preserve"> that you selected</w:delText>
        </w:r>
        <w:r w:rsidR="005E7196" w:rsidDel="007B77A9">
          <w:br/>
        </w:r>
      </w:del>
    </w:p>
    <w:p w14:paraId="0D37390F" w14:textId="6BF44C32" w:rsidR="00BF3680" w:rsidDel="007B77A9" w:rsidRDefault="002578BB">
      <w:pPr>
        <w:pStyle w:val="Heading3"/>
        <w:rPr>
          <w:del w:id="1355" w:author="Sayali Dev" w:date="2018-01-08T17:07:00Z"/>
        </w:rPr>
        <w:pPrChange w:id="1356" w:author="Sayali Dev" w:date="2018-01-08T17:07:00Z">
          <w:pPr>
            <w:pStyle w:val="BodyText"/>
            <w:tabs>
              <w:tab w:val="left" w:pos="720"/>
            </w:tabs>
            <w:ind w:left="720"/>
          </w:pPr>
        </w:pPrChange>
      </w:pPr>
      <w:del w:id="1357" w:author="Sayali Dev" w:date="2018-01-08T17:07:00Z">
        <w:r w:rsidDel="007B77A9">
          <w:rPr>
            <w:b w:val="0"/>
            <w:noProof/>
          </w:rPr>
          <w:drawing>
            <wp:inline distT="0" distB="0" distL="0" distR="0" wp14:anchorId="6701B59C" wp14:editId="72657D3F">
              <wp:extent cx="6229350" cy="6257925"/>
              <wp:effectExtent l="19050" t="19050" r="19050" b="285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229350" cy="6257925"/>
                      </a:xfrm>
                      <a:prstGeom prst="rect">
                        <a:avLst/>
                      </a:prstGeom>
                      <a:noFill/>
                      <a:ln w="3175">
                        <a:solidFill>
                          <a:schemeClr val="tx1"/>
                        </a:solidFill>
                      </a:ln>
                    </pic:spPr>
                  </pic:pic>
                </a:graphicData>
              </a:graphic>
            </wp:inline>
          </w:drawing>
        </w:r>
      </w:del>
    </w:p>
    <w:p w14:paraId="1A94A4DB" w14:textId="2228EB6E" w:rsidR="00BF3680" w:rsidRPr="00BF3680" w:rsidDel="007B77A9" w:rsidRDefault="00BF3680">
      <w:pPr>
        <w:pStyle w:val="Heading3"/>
        <w:rPr>
          <w:del w:id="1358" w:author="Sayali Dev" w:date="2018-01-08T17:07:00Z"/>
        </w:rPr>
        <w:pPrChange w:id="1359" w:author="Sayali Dev" w:date="2018-01-08T17:07:00Z">
          <w:pPr>
            <w:pStyle w:val="BodyText"/>
          </w:pPr>
        </w:pPrChange>
      </w:pPr>
    </w:p>
    <w:p w14:paraId="53852612" w14:textId="16DCABF6" w:rsidR="00BF3680" w:rsidRPr="005E7196" w:rsidDel="007B77A9" w:rsidRDefault="00BF3680">
      <w:pPr>
        <w:pStyle w:val="Heading3"/>
        <w:rPr>
          <w:del w:id="1360" w:author="Sayali Dev" w:date="2018-01-08T17:07:00Z"/>
        </w:rPr>
        <w:pPrChange w:id="1361" w:author="Sayali Dev" w:date="2018-01-08T17:07:00Z">
          <w:pPr>
            <w:pStyle w:val="BodyText"/>
          </w:pPr>
        </w:pPrChange>
      </w:pPr>
    </w:p>
    <w:p w14:paraId="36126971" w14:textId="7AD88534" w:rsidR="0034334E" w:rsidRPr="0034334E" w:rsidDel="007B77A9" w:rsidRDefault="00F13F9B">
      <w:pPr>
        <w:pStyle w:val="Heading3"/>
        <w:rPr>
          <w:del w:id="1362" w:author="Sayali Dev" w:date="2018-01-08T17:07:00Z"/>
        </w:rPr>
        <w:pPrChange w:id="1363" w:author="Sayali Dev" w:date="2018-01-08T17:07:00Z">
          <w:pPr>
            <w:pStyle w:val="BodyText"/>
            <w:numPr>
              <w:numId w:val="32"/>
            </w:numPr>
            <w:ind w:left="720" w:hanging="360"/>
          </w:pPr>
        </w:pPrChange>
      </w:pPr>
      <w:del w:id="1364" w:author="Sayali Dev" w:date="2018-01-08T17:07:00Z">
        <w:r w:rsidDel="007B77A9">
          <w:delText xml:space="preserve">If a replacement tube from “bulk kits” supply was used, </w:delText>
        </w:r>
        <w:r w:rsidR="0034334E" w:rsidDel="007B77A9">
          <w:delText>do the following</w:delText>
        </w:r>
        <w:r w:rsidR="00513D42" w:rsidDel="007B77A9">
          <w:delText xml:space="preserve"> to add the replacement to the </w:delText>
        </w:r>
        <w:r w:rsidR="00513D42" w:rsidRPr="00635075" w:rsidDel="007B77A9">
          <w:rPr>
            <w:b w:val="0"/>
          </w:rPr>
          <w:delText>Kit Contents</w:delText>
        </w:r>
        <w:r w:rsidR="00513D42" w:rsidDel="007B77A9">
          <w:delText xml:space="preserve"> list</w:delText>
        </w:r>
        <w:r w:rsidR="0034334E" w:rsidDel="007B77A9">
          <w:delText>:</w:delText>
        </w:r>
        <w:r w:rsidR="0034334E" w:rsidDel="007B77A9">
          <w:br/>
        </w:r>
      </w:del>
    </w:p>
    <w:p w14:paraId="7B63D2EA" w14:textId="7E036440" w:rsidR="00F13F9B" w:rsidDel="007B77A9" w:rsidRDefault="0034334E">
      <w:pPr>
        <w:pStyle w:val="Heading3"/>
        <w:rPr>
          <w:del w:id="1365" w:author="Sayali Dev" w:date="2018-01-08T17:07:00Z"/>
        </w:rPr>
        <w:pPrChange w:id="1366" w:author="Sayali Dev" w:date="2018-01-08T17:07:00Z">
          <w:pPr>
            <w:pStyle w:val="BodyText"/>
            <w:numPr>
              <w:numId w:val="37"/>
            </w:numPr>
            <w:tabs>
              <w:tab w:val="left" w:pos="1080"/>
            </w:tabs>
            <w:ind w:left="1440" w:hanging="360"/>
          </w:pPr>
        </w:pPrChange>
      </w:pPr>
      <w:del w:id="1367" w:author="Sayali Dev" w:date="2018-01-08T17:07:00Z">
        <w:r w:rsidRPr="009F1E4E" w:rsidDel="007B77A9">
          <w:delText>C</w:delText>
        </w:r>
        <w:r w:rsidR="00F13F9B" w:rsidRPr="009F1E4E" w:rsidDel="007B77A9">
          <w:delText>lick</w:delText>
        </w:r>
        <w:r w:rsidR="00F13F9B" w:rsidDel="007B77A9">
          <w:delText xml:space="preserve"> the </w:delText>
        </w:r>
        <w:r w:rsidR="00F13F9B" w:rsidRPr="0034334E" w:rsidDel="007B77A9">
          <w:rPr>
            <w:b w:val="0"/>
          </w:rPr>
          <w:delText>ADD NEW ITEM</w:delText>
        </w:r>
        <w:r w:rsidR="00F13F9B" w:rsidDel="007B77A9">
          <w:delText xml:space="preserve"> link (</w:delText>
        </w:r>
        <w:r w:rsidDel="007B77A9">
          <w:delText xml:space="preserve">above Kit Contents list on the </w:delText>
        </w:r>
        <w:r w:rsidR="00F13F9B" w:rsidDel="007B77A9">
          <w:delText>right side).</w:delText>
        </w:r>
        <w:r w:rsidR="00F13F9B" w:rsidDel="007B77A9">
          <w:br/>
          <w:delText xml:space="preserve">The </w:delText>
        </w:r>
        <w:r w:rsidR="00F13F9B" w:rsidRPr="0034334E" w:rsidDel="007B77A9">
          <w:rPr>
            <w:b w:val="0"/>
          </w:rPr>
          <w:delText>Add New Item</w:delText>
        </w:r>
        <w:r w:rsidR="00F13F9B" w:rsidDel="007B77A9">
          <w:delText xml:space="preserve"> window appears. </w:delText>
        </w:r>
      </w:del>
    </w:p>
    <w:p w14:paraId="3F9F440F" w14:textId="6329EB9A" w:rsidR="00F13F9B" w:rsidRPr="00991BF3" w:rsidDel="007B77A9" w:rsidRDefault="00F13F9B">
      <w:pPr>
        <w:pStyle w:val="Heading3"/>
        <w:rPr>
          <w:del w:id="1368" w:author="Sayali Dev" w:date="2018-01-08T17:07:00Z"/>
        </w:rPr>
        <w:pPrChange w:id="1369" w:author="Sayali Dev" w:date="2018-01-08T17:07:00Z">
          <w:pPr>
            <w:ind w:left="720" w:right="540"/>
          </w:pPr>
        </w:pPrChange>
      </w:pPr>
    </w:p>
    <w:p w14:paraId="5C02C066" w14:textId="70AEC29A" w:rsidR="00F13F9B" w:rsidDel="007B77A9" w:rsidRDefault="002578BB">
      <w:pPr>
        <w:pStyle w:val="Heading3"/>
        <w:rPr>
          <w:del w:id="1370" w:author="Sayali Dev" w:date="2018-01-08T17:07:00Z"/>
        </w:rPr>
        <w:pPrChange w:id="1371" w:author="Sayali Dev" w:date="2018-01-08T17:07:00Z">
          <w:pPr>
            <w:ind w:left="1440" w:right="540"/>
          </w:pPr>
        </w:pPrChange>
      </w:pPr>
      <w:del w:id="1372" w:author="Sayali Dev" w:date="2018-01-08T17:07:00Z">
        <w:r w:rsidRPr="00F403E4" w:rsidDel="007B77A9">
          <w:rPr>
            <w:b w:val="0"/>
            <w:noProof/>
          </w:rPr>
          <w:drawing>
            <wp:inline distT="0" distB="0" distL="0" distR="0" wp14:anchorId="47A10D45" wp14:editId="471D92EE">
              <wp:extent cx="3695700" cy="3000375"/>
              <wp:effectExtent l="19050" t="19050" r="19050" b="28575"/>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695700" cy="3000375"/>
                      </a:xfrm>
                      <a:prstGeom prst="rect">
                        <a:avLst/>
                      </a:prstGeom>
                      <a:noFill/>
                      <a:ln w="3175">
                        <a:solidFill>
                          <a:schemeClr val="tx1"/>
                        </a:solidFill>
                      </a:ln>
                    </pic:spPr>
                  </pic:pic>
                </a:graphicData>
              </a:graphic>
            </wp:inline>
          </w:drawing>
        </w:r>
      </w:del>
    </w:p>
    <w:p w14:paraId="709BF7CC" w14:textId="3CD01E04" w:rsidR="00F13F9B" w:rsidDel="007B77A9" w:rsidRDefault="00F13F9B">
      <w:pPr>
        <w:pStyle w:val="Heading3"/>
        <w:rPr>
          <w:del w:id="1373" w:author="Sayali Dev" w:date="2018-01-08T17:07:00Z"/>
        </w:rPr>
        <w:pPrChange w:id="1374" w:author="Sayali Dev" w:date="2018-01-08T17:07:00Z">
          <w:pPr>
            <w:ind w:left="720" w:right="540"/>
          </w:pPr>
        </w:pPrChange>
      </w:pPr>
    </w:p>
    <w:p w14:paraId="2A7E38C8" w14:textId="33C2D378" w:rsidR="00F13F9B" w:rsidDel="007B77A9" w:rsidRDefault="0034334E">
      <w:pPr>
        <w:pStyle w:val="Heading3"/>
        <w:rPr>
          <w:del w:id="1375" w:author="Sayali Dev" w:date="2018-01-08T17:07:00Z"/>
        </w:rPr>
        <w:pPrChange w:id="1376" w:author="Sayali Dev" w:date="2018-01-08T17:07:00Z">
          <w:pPr>
            <w:ind w:left="1440" w:right="540"/>
          </w:pPr>
        </w:pPrChange>
      </w:pPr>
      <w:del w:id="1377" w:author="Sayali Dev" w:date="2018-01-08T17:07:00Z">
        <w:r w:rsidDel="007B77A9">
          <w:delText>E</w:delText>
        </w:r>
        <w:r w:rsidR="00F13F9B" w:rsidDel="007B77A9">
          <w:delText xml:space="preserve">nter the </w:delText>
        </w:r>
        <w:r w:rsidDel="007B77A9">
          <w:delText xml:space="preserve">following </w:delText>
        </w:r>
        <w:r w:rsidR="00F13F9B" w:rsidDel="007B77A9">
          <w:delText>information</w:delText>
        </w:r>
        <w:r w:rsidDel="007B77A9">
          <w:delText xml:space="preserve"> in the pop-up window:</w:delText>
        </w:r>
        <w:r w:rsidR="00F13F9B" w:rsidDel="007B77A9">
          <w:delText xml:space="preserve"> </w:delText>
        </w:r>
      </w:del>
    </w:p>
    <w:p w14:paraId="47552B3F" w14:textId="0CB8937D" w:rsidR="00F13F9B" w:rsidDel="007B77A9" w:rsidRDefault="00F13F9B">
      <w:pPr>
        <w:pStyle w:val="Heading3"/>
        <w:rPr>
          <w:del w:id="1378" w:author="Sayali Dev" w:date="2018-01-08T17:07:00Z"/>
        </w:rPr>
        <w:pPrChange w:id="1379" w:author="Sayali Dev" w:date="2018-01-08T17:07:00Z">
          <w:pPr>
            <w:ind w:left="1440" w:right="540"/>
          </w:pPr>
        </w:pPrChange>
      </w:pPr>
      <w:del w:id="1380" w:author="Sayali Dev" w:date="2018-01-08T17:07:00Z">
        <w:r w:rsidRPr="00B23F0A" w:rsidDel="007B77A9">
          <w:rPr>
            <w:b w:val="0"/>
          </w:rPr>
          <w:delText>Note:</w:delText>
        </w:r>
        <w:r w:rsidDel="007B77A9">
          <w:delText xml:space="preserve"> Fields that are marked with the red asterisk (</w:delText>
        </w:r>
        <w:r w:rsidRPr="00B23F0A" w:rsidDel="007B77A9">
          <w:rPr>
            <w:color w:val="FF0000"/>
          </w:rPr>
          <w:delText>*</w:delText>
        </w:r>
        <w:r w:rsidDel="007B77A9">
          <w:delText xml:space="preserve">) are mandatory. </w:delText>
        </w:r>
        <w:r w:rsidR="0034334E" w:rsidDel="007B77A9">
          <w:br/>
        </w:r>
      </w:del>
    </w:p>
    <w:tbl>
      <w:tblPr>
        <w:tblW w:w="0" w:type="auto"/>
        <w:tblInd w:w="15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30"/>
        <w:gridCol w:w="7560"/>
      </w:tblGrid>
      <w:tr w:rsidR="00F13F9B" w:rsidRPr="007A152E" w:rsidDel="007B77A9" w14:paraId="5FB26A1B" w14:textId="085FC92F" w:rsidTr="0034334E">
        <w:trPr>
          <w:cantSplit/>
          <w:trHeight w:val="288"/>
          <w:tblHeader/>
          <w:del w:id="1381" w:author="Sayali Dev" w:date="2018-01-08T17:07:00Z"/>
        </w:trPr>
        <w:tc>
          <w:tcPr>
            <w:tcW w:w="1530" w:type="dxa"/>
            <w:shd w:val="clear" w:color="auto" w:fill="BFBFBF"/>
            <w:vAlign w:val="center"/>
          </w:tcPr>
          <w:p w14:paraId="2968DA84" w14:textId="10995D89" w:rsidR="00F13F9B" w:rsidRPr="007A152E" w:rsidDel="007B77A9" w:rsidRDefault="00F13F9B">
            <w:pPr>
              <w:pStyle w:val="Heading3"/>
              <w:rPr>
                <w:del w:id="1382" w:author="Sayali Dev" w:date="2018-01-08T17:07:00Z"/>
              </w:rPr>
              <w:pPrChange w:id="1383" w:author="Sayali Dev" w:date="2018-01-08T17:07:00Z">
                <w:pPr/>
              </w:pPrChange>
            </w:pPr>
            <w:del w:id="1384" w:author="Sayali Dev" w:date="2018-01-08T17:07:00Z">
              <w:r w:rsidDel="007B77A9">
                <w:rPr>
                  <w:b w:val="0"/>
                </w:rPr>
                <w:delText>Field</w:delText>
              </w:r>
            </w:del>
          </w:p>
        </w:tc>
        <w:tc>
          <w:tcPr>
            <w:tcW w:w="7560" w:type="dxa"/>
            <w:shd w:val="clear" w:color="auto" w:fill="BFBFBF"/>
            <w:vAlign w:val="center"/>
          </w:tcPr>
          <w:p w14:paraId="3693D07F" w14:textId="66A5F974" w:rsidR="00F13F9B" w:rsidRPr="007A152E" w:rsidDel="007B77A9" w:rsidRDefault="00F13F9B">
            <w:pPr>
              <w:pStyle w:val="Heading3"/>
              <w:rPr>
                <w:del w:id="1385" w:author="Sayali Dev" w:date="2018-01-08T17:07:00Z"/>
              </w:rPr>
              <w:pPrChange w:id="1386" w:author="Sayali Dev" w:date="2018-01-08T17:07:00Z">
                <w:pPr/>
              </w:pPrChange>
            </w:pPr>
            <w:del w:id="1387" w:author="Sayali Dev" w:date="2018-01-08T17:07:00Z">
              <w:r w:rsidRPr="007A152E" w:rsidDel="007B77A9">
                <w:rPr>
                  <w:b w:val="0"/>
                </w:rPr>
                <w:delText>Description</w:delText>
              </w:r>
            </w:del>
          </w:p>
        </w:tc>
      </w:tr>
      <w:tr w:rsidR="00F13F9B" w:rsidDel="007B77A9" w14:paraId="6C75E031" w14:textId="428B8C28" w:rsidTr="0034334E">
        <w:trPr>
          <w:cantSplit/>
          <w:trHeight w:val="288"/>
          <w:del w:id="1388" w:author="Sayali Dev" w:date="2018-01-08T17:07:00Z"/>
        </w:trPr>
        <w:tc>
          <w:tcPr>
            <w:tcW w:w="1530" w:type="dxa"/>
          </w:tcPr>
          <w:p w14:paraId="5A9D8312" w14:textId="0E79FA00" w:rsidR="00F13F9B" w:rsidRPr="007A152E" w:rsidDel="007B77A9" w:rsidRDefault="00F13F9B">
            <w:pPr>
              <w:pStyle w:val="Heading3"/>
              <w:rPr>
                <w:del w:id="1389" w:author="Sayali Dev" w:date="2018-01-08T17:07:00Z"/>
              </w:rPr>
              <w:pPrChange w:id="1390" w:author="Sayali Dev" w:date="2018-01-08T17:07:00Z">
                <w:pPr/>
              </w:pPrChange>
            </w:pPr>
            <w:del w:id="1391" w:author="Sayali Dev" w:date="2018-01-08T17:07:00Z">
              <w:r w:rsidDel="007B77A9">
                <w:rPr>
                  <w:b w:val="0"/>
                </w:rPr>
                <w:delText>Component Group</w:delText>
              </w:r>
              <w:r w:rsidRPr="00B23F0A" w:rsidDel="007B77A9">
                <w:rPr>
                  <w:color w:val="FF0000"/>
                </w:rPr>
                <w:delText>*</w:delText>
              </w:r>
            </w:del>
          </w:p>
        </w:tc>
        <w:tc>
          <w:tcPr>
            <w:tcW w:w="7560" w:type="dxa"/>
            <w:vAlign w:val="center"/>
          </w:tcPr>
          <w:p w14:paraId="67BA2DA4" w14:textId="787884CC" w:rsidR="00F13F9B" w:rsidDel="007B77A9" w:rsidRDefault="00F13F9B">
            <w:pPr>
              <w:pStyle w:val="Heading3"/>
              <w:rPr>
                <w:del w:id="1392" w:author="Sayali Dev" w:date="2018-01-08T17:07:00Z"/>
              </w:rPr>
              <w:pPrChange w:id="1393" w:author="Sayali Dev" w:date="2018-01-08T17:07:00Z">
                <w:pPr/>
              </w:pPrChange>
            </w:pPr>
            <w:del w:id="1394" w:author="Sayali Dev" w:date="2018-01-08T17:07:00Z">
              <w:r w:rsidDel="007B77A9">
                <w:delText>Click the appropriate component group to which the item is to be added.</w:delText>
              </w:r>
            </w:del>
          </w:p>
        </w:tc>
      </w:tr>
      <w:tr w:rsidR="00F13F9B" w:rsidDel="007B77A9" w14:paraId="5EDE9F3B" w14:textId="514E6AE6" w:rsidTr="0034334E">
        <w:trPr>
          <w:cantSplit/>
          <w:trHeight w:val="288"/>
          <w:del w:id="1395" w:author="Sayali Dev" w:date="2018-01-08T17:07:00Z"/>
        </w:trPr>
        <w:tc>
          <w:tcPr>
            <w:tcW w:w="1530" w:type="dxa"/>
            <w:vAlign w:val="center"/>
          </w:tcPr>
          <w:p w14:paraId="01269C0F" w14:textId="76B13507" w:rsidR="00F13F9B" w:rsidRPr="007A152E" w:rsidDel="007B77A9" w:rsidRDefault="00F13F9B">
            <w:pPr>
              <w:pStyle w:val="Heading3"/>
              <w:rPr>
                <w:del w:id="1396" w:author="Sayali Dev" w:date="2018-01-08T17:07:00Z"/>
              </w:rPr>
              <w:pPrChange w:id="1397" w:author="Sayali Dev" w:date="2018-01-08T17:07:00Z">
                <w:pPr/>
              </w:pPrChange>
            </w:pPr>
            <w:del w:id="1398" w:author="Sayali Dev" w:date="2018-01-08T17:07:00Z">
              <w:r w:rsidDel="007B77A9">
                <w:rPr>
                  <w:b w:val="0"/>
                </w:rPr>
                <w:delText>Kit Item is Spare</w:delText>
              </w:r>
            </w:del>
          </w:p>
        </w:tc>
        <w:tc>
          <w:tcPr>
            <w:tcW w:w="7560" w:type="dxa"/>
            <w:vAlign w:val="center"/>
          </w:tcPr>
          <w:p w14:paraId="413DA06C" w14:textId="2329DF87" w:rsidR="00F13F9B" w:rsidDel="007B77A9" w:rsidRDefault="0034334E">
            <w:pPr>
              <w:pStyle w:val="Heading3"/>
              <w:rPr>
                <w:del w:id="1399" w:author="Sayali Dev" w:date="2018-01-08T17:07:00Z"/>
              </w:rPr>
              <w:pPrChange w:id="1400" w:author="Sayali Dev" w:date="2018-01-08T17:07:00Z">
                <w:pPr/>
              </w:pPrChange>
            </w:pPr>
            <w:del w:id="1401" w:author="Sayali Dev" w:date="2018-01-08T17:07:00Z">
              <w:r w:rsidDel="007B77A9">
                <w:delText>I</w:delText>
              </w:r>
              <w:r w:rsidRPr="00280E19" w:rsidDel="007B77A9">
                <w:delText>f the item to be added to the kit is a spare item</w:delText>
              </w:r>
              <w:r w:rsidDel="007B77A9">
                <w:delText>, s</w:delText>
              </w:r>
              <w:r w:rsidR="00F13F9B" w:rsidDel="007B77A9">
                <w:delText xml:space="preserve">elect this check </w:delText>
              </w:r>
              <w:r w:rsidR="00F13F9B" w:rsidRPr="00280E19" w:rsidDel="007B77A9">
                <w:delText>box.</w:delText>
              </w:r>
            </w:del>
          </w:p>
          <w:p w14:paraId="7440392E" w14:textId="419D7997" w:rsidR="00F13F9B" w:rsidDel="007B77A9" w:rsidRDefault="00F13F9B">
            <w:pPr>
              <w:pStyle w:val="Heading3"/>
              <w:rPr>
                <w:del w:id="1402" w:author="Sayali Dev" w:date="2018-01-08T17:07:00Z"/>
              </w:rPr>
              <w:pPrChange w:id="1403" w:author="Sayali Dev" w:date="2018-01-08T17:07:00Z">
                <w:pPr/>
              </w:pPrChange>
            </w:pPr>
            <w:del w:id="1404" w:author="Sayali Dev" w:date="2018-01-08T17:07:00Z">
              <w:r w:rsidRPr="00D477EB" w:rsidDel="007B77A9">
                <w:rPr>
                  <w:b w:val="0"/>
                </w:rPr>
                <w:delText>Note:</w:delText>
              </w:r>
              <w:r w:rsidDel="007B77A9">
                <w:delText xml:space="preserve"> If you select this check box, skip the Specimen Type, Sample Type, Container Type and Lot Number fields below. </w:delText>
              </w:r>
            </w:del>
          </w:p>
        </w:tc>
      </w:tr>
      <w:tr w:rsidR="00F13F9B" w:rsidDel="007B77A9" w14:paraId="23717858" w14:textId="29009E1D" w:rsidTr="0034334E">
        <w:trPr>
          <w:cantSplit/>
          <w:trHeight w:val="288"/>
          <w:del w:id="1405" w:author="Sayali Dev" w:date="2018-01-08T17:07:00Z"/>
        </w:trPr>
        <w:tc>
          <w:tcPr>
            <w:tcW w:w="1530" w:type="dxa"/>
            <w:vAlign w:val="center"/>
          </w:tcPr>
          <w:p w14:paraId="1D8F8EA6" w14:textId="489A6D19" w:rsidR="00F13F9B" w:rsidRPr="006744E4" w:rsidDel="007B77A9" w:rsidRDefault="00F13F9B">
            <w:pPr>
              <w:pStyle w:val="Heading3"/>
              <w:rPr>
                <w:del w:id="1406" w:author="Sayali Dev" w:date="2018-01-08T17:07:00Z"/>
              </w:rPr>
              <w:pPrChange w:id="1407" w:author="Sayali Dev" w:date="2018-01-08T17:07:00Z">
                <w:pPr/>
              </w:pPrChange>
            </w:pPr>
            <w:del w:id="1408" w:author="Sayali Dev" w:date="2018-01-08T17:07:00Z">
              <w:r w:rsidDel="007B77A9">
                <w:rPr>
                  <w:b w:val="0"/>
                </w:rPr>
                <w:delText>Specimen Type</w:delText>
              </w:r>
              <w:r w:rsidRPr="00B23F0A" w:rsidDel="007B77A9">
                <w:rPr>
                  <w:color w:val="FF0000"/>
                </w:rPr>
                <w:delText>*</w:delText>
              </w:r>
            </w:del>
          </w:p>
        </w:tc>
        <w:tc>
          <w:tcPr>
            <w:tcW w:w="7560" w:type="dxa"/>
            <w:vAlign w:val="center"/>
          </w:tcPr>
          <w:p w14:paraId="27604595" w14:textId="0F328085" w:rsidR="00F13F9B" w:rsidDel="007B77A9" w:rsidRDefault="00F13F9B">
            <w:pPr>
              <w:pStyle w:val="Heading3"/>
              <w:rPr>
                <w:del w:id="1409" w:author="Sayali Dev" w:date="2018-01-08T17:07:00Z"/>
              </w:rPr>
              <w:pPrChange w:id="1410" w:author="Sayali Dev" w:date="2018-01-08T17:07:00Z">
                <w:pPr/>
              </w:pPrChange>
            </w:pPr>
            <w:del w:id="1411" w:author="Sayali Dev" w:date="2018-01-08T17:07:00Z">
              <w:r w:rsidDel="007B77A9">
                <w:delText>Click</w:delText>
              </w:r>
              <w:r w:rsidRPr="002238BA" w:rsidDel="007B77A9">
                <w:rPr>
                  <w:sz w:val="18"/>
                </w:rPr>
                <w:delText xml:space="preserve"> </w:delText>
              </w:r>
              <w:r w:rsidRPr="00280E19" w:rsidDel="007B77A9">
                <w:delText xml:space="preserve">the </w:delText>
              </w:r>
              <w:r w:rsidDel="007B77A9">
                <w:delText xml:space="preserve">appropriate </w:delText>
              </w:r>
              <w:r w:rsidRPr="00280E19" w:rsidDel="007B77A9">
                <w:delText xml:space="preserve">specimen type for the </w:delText>
              </w:r>
              <w:r w:rsidDel="007B77A9">
                <w:delText>new i</w:delText>
              </w:r>
              <w:r w:rsidRPr="00280E19" w:rsidDel="007B77A9">
                <w:delText>t</w:delText>
              </w:r>
              <w:r w:rsidDel="007B77A9">
                <w:delText>em</w:delText>
              </w:r>
              <w:r w:rsidRPr="00280E19" w:rsidDel="007B77A9">
                <w:delText>.</w:delText>
              </w:r>
            </w:del>
          </w:p>
          <w:p w14:paraId="335A1F59" w14:textId="06EF64F4" w:rsidR="00F13F9B" w:rsidDel="007B77A9" w:rsidRDefault="00F13F9B">
            <w:pPr>
              <w:pStyle w:val="Heading3"/>
              <w:rPr>
                <w:del w:id="1412" w:author="Sayali Dev" w:date="2018-01-08T17:07:00Z"/>
              </w:rPr>
              <w:pPrChange w:id="1413" w:author="Sayali Dev" w:date="2018-01-08T17:07:00Z">
                <w:pPr/>
              </w:pPrChange>
            </w:pPr>
            <w:del w:id="1414" w:author="Sayali Dev" w:date="2018-01-08T17:07:00Z">
              <w:r w:rsidRPr="00D477EB" w:rsidDel="007B77A9">
                <w:rPr>
                  <w:b w:val="0"/>
                </w:rPr>
                <w:delText>Note:</w:delText>
              </w:r>
              <w:r w:rsidDel="007B77A9">
                <w:delText xml:space="preserve"> This field is inactivated when adding a spare item.</w:delText>
              </w:r>
            </w:del>
          </w:p>
        </w:tc>
      </w:tr>
      <w:tr w:rsidR="00F13F9B" w:rsidDel="007B77A9" w14:paraId="1A241628" w14:textId="2FFEB4BB" w:rsidTr="0034334E">
        <w:trPr>
          <w:cantSplit/>
          <w:trHeight w:val="288"/>
          <w:del w:id="1415" w:author="Sayali Dev" w:date="2018-01-08T17:07:00Z"/>
        </w:trPr>
        <w:tc>
          <w:tcPr>
            <w:tcW w:w="1530" w:type="dxa"/>
            <w:vAlign w:val="center"/>
          </w:tcPr>
          <w:p w14:paraId="532287BB" w14:textId="6A9AB468" w:rsidR="00F13F9B" w:rsidRPr="007A152E" w:rsidDel="007B77A9" w:rsidRDefault="00F13F9B">
            <w:pPr>
              <w:pStyle w:val="Heading3"/>
              <w:rPr>
                <w:del w:id="1416" w:author="Sayali Dev" w:date="2018-01-08T17:07:00Z"/>
              </w:rPr>
              <w:pPrChange w:id="1417" w:author="Sayali Dev" w:date="2018-01-08T17:07:00Z">
                <w:pPr/>
              </w:pPrChange>
            </w:pPr>
            <w:del w:id="1418" w:author="Sayali Dev" w:date="2018-01-08T17:07:00Z">
              <w:r w:rsidDel="007B77A9">
                <w:rPr>
                  <w:b w:val="0"/>
                </w:rPr>
                <w:delText>Sample Type</w:delText>
              </w:r>
              <w:r w:rsidRPr="00B23F0A" w:rsidDel="007B77A9">
                <w:rPr>
                  <w:color w:val="FF0000"/>
                </w:rPr>
                <w:delText>*</w:delText>
              </w:r>
            </w:del>
          </w:p>
        </w:tc>
        <w:tc>
          <w:tcPr>
            <w:tcW w:w="7560" w:type="dxa"/>
            <w:vAlign w:val="center"/>
          </w:tcPr>
          <w:p w14:paraId="6EBE00E0" w14:textId="22E1D646" w:rsidR="00F13F9B" w:rsidDel="007B77A9" w:rsidRDefault="00F13F9B">
            <w:pPr>
              <w:pStyle w:val="Heading3"/>
              <w:rPr>
                <w:del w:id="1419" w:author="Sayali Dev" w:date="2018-01-08T17:07:00Z"/>
              </w:rPr>
              <w:pPrChange w:id="1420" w:author="Sayali Dev" w:date="2018-01-08T17:07:00Z">
                <w:pPr/>
              </w:pPrChange>
            </w:pPr>
            <w:del w:id="1421" w:author="Sayali Dev" w:date="2018-01-08T17:07:00Z">
              <w:r w:rsidDel="007B77A9">
                <w:delText>Click</w:delText>
              </w:r>
              <w:r w:rsidRPr="002238BA" w:rsidDel="007B77A9">
                <w:rPr>
                  <w:sz w:val="18"/>
                </w:rPr>
                <w:delText xml:space="preserve"> </w:delText>
              </w:r>
              <w:r w:rsidRPr="00DB3488" w:rsidDel="007B77A9">
                <w:delText xml:space="preserve">the </w:delText>
              </w:r>
              <w:r w:rsidDel="007B77A9">
                <w:delText>appropriate sample</w:delText>
              </w:r>
              <w:r w:rsidRPr="00DB3488" w:rsidDel="007B77A9">
                <w:delText xml:space="preserve"> type for the </w:delText>
              </w:r>
              <w:r w:rsidDel="007B77A9">
                <w:delText>new item</w:delText>
              </w:r>
              <w:r w:rsidRPr="00DB3488" w:rsidDel="007B77A9">
                <w:delText>.</w:delText>
              </w:r>
            </w:del>
          </w:p>
          <w:p w14:paraId="0A347974" w14:textId="42A43128" w:rsidR="00F13F9B" w:rsidRPr="00D515B3" w:rsidDel="007B77A9" w:rsidRDefault="00F13F9B">
            <w:pPr>
              <w:pStyle w:val="Heading3"/>
              <w:rPr>
                <w:del w:id="1422" w:author="Sayali Dev" w:date="2018-01-08T17:07:00Z"/>
              </w:rPr>
              <w:pPrChange w:id="1423" w:author="Sayali Dev" w:date="2018-01-08T17:07:00Z">
                <w:pPr/>
              </w:pPrChange>
            </w:pPr>
            <w:del w:id="1424" w:author="Sayali Dev" w:date="2018-01-08T17:07:00Z">
              <w:r w:rsidRPr="00D477EB" w:rsidDel="007B77A9">
                <w:rPr>
                  <w:b w:val="0"/>
                </w:rPr>
                <w:delText>Note:</w:delText>
              </w:r>
              <w:r w:rsidDel="007B77A9">
                <w:delText xml:space="preserve"> This field is inactivated when adding a spare item.</w:delText>
              </w:r>
            </w:del>
          </w:p>
        </w:tc>
      </w:tr>
      <w:tr w:rsidR="00F13F9B" w:rsidDel="007B77A9" w14:paraId="678AFA62" w14:textId="45490C75" w:rsidTr="0034334E">
        <w:trPr>
          <w:cantSplit/>
          <w:trHeight w:val="288"/>
          <w:del w:id="1425" w:author="Sayali Dev" w:date="2018-01-08T17:07:00Z"/>
        </w:trPr>
        <w:tc>
          <w:tcPr>
            <w:tcW w:w="1530" w:type="dxa"/>
            <w:vAlign w:val="center"/>
          </w:tcPr>
          <w:p w14:paraId="7572CD27" w14:textId="1CC1E806" w:rsidR="00F13F9B" w:rsidDel="007B77A9" w:rsidRDefault="00F13F9B">
            <w:pPr>
              <w:pStyle w:val="Heading3"/>
              <w:rPr>
                <w:del w:id="1426" w:author="Sayali Dev" w:date="2018-01-08T17:07:00Z"/>
              </w:rPr>
              <w:pPrChange w:id="1427" w:author="Sayali Dev" w:date="2018-01-08T17:07:00Z">
                <w:pPr/>
              </w:pPrChange>
            </w:pPr>
            <w:del w:id="1428" w:author="Sayali Dev" w:date="2018-01-08T17:07:00Z">
              <w:r w:rsidDel="007B77A9">
                <w:rPr>
                  <w:b w:val="0"/>
                </w:rPr>
                <w:delText>Container Type</w:delText>
              </w:r>
              <w:r w:rsidRPr="00B23F0A" w:rsidDel="007B77A9">
                <w:rPr>
                  <w:color w:val="FF0000"/>
                </w:rPr>
                <w:delText>*</w:delText>
              </w:r>
            </w:del>
          </w:p>
        </w:tc>
        <w:tc>
          <w:tcPr>
            <w:tcW w:w="7560" w:type="dxa"/>
            <w:vAlign w:val="center"/>
          </w:tcPr>
          <w:p w14:paraId="50353C17" w14:textId="2EDAFBF4" w:rsidR="00F13F9B" w:rsidDel="007B77A9" w:rsidRDefault="00F13F9B">
            <w:pPr>
              <w:pStyle w:val="Heading3"/>
              <w:rPr>
                <w:del w:id="1429" w:author="Sayali Dev" w:date="2018-01-08T17:07:00Z"/>
              </w:rPr>
              <w:pPrChange w:id="1430" w:author="Sayali Dev" w:date="2018-01-08T17:07:00Z">
                <w:pPr/>
              </w:pPrChange>
            </w:pPr>
            <w:del w:id="1431" w:author="Sayali Dev" w:date="2018-01-08T17:07:00Z">
              <w:r w:rsidDel="007B77A9">
                <w:delText>Click</w:delText>
              </w:r>
              <w:r w:rsidRPr="00DB3488" w:rsidDel="007B77A9">
                <w:delText xml:space="preserve"> the </w:delText>
              </w:r>
              <w:r w:rsidDel="007B77A9">
                <w:delText xml:space="preserve">appropriate container </w:delText>
              </w:r>
              <w:r w:rsidRPr="00DB3488" w:rsidDel="007B77A9">
                <w:delText xml:space="preserve">type for the </w:delText>
              </w:r>
              <w:r w:rsidDel="007B77A9">
                <w:delText>new item</w:delText>
              </w:r>
              <w:r w:rsidRPr="00DB3488" w:rsidDel="007B77A9">
                <w:delText>.</w:delText>
              </w:r>
            </w:del>
          </w:p>
          <w:p w14:paraId="254F1FFD" w14:textId="036498DD" w:rsidR="00F13F9B" w:rsidRPr="00D515B3" w:rsidDel="007B77A9" w:rsidRDefault="00F13F9B">
            <w:pPr>
              <w:pStyle w:val="Heading3"/>
              <w:rPr>
                <w:del w:id="1432" w:author="Sayali Dev" w:date="2018-01-08T17:07:00Z"/>
              </w:rPr>
              <w:pPrChange w:id="1433" w:author="Sayali Dev" w:date="2018-01-08T17:07:00Z">
                <w:pPr/>
              </w:pPrChange>
            </w:pPr>
            <w:del w:id="1434" w:author="Sayali Dev" w:date="2018-01-08T17:07:00Z">
              <w:r w:rsidRPr="00D477EB" w:rsidDel="007B77A9">
                <w:rPr>
                  <w:b w:val="0"/>
                </w:rPr>
                <w:delText>Note:</w:delText>
              </w:r>
              <w:r w:rsidDel="007B77A9">
                <w:delText xml:space="preserve"> This field is inactivated when adding a spare item.</w:delText>
              </w:r>
            </w:del>
          </w:p>
        </w:tc>
      </w:tr>
      <w:tr w:rsidR="00F13F9B" w:rsidDel="007B77A9" w14:paraId="59894166" w14:textId="4E921942" w:rsidTr="0034334E">
        <w:trPr>
          <w:cantSplit/>
          <w:trHeight w:val="288"/>
          <w:del w:id="1435" w:author="Sayali Dev" w:date="2018-01-08T17:07:00Z"/>
        </w:trPr>
        <w:tc>
          <w:tcPr>
            <w:tcW w:w="1530" w:type="dxa"/>
          </w:tcPr>
          <w:p w14:paraId="59B47AC2" w14:textId="41C6120B" w:rsidR="00F13F9B" w:rsidDel="007B77A9" w:rsidRDefault="00F13F9B">
            <w:pPr>
              <w:pStyle w:val="Heading3"/>
              <w:rPr>
                <w:del w:id="1436" w:author="Sayali Dev" w:date="2018-01-08T17:07:00Z"/>
              </w:rPr>
              <w:pPrChange w:id="1437" w:author="Sayali Dev" w:date="2018-01-08T17:07:00Z">
                <w:pPr/>
              </w:pPrChange>
            </w:pPr>
            <w:del w:id="1438" w:author="Sayali Dev" w:date="2018-01-08T17:07:00Z">
              <w:r w:rsidDel="007B77A9">
                <w:rPr>
                  <w:b w:val="0"/>
                </w:rPr>
                <w:delText>Lot Number</w:delText>
              </w:r>
            </w:del>
          </w:p>
        </w:tc>
        <w:tc>
          <w:tcPr>
            <w:tcW w:w="7560" w:type="dxa"/>
            <w:vAlign w:val="center"/>
          </w:tcPr>
          <w:p w14:paraId="7BD659A9" w14:textId="3DA578B6" w:rsidR="00F13F9B" w:rsidDel="007B77A9" w:rsidRDefault="0034334E">
            <w:pPr>
              <w:pStyle w:val="Heading3"/>
              <w:rPr>
                <w:del w:id="1439" w:author="Sayali Dev" w:date="2018-01-08T17:07:00Z"/>
              </w:rPr>
              <w:pPrChange w:id="1440" w:author="Sayali Dev" w:date="2018-01-08T17:07:00Z">
                <w:pPr/>
              </w:pPrChange>
            </w:pPr>
            <w:del w:id="1441" w:author="Sayali Dev" w:date="2018-01-08T17:07:00Z">
              <w:r w:rsidDel="007B77A9">
                <w:delText>If there is a lot number associated with the new item, c</w:delText>
              </w:r>
              <w:r w:rsidR="00F13F9B" w:rsidDel="007B77A9">
                <w:delText xml:space="preserve">lick the appropriate product lot number for the new item </w:delText>
              </w:r>
              <w:r w:rsidDel="007B77A9">
                <w:br/>
              </w:r>
              <w:r w:rsidR="00F13F9B" w:rsidRPr="00D477EB" w:rsidDel="007B77A9">
                <w:rPr>
                  <w:b w:val="0"/>
                </w:rPr>
                <w:delText>Note:</w:delText>
              </w:r>
              <w:r w:rsidR="00F13F9B" w:rsidDel="007B77A9">
                <w:delText xml:space="preserve"> </w:delText>
              </w:r>
            </w:del>
          </w:p>
          <w:p w14:paraId="693AABE4" w14:textId="5329393D" w:rsidR="00F13F9B" w:rsidDel="007B77A9" w:rsidRDefault="00F13F9B">
            <w:pPr>
              <w:pStyle w:val="Heading3"/>
              <w:rPr>
                <w:del w:id="1442" w:author="Sayali Dev" w:date="2018-01-08T17:07:00Z"/>
              </w:rPr>
              <w:pPrChange w:id="1443" w:author="Sayali Dev" w:date="2018-01-08T17:07:00Z">
                <w:pPr>
                  <w:numPr>
                    <w:numId w:val="20"/>
                  </w:numPr>
                  <w:ind w:left="342" w:hanging="180"/>
                </w:pPr>
              </w:pPrChange>
            </w:pPr>
            <w:del w:id="1444" w:author="Sayali Dev" w:date="2018-01-08T17:07:00Z">
              <w:r w:rsidDel="007B77A9">
                <w:delText>This field is inactivated when adding a spare item.</w:delText>
              </w:r>
              <w:r w:rsidRPr="00FF151D" w:rsidDel="007B77A9">
                <w:rPr>
                  <w:b w:val="0"/>
                </w:rPr>
                <w:delText xml:space="preserve"> </w:delText>
              </w:r>
            </w:del>
          </w:p>
          <w:p w14:paraId="0AE141A4" w14:textId="7AFC83F6" w:rsidR="00F13F9B" w:rsidDel="007B77A9" w:rsidRDefault="00F13F9B">
            <w:pPr>
              <w:pStyle w:val="Heading3"/>
              <w:rPr>
                <w:del w:id="1445" w:author="Sayali Dev" w:date="2018-01-08T17:07:00Z"/>
              </w:rPr>
              <w:pPrChange w:id="1446" w:author="Sayali Dev" w:date="2018-01-08T17:07:00Z">
                <w:pPr>
                  <w:numPr>
                    <w:numId w:val="20"/>
                  </w:numPr>
                  <w:ind w:left="342" w:hanging="180"/>
                </w:pPr>
              </w:pPrChange>
            </w:pPr>
            <w:del w:id="1447" w:author="Sayali Dev" w:date="2018-01-08T17:07:00Z">
              <w:r w:rsidDel="007B77A9">
                <w:delText xml:space="preserve">Selecting a lot number automatically populates the manufacturer and product related text fields displayed at the bottom of the window. </w:delText>
              </w:r>
            </w:del>
          </w:p>
          <w:p w14:paraId="7E9FF50F" w14:textId="4734C5B9" w:rsidR="00F13F9B" w:rsidRPr="00D515B3" w:rsidDel="007B77A9" w:rsidRDefault="00F13F9B">
            <w:pPr>
              <w:pStyle w:val="Heading3"/>
              <w:rPr>
                <w:del w:id="1448" w:author="Sayali Dev" w:date="2018-01-08T17:07:00Z"/>
              </w:rPr>
              <w:pPrChange w:id="1449" w:author="Sayali Dev" w:date="2018-01-08T17:07:00Z">
                <w:pPr>
                  <w:numPr>
                    <w:numId w:val="20"/>
                  </w:numPr>
                  <w:ind w:left="342" w:hanging="180"/>
                </w:pPr>
              </w:pPrChange>
            </w:pPr>
            <w:del w:id="1450" w:author="Sayali Dev" w:date="2018-01-08T17:07:00Z">
              <w:r w:rsidDel="007B77A9">
                <w:delText>This field on</w:delText>
              </w:r>
              <w:r w:rsidRPr="0099109D" w:rsidDel="007B77A9">
                <w:delText>ly display</w:delText>
              </w:r>
              <w:r w:rsidDel="007B77A9">
                <w:delText>s</w:delText>
              </w:r>
              <w:r w:rsidRPr="0099109D" w:rsidDel="007B77A9">
                <w:delText xml:space="preserve"> </w:delText>
              </w:r>
              <w:r w:rsidDel="007B77A9">
                <w:delText>l</w:delText>
              </w:r>
              <w:r w:rsidRPr="0099109D" w:rsidDel="007B77A9">
                <w:delText xml:space="preserve">ot </w:delText>
              </w:r>
              <w:r w:rsidDel="007B77A9">
                <w:delText>n</w:delText>
              </w:r>
              <w:r w:rsidRPr="0099109D" w:rsidDel="007B77A9">
                <w:delText>umbers already o</w:delText>
              </w:r>
              <w:r w:rsidDel="007B77A9">
                <w:delText>n record</w:delText>
              </w:r>
              <w:r w:rsidRPr="0099109D" w:rsidDel="007B77A9">
                <w:delText xml:space="preserve">. If a desired </w:delText>
              </w:r>
              <w:r w:rsidDel="007B77A9">
                <w:delText>l</w:delText>
              </w:r>
              <w:r w:rsidRPr="0099109D" w:rsidDel="007B77A9">
                <w:delText xml:space="preserve">ot </w:delText>
              </w:r>
              <w:r w:rsidDel="007B77A9">
                <w:delText>n</w:delText>
              </w:r>
              <w:r w:rsidRPr="0099109D" w:rsidDel="007B77A9">
                <w:delText xml:space="preserve">umber is </w:delText>
              </w:r>
              <w:r w:rsidRPr="0099109D" w:rsidDel="007B77A9">
                <w:rPr>
                  <w:i/>
                  <w:u w:val="single"/>
                </w:rPr>
                <w:delText>not</w:delText>
              </w:r>
              <w:r w:rsidDel="007B77A9">
                <w:delText xml:space="preserve"> displayed</w:delText>
              </w:r>
              <w:r w:rsidRPr="0099109D" w:rsidDel="007B77A9">
                <w:delText xml:space="preserve">, </w:delText>
              </w:r>
              <w:r w:rsidDel="007B77A9">
                <w:delText>send an</w:delText>
              </w:r>
              <w:r w:rsidRPr="0099109D" w:rsidDel="007B77A9">
                <w:delText xml:space="preserve"> email </w:delText>
              </w:r>
              <w:r w:rsidDel="007B77A9">
                <w:delText xml:space="preserve">to </w:delText>
              </w:r>
              <w:r w:rsidR="007B1ACA" w:rsidDel="007B77A9">
                <w:fldChar w:fldCharType="begin"/>
              </w:r>
              <w:r w:rsidR="007B1ACA" w:rsidDel="007B77A9">
                <w:delInstrText xml:space="preserve"> HYPERLINK "mailto:Bio4Dhelp@tgen.org" </w:delInstrText>
              </w:r>
              <w:r w:rsidR="007B1ACA" w:rsidDel="007B77A9">
                <w:fldChar w:fldCharType="separate"/>
              </w:r>
              <w:r w:rsidR="00A468F9" w:rsidDel="007B77A9">
                <w:rPr>
                  <w:rStyle w:val="Hyperlink"/>
                </w:rPr>
                <w:delText>cirraspec@tgen.org</w:delText>
              </w:r>
              <w:r w:rsidR="007B1ACA" w:rsidDel="007B77A9">
                <w:rPr>
                  <w:rStyle w:val="Hyperlink"/>
                  <w:b w:val="0"/>
                </w:rPr>
                <w:fldChar w:fldCharType="end"/>
              </w:r>
              <w:r w:rsidDel="007B77A9">
                <w:delText xml:space="preserve"> with the lot number(s) and product information to be added to the application.</w:delText>
              </w:r>
            </w:del>
          </w:p>
        </w:tc>
      </w:tr>
      <w:tr w:rsidR="00F13F9B" w:rsidDel="007B77A9" w14:paraId="7D4482C7" w14:textId="605B165E" w:rsidTr="0034334E">
        <w:trPr>
          <w:cantSplit/>
          <w:trHeight w:val="317"/>
          <w:del w:id="1451" w:author="Sayali Dev" w:date="2018-01-08T17:07:00Z"/>
        </w:trPr>
        <w:tc>
          <w:tcPr>
            <w:tcW w:w="1530" w:type="dxa"/>
            <w:vAlign w:val="center"/>
          </w:tcPr>
          <w:p w14:paraId="019ED720" w14:textId="34992F12" w:rsidR="00F13F9B" w:rsidDel="007B77A9" w:rsidRDefault="00F13F9B">
            <w:pPr>
              <w:pStyle w:val="Heading3"/>
              <w:rPr>
                <w:del w:id="1452" w:author="Sayali Dev" w:date="2018-01-08T17:07:00Z"/>
              </w:rPr>
              <w:pPrChange w:id="1453" w:author="Sayali Dev" w:date="2018-01-08T17:07:00Z">
                <w:pPr/>
              </w:pPrChange>
            </w:pPr>
            <w:del w:id="1454" w:author="Sayali Dev" w:date="2018-01-08T17:07:00Z">
              <w:r w:rsidDel="007B77A9">
                <w:rPr>
                  <w:b w:val="0"/>
                </w:rPr>
                <w:delText>Quantity</w:delText>
              </w:r>
              <w:r w:rsidRPr="00B23F0A" w:rsidDel="007B77A9">
                <w:rPr>
                  <w:color w:val="FF0000"/>
                </w:rPr>
                <w:delText>*</w:delText>
              </w:r>
            </w:del>
          </w:p>
        </w:tc>
        <w:tc>
          <w:tcPr>
            <w:tcW w:w="7560" w:type="dxa"/>
            <w:vAlign w:val="center"/>
          </w:tcPr>
          <w:p w14:paraId="45AF9DC6" w14:textId="3820E0C1" w:rsidR="00F13F9B" w:rsidRPr="00D515B3" w:rsidDel="007B77A9" w:rsidRDefault="00F13F9B">
            <w:pPr>
              <w:pStyle w:val="Heading3"/>
              <w:rPr>
                <w:del w:id="1455" w:author="Sayali Dev" w:date="2018-01-08T17:07:00Z"/>
              </w:rPr>
              <w:pPrChange w:id="1456" w:author="Sayali Dev" w:date="2018-01-08T17:07:00Z">
                <w:pPr/>
              </w:pPrChange>
            </w:pPr>
            <w:del w:id="1457" w:author="Sayali Dev" w:date="2018-01-08T17:07:00Z">
              <w:r w:rsidDel="007B77A9">
                <w:delText xml:space="preserve">Click the appropriate number of </w:delText>
              </w:r>
              <w:r w:rsidR="0034334E" w:rsidDel="007B77A9">
                <w:delText xml:space="preserve">kit content </w:delText>
              </w:r>
              <w:r w:rsidDel="007B77A9">
                <w:delText>items to be added.</w:delText>
              </w:r>
            </w:del>
          </w:p>
        </w:tc>
      </w:tr>
      <w:tr w:rsidR="00F13F9B" w:rsidDel="007B77A9" w14:paraId="18D2F626" w14:textId="650EDCDF" w:rsidTr="0034334E">
        <w:trPr>
          <w:cantSplit/>
          <w:trHeight w:val="288"/>
          <w:del w:id="1458" w:author="Sayali Dev" w:date="2018-01-08T17:07:00Z"/>
        </w:trPr>
        <w:tc>
          <w:tcPr>
            <w:tcW w:w="1530" w:type="dxa"/>
            <w:vAlign w:val="center"/>
          </w:tcPr>
          <w:p w14:paraId="485A0D65" w14:textId="77B66F30" w:rsidR="00F13F9B" w:rsidDel="007B77A9" w:rsidRDefault="00F13F9B">
            <w:pPr>
              <w:pStyle w:val="Heading3"/>
              <w:rPr>
                <w:del w:id="1459" w:author="Sayali Dev" w:date="2018-01-08T17:07:00Z"/>
              </w:rPr>
              <w:pPrChange w:id="1460" w:author="Sayali Dev" w:date="2018-01-08T17:07:00Z">
                <w:pPr/>
              </w:pPrChange>
            </w:pPr>
            <w:del w:id="1461" w:author="Sayali Dev" w:date="2018-01-08T17:07:00Z">
              <w:r w:rsidDel="007B77A9">
                <w:rPr>
                  <w:b w:val="0"/>
                </w:rPr>
                <w:delText>Spare Item Name</w:delText>
              </w:r>
              <w:r w:rsidRPr="00B23F0A" w:rsidDel="007B77A9">
                <w:rPr>
                  <w:color w:val="FF0000"/>
                </w:rPr>
                <w:delText>*</w:delText>
              </w:r>
            </w:del>
          </w:p>
        </w:tc>
        <w:tc>
          <w:tcPr>
            <w:tcW w:w="7560" w:type="dxa"/>
            <w:vAlign w:val="center"/>
          </w:tcPr>
          <w:p w14:paraId="41C0B455" w14:textId="61AA8074" w:rsidR="00F13F9B" w:rsidDel="007B77A9" w:rsidRDefault="0034334E">
            <w:pPr>
              <w:pStyle w:val="Heading3"/>
              <w:rPr>
                <w:del w:id="1462" w:author="Sayali Dev" w:date="2018-01-08T17:07:00Z"/>
              </w:rPr>
              <w:pPrChange w:id="1463" w:author="Sayali Dev" w:date="2018-01-08T17:07:00Z">
                <w:pPr/>
              </w:pPrChange>
            </w:pPr>
            <w:del w:id="1464" w:author="Sayali Dev" w:date="2018-01-08T17:07:00Z">
              <w:r w:rsidDel="007B77A9">
                <w:delText>I</w:delText>
              </w:r>
              <w:r w:rsidR="00F13F9B" w:rsidDel="007B77A9">
                <w:delText>f the item is a spare item</w:delText>
              </w:r>
              <w:r w:rsidDel="007B77A9">
                <w:delText>, type a name for the item.</w:delText>
              </w:r>
            </w:del>
          </w:p>
        </w:tc>
      </w:tr>
    </w:tbl>
    <w:p w14:paraId="7039DE67" w14:textId="063C4516" w:rsidR="00F13F9B" w:rsidDel="007B77A9" w:rsidRDefault="00F13F9B">
      <w:pPr>
        <w:pStyle w:val="Heading3"/>
        <w:rPr>
          <w:del w:id="1465" w:author="Sayali Dev" w:date="2018-01-08T17:07:00Z"/>
        </w:rPr>
        <w:pPrChange w:id="1466" w:author="Sayali Dev" w:date="2018-01-08T17:07:00Z">
          <w:pPr>
            <w:ind w:left="720" w:right="540"/>
          </w:pPr>
        </w:pPrChange>
      </w:pPr>
    </w:p>
    <w:p w14:paraId="77160402" w14:textId="513309F3" w:rsidR="00F13F9B" w:rsidDel="007B77A9" w:rsidRDefault="00F13F9B">
      <w:pPr>
        <w:pStyle w:val="Heading3"/>
        <w:rPr>
          <w:del w:id="1467" w:author="Sayali Dev" w:date="2018-01-08T17:07:00Z"/>
        </w:rPr>
        <w:pPrChange w:id="1468" w:author="Sayali Dev" w:date="2018-01-08T17:07:00Z">
          <w:pPr>
            <w:ind w:left="720" w:right="540"/>
          </w:pPr>
        </w:pPrChange>
      </w:pPr>
    </w:p>
    <w:p w14:paraId="22A4C4D4" w14:textId="65030C4D" w:rsidR="00F13F9B" w:rsidDel="007B77A9" w:rsidRDefault="00F13F9B">
      <w:pPr>
        <w:pStyle w:val="Heading3"/>
        <w:rPr>
          <w:del w:id="1469" w:author="Sayali Dev" w:date="2018-01-08T17:07:00Z"/>
        </w:rPr>
        <w:pPrChange w:id="1470" w:author="Sayali Dev" w:date="2018-01-08T17:07:00Z">
          <w:pPr>
            <w:numPr>
              <w:numId w:val="37"/>
            </w:numPr>
            <w:ind w:left="1440" w:right="540" w:hanging="360"/>
          </w:pPr>
        </w:pPrChange>
      </w:pPr>
      <w:del w:id="1471" w:author="Sayali Dev" w:date="2018-01-08T17:07:00Z">
        <w:r w:rsidDel="007B77A9">
          <w:delText xml:space="preserve">Click </w:delText>
        </w:r>
        <w:r w:rsidRPr="008566E3" w:rsidDel="007B77A9">
          <w:rPr>
            <w:b w:val="0"/>
          </w:rPr>
          <w:delText>ADD</w:delText>
        </w:r>
        <w:r w:rsidDel="007B77A9">
          <w:delText xml:space="preserve">. </w:delText>
        </w:r>
      </w:del>
    </w:p>
    <w:p w14:paraId="261FB57C" w14:textId="3A2E1B25" w:rsidR="00F13F9B" w:rsidDel="007B77A9" w:rsidRDefault="00F13F9B">
      <w:pPr>
        <w:pStyle w:val="Heading3"/>
        <w:rPr>
          <w:del w:id="1472" w:author="Sayali Dev" w:date="2018-01-08T17:07:00Z"/>
        </w:rPr>
        <w:pPrChange w:id="1473" w:author="Sayali Dev" w:date="2018-01-08T17:07:00Z">
          <w:pPr>
            <w:ind w:left="1440" w:right="540"/>
          </w:pPr>
        </w:pPrChange>
      </w:pPr>
      <w:del w:id="1474" w:author="Sayali Dev" w:date="2018-01-08T17:07:00Z">
        <w:r w:rsidDel="007B77A9">
          <w:delText xml:space="preserve">The </w:delText>
        </w:r>
        <w:r w:rsidRPr="008566E3" w:rsidDel="007B77A9">
          <w:rPr>
            <w:b w:val="0"/>
          </w:rPr>
          <w:delText>Electronic Signature</w:delText>
        </w:r>
        <w:r w:rsidDel="007B77A9">
          <w:delText xml:space="preserve"> window appears. </w:delText>
        </w:r>
      </w:del>
    </w:p>
    <w:p w14:paraId="29821FEE" w14:textId="15D41EDB" w:rsidR="00F13F9B" w:rsidDel="007B77A9" w:rsidRDefault="00F13F9B">
      <w:pPr>
        <w:pStyle w:val="Heading3"/>
        <w:rPr>
          <w:del w:id="1475" w:author="Sayali Dev" w:date="2018-01-08T17:07:00Z"/>
        </w:rPr>
        <w:pPrChange w:id="1476" w:author="Sayali Dev" w:date="2018-01-08T17:07:00Z">
          <w:pPr>
            <w:ind w:left="720" w:right="540"/>
          </w:pPr>
        </w:pPrChange>
      </w:pPr>
    </w:p>
    <w:p w14:paraId="000FA4B0" w14:textId="5B1874AD" w:rsidR="00F13F9B" w:rsidDel="007B77A9" w:rsidRDefault="002578BB">
      <w:pPr>
        <w:pStyle w:val="Heading3"/>
        <w:rPr>
          <w:del w:id="1477" w:author="Sayali Dev" w:date="2018-01-08T17:07:00Z"/>
        </w:rPr>
        <w:pPrChange w:id="1478" w:author="Sayali Dev" w:date="2018-01-08T17:07:00Z">
          <w:pPr>
            <w:ind w:left="1440" w:right="540"/>
          </w:pPr>
        </w:pPrChange>
      </w:pPr>
      <w:del w:id="1479" w:author="Sayali Dev" w:date="2018-01-08T17:07:00Z">
        <w:r w:rsidRPr="00F403E4" w:rsidDel="007B77A9">
          <w:rPr>
            <w:b w:val="0"/>
            <w:noProof/>
          </w:rPr>
          <w:drawing>
            <wp:inline distT="0" distB="0" distL="0" distR="0" wp14:anchorId="0886E39D" wp14:editId="47E6D5A8">
              <wp:extent cx="3752850" cy="1924050"/>
              <wp:effectExtent l="19050" t="19050" r="19050" b="1905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752850" cy="1924050"/>
                      </a:xfrm>
                      <a:prstGeom prst="rect">
                        <a:avLst/>
                      </a:prstGeom>
                      <a:noFill/>
                      <a:ln w="3175">
                        <a:solidFill>
                          <a:schemeClr val="tx1"/>
                        </a:solidFill>
                      </a:ln>
                    </pic:spPr>
                  </pic:pic>
                </a:graphicData>
              </a:graphic>
            </wp:inline>
          </w:drawing>
        </w:r>
      </w:del>
    </w:p>
    <w:p w14:paraId="732DA264" w14:textId="70F77F4D" w:rsidR="00F13F9B" w:rsidDel="007B77A9" w:rsidRDefault="00F13F9B">
      <w:pPr>
        <w:pStyle w:val="Heading3"/>
        <w:rPr>
          <w:del w:id="1480" w:author="Sayali Dev" w:date="2018-01-08T17:07:00Z"/>
        </w:rPr>
        <w:pPrChange w:id="1481" w:author="Sayali Dev" w:date="2018-01-08T17:07:00Z">
          <w:pPr>
            <w:ind w:left="720" w:right="540"/>
          </w:pPr>
        </w:pPrChange>
      </w:pPr>
    </w:p>
    <w:p w14:paraId="38BBC7D9" w14:textId="01EE7926" w:rsidR="00F13F9B" w:rsidDel="007B77A9" w:rsidRDefault="00F13F9B">
      <w:pPr>
        <w:pStyle w:val="Heading3"/>
        <w:rPr>
          <w:del w:id="1482" w:author="Sayali Dev" w:date="2018-01-08T17:07:00Z"/>
        </w:rPr>
        <w:pPrChange w:id="1483" w:author="Sayali Dev" w:date="2018-01-08T17:07:00Z">
          <w:pPr>
            <w:ind w:left="1440" w:right="540"/>
          </w:pPr>
        </w:pPrChange>
      </w:pPr>
      <w:del w:id="1484" w:author="Sayali Dev" w:date="2018-01-08T17:07:00Z">
        <w:r w:rsidDel="007B77A9">
          <w:delText xml:space="preserve">Enter </w:delText>
        </w:r>
        <w:r w:rsidR="0034334E" w:rsidDel="007B77A9">
          <w:delText>your use</w:delText>
        </w:r>
        <w:r w:rsidR="00326CC4" w:rsidDel="007B77A9">
          <w:delText>r</w:delText>
        </w:r>
        <w:r w:rsidR="00DA3964" w:rsidDel="007B77A9">
          <w:delText>name</w:delText>
        </w:r>
        <w:r w:rsidR="0034334E" w:rsidDel="007B77A9">
          <w:delText xml:space="preserve">, your </w:delText>
        </w:r>
        <w:r w:rsidR="00513D42" w:rsidDel="007B77A9">
          <w:delText>p</w:delText>
        </w:r>
        <w:r w:rsidR="0034334E" w:rsidDel="007B77A9">
          <w:delText>assword and a reason for this action.</w:delText>
        </w:r>
      </w:del>
    </w:p>
    <w:p w14:paraId="16EE9824" w14:textId="34AA6A77" w:rsidR="0079225D" w:rsidDel="007B77A9" w:rsidRDefault="0079225D">
      <w:pPr>
        <w:pStyle w:val="Heading3"/>
        <w:rPr>
          <w:del w:id="1485" w:author="Sayali Dev" w:date="2018-01-08T17:07:00Z"/>
        </w:rPr>
        <w:pPrChange w:id="1486" w:author="Sayali Dev" w:date="2018-01-08T17:07:00Z">
          <w:pPr>
            <w:ind w:left="1440" w:right="540"/>
          </w:pPr>
        </w:pPrChange>
      </w:pPr>
    </w:p>
    <w:p w14:paraId="5A4F5B6B" w14:textId="0937631B" w:rsidR="00F13F9B" w:rsidDel="007B77A9" w:rsidRDefault="00F13F9B">
      <w:pPr>
        <w:pStyle w:val="Heading3"/>
        <w:rPr>
          <w:del w:id="1487" w:author="Sayali Dev" w:date="2018-01-08T17:07:00Z"/>
        </w:rPr>
        <w:pPrChange w:id="1488" w:author="Sayali Dev" w:date="2018-01-08T17:07:00Z">
          <w:pPr>
            <w:ind w:left="1440" w:right="540"/>
          </w:pPr>
        </w:pPrChange>
      </w:pPr>
      <w:del w:id="1489" w:author="Sayali Dev" w:date="2018-01-08T17:07:00Z">
        <w:r w:rsidDel="007B77A9">
          <w:delText xml:space="preserve">Click </w:delText>
        </w:r>
        <w:r w:rsidRPr="008566E3" w:rsidDel="007B77A9">
          <w:rPr>
            <w:b w:val="0"/>
          </w:rPr>
          <w:delText>SIGN</w:delText>
        </w:r>
        <w:r w:rsidDel="007B77A9">
          <w:delText>.</w:delText>
        </w:r>
      </w:del>
    </w:p>
    <w:p w14:paraId="3172F682" w14:textId="07AF57A2" w:rsidR="00F13F9B" w:rsidDel="007B77A9" w:rsidRDefault="00F13F9B">
      <w:pPr>
        <w:pStyle w:val="Heading3"/>
        <w:rPr>
          <w:del w:id="1490" w:author="Sayali Dev" w:date="2018-01-08T17:07:00Z"/>
        </w:rPr>
        <w:pPrChange w:id="1491" w:author="Sayali Dev" w:date="2018-01-08T17:07:00Z">
          <w:pPr>
            <w:ind w:left="1440" w:right="540"/>
          </w:pPr>
        </w:pPrChange>
      </w:pPr>
      <w:del w:id="1492" w:author="Sayali Dev" w:date="2018-01-08T17:07:00Z">
        <w:r w:rsidDel="007B77A9">
          <w:delText xml:space="preserve">The </w:delText>
        </w:r>
        <w:r w:rsidR="00326CC4" w:rsidDel="007B77A9">
          <w:delText xml:space="preserve">pop-up window closes and the new </w:delText>
        </w:r>
        <w:r w:rsidDel="007B77A9">
          <w:delText xml:space="preserve">kit item is added to the kit contents on the </w:delText>
        </w:r>
        <w:r w:rsidRPr="008566E3" w:rsidDel="007B77A9">
          <w:rPr>
            <w:b w:val="0"/>
          </w:rPr>
          <w:delText>View Kit</w:delText>
        </w:r>
        <w:r w:rsidDel="007B77A9">
          <w:delText xml:space="preserve"> page. </w:delText>
        </w:r>
        <w:r w:rsidR="00326CC4" w:rsidDel="007B77A9">
          <w:br/>
        </w:r>
      </w:del>
    </w:p>
    <w:p w14:paraId="22679C84" w14:textId="5A82491B" w:rsidR="00326CC4" w:rsidDel="007B77A9" w:rsidRDefault="00326CC4">
      <w:pPr>
        <w:pStyle w:val="Heading3"/>
        <w:rPr>
          <w:del w:id="1493" w:author="Sayali Dev" w:date="2018-01-08T17:07:00Z"/>
        </w:rPr>
        <w:pPrChange w:id="1494" w:author="Sayali Dev" w:date="2018-01-08T17:07:00Z">
          <w:pPr>
            <w:numPr>
              <w:numId w:val="37"/>
            </w:numPr>
            <w:ind w:left="1440" w:hanging="360"/>
          </w:pPr>
        </w:pPrChange>
      </w:pPr>
      <w:del w:id="1495" w:author="Sayali Dev" w:date="2018-01-08T17:07:00Z">
        <w:r w:rsidDel="007B77A9">
          <w:delText xml:space="preserve">To print a barcode label for the new item, select the check box in front of the new item in the </w:delText>
        </w:r>
        <w:r w:rsidRPr="00326CC4" w:rsidDel="007B77A9">
          <w:rPr>
            <w:b w:val="0"/>
          </w:rPr>
          <w:delText>Kit Content</w:delText>
        </w:r>
        <w:r w:rsidR="00513D42" w:rsidDel="007B77A9">
          <w:rPr>
            <w:b w:val="0"/>
          </w:rPr>
          <w:delText>s</w:delText>
        </w:r>
        <w:r w:rsidDel="007B77A9">
          <w:delText xml:space="preserve"> list. Then click </w:delText>
        </w:r>
        <w:r w:rsidRPr="00326CC4" w:rsidDel="007B77A9">
          <w:rPr>
            <w:b w:val="0"/>
          </w:rPr>
          <w:delText>PRINT LABELS</w:delText>
        </w:r>
        <w:r w:rsidDel="007B77A9">
          <w:delText>.</w:delText>
        </w:r>
        <w:r w:rsidDel="007B77A9">
          <w:br/>
          <w:delText xml:space="preserve">The print labels window appears. </w:delText>
        </w:r>
      </w:del>
    </w:p>
    <w:p w14:paraId="7BEC2BC5" w14:textId="533B86E5" w:rsidR="00326CC4" w:rsidDel="007B77A9" w:rsidRDefault="00326CC4">
      <w:pPr>
        <w:pStyle w:val="Heading3"/>
        <w:rPr>
          <w:del w:id="1496" w:author="Sayali Dev" w:date="2018-01-08T17:07:00Z"/>
        </w:rPr>
        <w:pPrChange w:id="1497" w:author="Sayali Dev" w:date="2018-01-08T17:07:00Z">
          <w:pPr>
            <w:ind w:left="720"/>
          </w:pPr>
        </w:pPrChange>
      </w:pPr>
    </w:p>
    <w:p w14:paraId="2E583122" w14:textId="22B3005A" w:rsidR="00326CC4" w:rsidDel="007B77A9" w:rsidRDefault="002578BB">
      <w:pPr>
        <w:pStyle w:val="Heading3"/>
        <w:rPr>
          <w:del w:id="1498" w:author="Sayali Dev" w:date="2018-01-08T17:07:00Z"/>
        </w:rPr>
        <w:pPrChange w:id="1499" w:author="Sayali Dev" w:date="2018-01-08T17:07:00Z">
          <w:pPr>
            <w:ind w:left="1440"/>
          </w:pPr>
        </w:pPrChange>
      </w:pPr>
      <w:del w:id="1500" w:author="Sayali Dev" w:date="2018-01-08T17:07:00Z">
        <w:r w:rsidRPr="00F403E4" w:rsidDel="007B77A9">
          <w:rPr>
            <w:b w:val="0"/>
            <w:noProof/>
          </w:rPr>
          <w:drawing>
            <wp:inline distT="0" distB="0" distL="0" distR="0" wp14:anchorId="39D6C5D1" wp14:editId="1349C296">
              <wp:extent cx="2619375" cy="3467100"/>
              <wp:effectExtent l="19050" t="19050" r="28575" b="19050"/>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619375" cy="3467100"/>
                      </a:xfrm>
                      <a:prstGeom prst="rect">
                        <a:avLst/>
                      </a:prstGeom>
                      <a:noFill/>
                      <a:ln w="3175">
                        <a:solidFill>
                          <a:schemeClr val="tx1"/>
                        </a:solidFill>
                      </a:ln>
                    </pic:spPr>
                  </pic:pic>
                </a:graphicData>
              </a:graphic>
            </wp:inline>
          </w:drawing>
        </w:r>
      </w:del>
    </w:p>
    <w:p w14:paraId="0861B5E7" w14:textId="7BFD535E" w:rsidR="00326CC4" w:rsidDel="007B77A9" w:rsidRDefault="00326CC4" w:rsidP="00326CC4">
      <w:pPr>
        <w:rPr>
          <w:del w:id="1501" w:author="Sayali Dev" w:date="2018-01-08T17:07:00Z"/>
        </w:rPr>
      </w:pPr>
    </w:p>
    <w:p w14:paraId="278C1C83" w14:textId="5B41E583" w:rsidR="00326CC4" w:rsidDel="007B77A9" w:rsidRDefault="00326CC4" w:rsidP="00326CC4">
      <w:pPr>
        <w:ind w:left="1440"/>
        <w:rPr>
          <w:del w:id="1502" w:author="Sayali Dev" w:date="2018-01-08T17:07:00Z"/>
        </w:rPr>
      </w:pPr>
      <w:del w:id="1503" w:author="Sayali Dev" w:date="2018-01-08T17:07:00Z">
        <w:r w:rsidDel="007B77A9">
          <w:delText xml:space="preserve">Click </w:delText>
        </w:r>
        <w:r w:rsidRPr="00326CC4" w:rsidDel="007B77A9">
          <w:rPr>
            <w:b/>
          </w:rPr>
          <w:delText>PDF</w:delText>
        </w:r>
        <w:r w:rsidDel="007B77A9">
          <w:delText xml:space="preserve"> and then </w:delText>
        </w:r>
        <w:r w:rsidRPr="00326CC4" w:rsidDel="007B77A9">
          <w:rPr>
            <w:b/>
          </w:rPr>
          <w:delText>SUBMIT</w:delText>
        </w:r>
        <w:r w:rsidDel="007B77A9">
          <w:delText>.</w:delText>
        </w:r>
        <w:r w:rsidDel="007B77A9">
          <w:br/>
          <w:delText>The image of the bar code label</w:delText>
        </w:r>
        <w:r w:rsidR="00513D42" w:rsidDel="007B77A9">
          <w:delText xml:space="preserve"> appears in the pop-up window</w:delText>
        </w:r>
        <w:r w:rsidDel="007B77A9">
          <w:delText xml:space="preserve">. </w:delText>
        </w:r>
        <w:r w:rsidDel="007B77A9">
          <w:br/>
        </w:r>
      </w:del>
    </w:p>
    <w:p w14:paraId="452E8CE7" w14:textId="2E104CAA" w:rsidR="00326CC4" w:rsidDel="007B77A9" w:rsidRDefault="002578BB" w:rsidP="00326CC4">
      <w:pPr>
        <w:ind w:left="1440"/>
        <w:rPr>
          <w:del w:id="1504" w:author="Sayali Dev" w:date="2018-01-08T17:07:00Z"/>
        </w:rPr>
      </w:pPr>
      <w:del w:id="1505" w:author="Sayali Dev" w:date="2018-01-08T17:07:00Z">
        <w:r w:rsidRPr="00F403E4" w:rsidDel="007B77A9">
          <w:rPr>
            <w:noProof/>
          </w:rPr>
          <w:drawing>
            <wp:inline distT="0" distB="0" distL="0" distR="0" wp14:anchorId="7F6FBD36" wp14:editId="72E1ABEA">
              <wp:extent cx="2705100" cy="3581400"/>
              <wp:effectExtent l="19050" t="19050" r="19050" b="19050"/>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705100" cy="3581400"/>
                      </a:xfrm>
                      <a:prstGeom prst="rect">
                        <a:avLst/>
                      </a:prstGeom>
                      <a:noFill/>
                      <a:ln w="3175">
                        <a:solidFill>
                          <a:schemeClr val="tx1"/>
                        </a:solidFill>
                      </a:ln>
                    </pic:spPr>
                  </pic:pic>
                </a:graphicData>
              </a:graphic>
            </wp:inline>
          </w:drawing>
        </w:r>
        <w:r w:rsidR="00513D42" w:rsidDel="007B77A9">
          <w:br/>
        </w:r>
      </w:del>
    </w:p>
    <w:p w14:paraId="25E0666B" w14:textId="33A8C59A" w:rsidR="00326CC4" w:rsidDel="007B77A9" w:rsidRDefault="00326CC4" w:rsidP="00326CC4">
      <w:pPr>
        <w:ind w:left="1440" w:right="540"/>
        <w:rPr>
          <w:del w:id="1506" w:author="Sayali Dev" w:date="2018-01-08T17:07:00Z"/>
        </w:rPr>
      </w:pPr>
      <w:del w:id="1507" w:author="Sayali Dev" w:date="2018-01-08T17:07:00Z">
        <w:r w:rsidDel="007B77A9">
          <w:delText xml:space="preserve">Click on the printer </w:delText>
        </w:r>
        <w:r w:rsidR="009231FA" w:rsidDel="007B77A9">
          <w:delText>option</w:delText>
        </w:r>
        <w:r w:rsidDel="007B77A9">
          <w:delText xml:space="preserve"> </w:delText>
        </w:r>
        <w:r w:rsidR="00397D0D" w:rsidDel="007B77A9">
          <w:delText xml:space="preserve">(accessible when user clicks the ‘&gt;&gt;’ icon) </w:delText>
        </w:r>
        <w:r w:rsidDel="007B77A9">
          <w:delText>to print the label.</w:delText>
        </w:r>
      </w:del>
    </w:p>
    <w:p w14:paraId="2CC5CAF3" w14:textId="6CB17843" w:rsidR="00F13F9B" w:rsidRPr="00F13F9B" w:rsidDel="007B77A9" w:rsidRDefault="00F13F9B" w:rsidP="009F1E4E">
      <w:pPr>
        <w:pStyle w:val="BodyText"/>
        <w:rPr>
          <w:del w:id="1508" w:author="Sayali Dev" w:date="2018-01-08T17:07:00Z"/>
        </w:rPr>
      </w:pPr>
    </w:p>
    <w:p w14:paraId="3B0788F8" w14:textId="054BFD8E" w:rsidR="00321A70" w:rsidDel="007B77A9" w:rsidRDefault="00594C89" w:rsidP="00CD2BE5">
      <w:pPr>
        <w:numPr>
          <w:ilvl w:val="0"/>
          <w:numId w:val="32"/>
        </w:numPr>
        <w:rPr>
          <w:del w:id="1509" w:author="Sayali Dev" w:date="2018-01-08T17:07:00Z"/>
        </w:rPr>
      </w:pPr>
      <w:del w:id="1510" w:author="Sayali Dev" w:date="2018-01-08T17:07:00Z">
        <w:r w:rsidDel="007B77A9">
          <w:delText xml:space="preserve">If any </w:delText>
        </w:r>
        <w:r w:rsidR="00902BC6" w:rsidDel="007B77A9">
          <w:delText xml:space="preserve">kit </w:delText>
        </w:r>
        <w:r w:rsidDel="007B77A9">
          <w:delText xml:space="preserve">content items will not be used, </w:delText>
        </w:r>
        <w:r w:rsidR="00902BC6" w:rsidDel="007B77A9">
          <w:delText xml:space="preserve">select the check box in front of </w:delText>
        </w:r>
        <w:r w:rsidR="00A3373B" w:rsidDel="007B77A9">
          <w:delText>each</w:delText>
        </w:r>
        <w:r w:rsidR="00902BC6" w:rsidDel="007B77A9">
          <w:delText xml:space="preserve"> unused </w:delText>
        </w:r>
        <w:r w:rsidR="00A3373B" w:rsidDel="007B77A9">
          <w:delText>item. Then, cli</w:delText>
        </w:r>
        <w:r w:rsidR="00635075" w:rsidDel="007B77A9">
          <w:delText>c</w:delText>
        </w:r>
        <w:r w:rsidR="00A3373B" w:rsidDel="007B77A9">
          <w:delText xml:space="preserve">k </w:delText>
        </w:r>
        <w:r w:rsidR="00A3373B" w:rsidRPr="00635075" w:rsidDel="007B77A9">
          <w:rPr>
            <w:b/>
          </w:rPr>
          <w:delText>COLLECT.</w:delText>
        </w:r>
        <w:r w:rsidR="00A3373B" w:rsidRPr="00A3373B" w:rsidDel="007B77A9">
          <w:delText xml:space="preserve"> </w:delText>
        </w:r>
        <w:r w:rsidR="00A3373B" w:rsidDel="007B77A9">
          <w:br/>
          <w:delText xml:space="preserve">The </w:delText>
        </w:r>
        <w:r w:rsidR="00A3373B" w:rsidRPr="00C3687A" w:rsidDel="007B77A9">
          <w:rPr>
            <w:b/>
          </w:rPr>
          <w:delText xml:space="preserve">Collect </w:delText>
        </w:r>
        <w:r w:rsidR="00A3373B" w:rsidDel="007B77A9">
          <w:delText xml:space="preserve">window appears. </w:delText>
        </w:r>
      </w:del>
    </w:p>
    <w:p w14:paraId="2B1E70E1" w14:textId="62E1E6D4" w:rsidR="00A3373B" w:rsidDel="007B77A9" w:rsidRDefault="00A3373B" w:rsidP="00321A70">
      <w:pPr>
        <w:ind w:left="720"/>
        <w:rPr>
          <w:del w:id="1511" w:author="Sayali Dev" w:date="2018-01-08T17:07:00Z"/>
        </w:rPr>
      </w:pPr>
      <w:del w:id="1512" w:author="Sayali Dev" w:date="2018-01-08T17:07:00Z">
        <w:r w:rsidRPr="00B23F0A" w:rsidDel="007B77A9">
          <w:rPr>
            <w:b/>
          </w:rPr>
          <w:delText>Note:</w:delText>
        </w:r>
        <w:r w:rsidDel="007B77A9">
          <w:delText xml:space="preserve"> Fields that are marked with the red asterisk (</w:delText>
        </w:r>
        <w:r w:rsidRPr="00B23F0A" w:rsidDel="007B77A9">
          <w:rPr>
            <w:color w:val="FF0000"/>
          </w:rPr>
          <w:delText>*</w:delText>
        </w:r>
        <w:r w:rsidDel="007B77A9">
          <w:delText>) are mandatory.</w:delText>
        </w:r>
        <w:r w:rsidR="00513D42" w:rsidDel="007B77A9">
          <w:br/>
        </w:r>
      </w:del>
    </w:p>
    <w:p w14:paraId="49DD38F6" w14:textId="20EB1DBD" w:rsidR="00A3373B" w:rsidDel="007B77A9" w:rsidRDefault="002578BB" w:rsidP="00801937">
      <w:pPr>
        <w:ind w:left="720"/>
        <w:rPr>
          <w:del w:id="1513" w:author="Sayali Dev" w:date="2018-01-08T17:07:00Z"/>
          <w:noProof/>
        </w:rPr>
      </w:pPr>
      <w:del w:id="1514" w:author="Sayali Dev" w:date="2018-01-08T17:07:00Z">
        <w:r w:rsidRPr="00F403E4" w:rsidDel="007B77A9">
          <w:rPr>
            <w:noProof/>
          </w:rPr>
          <w:drawing>
            <wp:inline distT="0" distB="0" distL="0" distR="0" wp14:anchorId="7CBABC18" wp14:editId="3039A1B8">
              <wp:extent cx="3543300" cy="2390775"/>
              <wp:effectExtent l="19050" t="19050" r="19050" b="28575"/>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543300" cy="2390775"/>
                      </a:xfrm>
                      <a:prstGeom prst="rect">
                        <a:avLst/>
                      </a:prstGeom>
                      <a:noFill/>
                      <a:ln w="3175">
                        <a:solidFill>
                          <a:schemeClr val="tx1"/>
                        </a:solidFill>
                      </a:ln>
                    </pic:spPr>
                  </pic:pic>
                </a:graphicData>
              </a:graphic>
            </wp:inline>
          </w:drawing>
        </w:r>
      </w:del>
    </w:p>
    <w:p w14:paraId="46DF0B4F" w14:textId="66CE2B86" w:rsidR="00801937" w:rsidDel="007B77A9" w:rsidRDefault="00801937" w:rsidP="00801937">
      <w:pPr>
        <w:ind w:left="720"/>
        <w:rPr>
          <w:del w:id="1515" w:author="Sayali Dev" w:date="2018-01-08T17:07:00Z"/>
        </w:rPr>
      </w:pPr>
    </w:p>
    <w:p w14:paraId="75C1BCA6" w14:textId="415FF8DA" w:rsidR="00A3373B" w:rsidDel="007B77A9" w:rsidRDefault="00A3373B" w:rsidP="00CD2BE5">
      <w:pPr>
        <w:numPr>
          <w:ilvl w:val="0"/>
          <w:numId w:val="32"/>
        </w:numPr>
        <w:ind w:right="540"/>
        <w:rPr>
          <w:del w:id="1516" w:author="Sayali Dev" w:date="2018-01-08T17:07:00Z"/>
        </w:rPr>
      </w:pPr>
      <w:del w:id="1517" w:author="Sayali Dev" w:date="2018-01-08T17:07:00Z">
        <w:r w:rsidDel="007B77A9">
          <w:delText xml:space="preserve">Select </w:delText>
        </w:r>
        <w:r w:rsidDel="007B77A9">
          <w:rPr>
            <w:b/>
          </w:rPr>
          <w:delText>Not Needed</w:delText>
        </w:r>
        <w:r w:rsidDel="007B77A9">
          <w:delText xml:space="preserve"> as the </w:delText>
        </w:r>
        <w:r w:rsidRPr="00513D42" w:rsidDel="007B77A9">
          <w:rPr>
            <w:b/>
          </w:rPr>
          <w:delText>Kit Content</w:delText>
        </w:r>
        <w:r w:rsidR="00635075" w:rsidDel="007B77A9">
          <w:rPr>
            <w:b/>
          </w:rPr>
          <w:delText xml:space="preserve"> S</w:delText>
        </w:r>
        <w:r w:rsidRPr="00513D42" w:rsidDel="007B77A9">
          <w:rPr>
            <w:b/>
          </w:rPr>
          <w:delText>tatus</w:delText>
        </w:r>
        <w:r w:rsidDel="007B77A9">
          <w:delText xml:space="preserve">. </w:delText>
        </w:r>
        <w:r w:rsidDel="007B77A9">
          <w:br/>
        </w:r>
      </w:del>
    </w:p>
    <w:p w14:paraId="246F1C2D" w14:textId="6CAEF499" w:rsidR="00A3373B" w:rsidDel="007B77A9" w:rsidRDefault="00A3373B" w:rsidP="00CD2BE5">
      <w:pPr>
        <w:numPr>
          <w:ilvl w:val="0"/>
          <w:numId w:val="32"/>
        </w:numPr>
        <w:ind w:right="540"/>
        <w:rPr>
          <w:del w:id="1518" w:author="Sayali Dev" w:date="2018-01-08T17:07:00Z"/>
        </w:rPr>
      </w:pPr>
      <w:del w:id="1519" w:author="Sayali Dev" w:date="2018-01-08T17:07:00Z">
        <w:r w:rsidDel="007B77A9">
          <w:delText xml:space="preserve">Type the reason the item is not needed in </w:delText>
        </w:r>
        <w:r w:rsidRPr="00A3373B" w:rsidDel="007B77A9">
          <w:rPr>
            <w:b/>
          </w:rPr>
          <w:delText>Sample Comments</w:delText>
        </w:r>
        <w:r w:rsidDel="007B77A9">
          <w:delText>.</w:delText>
        </w:r>
      </w:del>
    </w:p>
    <w:p w14:paraId="5598A52A" w14:textId="0EEA8D97" w:rsidR="00A3373B" w:rsidDel="007B77A9" w:rsidRDefault="00A3373B" w:rsidP="00A3373B">
      <w:pPr>
        <w:ind w:left="720" w:right="540"/>
        <w:rPr>
          <w:del w:id="1520" w:author="Sayali Dev" w:date="2018-01-08T17:07:00Z"/>
        </w:rPr>
      </w:pPr>
    </w:p>
    <w:p w14:paraId="5C052CA6" w14:textId="3B8F7743" w:rsidR="00513D42" w:rsidDel="007B77A9" w:rsidRDefault="00A3373B" w:rsidP="00CD2BE5">
      <w:pPr>
        <w:pStyle w:val="BodyText"/>
        <w:numPr>
          <w:ilvl w:val="0"/>
          <w:numId w:val="32"/>
        </w:numPr>
        <w:rPr>
          <w:del w:id="1521" w:author="Sayali Dev" w:date="2018-01-08T17:07:00Z"/>
        </w:rPr>
      </w:pPr>
      <w:del w:id="1522" w:author="Sayali Dev" w:date="2018-01-08T17:07:00Z">
        <w:r w:rsidDel="007B77A9">
          <w:delText xml:space="preserve">Click </w:delText>
        </w:r>
        <w:r w:rsidRPr="004C5530" w:rsidDel="007B77A9">
          <w:rPr>
            <w:b/>
          </w:rPr>
          <w:delText>SAVE</w:delText>
        </w:r>
        <w:r w:rsidDel="007B77A9">
          <w:delText>.</w:delText>
        </w:r>
        <w:r w:rsidDel="007B77A9">
          <w:br/>
          <w:delText xml:space="preserve">The </w:delText>
        </w:r>
        <w:r w:rsidRPr="00635075" w:rsidDel="007B77A9">
          <w:rPr>
            <w:b/>
          </w:rPr>
          <w:delText>Kit Content Status</w:delText>
        </w:r>
        <w:r w:rsidDel="007B77A9">
          <w:delText xml:space="preserve"> of the unused kit item appears as</w:delText>
        </w:r>
        <w:r w:rsidRPr="004C5530" w:rsidDel="007B77A9">
          <w:rPr>
            <w:b/>
          </w:rPr>
          <w:delText xml:space="preserve"> </w:delText>
        </w:r>
        <w:r w:rsidDel="007B77A9">
          <w:rPr>
            <w:b/>
          </w:rPr>
          <w:delText xml:space="preserve">Not Needed </w:delText>
        </w:r>
        <w:r w:rsidRPr="00A3373B" w:rsidDel="007B77A9">
          <w:delText>on the</w:delText>
        </w:r>
        <w:r w:rsidDel="007B77A9">
          <w:rPr>
            <w:b/>
          </w:rPr>
          <w:delText xml:space="preserve"> View Kit</w:delText>
        </w:r>
        <w:r w:rsidRPr="00321A70" w:rsidDel="007B77A9">
          <w:delText xml:space="preserve"> page</w:delText>
        </w:r>
        <w:r w:rsidDel="007B77A9">
          <w:rPr>
            <w:b/>
          </w:rPr>
          <w:delText>.</w:delText>
        </w:r>
        <w:r w:rsidDel="007B77A9">
          <w:rPr>
            <w:b/>
          </w:rPr>
          <w:br/>
        </w:r>
      </w:del>
    </w:p>
    <w:p w14:paraId="4D8EC7D4" w14:textId="56773E83" w:rsidR="005E7196" w:rsidDel="007B77A9" w:rsidRDefault="00513D42" w:rsidP="00CD2BE5">
      <w:pPr>
        <w:pStyle w:val="BodyText"/>
        <w:numPr>
          <w:ilvl w:val="0"/>
          <w:numId w:val="32"/>
        </w:numPr>
        <w:rPr>
          <w:del w:id="1523" w:author="Sayali Dev" w:date="2018-01-08T17:07:00Z"/>
        </w:rPr>
      </w:pPr>
      <w:del w:id="1524" w:author="Sayali Dev" w:date="2018-01-08T17:07:00Z">
        <w:r w:rsidDel="007B77A9">
          <w:delText xml:space="preserve">To record collection, </w:delText>
        </w:r>
        <w:r w:rsidR="00321A70" w:rsidDel="007B77A9">
          <w:delText>select the check</w:delText>
        </w:r>
        <w:r w:rsidR="005E7196" w:rsidDel="007B77A9">
          <w:delText>box</w:delText>
        </w:r>
        <w:r w:rsidR="00BF3680" w:rsidDel="007B77A9">
          <w:delText xml:space="preserve"> in front </w:delText>
        </w:r>
        <w:r w:rsidR="0087626C" w:rsidDel="007B77A9">
          <w:rPr>
            <w:lang w:val="en-US"/>
          </w:rPr>
          <w:delText>all used items</w:delText>
        </w:r>
        <w:r w:rsidR="0087626C" w:rsidRPr="0087626C" w:rsidDel="007B77A9">
          <w:delText xml:space="preserve"> </w:delText>
        </w:r>
        <w:r w:rsidR="0044048A" w:rsidDel="007B77A9">
          <w:rPr>
            <w:lang w:val="en-US"/>
          </w:rPr>
          <w:delText>(</w:delText>
        </w:r>
        <w:r w:rsidR="00321A70" w:rsidDel="007B77A9">
          <w:rPr>
            <w:lang w:val="en-US"/>
          </w:rPr>
          <w:delText>excluding</w:delText>
        </w:r>
        <w:r w:rsidR="0044048A" w:rsidDel="007B77A9">
          <w:rPr>
            <w:lang w:val="en-US"/>
          </w:rPr>
          <w:delText xml:space="preserve"> spare items) </w:delText>
        </w:r>
        <w:r w:rsidR="0087626C" w:rsidRPr="0087626C" w:rsidDel="007B77A9">
          <w:rPr>
            <w:lang w:val="en-US"/>
          </w:rPr>
          <w:delText xml:space="preserve">on the </w:delText>
        </w:r>
        <w:r w:rsidR="0087626C" w:rsidRPr="0087626C" w:rsidDel="007B77A9">
          <w:rPr>
            <w:b/>
            <w:lang w:val="en-US"/>
          </w:rPr>
          <w:delText>Kit Contents</w:delText>
        </w:r>
        <w:r w:rsidR="0087626C" w:rsidRPr="0087626C" w:rsidDel="007B77A9">
          <w:rPr>
            <w:lang w:val="en-US"/>
          </w:rPr>
          <w:delText xml:space="preserve"> list</w:delText>
        </w:r>
        <w:r w:rsidR="005E7196" w:rsidDel="007B77A9">
          <w:delText xml:space="preserve">. </w:delText>
        </w:r>
        <w:r w:rsidR="0087626C" w:rsidDel="007B77A9">
          <w:rPr>
            <w:lang w:val="en-US"/>
          </w:rPr>
          <w:br/>
        </w:r>
      </w:del>
    </w:p>
    <w:p w14:paraId="7994DC97" w14:textId="5CE05A12" w:rsidR="005E7196" w:rsidDel="007B77A9" w:rsidRDefault="005E7196" w:rsidP="00CD2BE5">
      <w:pPr>
        <w:numPr>
          <w:ilvl w:val="0"/>
          <w:numId w:val="32"/>
        </w:numPr>
        <w:rPr>
          <w:del w:id="1525" w:author="Sayali Dev" w:date="2018-01-08T17:07:00Z"/>
        </w:rPr>
      </w:pPr>
      <w:del w:id="1526" w:author="Sayali Dev" w:date="2018-01-08T17:07:00Z">
        <w:r w:rsidDel="007B77A9">
          <w:delText xml:space="preserve">Click </w:delText>
        </w:r>
        <w:r w:rsidRPr="00C3687A" w:rsidDel="007B77A9">
          <w:rPr>
            <w:b/>
          </w:rPr>
          <w:delText>COLLECT</w:delText>
        </w:r>
        <w:r w:rsidDel="007B77A9">
          <w:delText xml:space="preserve">. </w:delText>
        </w:r>
      </w:del>
    </w:p>
    <w:p w14:paraId="5EDF7F1F" w14:textId="4BF59DE3" w:rsidR="00321A70" w:rsidDel="007B77A9" w:rsidRDefault="005E7196" w:rsidP="005E7196">
      <w:pPr>
        <w:ind w:left="720"/>
        <w:rPr>
          <w:del w:id="1527" w:author="Sayali Dev" w:date="2018-01-08T17:07:00Z"/>
        </w:rPr>
      </w:pPr>
      <w:del w:id="1528" w:author="Sayali Dev" w:date="2018-01-08T17:07:00Z">
        <w:r w:rsidDel="007B77A9">
          <w:delText xml:space="preserve">The </w:delText>
        </w:r>
        <w:r w:rsidRPr="00C3687A" w:rsidDel="007B77A9">
          <w:rPr>
            <w:b/>
          </w:rPr>
          <w:delText xml:space="preserve">Collect </w:delText>
        </w:r>
        <w:r w:rsidDel="007B77A9">
          <w:delText>window appears.</w:delText>
        </w:r>
        <w:r w:rsidR="00BF3680" w:rsidDel="007B77A9">
          <w:delText xml:space="preserve"> </w:delText>
        </w:r>
      </w:del>
    </w:p>
    <w:p w14:paraId="3F1CA240" w14:textId="36635686" w:rsidR="005E7196" w:rsidDel="007B77A9" w:rsidRDefault="00BF3680" w:rsidP="005E7196">
      <w:pPr>
        <w:ind w:left="720"/>
        <w:rPr>
          <w:del w:id="1529" w:author="Sayali Dev" w:date="2018-01-08T17:07:00Z"/>
        </w:rPr>
      </w:pPr>
      <w:del w:id="1530" w:author="Sayali Dev" w:date="2018-01-08T17:07:00Z">
        <w:r w:rsidRPr="00B23F0A" w:rsidDel="007B77A9">
          <w:rPr>
            <w:b/>
          </w:rPr>
          <w:delText>Note:</w:delText>
        </w:r>
        <w:r w:rsidDel="007B77A9">
          <w:delText xml:space="preserve"> Fields that are marked with the red asterisk (</w:delText>
        </w:r>
        <w:r w:rsidRPr="00B23F0A" w:rsidDel="007B77A9">
          <w:rPr>
            <w:color w:val="FF0000"/>
          </w:rPr>
          <w:delText>*</w:delText>
        </w:r>
        <w:r w:rsidDel="007B77A9">
          <w:delText>) are mandatory.</w:delText>
        </w:r>
        <w:r w:rsidDel="007B77A9">
          <w:br/>
        </w:r>
      </w:del>
    </w:p>
    <w:p w14:paraId="488950DC" w14:textId="0B32FB29" w:rsidR="005E7196" w:rsidDel="007B77A9" w:rsidRDefault="002578BB" w:rsidP="00496804">
      <w:pPr>
        <w:ind w:left="720"/>
        <w:rPr>
          <w:del w:id="1531" w:author="Sayali Dev" w:date="2018-01-08T17:07:00Z"/>
          <w:noProof/>
        </w:rPr>
      </w:pPr>
      <w:del w:id="1532" w:author="Sayali Dev" w:date="2018-01-08T17:07:00Z">
        <w:r w:rsidRPr="00F403E4" w:rsidDel="007B77A9">
          <w:rPr>
            <w:noProof/>
          </w:rPr>
          <w:drawing>
            <wp:inline distT="0" distB="0" distL="0" distR="0" wp14:anchorId="22CEF21C" wp14:editId="703F5DD7">
              <wp:extent cx="3381375" cy="2771775"/>
              <wp:effectExtent l="19050" t="19050" r="28575" b="28575"/>
              <wp:docPr id="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381375" cy="2771775"/>
                      </a:xfrm>
                      <a:prstGeom prst="rect">
                        <a:avLst/>
                      </a:prstGeom>
                      <a:noFill/>
                      <a:ln w="3175">
                        <a:solidFill>
                          <a:schemeClr val="tx1"/>
                        </a:solidFill>
                      </a:ln>
                    </pic:spPr>
                  </pic:pic>
                </a:graphicData>
              </a:graphic>
            </wp:inline>
          </w:drawing>
        </w:r>
      </w:del>
    </w:p>
    <w:p w14:paraId="56EFD911" w14:textId="3A1C4BC0" w:rsidR="00496804" w:rsidDel="007B77A9" w:rsidRDefault="00496804" w:rsidP="00496804">
      <w:pPr>
        <w:ind w:left="720"/>
        <w:rPr>
          <w:del w:id="1533" w:author="Sayali Dev" w:date="2018-01-08T17:07:00Z"/>
        </w:rPr>
      </w:pPr>
    </w:p>
    <w:p w14:paraId="4A675683" w14:textId="3DEA2C64" w:rsidR="005E7196" w:rsidDel="007B77A9" w:rsidRDefault="00513D42" w:rsidP="00CD2BE5">
      <w:pPr>
        <w:numPr>
          <w:ilvl w:val="0"/>
          <w:numId w:val="32"/>
        </w:numPr>
        <w:ind w:right="540"/>
        <w:rPr>
          <w:del w:id="1534" w:author="Sayali Dev" w:date="2018-01-08T17:07:00Z"/>
        </w:rPr>
      </w:pPr>
      <w:del w:id="1535" w:author="Sayali Dev" w:date="2018-01-08T17:07:00Z">
        <w:r w:rsidDel="007B77A9">
          <w:delText>Select</w:delText>
        </w:r>
        <w:r w:rsidR="00BF3680" w:rsidDel="007B77A9">
          <w:delText xml:space="preserve"> </w:delText>
        </w:r>
        <w:r w:rsidR="00BF3680" w:rsidRPr="00BF3680" w:rsidDel="007B77A9">
          <w:rPr>
            <w:b/>
          </w:rPr>
          <w:delText>Collected</w:delText>
        </w:r>
        <w:r w:rsidR="00BF3680" w:rsidDel="007B77A9">
          <w:delText xml:space="preserve"> as the </w:delText>
        </w:r>
        <w:r w:rsidR="00BF3680" w:rsidRPr="00513D42" w:rsidDel="007B77A9">
          <w:rPr>
            <w:b/>
          </w:rPr>
          <w:delText>Kit Content Status</w:delText>
        </w:r>
        <w:r w:rsidR="00BF3680" w:rsidDel="007B77A9">
          <w:delText>.</w:delText>
        </w:r>
        <w:r w:rsidR="005E7196" w:rsidDel="007B77A9">
          <w:delText xml:space="preserve"> </w:delText>
        </w:r>
        <w:r w:rsidR="00BF3680" w:rsidDel="007B77A9">
          <w:br/>
        </w:r>
      </w:del>
    </w:p>
    <w:p w14:paraId="796ECAA9" w14:textId="6A763A0B" w:rsidR="00BF3680" w:rsidDel="007B77A9" w:rsidRDefault="00BF3680" w:rsidP="00CD2BE5">
      <w:pPr>
        <w:numPr>
          <w:ilvl w:val="0"/>
          <w:numId w:val="32"/>
        </w:numPr>
        <w:ind w:right="540"/>
        <w:rPr>
          <w:del w:id="1536" w:author="Sayali Dev" w:date="2018-01-08T17:07:00Z"/>
        </w:rPr>
      </w:pPr>
      <w:del w:id="1537" w:author="Sayali Dev" w:date="2018-01-08T17:07:00Z">
        <w:r w:rsidDel="007B77A9">
          <w:delText xml:space="preserve">If the samples  were collected on a date other than the date displayed in the </w:delText>
        </w:r>
        <w:r w:rsidDel="007B77A9">
          <w:rPr>
            <w:b/>
          </w:rPr>
          <w:delText>Sample Col</w:delText>
        </w:r>
        <w:r w:rsidRPr="00BF3680" w:rsidDel="007B77A9">
          <w:rPr>
            <w:b/>
          </w:rPr>
          <w:delText>l</w:delText>
        </w:r>
        <w:r w:rsidDel="007B77A9">
          <w:rPr>
            <w:b/>
          </w:rPr>
          <w:delText>e</w:delText>
        </w:r>
        <w:r w:rsidR="00321A70" w:rsidDel="007B77A9">
          <w:rPr>
            <w:b/>
          </w:rPr>
          <w:delText>ction</w:delText>
        </w:r>
        <w:r w:rsidRPr="00BF3680" w:rsidDel="007B77A9">
          <w:rPr>
            <w:b/>
          </w:rPr>
          <w:delText xml:space="preserve"> Date</w:delText>
        </w:r>
        <w:r w:rsidDel="007B77A9">
          <w:delText xml:space="preserve"> box, click the date icon </w:delText>
        </w:r>
        <w:r w:rsidR="002578BB" w:rsidDel="007B77A9">
          <w:rPr>
            <w:noProof/>
          </w:rPr>
          <w:drawing>
            <wp:inline distT="0" distB="0" distL="0" distR="0" wp14:anchorId="782AECB7" wp14:editId="0EF84F27">
              <wp:extent cx="171450" cy="171450"/>
              <wp:effectExtent l="0" t="0" r="0" b="0"/>
              <wp:docPr id="16" name="Picture 16" descr="Search calend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earch calendar"/>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a:noFill/>
                      </a:ln>
                    </pic:spPr>
                  </pic:pic>
                </a:graphicData>
              </a:graphic>
            </wp:inline>
          </w:drawing>
        </w:r>
        <w:r w:rsidDel="007B77A9">
          <w:delText xml:space="preserve"> and </w:delText>
        </w:r>
        <w:r w:rsidRPr="00CB058F" w:rsidDel="007B77A9">
          <w:delText xml:space="preserve">then </w:delText>
        </w:r>
        <w:r w:rsidDel="007B77A9">
          <w:delText>select the collection date.</w:delText>
        </w:r>
        <w:r w:rsidDel="007B77A9">
          <w:br/>
        </w:r>
      </w:del>
    </w:p>
    <w:p w14:paraId="2A61A4E4" w14:textId="00DD393D" w:rsidR="00BF3680" w:rsidDel="007B77A9" w:rsidRDefault="00BF3680" w:rsidP="00CD2BE5">
      <w:pPr>
        <w:numPr>
          <w:ilvl w:val="0"/>
          <w:numId w:val="32"/>
        </w:numPr>
        <w:ind w:right="540"/>
        <w:rPr>
          <w:del w:id="1538" w:author="Sayali Dev" w:date="2018-01-08T17:07:00Z"/>
        </w:rPr>
      </w:pPr>
      <w:del w:id="1539" w:author="Sayali Dev" w:date="2018-01-08T17:07:00Z">
        <w:r w:rsidDel="007B77A9">
          <w:delText xml:space="preserve">In the box beside the date, click the up and down arrow icons </w:delText>
        </w:r>
        <w:r w:rsidR="002578BB" w:rsidDel="007B77A9">
          <w:rPr>
            <w:noProof/>
          </w:rPr>
          <w:drawing>
            <wp:inline distT="0" distB="0" distL="0" distR="0" wp14:anchorId="21C832CD" wp14:editId="72B8CE17">
              <wp:extent cx="133350" cy="200025"/>
              <wp:effectExtent l="0" t="0" r="0" b="9525"/>
              <wp:docPr id="17" name="Picture 17" descr="up and down arrow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up and down arrow icons"/>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33350" cy="200025"/>
                      </a:xfrm>
                      <a:prstGeom prst="rect">
                        <a:avLst/>
                      </a:prstGeom>
                      <a:noFill/>
                      <a:ln>
                        <a:noFill/>
                      </a:ln>
                    </pic:spPr>
                  </pic:pic>
                </a:graphicData>
              </a:graphic>
            </wp:inline>
          </w:drawing>
        </w:r>
        <w:r w:rsidDel="007B77A9">
          <w:delText xml:space="preserve"> to indicate the collection time. </w:delText>
        </w:r>
        <w:r w:rsidDel="007B77A9">
          <w:br/>
        </w:r>
      </w:del>
    </w:p>
    <w:p w14:paraId="7EFF7D17" w14:textId="4B03F3C4" w:rsidR="00BF3680" w:rsidDel="007B77A9" w:rsidRDefault="00BF3680" w:rsidP="00CD2BE5">
      <w:pPr>
        <w:numPr>
          <w:ilvl w:val="0"/>
          <w:numId w:val="32"/>
        </w:numPr>
        <w:ind w:right="540"/>
        <w:rPr>
          <w:del w:id="1540" w:author="Sayali Dev" w:date="2018-01-08T17:07:00Z"/>
        </w:rPr>
      </w:pPr>
      <w:del w:id="1541" w:author="Sayali Dev" w:date="2018-01-08T17:07:00Z">
        <w:r w:rsidDel="007B77A9">
          <w:delText xml:space="preserve">Type </w:delText>
        </w:r>
        <w:r w:rsidR="004C5530" w:rsidRPr="00635075" w:rsidDel="007B77A9">
          <w:rPr>
            <w:b/>
          </w:rPr>
          <w:delText>Sample C</w:delText>
        </w:r>
        <w:r w:rsidRPr="00635075" w:rsidDel="007B77A9">
          <w:rPr>
            <w:b/>
          </w:rPr>
          <w:delText>omments</w:delText>
        </w:r>
        <w:r w:rsidDel="007B77A9">
          <w:delText xml:space="preserve"> as needed.</w:delText>
        </w:r>
      </w:del>
    </w:p>
    <w:p w14:paraId="2A6ED963" w14:textId="71AB8A74" w:rsidR="005E7196" w:rsidDel="007B77A9" w:rsidRDefault="005E7196" w:rsidP="004C5530">
      <w:pPr>
        <w:ind w:left="720" w:right="540"/>
        <w:rPr>
          <w:del w:id="1542" w:author="Sayali Dev" w:date="2018-01-08T17:07:00Z"/>
        </w:rPr>
      </w:pPr>
    </w:p>
    <w:p w14:paraId="79967285" w14:textId="340BB871" w:rsidR="004C5530" w:rsidDel="007B77A9" w:rsidRDefault="005E7196" w:rsidP="00CD2BE5">
      <w:pPr>
        <w:numPr>
          <w:ilvl w:val="0"/>
          <w:numId w:val="32"/>
        </w:numPr>
        <w:rPr>
          <w:del w:id="1543" w:author="Sayali Dev" w:date="2018-01-08T17:07:00Z"/>
        </w:rPr>
      </w:pPr>
      <w:del w:id="1544" w:author="Sayali Dev" w:date="2018-01-08T17:07:00Z">
        <w:r w:rsidDel="007B77A9">
          <w:delText xml:space="preserve">Click </w:delText>
        </w:r>
        <w:r w:rsidRPr="004C5530" w:rsidDel="007B77A9">
          <w:rPr>
            <w:b/>
          </w:rPr>
          <w:delText>SAVE</w:delText>
        </w:r>
        <w:r w:rsidDel="007B77A9">
          <w:delText>.</w:delText>
        </w:r>
        <w:r w:rsidR="004C5530" w:rsidDel="007B77A9">
          <w:br/>
          <w:delText xml:space="preserve">The </w:delText>
        </w:r>
        <w:r w:rsidR="004C5530" w:rsidRPr="00635075" w:rsidDel="007B77A9">
          <w:rPr>
            <w:b/>
          </w:rPr>
          <w:delText>Kit Content Status</w:delText>
        </w:r>
        <w:r w:rsidR="004C5530" w:rsidDel="007B77A9">
          <w:delText xml:space="preserve"> appears as</w:delText>
        </w:r>
        <w:r w:rsidR="004C5530" w:rsidRPr="004C5530" w:rsidDel="007B77A9">
          <w:rPr>
            <w:b/>
          </w:rPr>
          <w:delText xml:space="preserve"> Collected </w:delText>
        </w:r>
        <w:r w:rsidR="004C5530" w:rsidRPr="00A52654" w:rsidDel="007B77A9">
          <w:delText>and is</w:delText>
        </w:r>
        <w:r w:rsidR="004C5530" w:rsidDel="007B77A9">
          <w:delText xml:space="preserve"> shown on the </w:delText>
        </w:r>
        <w:r w:rsidR="004C5530" w:rsidRPr="004C5530" w:rsidDel="007B77A9">
          <w:rPr>
            <w:b/>
          </w:rPr>
          <w:delText>View Kit</w:delText>
        </w:r>
        <w:r w:rsidR="004C5530" w:rsidDel="007B77A9">
          <w:delText xml:space="preserve"> page</w:delText>
        </w:r>
        <w:r w:rsidR="004C5530" w:rsidRPr="00A52654" w:rsidDel="007B77A9">
          <w:delText>.</w:delText>
        </w:r>
      </w:del>
    </w:p>
    <w:p w14:paraId="1BB44411" w14:textId="1C5086D2" w:rsidR="00635075" w:rsidRPr="0044048A" w:rsidDel="007B77A9" w:rsidRDefault="00E35822" w:rsidP="00E35822">
      <w:pPr>
        <w:ind w:left="720"/>
        <w:rPr>
          <w:del w:id="1545" w:author="Sayali Dev" w:date="2018-01-08T17:07:00Z"/>
          <w:b/>
        </w:rPr>
      </w:pPr>
      <w:del w:id="1546" w:author="Sayali Dev" w:date="2018-01-08T17:07:00Z">
        <w:r w:rsidDel="007B77A9">
          <w:rPr>
            <w:b/>
          </w:rPr>
          <w:br/>
        </w:r>
        <w:r w:rsidR="00635075" w:rsidRPr="00362E34" w:rsidDel="007B77A9">
          <w:rPr>
            <w:b/>
          </w:rPr>
          <w:delText>Note:</w:delText>
        </w:r>
        <w:r w:rsidR="00635075" w:rsidDel="007B77A9">
          <w:rPr>
            <w:b/>
          </w:rPr>
          <w:delText xml:space="preserve"> </w:delText>
        </w:r>
        <w:r w:rsidR="00635075" w:rsidRPr="00A52654" w:rsidDel="007B77A9">
          <w:delText xml:space="preserve">When the Kit Content Status </w:delText>
        </w:r>
        <w:r w:rsidR="00635075" w:rsidDel="007B77A9">
          <w:delText xml:space="preserve">changes, the Kit Status also changes: </w:delText>
        </w:r>
      </w:del>
    </w:p>
    <w:p w14:paraId="6DA3FB71" w14:textId="1F2DB0BC" w:rsidR="00635075" w:rsidDel="007B77A9" w:rsidRDefault="00635075" w:rsidP="00CD2BE5">
      <w:pPr>
        <w:numPr>
          <w:ilvl w:val="0"/>
          <w:numId w:val="40"/>
        </w:numPr>
        <w:rPr>
          <w:del w:id="1547" w:author="Sayali Dev" w:date="2018-01-08T17:07:00Z"/>
        </w:rPr>
      </w:pPr>
      <w:del w:id="1548" w:author="Sayali Dev" w:date="2018-01-08T17:07:00Z">
        <w:r w:rsidDel="007B77A9">
          <w:delText xml:space="preserve">   </w:delText>
        </w:r>
        <w:r w:rsidRPr="000B3791" w:rsidDel="007B77A9">
          <w:delText xml:space="preserve">When the </w:delText>
        </w:r>
        <w:r w:rsidDel="007B77A9">
          <w:delText>K</w:delText>
        </w:r>
        <w:r w:rsidRPr="000B3791" w:rsidDel="007B77A9">
          <w:delText xml:space="preserve">it </w:delText>
        </w:r>
        <w:r w:rsidDel="007B77A9">
          <w:delText>Content</w:delText>
        </w:r>
        <w:r w:rsidRPr="000B3791" w:rsidDel="007B77A9">
          <w:delText xml:space="preserve"> </w:delText>
        </w:r>
        <w:r w:rsidDel="007B77A9">
          <w:delText xml:space="preserve">Status </w:delText>
        </w:r>
        <w:r w:rsidRPr="00E26214" w:rsidDel="007B77A9">
          <w:delText>for the first kit</w:delText>
        </w:r>
        <w:r w:rsidDel="007B77A9">
          <w:delText xml:space="preserve"> item is set to </w:delText>
        </w:r>
        <w:r w:rsidRPr="00635075" w:rsidDel="007B77A9">
          <w:rPr>
            <w:b/>
          </w:rPr>
          <w:delText>Collected</w:delText>
        </w:r>
        <w:r w:rsidRPr="000B3791" w:rsidDel="007B77A9">
          <w:delText>,</w:delText>
        </w:r>
        <w:r w:rsidDel="007B77A9">
          <w:delText xml:space="preserve"> the </w:delText>
        </w:r>
        <w:r w:rsidR="0044048A" w:rsidDel="007B77A9">
          <w:delText>K</w:delText>
        </w:r>
        <w:r w:rsidDel="007B77A9">
          <w:delText xml:space="preserve">it </w:delText>
        </w:r>
        <w:r w:rsidR="0044048A" w:rsidDel="007B77A9">
          <w:delText>S</w:delText>
        </w:r>
        <w:r w:rsidDel="007B77A9">
          <w:delText xml:space="preserve">tatus changes to </w:delText>
        </w:r>
        <w:r w:rsidRPr="00635075" w:rsidDel="007B77A9">
          <w:rPr>
            <w:b/>
          </w:rPr>
          <w:delText>Collection Started</w:delText>
        </w:r>
        <w:r w:rsidRPr="000B3791" w:rsidDel="007B77A9">
          <w:delText>.</w:delText>
        </w:r>
      </w:del>
    </w:p>
    <w:p w14:paraId="46F211E4" w14:textId="7AF6BF81" w:rsidR="004C5530" w:rsidDel="007B77A9" w:rsidRDefault="00635075" w:rsidP="00CD2BE5">
      <w:pPr>
        <w:numPr>
          <w:ilvl w:val="0"/>
          <w:numId w:val="40"/>
        </w:numPr>
        <w:rPr>
          <w:del w:id="1549" w:author="Sayali Dev" w:date="2018-01-08T17:07:00Z"/>
        </w:rPr>
      </w:pPr>
      <w:del w:id="1550" w:author="Sayali Dev" w:date="2018-01-08T17:07:00Z">
        <w:r w:rsidDel="007B77A9">
          <w:delText xml:space="preserve">   </w:delText>
        </w:r>
        <w:r w:rsidRPr="000B3791" w:rsidDel="007B77A9">
          <w:delText xml:space="preserve">When all kit </w:delText>
        </w:r>
        <w:r w:rsidDel="007B77A9">
          <w:delText>item</w:delText>
        </w:r>
        <w:r w:rsidRPr="000B3791" w:rsidDel="007B77A9">
          <w:delText xml:space="preserve">s are designated as </w:delText>
        </w:r>
        <w:r w:rsidRPr="00635075" w:rsidDel="007B77A9">
          <w:rPr>
            <w:b/>
          </w:rPr>
          <w:delText>Collected</w:delText>
        </w:r>
        <w:r w:rsidRPr="000B3791" w:rsidDel="007B77A9">
          <w:delText xml:space="preserve"> or </w:delText>
        </w:r>
        <w:r w:rsidRPr="00635075" w:rsidDel="007B77A9">
          <w:rPr>
            <w:b/>
          </w:rPr>
          <w:delText>Not Needed</w:delText>
        </w:r>
        <w:r w:rsidRPr="000B3791" w:rsidDel="007B77A9">
          <w:delText xml:space="preserve">, the </w:delText>
        </w:r>
        <w:r w:rsidR="0044048A" w:rsidDel="007B77A9">
          <w:delText>K</w:delText>
        </w:r>
        <w:r w:rsidRPr="000B3791" w:rsidDel="007B77A9">
          <w:delText xml:space="preserve">it </w:delText>
        </w:r>
        <w:r w:rsidR="0044048A" w:rsidDel="007B77A9">
          <w:delText>S</w:delText>
        </w:r>
        <w:r w:rsidRPr="000B3791" w:rsidDel="007B77A9">
          <w:delText xml:space="preserve">tatus </w:delText>
        </w:r>
        <w:r w:rsidDel="007B77A9">
          <w:delText xml:space="preserve">appears as </w:delText>
        </w:r>
        <w:r w:rsidRPr="00635075" w:rsidDel="007B77A9">
          <w:rPr>
            <w:b/>
          </w:rPr>
          <w:delText>Completed</w:delText>
        </w:r>
        <w:r w:rsidRPr="00362E34" w:rsidDel="007B77A9">
          <w:delText>.</w:delText>
        </w:r>
        <w:r w:rsidRPr="000B3791" w:rsidDel="007B77A9">
          <w:delText xml:space="preserve">  </w:delText>
        </w:r>
        <w:r w:rsidDel="007B77A9">
          <w:br/>
        </w:r>
      </w:del>
    </w:p>
    <w:p w14:paraId="4FA52AC6" w14:textId="00E342B7" w:rsidR="00FB368C" w:rsidRPr="00F56068" w:rsidDel="00066C63" w:rsidRDefault="00467DFD">
      <w:pPr>
        <w:pStyle w:val="Heading1"/>
        <w:rPr>
          <w:del w:id="1551" w:author="Sayali Dev" w:date="2018-01-18T15:33:00Z"/>
          <w:lang w:val="en-US"/>
        </w:rPr>
      </w:pPr>
      <w:del w:id="1552" w:author="Sayali Dev" w:date="2018-01-22T17:33:00Z">
        <w:r w:rsidDel="002C7C3D">
          <w:br w:type="page"/>
        </w:r>
      </w:del>
      <w:del w:id="1553" w:author="Sayali Dev" w:date="2018-01-18T15:33:00Z">
        <w:r w:rsidR="009A5037" w:rsidDel="00066C63">
          <w:rPr>
            <w:lang w:val="en-US"/>
          </w:rPr>
          <w:delText xml:space="preserve">Creating and </w:delText>
        </w:r>
        <w:r w:rsidR="00FB368C" w:rsidDel="00066C63">
          <w:delText xml:space="preserve">Sending a Shipment of Collected </w:delText>
        </w:r>
        <w:r w:rsidR="00F56068" w:rsidDel="00066C63">
          <w:rPr>
            <w:lang w:val="en-US"/>
          </w:rPr>
          <w:delText>Biospecimen</w:delText>
        </w:r>
        <w:r w:rsidR="00E43FBA" w:rsidDel="00066C63">
          <w:rPr>
            <w:lang w:val="en-US"/>
          </w:rPr>
          <w:delText>s</w:delText>
        </w:r>
      </w:del>
    </w:p>
    <w:p w14:paraId="0E66CAB2" w14:textId="16255EDC" w:rsidR="00FB368C" w:rsidDel="00066C63" w:rsidRDefault="00FB368C">
      <w:pPr>
        <w:pStyle w:val="Heading1"/>
        <w:rPr>
          <w:del w:id="1554" w:author="Sayali Dev" w:date="2018-01-18T15:33:00Z"/>
        </w:rPr>
        <w:pPrChange w:id="1555" w:author="Sayali Dev" w:date="2018-01-18T15:33:00Z">
          <w:pPr/>
        </w:pPrChange>
      </w:pPr>
    </w:p>
    <w:p w14:paraId="187ABD33" w14:textId="24659C66" w:rsidR="00D43660" w:rsidRPr="00E12AE2" w:rsidDel="00066C63" w:rsidRDefault="00D43660">
      <w:pPr>
        <w:pStyle w:val="Heading1"/>
        <w:rPr>
          <w:del w:id="1556" w:author="Sayali Dev" w:date="2018-01-18T15:33:00Z"/>
          <w:lang w:val="en-US"/>
        </w:rPr>
        <w:pPrChange w:id="1557" w:author="Sayali Dev" w:date="2018-01-18T15:33:00Z">
          <w:pPr>
            <w:pStyle w:val="Heading3"/>
          </w:pPr>
        </w:pPrChange>
      </w:pPr>
      <w:bookmarkStart w:id="1558" w:name="_Toc300125729"/>
      <w:del w:id="1559" w:author="Sayali Dev" w:date="2018-01-18T15:33:00Z">
        <w:r w:rsidRPr="00FF2F16" w:rsidDel="00066C63">
          <w:delText xml:space="preserve">Creating a </w:delText>
        </w:r>
        <w:r w:rsidDel="00066C63">
          <w:delText xml:space="preserve">Shipment </w:delText>
        </w:r>
        <w:bookmarkEnd w:id="1558"/>
      </w:del>
    </w:p>
    <w:p w14:paraId="37B8F949" w14:textId="2C252115" w:rsidR="00D43660" w:rsidRPr="00FF2F16" w:rsidDel="00066C63" w:rsidRDefault="00D43660">
      <w:pPr>
        <w:pStyle w:val="Heading1"/>
        <w:rPr>
          <w:del w:id="1560" w:author="Sayali Dev" w:date="2018-01-18T15:33:00Z"/>
        </w:rPr>
        <w:pPrChange w:id="1561" w:author="Sayali Dev" w:date="2018-01-18T15:33:00Z">
          <w:pPr/>
        </w:pPrChange>
      </w:pPr>
    </w:p>
    <w:p w14:paraId="4E40425B" w14:textId="28F7F773" w:rsidR="00D43660" w:rsidRPr="00FF2F16" w:rsidDel="00066C63" w:rsidRDefault="00D43660">
      <w:pPr>
        <w:pStyle w:val="Heading1"/>
        <w:rPr>
          <w:del w:id="1562" w:author="Sayali Dev" w:date="2018-01-18T15:33:00Z"/>
        </w:rPr>
        <w:pPrChange w:id="1563" w:author="Sayali Dev" w:date="2018-01-18T15:33:00Z">
          <w:pPr/>
        </w:pPrChange>
      </w:pPr>
      <w:del w:id="1564" w:author="Sayali Dev" w:date="2018-01-18T15:33:00Z">
        <w:r w:rsidDel="00066C63">
          <w:delText>To create a shipment</w:delText>
        </w:r>
        <w:r w:rsidR="00E12AE2" w:rsidDel="00066C63">
          <w:delText xml:space="preserve"> of collected </w:delText>
        </w:r>
        <w:r w:rsidR="00F56068" w:rsidDel="00066C63">
          <w:delText>biospecimen</w:delText>
        </w:r>
        <w:r w:rsidR="00E43FBA" w:rsidDel="00066C63">
          <w:delText>s</w:delText>
        </w:r>
        <w:r w:rsidRPr="00FF2F16" w:rsidDel="00066C63">
          <w:delText>:</w:delText>
        </w:r>
      </w:del>
    </w:p>
    <w:p w14:paraId="123E78EC" w14:textId="4BDCCD05" w:rsidR="00D43660" w:rsidDel="00066C63" w:rsidRDefault="00D43660">
      <w:pPr>
        <w:pStyle w:val="Heading1"/>
        <w:rPr>
          <w:del w:id="1565" w:author="Sayali Dev" w:date="2018-01-18T15:33:00Z"/>
        </w:rPr>
        <w:pPrChange w:id="1566" w:author="Sayali Dev" w:date="2018-01-18T15:33:00Z">
          <w:pPr/>
        </w:pPrChange>
      </w:pPr>
    </w:p>
    <w:p w14:paraId="01B1C3BD" w14:textId="25A87A5B" w:rsidR="00D43660" w:rsidDel="00066C63" w:rsidRDefault="00D43660">
      <w:pPr>
        <w:pStyle w:val="Heading1"/>
        <w:rPr>
          <w:del w:id="1567" w:author="Sayali Dev" w:date="2018-01-18T15:33:00Z"/>
        </w:rPr>
        <w:pPrChange w:id="1568" w:author="Sayali Dev" w:date="2018-01-18T15:33:00Z">
          <w:pPr>
            <w:numPr>
              <w:numId w:val="27"/>
            </w:numPr>
            <w:ind w:left="720" w:hanging="360"/>
          </w:pPr>
        </w:pPrChange>
      </w:pPr>
      <w:del w:id="1569" w:author="Sayali Dev" w:date="2018-01-18T15:33:00Z">
        <w:r w:rsidDel="00066C63">
          <w:delText xml:space="preserve">Point to the arrow of the </w:delText>
        </w:r>
        <w:r w:rsidRPr="00F2157D" w:rsidDel="00066C63">
          <w:rPr>
            <w:b w:val="0"/>
          </w:rPr>
          <w:delText>BMS</w:delText>
        </w:r>
        <w:r w:rsidDel="00066C63">
          <w:delText xml:space="preserve"> tab, and then click </w:delText>
        </w:r>
        <w:r w:rsidRPr="00FF2F16" w:rsidDel="00066C63">
          <w:rPr>
            <w:b w:val="0"/>
          </w:rPr>
          <w:delText>Shipments</w:delText>
        </w:r>
        <w:r w:rsidRPr="00FF2F16" w:rsidDel="00066C63">
          <w:delText xml:space="preserve">. </w:delText>
        </w:r>
      </w:del>
    </w:p>
    <w:p w14:paraId="1BAEE083" w14:textId="6243B79D" w:rsidR="00D43660" w:rsidRPr="00FF2F16" w:rsidDel="00066C63" w:rsidRDefault="00D43660">
      <w:pPr>
        <w:pStyle w:val="Heading1"/>
        <w:rPr>
          <w:del w:id="1570" w:author="Sayali Dev" w:date="2018-01-18T15:33:00Z"/>
        </w:rPr>
        <w:pPrChange w:id="1571" w:author="Sayali Dev" w:date="2018-01-18T15:33:00Z">
          <w:pPr>
            <w:ind w:left="720"/>
          </w:pPr>
        </w:pPrChange>
      </w:pPr>
      <w:del w:id="1572" w:author="Sayali Dev" w:date="2018-01-18T15:33:00Z">
        <w:r w:rsidDel="00066C63">
          <w:delText xml:space="preserve">The </w:delText>
        </w:r>
        <w:r w:rsidR="0070579F" w:rsidDel="00066C63">
          <w:rPr>
            <w:b w:val="0"/>
          </w:rPr>
          <w:delText>S</w:delText>
        </w:r>
        <w:r w:rsidRPr="0070579F" w:rsidDel="00066C63">
          <w:rPr>
            <w:b w:val="0"/>
          </w:rPr>
          <w:delText xml:space="preserve">hipment </w:delText>
        </w:r>
        <w:r w:rsidR="0070579F" w:rsidDel="00066C63">
          <w:rPr>
            <w:b w:val="0"/>
          </w:rPr>
          <w:delText>S</w:delText>
        </w:r>
        <w:r w:rsidRPr="0070579F" w:rsidDel="00066C63">
          <w:rPr>
            <w:b w:val="0"/>
          </w:rPr>
          <w:delText>earch</w:delText>
        </w:r>
        <w:r w:rsidDel="00066C63">
          <w:delText xml:space="preserve"> page appears.</w:delText>
        </w:r>
        <w:r w:rsidDel="00066C63">
          <w:br/>
        </w:r>
      </w:del>
    </w:p>
    <w:p w14:paraId="1EE7B392" w14:textId="649DB3C5" w:rsidR="00D43660" w:rsidRPr="00FF2F16" w:rsidDel="00066C63" w:rsidRDefault="00D43660">
      <w:pPr>
        <w:pStyle w:val="Heading1"/>
        <w:rPr>
          <w:del w:id="1573" w:author="Sayali Dev" w:date="2018-01-18T15:33:00Z"/>
        </w:rPr>
        <w:pPrChange w:id="1574" w:author="Sayali Dev" w:date="2018-01-18T15:33:00Z">
          <w:pPr>
            <w:numPr>
              <w:numId w:val="27"/>
            </w:numPr>
            <w:ind w:left="720" w:hanging="360"/>
          </w:pPr>
        </w:pPrChange>
      </w:pPr>
      <w:del w:id="1575" w:author="Sayali Dev" w:date="2018-01-18T15:33:00Z">
        <w:r w:rsidRPr="00FF2F16" w:rsidDel="00066C63">
          <w:delText xml:space="preserve">Click the </w:delText>
        </w:r>
        <w:r w:rsidRPr="00FF2F16" w:rsidDel="00066C63">
          <w:rPr>
            <w:b w:val="0"/>
          </w:rPr>
          <w:delText>Create New Shipment</w:delText>
        </w:r>
        <w:r w:rsidRPr="00FF2F16" w:rsidDel="00066C63">
          <w:delText xml:space="preserve"> link. </w:delText>
        </w:r>
      </w:del>
    </w:p>
    <w:p w14:paraId="39E0B870" w14:textId="1B1E1C7A" w:rsidR="00D43660" w:rsidDel="00066C63" w:rsidRDefault="00D43660">
      <w:pPr>
        <w:pStyle w:val="Heading1"/>
        <w:rPr>
          <w:del w:id="1576" w:author="Sayali Dev" w:date="2018-01-18T15:33:00Z"/>
        </w:rPr>
        <w:pPrChange w:id="1577" w:author="Sayali Dev" w:date="2018-01-18T15:33:00Z">
          <w:pPr>
            <w:ind w:firstLine="720"/>
          </w:pPr>
        </w:pPrChange>
      </w:pPr>
      <w:del w:id="1578" w:author="Sayali Dev" w:date="2018-01-18T15:33:00Z">
        <w:r w:rsidRPr="00FF2F16" w:rsidDel="00066C63">
          <w:delText xml:space="preserve">The </w:delText>
        </w:r>
        <w:r w:rsidRPr="00F2157D" w:rsidDel="00066C63">
          <w:rPr>
            <w:b w:val="0"/>
          </w:rPr>
          <w:delText>Create Shipment</w:delText>
        </w:r>
        <w:r w:rsidDel="00066C63">
          <w:delText xml:space="preserve"> page appears</w:delText>
        </w:r>
        <w:r w:rsidRPr="00FF2F16" w:rsidDel="00066C63">
          <w:delText>.</w:delText>
        </w:r>
      </w:del>
    </w:p>
    <w:p w14:paraId="7D1076B4" w14:textId="6D373967" w:rsidR="00D43660" w:rsidDel="00066C63" w:rsidRDefault="00D43660">
      <w:pPr>
        <w:pStyle w:val="Heading1"/>
        <w:rPr>
          <w:del w:id="1579" w:author="Sayali Dev" w:date="2018-01-18T15:33:00Z"/>
        </w:rPr>
        <w:pPrChange w:id="1580" w:author="Sayali Dev" w:date="2018-01-18T15:33:00Z">
          <w:pPr>
            <w:ind w:firstLine="720"/>
          </w:pPr>
        </w:pPrChange>
      </w:pPr>
    </w:p>
    <w:p w14:paraId="7BA6C54F" w14:textId="40434B2A" w:rsidR="00D43660" w:rsidDel="00066C63" w:rsidRDefault="002578BB">
      <w:pPr>
        <w:pStyle w:val="Heading1"/>
        <w:rPr>
          <w:del w:id="1581" w:author="Sayali Dev" w:date="2018-01-18T15:33:00Z"/>
        </w:rPr>
        <w:pPrChange w:id="1582" w:author="Sayali Dev" w:date="2018-01-18T15:33:00Z">
          <w:pPr>
            <w:ind w:firstLine="720"/>
          </w:pPr>
        </w:pPrChange>
      </w:pPr>
      <w:del w:id="1583" w:author="Sayali Dev" w:date="2018-01-18T15:33:00Z">
        <w:r w:rsidDel="00066C63">
          <w:rPr>
            <w:b w:val="0"/>
            <w:noProof/>
          </w:rPr>
          <mc:AlternateContent>
            <mc:Choice Requires="wpg">
              <w:drawing>
                <wp:anchor distT="0" distB="0" distL="114300" distR="114300" simplePos="0" relativeHeight="251660800" behindDoc="0" locked="0" layoutInCell="1" allowOverlap="1" wp14:anchorId="1851A1F1" wp14:editId="16BA7399">
                  <wp:simplePos x="0" y="0"/>
                  <wp:positionH relativeFrom="column">
                    <wp:posOffset>5055235</wp:posOffset>
                  </wp:positionH>
                  <wp:positionV relativeFrom="paragraph">
                    <wp:posOffset>2888615</wp:posOffset>
                  </wp:positionV>
                  <wp:extent cx="1163320" cy="635000"/>
                  <wp:effectExtent l="0" t="23495" r="1270" b="0"/>
                  <wp:wrapNone/>
                  <wp:docPr id="49" name="Group 92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163320" cy="635000"/>
                            <a:chOff x="7974" y="8680"/>
                            <a:chExt cx="1832" cy="1000"/>
                          </a:xfrm>
                        </wpg:grpSpPr>
                        <wps:wsp>
                          <wps:cNvPr id="50" name="AutoShape 9225"/>
                          <wps:cNvCnPr>
                            <a:cxnSpLocks noChangeShapeType="1"/>
                          </wps:cNvCnPr>
                          <wps:spPr bwMode="auto">
                            <a:xfrm flipV="1">
                              <a:off x="8773" y="8680"/>
                              <a:ext cx="1" cy="603"/>
                            </a:xfrm>
                            <a:prstGeom prst="straightConnector1">
                              <a:avLst/>
                            </a:prstGeom>
                            <a:noFill/>
                            <a:ln w="9525">
                              <a:solidFill>
                                <a:srgbClr val="FBD4B4"/>
                              </a:solidFill>
                              <a:round/>
                              <a:headEnd/>
                              <a:tailEnd type="triangle" w="med" len="med"/>
                            </a:ln>
                            <a:extLst>
                              <a:ext uri="{909E8E84-426E-40DD-AFC4-6F175D3DCCD1}">
                                <a14:hiddenFill xmlns:a14="http://schemas.microsoft.com/office/drawing/2010/main">
                                  <a:noFill/>
                                </a14:hiddenFill>
                              </a:ext>
                            </a:extLst>
                          </wps:spPr>
                          <wps:bodyPr/>
                        </wps:wsp>
                        <wps:wsp>
                          <wps:cNvPr id="51" name="Text Box 9226"/>
                          <wps:cNvSpPr txBox="1">
                            <a:spLocks noChangeArrowheads="1"/>
                          </wps:cNvSpPr>
                          <wps:spPr bwMode="auto">
                            <a:xfrm>
                              <a:off x="7974" y="9283"/>
                              <a:ext cx="1832" cy="397"/>
                            </a:xfrm>
                            <a:prstGeom prst="rect">
                              <a:avLst/>
                            </a:prstGeom>
                            <a:solidFill>
                              <a:srgbClr val="FDE9D9"/>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87AA275" w14:textId="77777777" w:rsidR="00AD2DC3" w:rsidRPr="004C6525" w:rsidRDefault="00AD2DC3" w:rsidP="00253F4A">
                                <w:pPr>
                                  <w:rPr>
                                    <w:i/>
                                  </w:rPr>
                                </w:pPr>
                                <w:r w:rsidRPr="004C6525">
                                  <w:rPr>
                                    <w:i/>
                                  </w:rPr>
                                  <w:t>Shipment Cart</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1851A1F1" id="Group 9227" o:spid="_x0000_s1033" style="position:absolute;margin-left:398.05pt;margin-top:227.45pt;width:91.6pt;height:50pt;z-index:251660800;mso-position-horizontal-relative:text;mso-position-vertical-relative:text" coordorigin="7974,8680" coordsize="18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">
                  <v:shapetype id="_x0000_t32" coordsize="21600,21600" o:spt="32" o:oned="t" path="m,l21600,21600e" filled="f">
                    <v:path arrowok="t" fillok="f" o:connecttype="none"/>
                    <o:lock v:ext="edit" shapetype="t"/>
                  </v:shapetype>
                  <v:shape id="AutoShape 9225" o:spid="_x0000_s1034" type="#_x0000_t32" style="position:absolute;left:8773;top:8680;width:1;height:60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" strokecolor="#fbd4b4">
                    <v:stroke endarrow="block"/>
                  </v:shape>
                  <v:shape id="Text Box 9226" o:spid="_x0000_s1035" type="#_x0000_t202" style="position:absolute;left:7974;top:9283;width:1832;height: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" fillcolor="#fde9d9" stroked="f">
                    <v:textbox style="mso-fit-shape-to-text:t">
                      <w:txbxContent>
                        <w:p w14:paraId="087AA275" w14:textId="77777777" w:rsidR="00AD2DC3" w:rsidRPr="004C6525" w:rsidRDefault="00AD2DC3" w:rsidP="00253F4A">
                          <w:pPr>
                            <w:rPr>
                              <w:i/>
                            </w:rPr>
                          </w:pPr>
                          <w:r w:rsidRPr="004C6525">
                            <w:rPr>
                              <w:i/>
                            </w:rPr>
                            <w:t>Shipment Cart</w:t>
                          </w:r>
                        </w:p>
                      </w:txbxContent>
                    </v:textbox>
                  </v:shape>
                </v:group>
              </w:pict>
            </mc:Fallback>
          </mc:AlternateContent>
        </w:r>
        <w:r w:rsidDel="00066C63">
          <w:rPr>
            <w:b w:val="0"/>
            <w:noProof/>
          </w:rPr>
          <w:drawing>
            <wp:inline distT="0" distB="0" distL="0" distR="0" wp14:anchorId="0EBE4843" wp14:editId="18E81960">
              <wp:extent cx="6200775" cy="5048250"/>
              <wp:effectExtent l="19050" t="19050" r="28575" b="190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200775" cy="5048250"/>
                      </a:xfrm>
                      <a:prstGeom prst="rect">
                        <a:avLst/>
                      </a:prstGeom>
                      <a:noFill/>
                      <a:ln w="3175">
                        <a:solidFill>
                          <a:schemeClr val="tx1"/>
                        </a:solidFill>
                      </a:ln>
                    </pic:spPr>
                  </pic:pic>
                </a:graphicData>
              </a:graphic>
            </wp:inline>
          </w:drawing>
        </w:r>
      </w:del>
    </w:p>
    <w:p w14:paraId="47EC5385" w14:textId="4ED72718" w:rsidR="00D43660" w:rsidRPr="000C6F12" w:rsidDel="00066C63" w:rsidRDefault="00D43660">
      <w:pPr>
        <w:pStyle w:val="Heading1"/>
        <w:rPr>
          <w:del w:id="1584" w:author="Sayali Dev" w:date="2018-01-18T15:33:00Z"/>
        </w:rPr>
        <w:pPrChange w:id="1585" w:author="Sayali Dev" w:date="2018-01-18T15:33:00Z">
          <w:pPr/>
        </w:pPrChange>
      </w:pPr>
    </w:p>
    <w:p w14:paraId="504CFDD7" w14:textId="0DF6D8BF" w:rsidR="00D43660" w:rsidDel="00066C63" w:rsidRDefault="00D43660">
      <w:pPr>
        <w:pStyle w:val="Heading1"/>
        <w:rPr>
          <w:del w:id="1586" w:author="Sayali Dev" w:date="2018-01-18T15:33:00Z"/>
        </w:rPr>
        <w:pPrChange w:id="1587" w:author="Sayali Dev" w:date="2018-01-18T15:33:00Z">
          <w:pPr>
            <w:pStyle w:val="BodyText"/>
            <w:numPr>
              <w:numId w:val="45"/>
            </w:numPr>
            <w:ind w:left="720" w:hanging="360"/>
          </w:pPr>
        </w:pPrChange>
      </w:pPr>
      <w:del w:id="1588" w:author="Sayali Dev" w:date="2018-01-18T15:33:00Z">
        <w:r w:rsidDel="00066C63">
          <w:delText xml:space="preserve">Enter appropriate information in </w:delText>
        </w:r>
        <w:r w:rsidR="00C554B0" w:rsidDel="00066C63">
          <w:delText>each</w:delText>
        </w:r>
        <w:r w:rsidDel="00066C63">
          <w:delText xml:space="preserve"> field. </w:delText>
        </w:r>
        <w:r w:rsidR="004C6525" w:rsidDel="00066C63">
          <w:rPr>
            <w:lang w:val="en-US"/>
          </w:rPr>
          <w:delText>F</w:delText>
        </w:r>
        <w:r w:rsidDel="00066C63">
          <w:delText xml:space="preserve">ollowing table lists each field and its description. </w:delText>
        </w:r>
      </w:del>
    </w:p>
    <w:p w14:paraId="34B309DB" w14:textId="66FF8D00" w:rsidR="00D43660" w:rsidDel="00066C63" w:rsidRDefault="00D43660">
      <w:pPr>
        <w:pStyle w:val="Heading1"/>
        <w:rPr>
          <w:del w:id="1589" w:author="Sayali Dev" w:date="2018-01-18T15:33:00Z"/>
        </w:rPr>
        <w:pPrChange w:id="1590" w:author="Sayali Dev" w:date="2018-01-18T15:33:00Z">
          <w:pPr>
            <w:pStyle w:val="BodyText"/>
            <w:ind w:left="720"/>
          </w:pPr>
        </w:pPrChange>
      </w:pPr>
      <w:del w:id="1591" w:author="Sayali Dev" w:date="2018-01-18T15:33:00Z">
        <w:r w:rsidRPr="00F9591B" w:rsidDel="00066C63">
          <w:rPr>
            <w:b w:val="0"/>
          </w:rPr>
          <w:delText>Note:</w:delText>
        </w:r>
        <w:r w:rsidRPr="00F9591B" w:rsidDel="00066C63">
          <w:delText xml:space="preserve"> Fields that are marked with the red asterisk (</w:delText>
        </w:r>
        <w:r w:rsidRPr="00F9591B" w:rsidDel="00066C63">
          <w:rPr>
            <w:color w:val="FF0000"/>
          </w:rPr>
          <w:delText>*</w:delText>
        </w:r>
        <w:r w:rsidRPr="00F9591B" w:rsidDel="00066C63">
          <w:delText>) are ma</w:delText>
        </w:r>
        <w:r w:rsidDel="00066C63">
          <w:delText>n</w:delText>
        </w:r>
        <w:r w:rsidRPr="00F9591B" w:rsidDel="00066C63">
          <w:delText>datory</w:delText>
        </w:r>
        <w:r w:rsidDel="00066C63">
          <w:delText>.</w:delText>
        </w:r>
      </w:del>
    </w:p>
    <w:p w14:paraId="538DEDD9" w14:textId="74D118FB" w:rsidR="00D43660" w:rsidDel="00066C63" w:rsidRDefault="00D43660">
      <w:pPr>
        <w:pStyle w:val="Heading1"/>
        <w:rPr>
          <w:del w:id="1592" w:author="Sayali Dev" w:date="2018-01-18T15:33:00Z"/>
        </w:rPr>
        <w:pPrChange w:id="1593" w:author="Sayali Dev" w:date="2018-01-18T15:33:00Z">
          <w:pPr>
            <w:pStyle w:val="BodyText"/>
          </w:pPr>
        </w:pPrChange>
      </w:pPr>
    </w:p>
    <w:tbl>
      <w:tblPr>
        <w:tblW w:w="0" w:type="auto"/>
        <w:tblInd w:w="8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30"/>
        <w:gridCol w:w="7380"/>
      </w:tblGrid>
      <w:tr w:rsidR="00D43660" w:rsidRPr="007A152E" w:rsidDel="00066C63" w14:paraId="57B1F6B2" w14:textId="2B7E2DA2" w:rsidTr="00C60190">
        <w:trPr>
          <w:cantSplit/>
          <w:trHeight w:val="288"/>
          <w:tblHeader/>
          <w:del w:id="1594" w:author="Sayali Dev" w:date="2018-01-18T15:33:00Z"/>
        </w:trPr>
        <w:tc>
          <w:tcPr>
            <w:tcW w:w="2430" w:type="dxa"/>
            <w:shd w:val="clear" w:color="auto" w:fill="BFBFBF"/>
            <w:vAlign w:val="center"/>
          </w:tcPr>
          <w:p w14:paraId="06EA8F21" w14:textId="7CDBFDB7" w:rsidR="00D43660" w:rsidRPr="007A152E" w:rsidDel="00066C63" w:rsidRDefault="00D43660">
            <w:pPr>
              <w:pStyle w:val="Heading1"/>
              <w:rPr>
                <w:del w:id="1595" w:author="Sayali Dev" w:date="2018-01-18T15:33:00Z"/>
              </w:rPr>
              <w:pPrChange w:id="1596" w:author="Sayali Dev" w:date="2018-01-18T15:33:00Z">
                <w:pPr/>
              </w:pPrChange>
            </w:pPr>
            <w:del w:id="1597" w:author="Sayali Dev" w:date="2018-01-18T15:33:00Z">
              <w:r w:rsidDel="00066C63">
                <w:rPr>
                  <w:b w:val="0"/>
                </w:rPr>
                <w:delText>Field</w:delText>
              </w:r>
            </w:del>
          </w:p>
        </w:tc>
        <w:tc>
          <w:tcPr>
            <w:tcW w:w="7380" w:type="dxa"/>
            <w:shd w:val="clear" w:color="auto" w:fill="BFBFBF"/>
            <w:vAlign w:val="center"/>
          </w:tcPr>
          <w:p w14:paraId="6F818AAD" w14:textId="1EA1426E" w:rsidR="00D43660" w:rsidRPr="007A152E" w:rsidDel="00066C63" w:rsidRDefault="00D43660">
            <w:pPr>
              <w:pStyle w:val="Heading1"/>
              <w:rPr>
                <w:del w:id="1598" w:author="Sayali Dev" w:date="2018-01-18T15:33:00Z"/>
              </w:rPr>
              <w:pPrChange w:id="1599" w:author="Sayali Dev" w:date="2018-01-18T15:33:00Z">
                <w:pPr/>
              </w:pPrChange>
            </w:pPr>
            <w:del w:id="1600" w:author="Sayali Dev" w:date="2018-01-18T15:33:00Z">
              <w:r w:rsidRPr="007A152E" w:rsidDel="00066C63">
                <w:rPr>
                  <w:b w:val="0"/>
                </w:rPr>
                <w:delText>Description</w:delText>
              </w:r>
            </w:del>
          </w:p>
        </w:tc>
      </w:tr>
      <w:tr w:rsidR="00D43660" w:rsidDel="00066C63" w14:paraId="58CBB0BC" w14:textId="6D80F749" w:rsidTr="00C60190">
        <w:trPr>
          <w:cantSplit/>
          <w:trHeight w:val="288"/>
          <w:del w:id="1601" w:author="Sayali Dev" w:date="2018-01-18T15:33:00Z"/>
        </w:trPr>
        <w:tc>
          <w:tcPr>
            <w:tcW w:w="2430" w:type="dxa"/>
            <w:vAlign w:val="center"/>
          </w:tcPr>
          <w:p w14:paraId="61520193" w14:textId="60051624" w:rsidR="00D43660" w:rsidDel="00066C63" w:rsidRDefault="00D43660">
            <w:pPr>
              <w:pStyle w:val="Heading1"/>
              <w:rPr>
                <w:del w:id="1602" w:author="Sayali Dev" w:date="2018-01-18T15:33:00Z"/>
              </w:rPr>
              <w:pPrChange w:id="1603" w:author="Sayali Dev" w:date="2018-01-18T15:33:00Z">
                <w:pPr/>
              </w:pPrChange>
            </w:pPr>
            <w:del w:id="1604" w:author="Sayali Dev" w:date="2018-01-18T15:33:00Z">
              <w:r w:rsidDel="00066C63">
                <w:rPr>
                  <w:b w:val="0"/>
                </w:rPr>
                <w:delText>To Location</w:delText>
              </w:r>
              <w:r w:rsidRPr="00F9591B" w:rsidDel="00066C63">
                <w:rPr>
                  <w:color w:val="FF0000"/>
                </w:rPr>
                <w:delText>*</w:delText>
              </w:r>
            </w:del>
          </w:p>
        </w:tc>
        <w:tc>
          <w:tcPr>
            <w:tcW w:w="7380" w:type="dxa"/>
            <w:vAlign w:val="center"/>
          </w:tcPr>
          <w:p w14:paraId="2213485C" w14:textId="208A1CD6" w:rsidR="00D43660" w:rsidDel="00066C63" w:rsidRDefault="00D43660">
            <w:pPr>
              <w:pStyle w:val="Heading1"/>
              <w:rPr>
                <w:del w:id="1605" w:author="Sayali Dev" w:date="2018-01-18T15:33:00Z"/>
              </w:rPr>
              <w:pPrChange w:id="1606" w:author="Sayali Dev" w:date="2018-01-18T15:33:00Z">
                <w:pPr/>
              </w:pPrChange>
            </w:pPr>
            <w:del w:id="1607" w:author="Sayali Dev" w:date="2018-01-18T15:33:00Z">
              <w:r w:rsidDel="00066C63">
                <w:delText>Click</w:delText>
              </w:r>
              <w:r w:rsidR="00C554B0" w:rsidDel="00066C63">
                <w:delText xml:space="preserve"> the site you want the shipment sent to.</w:delText>
              </w:r>
            </w:del>
          </w:p>
        </w:tc>
      </w:tr>
      <w:tr w:rsidR="005F651A" w:rsidDel="00066C63" w14:paraId="44F364EC" w14:textId="6FC5A125" w:rsidTr="00C60190">
        <w:trPr>
          <w:cantSplit/>
          <w:trHeight w:val="288"/>
          <w:del w:id="1608" w:author="Sayali Dev" w:date="2018-01-18T15:33:00Z"/>
        </w:trPr>
        <w:tc>
          <w:tcPr>
            <w:tcW w:w="2430" w:type="dxa"/>
            <w:vAlign w:val="center"/>
          </w:tcPr>
          <w:p w14:paraId="194808CC" w14:textId="7737CB0F" w:rsidR="005F651A" w:rsidRPr="009C07F3" w:rsidDel="00066C63" w:rsidRDefault="005F651A">
            <w:pPr>
              <w:pStyle w:val="Heading1"/>
              <w:rPr>
                <w:del w:id="1609" w:author="Sayali Dev" w:date="2018-01-18T15:33:00Z"/>
              </w:rPr>
              <w:pPrChange w:id="1610" w:author="Sayali Dev" w:date="2018-01-18T15:33:00Z">
                <w:pPr/>
              </w:pPrChange>
            </w:pPr>
            <w:del w:id="1611" w:author="Sayali Dev" w:date="2018-01-18T15:33:00Z">
              <w:r w:rsidDel="00066C63">
                <w:rPr>
                  <w:b w:val="0"/>
                </w:rPr>
                <w:delText>Contact Details</w:delText>
              </w:r>
            </w:del>
          </w:p>
        </w:tc>
        <w:tc>
          <w:tcPr>
            <w:tcW w:w="7380" w:type="dxa"/>
            <w:vAlign w:val="center"/>
          </w:tcPr>
          <w:p w14:paraId="7B862E2E" w14:textId="71D15458" w:rsidR="005F651A" w:rsidDel="00066C63" w:rsidRDefault="005F651A">
            <w:pPr>
              <w:pStyle w:val="Heading1"/>
              <w:rPr>
                <w:del w:id="1612" w:author="Sayali Dev" w:date="2018-01-18T15:33:00Z"/>
              </w:rPr>
              <w:pPrChange w:id="1613" w:author="Sayali Dev" w:date="2018-01-18T15:33:00Z">
                <w:pPr/>
              </w:pPrChange>
            </w:pPr>
            <w:del w:id="1614" w:author="Sayali Dev" w:date="2018-01-18T15:33:00Z">
              <w:r w:rsidDel="00066C63">
                <w:delText>Click the appropriate contact.</w:delText>
              </w:r>
            </w:del>
          </w:p>
          <w:p w14:paraId="65A6A421" w14:textId="2FB5E2AC" w:rsidR="005F651A" w:rsidDel="00066C63" w:rsidRDefault="005F651A">
            <w:pPr>
              <w:pStyle w:val="Heading1"/>
              <w:rPr>
                <w:del w:id="1615" w:author="Sayali Dev" w:date="2018-01-18T15:33:00Z"/>
              </w:rPr>
              <w:pPrChange w:id="1616" w:author="Sayali Dev" w:date="2018-01-18T15:33:00Z">
                <w:pPr/>
              </w:pPrChange>
            </w:pPr>
            <w:del w:id="1617" w:author="Sayali Dev" w:date="2018-01-18T15:33:00Z">
              <w:r w:rsidRPr="005C0B6C" w:rsidDel="00066C63">
                <w:rPr>
                  <w:b w:val="0"/>
                </w:rPr>
                <w:delText>Note:</w:delText>
              </w:r>
              <w:r w:rsidDel="00066C63">
                <w:delText xml:space="preserve"> If you click a known contact, rest of the fields are pop</w:delText>
              </w:r>
              <w:r w:rsidR="004C6525" w:rsidDel="00066C63">
                <w:delText>ulated with data related to that</w:delText>
              </w:r>
              <w:r w:rsidDel="00066C63">
                <w:delText xml:space="preserve"> contact.</w:delText>
              </w:r>
            </w:del>
          </w:p>
        </w:tc>
      </w:tr>
      <w:tr w:rsidR="005F651A" w:rsidDel="00066C63" w14:paraId="1DCD0888" w14:textId="440EF76D" w:rsidTr="00C60190">
        <w:trPr>
          <w:cantSplit/>
          <w:trHeight w:val="288"/>
          <w:del w:id="1618" w:author="Sayali Dev" w:date="2018-01-18T15:33:00Z"/>
        </w:trPr>
        <w:tc>
          <w:tcPr>
            <w:tcW w:w="2430" w:type="dxa"/>
            <w:vAlign w:val="center"/>
          </w:tcPr>
          <w:p w14:paraId="487390E5" w14:textId="20E032D6" w:rsidR="005F651A" w:rsidDel="00066C63" w:rsidRDefault="005F651A">
            <w:pPr>
              <w:pStyle w:val="Heading1"/>
              <w:rPr>
                <w:del w:id="1619" w:author="Sayali Dev" w:date="2018-01-18T15:33:00Z"/>
              </w:rPr>
              <w:pPrChange w:id="1620" w:author="Sayali Dev" w:date="2018-01-18T15:33:00Z">
                <w:pPr/>
              </w:pPrChange>
            </w:pPr>
            <w:del w:id="1621" w:author="Sayali Dev" w:date="2018-01-18T15:33:00Z">
              <w:r w:rsidDel="00066C63">
                <w:rPr>
                  <w:b w:val="0"/>
                </w:rPr>
                <w:delText>Organization Name</w:delText>
              </w:r>
              <w:r w:rsidRPr="006744E4" w:rsidDel="00066C63">
                <w:rPr>
                  <w:color w:val="FF0000"/>
                </w:rPr>
                <w:delText>*</w:delText>
              </w:r>
            </w:del>
          </w:p>
        </w:tc>
        <w:tc>
          <w:tcPr>
            <w:tcW w:w="7380" w:type="dxa"/>
            <w:vAlign w:val="center"/>
          </w:tcPr>
          <w:p w14:paraId="148A6EE5" w14:textId="540AF968" w:rsidR="005F651A" w:rsidDel="00066C63" w:rsidRDefault="005F651A">
            <w:pPr>
              <w:pStyle w:val="Heading1"/>
              <w:rPr>
                <w:del w:id="1622" w:author="Sayali Dev" w:date="2018-01-18T15:33:00Z"/>
              </w:rPr>
              <w:pPrChange w:id="1623" w:author="Sayali Dev" w:date="2018-01-18T15:33:00Z">
                <w:pPr/>
              </w:pPrChange>
            </w:pPr>
            <w:del w:id="1624" w:author="Sayali Dev" w:date="2018-01-18T15:33:00Z">
              <w:r w:rsidDel="00066C63">
                <w:delText>Type name of the organization associated with the specified delivery location.</w:delText>
              </w:r>
            </w:del>
          </w:p>
        </w:tc>
      </w:tr>
      <w:tr w:rsidR="005F651A" w:rsidDel="00066C63" w14:paraId="101AAE74" w14:textId="0E5FF9E0" w:rsidTr="00C60190">
        <w:trPr>
          <w:cantSplit/>
          <w:trHeight w:val="288"/>
          <w:del w:id="1625" w:author="Sayali Dev" w:date="2018-01-18T15:33:00Z"/>
        </w:trPr>
        <w:tc>
          <w:tcPr>
            <w:tcW w:w="2430" w:type="dxa"/>
            <w:vAlign w:val="center"/>
          </w:tcPr>
          <w:p w14:paraId="5DCD0BDE" w14:textId="6BF38D99" w:rsidR="005F651A" w:rsidDel="00066C63" w:rsidRDefault="005F651A">
            <w:pPr>
              <w:pStyle w:val="Heading1"/>
              <w:rPr>
                <w:del w:id="1626" w:author="Sayali Dev" w:date="2018-01-18T15:33:00Z"/>
              </w:rPr>
              <w:pPrChange w:id="1627" w:author="Sayali Dev" w:date="2018-01-18T15:33:00Z">
                <w:pPr/>
              </w:pPrChange>
            </w:pPr>
            <w:del w:id="1628" w:author="Sayali Dev" w:date="2018-01-18T15:33:00Z">
              <w:r w:rsidDel="00066C63">
                <w:rPr>
                  <w:b w:val="0"/>
                </w:rPr>
                <w:delText>Contact Person</w:delText>
              </w:r>
              <w:r w:rsidRPr="006744E4" w:rsidDel="00066C63">
                <w:rPr>
                  <w:color w:val="FF0000"/>
                </w:rPr>
                <w:delText>*</w:delText>
              </w:r>
            </w:del>
          </w:p>
        </w:tc>
        <w:tc>
          <w:tcPr>
            <w:tcW w:w="7380" w:type="dxa"/>
            <w:vAlign w:val="center"/>
          </w:tcPr>
          <w:p w14:paraId="1E4D21E9" w14:textId="798C171F" w:rsidR="005F651A" w:rsidDel="00066C63" w:rsidRDefault="005F651A">
            <w:pPr>
              <w:pStyle w:val="Heading1"/>
              <w:rPr>
                <w:del w:id="1629" w:author="Sayali Dev" w:date="2018-01-18T15:33:00Z"/>
              </w:rPr>
              <w:pPrChange w:id="1630" w:author="Sayali Dev" w:date="2018-01-18T15:33:00Z">
                <w:pPr/>
              </w:pPrChange>
            </w:pPr>
            <w:del w:id="1631" w:author="Sayali Dev" w:date="2018-01-18T15:33:00Z">
              <w:r w:rsidDel="00066C63">
                <w:delText>Type name of the contact.</w:delText>
              </w:r>
            </w:del>
          </w:p>
        </w:tc>
      </w:tr>
      <w:tr w:rsidR="005F651A" w:rsidDel="00066C63" w14:paraId="11584F86" w14:textId="1EAAF92F" w:rsidTr="00C60190">
        <w:trPr>
          <w:cantSplit/>
          <w:trHeight w:val="288"/>
          <w:del w:id="1632" w:author="Sayali Dev" w:date="2018-01-18T15:33:00Z"/>
        </w:trPr>
        <w:tc>
          <w:tcPr>
            <w:tcW w:w="2430" w:type="dxa"/>
            <w:vAlign w:val="center"/>
          </w:tcPr>
          <w:p w14:paraId="6AA36491" w14:textId="608A0DF8" w:rsidR="005F651A" w:rsidDel="00066C63" w:rsidRDefault="005F651A">
            <w:pPr>
              <w:pStyle w:val="Heading1"/>
              <w:rPr>
                <w:del w:id="1633" w:author="Sayali Dev" w:date="2018-01-18T15:33:00Z"/>
              </w:rPr>
              <w:pPrChange w:id="1634" w:author="Sayali Dev" w:date="2018-01-18T15:33:00Z">
                <w:pPr/>
              </w:pPrChange>
            </w:pPr>
            <w:del w:id="1635" w:author="Sayali Dev" w:date="2018-01-18T15:33:00Z">
              <w:r w:rsidDel="00066C63">
                <w:rPr>
                  <w:b w:val="0"/>
                </w:rPr>
                <w:delText>Street and Number</w:delText>
              </w:r>
              <w:r w:rsidRPr="006744E4" w:rsidDel="00066C63">
                <w:rPr>
                  <w:color w:val="FF0000"/>
                </w:rPr>
                <w:delText>*</w:delText>
              </w:r>
            </w:del>
          </w:p>
        </w:tc>
        <w:tc>
          <w:tcPr>
            <w:tcW w:w="7380" w:type="dxa"/>
            <w:vAlign w:val="center"/>
          </w:tcPr>
          <w:p w14:paraId="1955F302" w14:textId="57EF9EC6" w:rsidR="005F651A" w:rsidRPr="00D515B3" w:rsidDel="00066C63" w:rsidRDefault="005F651A">
            <w:pPr>
              <w:pStyle w:val="Heading1"/>
              <w:rPr>
                <w:del w:id="1636" w:author="Sayali Dev" w:date="2018-01-18T15:33:00Z"/>
              </w:rPr>
              <w:pPrChange w:id="1637" w:author="Sayali Dev" w:date="2018-01-18T15:33:00Z">
                <w:pPr/>
              </w:pPrChange>
            </w:pPr>
            <w:del w:id="1638" w:author="Sayali Dev" w:date="2018-01-18T15:33:00Z">
              <w:r w:rsidDel="00066C63">
                <w:delText>Type street address for the contact.</w:delText>
              </w:r>
            </w:del>
          </w:p>
        </w:tc>
      </w:tr>
      <w:tr w:rsidR="005F651A" w:rsidDel="00066C63" w14:paraId="327A0620" w14:textId="2B268E82" w:rsidTr="00C60190">
        <w:trPr>
          <w:cantSplit/>
          <w:trHeight w:val="288"/>
          <w:del w:id="1639" w:author="Sayali Dev" w:date="2018-01-18T15:33:00Z"/>
        </w:trPr>
        <w:tc>
          <w:tcPr>
            <w:tcW w:w="2430" w:type="dxa"/>
            <w:vAlign w:val="center"/>
          </w:tcPr>
          <w:p w14:paraId="03EF7936" w14:textId="20263F17" w:rsidR="005F651A" w:rsidDel="00066C63" w:rsidRDefault="005F651A">
            <w:pPr>
              <w:pStyle w:val="Heading1"/>
              <w:rPr>
                <w:del w:id="1640" w:author="Sayali Dev" w:date="2018-01-18T15:33:00Z"/>
              </w:rPr>
              <w:pPrChange w:id="1641" w:author="Sayali Dev" w:date="2018-01-18T15:33:00Z">
                <w:pPr/>
              </w:pPrChange>
            </w:pPr>
            <w:del w:id="1642" w:author="Sayali Dev" w:date="2018-01-18T15:33:00Z">
              <w:r w:rsidDel="00066C63">
                <w:rPr>
                  <w:b w:val="0"/>
                </w:rPr>
                <w:delText>Office Box</w:delText>
              </w:r>
            </w:del>
          </w:p>
        </w:tc>
        <w:tc>
          <w:tcPr>
            <w:tcW w:w="7380" w:type="dxa"/>
            <w:vAlign w:val="center"/>
          </w:tcPr>
          <w:p w14:paraId="1509C292" w14:textId="6451A4A7" w:rsidR="005F651A" w:rsidRPr="00D515B3" w:rsidDel="00066C63" w:rsidRDefault="005F651A">
            <w:pPr>
              <w:pStyle w:val="Heading1"/>
              <w:rPr>
                <w:del w:id="1643" w:author="Sayali Dev" w:date="2018-01-18T15:33:00Z"/>
              </w:rPr>
              <w:pPrChange w:id="1644" w:author="Sayali Dev" w:date="2018-01-18T15:33:00Z">
                <w:pPr/>
              </w:pPrChange>
            </w:pPr>
            <w:del w:id="1645" w:author="Sayali Dev" w:date="2018-01-18T15:33:00Z">
              <w:r w:rsidDel="00066C63">
                <w:delText>Type office box or mail stop for the contact’s mailing address, if applicable.</w:delText>
              </w:r>
            </w:del>
          </w:p>
        </w:tc>
      </w:tr>
      <w:tr w:rsidR="005F651A" w:rsidDel="00066C63" w14:paraId="634F8D77" w14:textId="50DDB35F" w:rsidTr="00C60190">
        <w:trPr>
          <w:cantSplit/>
          <w:trHeight w:val="288"/>
          <w:del w:id="1646" w:author="Sayali Dev" w:date="2018-01-18T15:33:00Z"/>
        </w:trPr>
        <w:tc>
          <w:tcPr>
            <w:tcW w:w="2430" w:type="dxa"/>
            <w:vAlign w:val="center"/>
          </w:tcPr>
          <w:p w14:paraId="0E49BE1D" w14:textId="0135E407" w:rsidR="005F651A" w:rsidDel="00066C63" w:rsidRDefault="005F651A">
            <w:pPr>
              <w:pStyle w:val="Heading1"/>
              <w:rPr>
                <w:del w:id="1647" w:author="Sayali Dev" w:date="2018-01-18T15:33:00Z"/>
              </w:rPr>
              <w:pPrChange w:id="1648" w:author="Sayali Dev" w:date="2018-01-18T15:33:00Z">
                <w:pPr/>
              </w:pPrChange>
            </w:pPr>
            <w:del w:id="1649" w:author="Sayali Dev" w:date="2018-01-18T15:33:00Z">
              <w:r w:rsidDel="00066C63">
                <w:rPr>
                  <w:b w:val="0"/>
                </w:rPr>
                <w:delText>Town</w:delText>
              </w:r>
            </w:del>
          </w:p>
        </w:tc>
        <w:tc>
          <w:tcPr>
            <w:tcW w:w="7380" w:type="dxa"/>
            <w:vAlign w:val="center"/>
          </w:tcPr>
          <w:p w14:paraId="3E0F12C3" w14:textId="5089C880" w:rsidR="005F651A" w:rsidRPr="00D515B3" w:rsidDel="00066C63" w:rsidRDefault="005F651A">
            <w:pPr>
              <w:pStyle w:val="Heading1"/>
              <w:rPr>
                <w:del w:id="1650" w:author="Sayali Dev" w:date="2018-01-18T15:33:00Z"/>
              </w:rPr>
              <w:pPrChange w:id="1651" w:author="Sayali Dev" w:date="2018-01-18T15:33:00Z">
                <w:pPr/>
              </w:pPrChange>
            </w:pPr>
            <w:del w:id="1652" w:author="Sayali Dev" w:date="2018-01-18T15:33:00Z">
              <w:r w:rsidDel="00066C63">
                <w:delText>Type town or city of the contact’s mailing address.</w:delText>
              </w:r>
            </w:del>
          </w:p>
        </w:tc>
      </w:tr>
      <w:tr w:rsidR="005F651A" w:rsidDel="00066C63" w14:paraId="2709A1FD" w14:textId="00703113" w:rsidTr="00C60190">
        <w:trPr>
          <w:cantSplit/>
          <w:trHeight w:val="288"/>
          <w:del w:id="1653" w:author="Sayali Dev" w:date="2018-01-18T15:33:00Z"/>
        </w:trPr>
        <w:tc>
          <w:tcPr>
            <w:tcW w:w="2430" w:type="dxa"/>
            <w:vAlign w:val="center"/>
          </w:tcPr>
          <w:p w14:paraId="7DF30B22" w14:textId="64373600" w:rsidR="005F651A" w:rsidDel="00066C63" w:rsidRDefault="005F651A">
            <w:pPr>
              <w:pStyle w:val="Heading1"/>
              <w:rPr>
                <w:del w:id="1654" w:author="Sayali Dev" w:date="2018-01-18T15:33:00Z"/>
              </w:rPr>
              <w:pPrChange w:id="1655" w:author="Sayali Dev" w:date="2018-01-18T15:33:00Z">
                <w:pPr/>
              </w:pPrChange>
            </w:pPr>
            <w:del w:id="1656" w:author="Sayali Dev" w:date="2018-01-18T15:33:00Z">
              <w:r w:rsidDel="00066C63">
                <w:rPr>
                  <w:b w:val="0"/>
                </w:rPr>
                <w:delText>State / Province</w:delText>
              </w:r>
            </w:del>
          </w:p>
        </w:tc>
        <w:tc>
          <w:tcPr>
            <w:tcW w:w="7380" w:type="dxa"/>
            <w:vAlign w:val="center"/>
          </w:tcPr>
          <w:p w14:paraId="6FFF0FAF" w14:textId="166A2092" w:rsidR="005F651A" w:rsidRPr="00D515B3" w:rsidDel="00066C63" w:rsidRDefault="005F651A">
            <w:pPr>
              <w:pStyle w:val="Heading1"/>
              <w:rPr>
                <w:del w:id="1657" w:author="Sayali Dev" w:date="2018-01-18T15:33:00Z"/>
              </w:rPr>
              <w:pPrChange w:id="1658" w:author="Sayali Dev" w:date="2018-01-18T15:33:00Z">
                <w:pPr/>
              </w:pPrChange>
            </w:pPr>
            <w:del w:id="1659" w:author="Sayali Dev" w:date="2018-01-18T15:33:00Z">
              <w:r w:rsidDel="00066C63">
                <w:delText>Type state or province of the contact’s mailing address.</w:delText>
              </w:r>
            </w:del>
          </w:p>
        </w:tc>
      </w:tr>
      <w:tr w:rsidR="005F651A" w:rsidDel="00066C63" w14:paraId="77B7602D" w14:textId="23CA7A70" w:rsidTr="00C60190">
        <w:trPr>
          <w:cantSplit/>
          <w:trHeight w:val="288"/>
          <w:del w:id="1660" w:author="Sayali Dev" w:date="2018-01-18T15:33:00Z"/>
        </w:trPr>
        <w:tc>
          <w:tcPr>
            <w:tcW w:w="2430" w:type="dxa"/>
            <w:vAlign w:val="center"/>
          </w:tcPr>
          <w:p w14:paraId="379832AA" w14:textId="6B174392" w:rsidR="005F651A" w:rsidDel="00066C63" w:rsidRDefault="005F651A">
            <w:pPr>
              <w:pStyle w:val="Heading1"/>
              <w:rPr>
                <w:del w:id="1661" w:author="Sayali Dev" w:date="2018-01-18T15:33:00Z"/>
              </w:rPr>
              <w:pPrChange w:id="1662" w:author="Sayali Dev" w:date="2018-01-18T15:33:00Z">
                <w:pPr/>
              </w:pPrChange>
            </w:pPr>
            <w:del w:id="1663" w:author="Sayali Dev" w:date="2018-01-18T15:33:00Z">
              <w:r w:rsidDel="00066C63">
                <w:rPr>
                  <w:b w:val="0"/>
                </w:rPr>
                <w:delText>Zip / Postal Code</w:delText>
              </w:r>
            </w:del>
          </w:p>
        </w:tc>
        <w:tc>
          <w:tcPr>
            <w:tcW w:w="7380" w:type="dxa"/>
            <w:vAlign w:val="center"/>
          </w:tcPr>
          <w:p w14:paraId="64DC6FBC" w14:textId="24672385" w:rsidR="005F651A" w:rsidRPr="00D515B3" w:rsidDel="00066C63" w:rsidRDefault="005F651A">
            <w:pPr>
              <w:pStyle w:val="Heading1"/>
              <w:rPr>
                <w:del w:id="1664" w:author="Sayali Dev" w:date="2018-01-18T15:33:00Z"/>
              </w:rPr>
              <w:pPrChange w:id="1665" w:author="Sayali Dev" w:date="2018-01-18T15:33:00Z">
                <w:pPr/>
              </w:pPrChange>
            </w:pPr>
            <w:del w:id="1666" w:author="Sayali Dev" w:date="2018-01-18T15:33:00Z">
              <w:r w:rsidDel="00066C63">
                <w:delText>Type postal code of the contact’s mailing address.</w:delText>
              </w:r>
            </w:del>
          </w:p>
        </w:tc>
      </w:tr>
      <w:tr w:rsidR="005F651A" w:rsidDel="00066C63" w14:paraId="3C43C458" w14:textId="693A362E" w:rsidTr="00C60190">
        <w:trPr>
          <w:cantSplit/>
          <w:trHeight w:val="288"/>
          <w:del w:id="1667" w:author="Sayali Dev" w:date="2018-01-18T15:33:00Z"/>
        </w:trPr>
        <w:tc>
          <w:tcPr>
            <w:tcW w:w="2430" w:type="dxa"/>
            <w:vAlign w:val="center"/>
          </w:tcPr>
          <w:p w14:paraId="50F1993B" w14:textId="29C7DB5A" w:rsidR="005F651A" w:rsidDel="00066C63" w:rsidRDefault="005F651A">
            <w:pPr>
              <w:pStyle w:val="Heading1"/>
              <w:rPr>
                <w:del w:id="1668" w:author="Sayali Dev" w:date="2018-01-18T15:33:00Z"/>
              </w:rPr>
              <w:pPrChange w:id="1669" w:author="Sayali Dev" w:date="2018-01-18T15:33:00Z">
                <w:pPr/>
              </w:pPrChange>
            </w:pPr>
            <w:del w:id="1670" w:author="Sayali Dev" w:date="2018-01-18T15:33:00Z">
              <w:r w:rsidDel="00066C63">
                <w:rPr>
                  <w:b w:val="0"/>
                </w:rPr>
                <w:delText>Country</w:delText>
              </w:r>
            </w:del>
          </w:p>
        </w:tc>
        <w:tc>
          <w:tcPr>
            <w:tcW w:w="7380" w:type="dxa"/>
            <w:vAlign w:val="center"/>
          </w:tcPr>
          <w:p w14:paraId="5F904213" w14:textId="1AA93A9C" w:rsidR="005F651A" w:rsidRPr="00D515B3" w:rsidDel="00066C63" w:rsidRDefault="005F651A">
            <w:pPr>
              <w:pStyle w:val="Heading1"/>
              <w:rPr>
                <w:del w:id="1671" w:author="Sayali Dev" w:date="2018-01-18T15:33:00Z"/>
              </w:rPr>
              <w:pPrChange w:id="1672" w:author="Sayali Dev" w:date="2018-01-18T15:33:00Z">
                <w:pPr/>
              </w:pPrChange>
            </w:pPr>
            <w:del w:id="1673" w:author="Sayali Dev" w:date="2018-01-18T15:33:00Z">
              <w:r w:rsidDel="00066C63">
                <w:delText>Type country of the contacts mailing address if other than USA.</w:delText>
              </w:r>
            </w:del>
          </w:p>
        </w:tc>
      </w:tr>
      <w:tr w:rsidR="005F651A" w:rsidDel="00066C63" w14:paraId="39F4BB2F" w14:textId="605DA68E" w:rsidTr="00C60190">
        <w:trPr>
          <w:cantSplit/>
          <w:trHeight w:val="288"/>
          <w:del w:id="1674" w:author="Sayali Dev" w:date="2018-01-18T15:33:00Z"/>
        </w:trPr>
        <w:tc>
          <w:tcPr>
            <w:tcW w:w="2430" w:type="dxa"/>
            <w:vAlign w:val="center"/>
          </w:tcPr>
          <w:p w14:paraId="0ED03DF6" w14:textId="793D75CC" w:rsidR="005F651A" w:rsidDel="00066C63" w:rsidRDefault="005F651A">
            <w:pPr>
              <w:pStyle w:val="Heading1"/>
              <w:rPr>
                <w:del w:id="1675" w:author="Sayali Dev" w:date="2018-01-18T15:33:00Z"/>
              </w:rPr>
              <w:pPrChange w:id="1676" w:author="Sayali Dev" w:date="2018-01-18T15:33:00Z">
                <w:pPr/>
              </w:pPrChange>
            </w:pPr>
            <w:del w:id="1677" w:author="Sayali Dev" w:date="2018-01-18T15:33:00Z">
              <w:r w:rsidDel="00066C63">
                <w:rPr>
                  <w:b w:val="0"/>
                </w:rPr>
                <w:delText>Telephone Number</w:delText>
              </w:r>
            </w:del>
          </w:p>
        </w:tc>
        <w:tc>
          <w:tcPr>
            <w:tcW w:w="7380" w:type="dxa"/>
            <w:vAlign w:val="center"/>
          </w:tcPr>
          <w:p w14:paraId="65E5BF9C" w14:textId="4D3AB5CF" w:rsidR="005F651A" w:rsidRPr="00D515B3" w:rsidDel="00066C63" w:rsidRDefault="005F651A">
            <w:pPr>
              <w:pStyle w:val="Heading1"/>
              <w:rPr>
                <w:del w:id="1678" w:author="Sayali Dev" w:date="2018-01-18T15:33:00Z"/>
              </w:rPr>
              <w:pPrChange w:id="1679" w:author="Sayali Dev" w:date="2018-01-18T15:33:00Z">
                <w:pPr/>
              </w:pPrChange>
            </w:pPr>
            <w:del w:id="1680" w:author="Sayali Dev" w:date="2018-01-18T15:33:00Z">
              <w:r w:rsidDel="00066C63">
                <w:delText>Type contact’s telephone number, if known.</w:delText>
              </w:r>
            </w:del>
          </w:p>
        </w:tc>
      </w:tr>
      <w:tr w:rsidR="005F651A" w:rsidDel="00066C63" w14:paraId="2407B788" w14:textId="2F112DF7" w:rsidTr="00C60190">
        <w:trPr>
          <w:cantSplit/>
          <w:trHeight w:val="288"/>
          <w:del w:id="1681" w:author="Sayali Dev" w:date="2018-01-18T15:33:00Z"/>
        </w:trPr>
        <w:tc>
          <w:tcPr>
            <w:tcW w:w="2430" w:type="dxa"/>
            <w:vAlign w:val="center"/>
          </w:tcPr>
          <w:p w14:paraId="7CBDC90C" w14:textId="03CB860F" w:rsidR="005F651A" w:rsidDel="00066C63" w:rsidRDefault="005F651A">
            <w:pPr>
              <w:pStyle w:val="Heading1"/>
              <w:rPr>
                <w:del w:id="1682" w:author="Sayali Dev" w:date="2018-01-18T15:33:00Z"/>
              </w:rPr>
              <w:pPrChange w:id="1683" w:author="Sayali Dev" w:date="2018-01-18T15:33:00Z">
                <w:pPr/>
              </w:pPrChange>
            </w:pPr>
            <w:del w:id="1684" w:author="Sayali Dev" w:date="2018-01-18T15:33:00Z">
              <w:r w:rsidDel="00066C63">
                <w:rPr>
                  <w:b w:val="0"/>
                </w:rPr>
                <w:delText>Contact Email</w:delText>
              </w:r>
            </w:del>
          </w:p>
        </w:tc>
        <w:tc>
          <w:tcPr>
            <w:tcW w:w="7380" w:type="dxa"/>
            <w:vAlign w:val="center"/>
          </w:tcPr>
          <w:p w14:paraId="17D6BC6F" w14:textId="5C366D6F" w:rsidR="005F651A" w:rsidRPr="00D515B3" w:rsidDel="00066C63" w:rsidRDefault="005F651A">
            <w:pPr>
              <w:pStyle w:val="Heading1"/>
              <w:rPr>
                <w:del w:id="1685" w:author="Sayali Dev" w:date="2018-01-18T15:33:00Z"/>
              </w:rPr>
              <w:pPrChange w:id="1686" w:author="Sayali Dev" w:date="2018-01-18T15:33:00Z">
                <w:pPr/>
              </w:pPrChange>
            </w:pPr>
            <w:del w:id="1687" w:author="Sayali Dev" w:date="2018-01-18T15:33:00Z">
              <w:r w:rsidDel="00066C63">
                <w:delText>Type contact’s email address, if known.</w:delText>
              </w:r>
            </w:del>
          </w:p>
        </w:tc>
      </w:tr>
      <w:tr w:rsidR="00D43660" w:rsidDel="00066C63" w14:paraId="35256768" w14:textId="58237566" w:rsidTr="00C60190">
        <w:trPr>
          <w:cantSplit/>
          <w:trHeight w:val="288"/>
          <w:del w:id="1688" w:author="Sayali Dev" w:date="2018-01-18T15:33:00Z"/>
        </w:trPr>
        <w:tc>
          <w:tcPr>
            <w:tcW w:w="2430" w:type="dxa"/>
            <w:vAlign w:val="center"/>
          </w:tcPr>
          <w:p w14:paraId="5718A1A4" w14:textId="47552889" w:rsidR="00D43660" w:rsidDel="00066C63" w:rsidRDefault="00D43660">
            <w:pPr>
              <w:pStyle w:val="Heading1"/>
              <w:rPr>
                <w:del w:id="1689" w:author="Sayali Dev" w:date="2018-01-18T15:33:00Z"/>
              </w:rPr>
              <w:pPrChange w:id="1690" w:author="Sayali Dev" w:date="2018-01-18T15:33:00Z">
                <w:pPr/>
              </w:pPrChange>
            </w:pPr>
            <w:del w:id="1691" w:author="Sayali Dev" w:date="2018-01-18T15:33:00Z">
              <w:r w:rsidDel="00066C63">
                <w:rPr>
                  <w:b w:val="0"/>
                </w:rPr>
                <w:delText>Shipment Type</w:delText>
              </w:r>
              <w:r w:rsidRPr="00F9591B" w:rsidDel="00066C63">
                <w:rPr>
                  <w:color w:val="FF0000"/>
                </w:rPr>
                <w:delText>*</w:delText>
              </w:r>
            </w:del>
          </w:p>
        </w:tc>
        <w:tc>
          <w:tcPr>
            <w:tcW w:w="7380" w:type="dxa"/>
            <w:vAlign w:val="center"/>
          </w:tcPr>
          <w:p w14:paraId="66FDE41F" w14:textId="4056AC79" w:rsidR="00D43660" w:rsidDel="00066C63" w:rsidRDefault="00D43660">
            <w:pPr>
              <w:pStyle w:val="Heading1"/>
              <w:rPr>
                <w:del w:id="1692" w:author="Sayali Dev" w:date="2018-01-18T15:33:00Z"/>
              </w:rPr>
              <w:pPrChange w:id="1693" w:author="Sayali Dev" w:date="2018-01-18T15:33:00Z">
                <w:pPr/>
              </w:pPrChange>
            </w:pPr>
            <w:del w:id="1694" w:author="Sayali Dev" w:date="2018-01-18T15:33:00Z">
              <w:r w:rsidDel="00066C63">
                <w:delText>Click</w:delText>
              </w:r>
              <w:r w:rsidR="00C554B0" w:rsidDel="00066C63">
                <w:delText xml:space="preserve"> appropriate shipment type. </w:delText>
              </w:r>
            </w:del>
          </w:p>
        </w:tc>
      </w:tr>
      <w:tr w:rsidR="00D43660" w:rsidDel="00066C63" w14:paraId="3D0B120F" w14:textId="17BC8232" w:rsidTr="00C60190">
        <w:trPr>
          <w:cantSplit/>
          <w:trHeight w:val="288"/>
          <w:del w:id="1695" w:author="Sayali Dev" w:date="2018-01-18T15:33:00Z"/>
        </w:trPr>
        <w:tc>
          <w:tcPr>
            <w:tcW w:w="2430" w:type="dxa"/>
            <w:vAlign w:val="center"/>
          </w:tcPr>
          <w:p w14:paraId="76FCDB11" w14:textId="05E14471" w:rsidR="00D43660" w:rsidDel="00066C63" w:rsidRDefault="00D43660">
            <w:pPr>
              <w:pStyle w:val="Heading1"/>
              <w:rPr>
                <w:del w:id="1696" w:author="Sayali Dev" w:date="2018-01-18T15:33:00Z"/>
              </w:rPr>
              <w:pPrChange w:id="1697" w:author="Sayali Dev" w:date="2018-01-18T15:33:00Z">
                <w:pPr/>
              </w:pPrChange>
            </w:pPr>
            <w:del w:id="1698" w:author="Sayali Dev" w:date="2018-01-18T15:33:00Z">
              <w:r w:rsidDel="00066C63">
                <w:rPr>
                  <w:b w:val="0"/>
                </w:rPr>
                <w:delText xml:space="preserve">Shipment </w:delText>
              </w:r>
              <w:r w:rsidRPr="009C07F3" w:rsidDel="00066C63">
                <w:rPr>
                  <w:b w:val="0"/>
                </w:rPr>
                <w:delText>Comments</w:delText>
              </w:r>
            </w:del>
          </w:p>
        </w:tc>
        <w:tc>
          <w:tcPr>
            <w:tcW w:w="7380" w:type="dxa"/>
            <w:vAlign w:val="center"/>
          </w:tcPr>
          <w:p w14:paraId="5D6D16A8" w14:textId="36DB579A" w:rsidR="00D43660" w:rsidDel="00066C63" w:rsidRDefault="00D43660">
            <w:pPr>
              <w:pStyle w:val="Heading1"/>
              <w:rPr>
                <w:del w:id="1699" w:author="Sayali Dev" w:date="2018-01-18T15:33:00Z"/>
              </w:rPr>
              <w:pPrChange w:id="1700" w:author="Sayali Dev" w:date="2018-01-18T15:33:00Z">
                <w:pPr/>
              </w:pPrChange>
            </w:pPr>
            <w:del w:id="1701" w:author="Sayali Dev" w:date="2018-01-18T15:33:00Z">
              <w:r w:rsidDel="00066C63">
                <w:delText>Type</w:delText>
              </w:r>
              <w:r w:rsidR="0078353E" w:rsidDel="00066C63">
                <w:delText xml:space="preserve"> comments, as needed.</w:delText>
              </w:r>
            </w:del>
          </w:p>
        </w:tc>
      </w:tr>
      <w:tr w:rsidR="0078353E" w:rsidDel="00066C63" w14:paraId="673FF291" w14:textId="0F2BD09C" w:rsidTr="00C60190">
        <w:trPr>
          <w:cantSplit/>
          <w:trHeight w:val="288"/>
          <w:del w:id="1702" w:author="Sayali Dev" w:date="2018-01-18T15:33:00Z"/>
        </w:trPr>
        <w:tc>
          <w:tcPr>
            <w:tcW w:w="2430" w:type="dxa"/>
            <w:tcBorders>
              <w:top w:val="single" w:sz="4" w:space="0" w:color="000000"/>
              <w:left w:val="single" w:sz="4" w:space="0" w:color="000000"/>
              <w:bottom w:val="single" w:sz="4" w:space="0" w:color="000000"/>
              <w:right w:val="single" w:sz="4" w:space="0" w:color="000000"/>
            </w:tcBorders>
            <w:vAlign w:val="center"/>
          </w:tcPr>
          <w:p w14:paraId="6CC099EB" w14:textId="5D995A1D" w:rsidR="0078353E" w:rsidDel="00066C63" w:rsidRDefault="0078353E">
            <w:pPr>
              <w:pStyle w:val="Heading1"/>
              <w:rPr>
                <w:del w:id="1703" w:author="Sayali Dev" w:date="2018-01-18T15:33:00Z"/>
              </w:rPr>
              <w:pPrChange w:id="1704" w:author="Sayali Dev" w:date="2018-01-18T15:33:00Z">
                <w:pPr/>
              </w:pPrChange>
            </w:pPr>
            <w:del w:id="1705" w:author="Sayali Dev" w:date="2018-01-18T15:33:00Z">
              <w:r w:rsidDel="00066C63">
                <w:rPr>
                  <w:b w:val="0"/>
                </w:rPr>
                <w:delText xml:space="preserve"> Identifier</w:delText>
              </w:r>
              <w:r w:rsidRPr="0078353E" w:rsidDel="00066C63">
                <w:rPr>
                  <w:b w:val="0"/>
                  <w:color w:val="FF0000"/>
                </w:rPr>
                <w:delText>*</w:delText>
              </w:r>
            </w:del>
          </w:p>
        </w:tc>
        <w:tc>
          <w:tcPr>
            <w:tcW w:w="7380" w:type="dxa"/>
            <w:tcBorders>
              <w:top w:val="single" w:sz="4" w:space="0" w:color="000000"/>
              <w:left w:val="single" w:sz="4" w:space="0" w:color="000000"/>
              <w:bottom w:val="single" w:sz="4" w:space="0" w:color="000000"/>
              <w:right w:val="single" w:sz="4" w:space="0" w:color="000000"/>
            </w:tcBorders>
            <w:vAlign w:val="center"/>
          </w:tcPr>
          <w:p w14:paraId="33DDCFB9" w14:textId="7D053F23" w:rsidR="0078353E" w:rsidDel="00066C63" w:rsidRDefault="0078353E">
            <w:pPr>
              <w:pStyle w:val="Heading1"/>
              <w:rPr>
                <w:del w:id="1706" w:author="Sayali Dev" w:date="2018-01-18T15:33:00Z"/>
              </w:rPr>
              <w:pPrChange w:id="1707" w:author="Sayali Dev" w:date="2018-01-18T15:33:00Z">
                <w:pPr/>
              </w:pPrChange>
            </w:pPr>
            <w:del w:id="1708" w:author="Sayali Dev" w:date="2018-01-18T15:33:00Z">
              <w:r w:rsidDel="00066C63">
                <w:delText xml:space="preserve">Type or scan the Identifier of the kit or the </w:delText>
              </w:r>
              <w:r w:rsidR="00E624A7" w:rsidDel="00066C63">
                <w:delText xml:space="preserve">collected </w:delText>
              </w:r>
              <w:r w:rsidR="00DC30C9" w:rsidDel="00066C63">
                <w:delText>biospecimen</w:delText>
              </w:r>
              <w:r w:rsidDel="00066C63">
                <w:delText xml:space="preserve"> you want to add to the shipment and click </w:delText>
              </w:r>
              <w:r w:rsidRPr="00C554B0" w:rsidDel="00066C63">
                <w:rPr>
                  <w:b w:val="0"/>
                </w:rPr>
                <w:delText>ADD</w:delText>
              </w:r>
              <w:r w:rsidRPr="0078353E" w:rsidDel="00066C63">
                <w:delText xml:space="preserve">. </w:delText>
              </w:r>
              <w:r w:rsidRPr="00FE17D2" w:rsidDel="00066C63">
                <w:delText>Repeat</w:delText>
              </w:r>
              <w:r w:rsidDel="00066C63">
                <w:delText xml:space="preserve"> for each kit or </w:delText>
              </w:r>
              <w:r w:rsidR="00DC30C9" w:rsidDel="00066C63">
                <w:delText>biospecimen</w:delText>
              </w:r>
              <w:r w:rsidDel="00066C63">
                <w:delText xml:space="preserve"> you want added to the shipment (one </w:delText>
              </w:r>
              <w:r w:rsidR="00C554B0" w:rsidDel="00066C63">
                <w:delText xml:space="preserve">kit or </w:delText>
              </w:r>
              <w:r w:rsidR="00DC30C9" w:rsidDel="00066C63">
                <w:delText>biospecimen</w:delText>
              </w:r>
              <w:r w:rsidDel="00066C63">
                <w:delText xml:space="preserve"> at a time). </w:delText>
              </w:r>
            </w:del>
          </w:p>
          <w:p w14:paraId="5F76AFB7" w14:textId="43B19848" w:rsidR="0078353E" w:rsidDel="00066C63" w:rsidRDefault="0078353E">
            <w:pPr>
              <w:pStyle w:val="Heading1"/>
              <w:rPr>
                <w:del w:id="1709" w:author="Sayali Dev" w:date="2018-01-18T15:33:00Z"/>
              </w:rPr>
              <w:pPrChange w:id="1710" w:author="Sayali Dev" w:date="2018-01-18T15:33:00Z">
                <w:pPr/>
              </w:pPrChange>
            </w:pPr>
            <w:del w:id="1711" w:author="Sayali Dev" w:date="2018-01-18T15:33:00Z">
              <w:r w:rsidDel="00066C63">
                <w:delText xml:space="preserve">The specified </w:delText>
              </w:r>
              <w:r w:rsidR="00DC30C9" w:rsidDel="00066C63">
                <w:delText>biospecimen</w:delText>
              </w:r>
              <w:r w:rsidDel="00066C63">
                <w:delText xml:space="preserve">s </w:delText>
              </w:r>
              <w:r w:rsidR="00C60190" w:rsidDel="00066C63">
                <w:delText>appear in</w:delText>
              </w:r>
              <w:r w:rsidDel="00066C63">
                <w:delText xml:space="preserve"> the shipment cart (right side).</w:delText>
              </w:r>
              <w:r w:rsidRPr="0078353E" w:rsidDel="00066C63">
                <w:delText xml:space="preserve"> </w:delText>
              </w:r>
              <w:r w:rsidRPr="0078353E" w:rsidDel="00066C63">
                <w:br/>
              </w:r>
              <w:r w:rsidR="00C554B0" w:rsidRPr="00C554B0" w:rsidDel="00066C63">
                <w:rPr>
                  <w:b w:val="0"/>
                </w:rPr>
                <w:delText>Note:</w:delText>
              </w:r>
              <w:r w:rsidR="00C554B0" w:rsidDel="00066C63">
                <w:delText xml:space="preserve"> If a Kit Identifier is used, all </w:delText>
              </w:r>
              <w:r w:rsidR="00DC30C9" w:rsidDel="00066C63">
                <w:delText>biospecimen</w:delText>
              </w:r>
              <w:r w:rsidR="00C554B0" w:rsidDel="00066C63">
                <w:delText xml:space="preserve">s associated with this kit </w:delText>
              </w:r>
              <w:r w:rsidR="00C60190" w:rsidDel="00066C63">
                <w:delText xml:space="preserve">appear </w:delText>
              </w:r>
              <w:r w:rsidR="00DD39B7" w:rsidDel="00066C63">
                <w:delText xml:space="preserve">in </w:delText>
              </w:r>
              <w:r w:rsidR="00C554B0" w:rsidDel="00066C63">
                <w:delText>the shipment cart</w:delText>
              </w:r>
              <w:r w:rsidRPr="00917CFD" w:rsidDel="00066C63">
                <w:delText>.</w:delText>
              </w:r>
            </w:del>
          </w:p>
        </w:tc>
      </w:tr>
    </w:tbl>
    <w:p w14:paraId="1B49A4E1" w14:textId="1EEEAAF8" w:rsidR="005F651A" w:rsidDel="00066C63" w:rsidRDefault="005F651A">
      <w:pPr>
        <w:pStyle w:val="Heading1"/>
        <w:rPr>
          <w:del w:id="1712" w:author="Sayali Dev" w:date="2018-01-18T15:33:00Z"/>
        </w:rPr>
        <w:pPrChange w:id="1713" w:author="Sayali Dev" w:date="2018-01-18T15:33:00Z">
          <w:pPr>
            <w:ind w:right="540"/>
          </w:pPr>
        </w:pPrChange>
      </w:pPr>
    </w:p>
    <w:p w14:paraId="73471D68" w14:textId="4521ABB5" w:rsidR="00D43660" w:rsidDel="00066C63" w:rsidRDefault="00D43660">
      <w:pPr>
        <w:pStyle w:val="Heading1"/>
        <w:rPr>
          <w:del w:id="1714" w:author="Sayali Dev" w:date="2018-01-18T15:33:00Z"/>
        </w:rPr>
        <w:pPrChange w:id="1715" w:author="Sayali Dev" w:date="2018-01-18T15:33:00Z">
          <w:pPr>
            <w:ind w:right="540"/>
          </w:pPr>
        </w:pPrChange>
      </w:pPr>
    </w:p>
    <w:p w14:paraId="0A401E8A" w14:textId="45EF8EDA" w:rsidR="00D43660" w:rsidDel="00066C63" w:rsidRDefault="00D43660">
      <w:pPr>
        <w:pStyle w:val="Heading1"/>
        <w:rPr>
          <w:del w:id="1716" w:author="Sayali Dev" w:date="2018-01-18T15:33:00Z"/>
        </w:rPr>
        <w:pPrChange w:id="1717" w:author="Sayali Dev" w:date="2018-01-18T15:33:00Z">
          <w:pPr>
            <w:numPr>
              <w:numId w:val="46"/>
            </w:numPr>
            <w:ind w:left="810" w:right="540" w:hanging="360"/>
          </w:pPr>
        </w:pPrChange>
      </w:pPr>
      <w:del w:id="1718" w:author="Sayali Dev" w:date="2018-01-18T15:33:00Z">
        <w:r w:rsidDel="00066C63">
          <w:delText>To add a</w:delText>
        </w:r>
        <w:r w:rsidR="001A2ACE" w:rsidDel="00066C63">
          <w:delText xml:space="preserve"> </w:delText>
        </w:r>
        <w:r w:rsidR="00D34985" w:rsidDel="00066C63">
          <w:delText xml:space="preserve">collected </w:delText>
        </w:r>
        <w:r w:rsidR="00E624A7" w:rsidDel="00066C63">
          <w:delText xml:space="preserve">biospecimen </w:delText>
        </w:r>
        <w:r w:rsidR="001A2ACE" w:rsidDel="00066C63">
          <w:delText>to the shipment with an</w:delText>
        </w:r>
        <w:r w:rsidDel="00066C63">
          <w:delText xml:space="preserve"> </w:delText>
        </w:r>
        <w:r w:rsidR="001A2ACE" w:rsidDel="00066C63">
          <w:delText>i</w:delText>
        </w:r>
        <w:r w:rsidDel="00066C63">
          <w:delText>dentifier</w:delText>
        </w:r>
        <w:r w:rsidR="001A2ACE" w:rsidDel="00066C63">
          <w:delText xml:space="preserve"> that is not currently in system</w:delText>
        </w:r>
        <w:r w:rsidDel="00066C63">
          <w:delText>:</w:delText>
        </w:r>
      </w:del>
    </w:p>
    <w:p w14:paraId="58E03C12" w14:textId="64B0C2DE" w:rsidR="00D43660" w:rsidDel="00066C63" w:rsidRDefault="00D43660">
      <w:pPr>
        <w:pStyle w:val="Heading1"/>
        <w:rPr>
          <w:del w:id="1719" w:author="Sayali Dev" w:date="2018-01-18T15:33:00Z"/>
        </w:rPr>
        <w:pPrChange w:id="1720" w:author="Sayali Dev" w:date="2018-01-18T15:33:00Z">
          <w:pPr>
            <w:numPr>
              <w:numId w:val="22"/>
            </w:numPr>
            <w:ind w:left="1440" w:hanging="360"/>
          </w:pPr>
        </w:pPrChange>
      </w:pPr>
      <w:del w:id="1721" w:author="Sayali Dev" w:date="2018-01-18T15:33:00Z">
        <w:r w:rsidDel="00066C63">
          <w:delText xml:space="preserve">In the </w:delText>
        </w:r>
        <w:r w:rsidRPr="002E3A75" w:rsidDel="00066C63">
          <w:rPr>
            <w:b w:val="0"/>
          </w:rPr>
          <w:delText>Identifier</w:delText>
        </w:r>
        <w:r w:rsidDel="00066C63">
          <w:delText xml:space="preserve"> box, type appropriate identifier </w:delText>
        </w:r>
        <w:r w:rsidR="001A2ACE" w:rsidDel="00066C63">
          <w:delText xml:space="preserve">and click </w:delText>
        </w:r>
        <w:r w:rsidR="001A2ACE" w:rsidRPr="001A2ACE" w:rsidDel="00066C63">
          <w:rPr>
            <w:b w:val="0"/>
          </w:rPr>
          <w:delText>ADD</w:delText>
        </w:r>
        <w:r w:rsidDel="00066C63">
          <w:delText xml:space="preserve">. </w:delText>
        </w:r>
      </w:del>
    </w:p>
    <w:p w14:paraId="2D6D5143" w14:textId="01E964FF" w:rsidR="00D43660" w:rsidDel="00066C63" w:rsidRDefault="00D43660">
      <w:pPr>
        <w:pStyle w:val="Heading1"/>
        <w:rPr>
          <w:del w:id="1722" w:author="Sayali Dev" w:date="2018-01-18T15:33:00Z"/>
        </w:rPr>
        <w:pPrChange w:id="1723" w:author="Sayali Dev" w:date="2018-01-18T15:33:00Z">
          <w:pPr>
            <w:ind w:left="1440"/>
          </w:pPr>
        </w:pPrChange>
      </w:pPr>
      <w:del w:id="1724" w:author="Sayali Dev" w:date="2018-01-18T15:33:00Z">
        <w:r w:rsidDel="00066C63">
          <w:delText xml:space="preserve">The </w:delText>
        </w:r>
        <w:r w:rsidRPr="002E3A75" w:rsidDel="00066C63">
          <w:rPr>
            <w:b w:val="0"/>
          </w:rPr>
          <w:delText>Create Inventory</w:delText>
        </w:r>
        <w:r w:rsidDel="00066C63">
          <w:delText xml:space="preserve"> window appears.</w:delText>
        </w:r>
      </w:del>
    </w:p>
    <w:p w14:paraId="55D33F32" w14:textId="71D4350B" w:rsidR="00D43660" w:rsidDel="00066C63" w:rsidRDefault="00D43660">
      <w:pPr>
        <w:pStyle w:val="Heading1"/>
        <w:rPr>
          <w:del w:id="1725" w:author="Sayali Dev" w:date="2018-01-18T15:33:00Z"/>
        </w:rPr>
        <w:pPrChange w:id="1726" w:author="Sayali Dev" w:date="2018-01-18T15:33:00Z">
          <w:pPr>
            <w:ind w:left="1440"/>
          </w:pPr>
        </w:pPrChange>
      </w:pPr>
    </w:p>
    <w:p w14:paraId="242C426C" w14:textId="30AFC4E1" w:rsidR="00D43660" w:rsidDel="00066C63" w:rsidRDefault="002578BB">
      <w:pPr>
        <w:pStyle w:val="Heading1"/>
        <w:rPr>
          <w:del w:id="1727" w:author="Sayali Dev" w:date="2018-01-18T15:33:00Z"/>
        </w:rPr>
        <w:pPrChange w:id="1728" w:author="Sayali Dev" w:date="2018-01-18T15:33:00Z">
          <w:pPr>
            <w:ind w:left="1440"/>
          </w:pPr>
        </w:pPrChange>
      </w:pPr>
      <w:del w:id="1729" w:author="Sayali Dev" w:date="2018-01-18T15:33:00Z">
        <w:r w:rsidRPr="00F403E4" w:rsidDel="00066C63">
          <w:rPr>
            <w:b w:val="0"/>
            <w:noProof/>
          </w:rPr>
          <w:drawing>
            <wp:inline distT="0" distB="0" distL="0" distR="0" wp14:anchorId="34E6DE2D" wp14:editId="2F79E60E">
              <wp:extent cx="4514850" cy="1857375"/>
              <wp:effectExtent l="19050" t="19050" r="19050" b="28575"/>
              <wp:docPr id="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514850" cy="1857375"/>
                      </a:xfrm>
                      <a:prstGeom prst="rect">
                        <a:avLst/>
                      </a:prstGeom>
                      <a:noFill/>
                      <a:ln w="3175">
                        <a:solidFill>
                          <a:schemeClr val="tx1"/>
                        </a:solidFill>
                      </a:ln>
                    </pic:spPr>
                  </pic:pic>
                </a:graphicData>
              </a:graphic>
            </wp:inline>
          </w:drawing>
        </w:r>
      </w:del>
    </w:p>
    <w:p w14:paraId="50FCFA3B" w14:textId="12636174" w:rsidR="00D43660" w:rsidDel="00066C63" w:rsidRDefault="00D43660">
      <w:pPr>
        <w:pStyle w:val="Heading1"/>
        <w:rPr>
          <w:del w:id="1730" w:author="Sayali Dev" w:date="2018-01-18T15:33:00Z"/>
        </w:rPr>
        <w:pPrChange w:id="1731" w:author="Sayali Dev" w:date="2018-01-18T15:33:00Z">
          <w:pPr>
            <w:ind w:left="1440"/>
          </w:pPr>
        </w:pPrChange>
      </w:pPr>
    </w:p>
    <w:p w14:paraId="141890D6" w14:textId="6AEF38FC" w:rsidR="00D43660" w:rsidDel="00066C63" w:rsidRDefault="00D43660">
      <w:pPr>
        <w:pStyle w:val="Heading1"/>
        <w:rPr>
          <w:del w:id="1732" w:author="Sayali Dev" w:date="2018-01-18T15:33:00Z"/>
        </w:rPr>
        <w:pPrChange w:id="1733" w:author="Sayali Dev" w:date="2018-01-18T15:33:00Z">
          <w:pPr>
            <w:pStyle w:val="BodyText"/>
            <w:numPr>
              <w:numId w:val="43"/>
            </w:numPr>
            <w:ind w:left="1440" w:hanging="360"/>
          </w:pPr>
        </w:pPrChange>
      </w:pPr>
      <w:del w:id="1734" w:author="Sayali Dev" w:date="2018-01-18T15:33:00Z">
        <w:r w:rsidDel="00066C63">
          <w:delText xml:space="preserve">Enter </w:delText>
        </w:r>
        <w:r w:rsidR="001A2ACE" w:rsidDel="00066C63">
          <w:delText>appropriate information in each</w:delText>
        </w:r>
        <w:r w:rsidDel="00066C63">
          <w:delText xml:space="preserve"> field. </w:delText>
        </w:r>
        <w:r w:rsidR="00A05ADD" w:rsidDel="00066C63">
          <w:rPr>
            <w:lang w:val="en-US"/>
          </w:rPr>
          <w:delText>F</w:delText>
        </w:r>
        <w:r w:rsidDel="00066C63">
          <w:delText xml:space="preserve">ollowing table lists each field and its description. </w:delText>
        </w:r>
      </w:del>
    </w:p>
    <w:p w14:paraId="0D792EB2" w14:textId="0E07B50F" w:rsidR="00D43660" w:rsidDel="00066C63" w:rsidRDefault="00D43660">
      <w:pPr>
        <w:pStyle w:val="Heading1"/>
        <w:rPr>
          <w:del w:id="1735" w:author="Sayali Dev" w:date="2018-01-18T15:33:00Z"/>
        </w:rPr>
        <w:pPrChange w:id="1736" w:author="Sayali Dev" w:date="2018-01-18T15:33:00Z">
          <w:pPr>
            <w:pStyle w:val="BodyText"/>
            <w:ind w:left="1440"/>
          </w:pPr>
        </w:pPrChange>
      </w:pPr>
      <w:del w:id="1737" w:author="Sayali Dev" w:date="2018-01-18T15:33:00Z">
        <w:r w:rsidRPr="00F9591B" w:rsidDel="00066C63">
          <w:rPr>
            <w:b w:val="0"/>
          </w:rPr>
          <w:delText>Note:</w:delText>
        </w:r>
        <w:r w:rsidRPr="00F9591B" w:rsidDel="00066C63">
          <w:delText xml:space="preserve"> Fields that are marked with the red asterisk (</w:delText>
        </w:r>
        <w:r w:rsidRPr="00F9591B" w:rsidDel="00066C63">
          <w:rPr>
            <w:color w:val="FF0000"/>
          </w:rPr>
          <w:delText>*</w:delText>
        </w:r>
        <w:r w:rsidRPr="00F9591B" w:rsidDel="00066C63">
          <w:delText>) are ma</w:delText>
        </w:r>
        <w:r w:rsidDel="00066C63">
          <w:delText>n</w:delText>
        </w:r>
        <w:r w:rsidRPr="00F9591B" w:rsidDel="00066C63">
          <w:delText>datory</w:delText>
        </w:r>
        <w:r w:rsidDel="00066C63">
          <w:delText>.</w:delText>
        </w:r>
      </w:del>
    </w:p>
    <w:p w14:paraId="7D012B0B" w14:textId="58B9B4BF" w:rsidR="00D43660" w:rsidDel="00066C63" w:rsidRDefault="00D43660">
      <w:pPr>
        <w:pStyle w:val="Heading1"/>
        <w:rPr>
          <w:del w:id="1738" w:author="Sayali Dev" w:date="2018-01-18T15:33:00Z"/>
        </w:rPr>
        <w:pPrChange w:id="1739" w:author="Sayali Dev" w:date="2018-01-18T15:33:00Z">
          <w:pPr>
            <w:pStyle w:val="BodyText"/>
          </w:pPr>
        </w:pPrChange>
      </w:pPr>
    </w:p>
    <w:p w14:paraId="30DD30AB" w14:textId="6757FB58" w:rsidR="00D43660" w:rsidRPr="00E63C3C" w:rsidDel="00066C63" w:rsidRDefault="00D43660">
      <w:pPr>
        <w:pStyle w:val="Heading1"/>
        <w:rPr>
          <w:del w:id="1740" w:author="Sayali Dev" w:date="2018-01-18T15:33:00Z"/>
        </w:rPr>
        <w:pPrChange w:id="1741" w:author="Sayali Dev" w:date="2018-01-18T15:33:00Z">
          <w:pPr>
            <w:pStyle w:val="Caption"/>
            <w:ind w:left="720" w:firstLine="720"/>
          </w:pPr>
        </w:pPrChange>
      </w:pPr>
    </w:p>
    <w:tbl>
      <w:tblPr>
        <w:tblW w:w="0" w:type="auto"/>
        <w:tblInd w:w="15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700"/>
        <w:gridCol w:w="6390"/>
      </w:tblGrid>
      <w:tr w:rsidR="00D43660" w:rsidRPr="007A152E" w:rsidDel="00066C63" w14:paraId="7C30FFED" w14:textId="75E47362" w:rsidTr="00D43660">
        <w:trPr>
          <w:cantSplit/>
          <w:trHeight w:val="288"/>
          <w:tblHeader/>
          <w:del w:id="1742" w:author="Sayali Dev" w:date="2018-01-18T15:33:00Z"/>
        </w:trPr>
        <w:tc>
          <w:tcPr>
            <w:tcW w:w="2700" w:type="dxa"/>
            <w:shd w:val="clear" w:color="auto" w:fill="BFBFBF"/>
            <w:vAlign w:val="center"/>
          </w:tcPr>
          <w:p w14:paraId="30A0EAB6" w14:textId="32FD5976" w:rsidR="00D43660" w:rsidRPr="007A152E" w:rsidDel="00066C63" w:rsidRDefault="00D43660">
            <w:pPr>
              <w:pStyle w:val="Heading1"/>
              <w:rPr>
                <w:del w:id="1743" w:author="Sayali Dev" w:date="2018-01-18T15:33:00Z"/>
              </w:rPr>
              <w:pPrChange w:id="1744" w:author="Sayali Dev" w:date="2018-01-18T15:33:00Z">
                <w:pPr/>
              </w:pPrChange>
            </w:pPr>
            <w:del w:id="1745" w:author="Sayali Dev" w:date="2018-01-18T15:33:00Z">
              <w:r w:rsidDel="00066C63">
                <w:rPr>
                  <w:b w:val="0"/>
                </w:rPr>
                <w:delText>Field</w:delText>
              </w:r>
            </w:del>
          </w:p>
        </w:tc>
        <w:tc>
          <w:tcPr>
            <w:tcW w:w="6390" w:type="dxa"/>
            <w:shd w:val="clear" w:color="auto" w:fill="BFBFBF"/>
            <w:vAlign w:val="center"/>
          </w:tcPr>
          <w:p w14:paraId="285912BF" w14:textId="3C5DCF3F" w:rsidR="00D43660" w:rsidRPr="007A152E" w:rsidDel="00066C63" w:rsidRDefault="00D43660">
            <w:pPr>
              <w:pStyle w:val="Heading1"/>
              <w:rPr>
                <w:del w:id="1746" w:author="Sayali Dev" w:date="2018-01-18T15:33:00Z"/>
              </w:rPr>
              <w:pPrChange w:id="1747" w:author="Sayali Dev" w:date="2018-01-18T15:33:00Z">
                <w:pPr/>
              </w:pPrChange>
            </w:pPr>
            <w:del w:id="1748" w:author="Sayali Dev" w:date="2018-01-18T15:33:00Z">
              <w:r w:rsidRPr="007A152E" w:rsidDel="00066C63">
                <w:rPr>
                  <w:b w:val="0"/>
                </w:rPr>
                <w:delText>Description</w:delText>
              </w:r>
            </w:del>
          </w:p>
        </w:tc>
      </w:tr>
      <w:tr w:rsidR="00D43660" w:rsidDel="00066C63" w14:paraId="5D5D92A0" w14:textId="1F9E58C8" w:rsidTr="00D43660">
        <w:trPr>
          <w:cantSplit/>
          <w:trHeight w:val="288"/>
          <w:del w:id="1749" w:author="Sayali Dev" w:date="2018-01-18T15:33:00Z"/>
        </w:trPr>
        <w:tc>
          <w:tcPr>
            <w:tcW w:w="2700" w:type="dxa"/>
            <w:vAlign w:val="center"/>
          </w:tcPr>
          <w:p w14:paraId="7ED71F6E" w14:textId="3707C441" w:rsidR="00D43660" w:rsidDel="00066C63" w:rsidRDefault="00D43660">
            <w:pPr>
              <w:pStyle w:val="Heading1"/>
              <w:rPr>
                <w:del w:id="1750" w:author="Sayali Dev" w:date="2018-01-18T15:33:00Z"/>
              </w:rPr>
              <w:pPrChange w:id="1751" w:author="Sayali Dev" w:date="2018-01-18T15:33:00Z">
                <w:pPr/>
              </w:pPrChange>
            </w:pPr>
            <w:del w:id="1752" w:author="Sayali Dev" w:date="2018-01-18T15:33:00Z">
              <w:r w:rsidDel="00066C63">
                <w:rPr>
                  <w:b w:val="0"/>
                </w:rPr>
                <w:delText>Source Identifier</w:delText>
              </w:r>
              <w:r w:rsidRPr="00F9591B" w:rsidDel="00066C63">
                <w:rPr>
                  <w:color w:val="FF0000"/>
                </w:rPr>
                <w:delText>*</w:delText>
              </w:r>
            </w:del>
          </w:p>
        </w:tc>
        <w:tc>
          <w:tcPr>
            <w:tcW w:w="6390" w:type="dxa"/>
            <w:vAlign w:val="center"/>
          </w:tcPr>
          <w:p w14:paraId="1DDDB460" w14:textId="766BC62B" w:rsidR="00D43660" w:rsidDel="00066C63" w:rsidRDefault="001A2ACE">
            <w:pPr>
              <w:pStyle w:val="Heading1"/>
              <w:rPr>
                <w:del w:id="1753" w:author="Sayali Dev" w:date="2018-01-18T15:33:00Z"/>
              </w:rPr>
              <w:pPrChange w:id="1754" w:author="Sayali Dev" w:date="2018-01-18T15:33:00Z">
                <w:pPr/>
              </w:pPrChange>
            </w:pPr>
            <w:del w:id="1755" w:author="Sayali Dev" w:date="2018-01-18T15:33:00Z">
              <w:r w:rsidDel="00066C63">
                <w:delText xml:space="preserve">The identifier </w:delText>
              </w:r>
              <w:r w:rsidR="00F45F37" w:rsidDel="00066C63">
                <w:delText xml:space="preserve">that you </w:delText>
              </w:r>
              <w:r w:rsidDel="00066C63">
                <w:delText xml:space="preserve">typed in the Source Identifier field on Create Shipment screen appears here. </w:delText>
              </w:r>
            </w:del>
          </w:p>
        </w:tc>
      </w:tr>
      <w:tr w:rsidR="00F45F37" w:rsidDel="00066C63" w14:paraId="6D5A710D" w14:textId="0C5417C3" w:rsidTr="00D43660">
        <w:trPr>
          <w:cantSplit/>
          <w:trHeight w:val="288"/>
          <w:del w:id="1756" w:author="Sayali Dev" w:date="2018-01-18T15:33:00Z"/>
        </w:trPr>
        <w:tc>
          <w:tcPr>
            <w:tcW w:w="2700" w:type="dxa"/>
            <w:vAlign w:val="center"/>
          </w:tcPr>
          <w:p w14:paraId="69CEF677" w14:textId="464BE98D" w:rsidR="00F45F37" w:rsidDel="00066C63" w:rsidRDefault="00F45F37">
            <w:pPr>
              <w:pStyle w:val="Heading1"/>
              <w:rPr>
                <w:del w:id="1757" w:author="Sayali Dev" w:date="2018-01-18T15:33:00Z"/>
              </w:rPr>
              <w:pPrChange w:id="1758" w:author="Sayali Dev" w:date="2018-01-18T15:33:00Z">
                <w:pPr/>
              </w:pPrChange>
            </w:pPr>
            <w:del w:id="1759" w:author="Sayali Dev" w:date="2018-01-18T15:33:00Z">
              <w:r w:rsidDel="00066C63">
                <w:rPr>
                  <w:b w:val="0"/>
                </w:rPr>
                <w:delText>Collections</w:delText>
              </w:r>
              <w:r w:rsidRPr="00F9591B" w:rsidDel="00066C63">
                <w:rPr>
                  <w:color w:val="FF0000"/>
                </w:rPr>
                <w:delText>*</w:delText>
              </w:r>
            </w:del>
          </w:p>
        </w:tc>
        <w:tc>
          <w:tcPr>
            <w:tcW w:w="6390" w:type="dxa"/>
            <w:vAlign w:val="center"/>
          </w:tcPr>
          <w:p w14:paraId="43D2141D" w14:textId="27CD5C21" w:rsidR="00F45F37" w:rsidDel="00066C63" w:rsidRDefault="00F45F37">
            <w:pPr>
              <w:pStyle w:val="Heading1"/>
              <w:rPr>
                <w:del w:id="1760" w:author="Sayali Dev" w:date="2018-01-18T15:33:00Z"/>
              </w:rPr>
              <w:pPrChange w:id="1761" w:author="Sayali Dev" w:date="2018-01-18T15:33:00Z">
                <w:pPr/>
              </w:pPrChange>
            </w:pPr>
            <w:del w:id="1762" w:author="Sayali Dev" w:date="2018-01-18T15:33:00Z">
              <w:r w:rsidDel="00066C63">
                <w:delText xml:space="preserve">Click </w:delText>
              </w:r>
              <w:r w:rsidR="00EB6146" w:rsidDel="00066C63">
                <w:delText>appropriate C</w:delText>
              </w:r>
              <w:r w:rsidDel="00066C63">
                <w:delText xml:space="preserve">ollection to which this </w:delText>
              </w:r>
              <w:r w:rsidR="00DC30C9" w:rsidDel="00066C63">
                <w:delText>biospecimen</w:delText>
              </w:r>
              <w:r w:rsidDel="00066C63">
                <w:delText xml:space="preserve"> should be assigned</w:delText>
              </w:r>
            </w:del>
          </w:p>
        </w:tc>
      </w:tr>
      <w:tr w:rsidR="00D43660" w:rsidDel="00066C63" w14:paraId="4C652CF3" w14:textId="04339E2A" w:rsidTr="00D43660">
        <w:trPr>
          <w:cantSplit/>
          <w:trHeight w:val="288"/>
          <w:del w:id="1763" w:author="Sayali Dev" w:date="2018-01-18T15:33:00Z"/>
        </w:trPr>
        <w:tc>
          <w:tcPr>
            <w:tcW w:w="2700" w:type="dxa"/>
            <w:vAlign w:val="center"/>
          </w:tcPr>
          <w:p w14:paraId="41AFFBBB" w14:textId="4F95DBF5" w:rsidR="00D43660" w:rsidDel="00066C63" w:rsidRDefault="00D43660">
            <w:pPr>
              <w:pStyle w:val="Heading1"/>
              <w:rPr>
                <w:del w:id="1764" w:author="Sayali Dev" w:date="2018-01-18T15:33:00Z"/>
              </w:rPr>
              <w:pPrChange w:id="1765" w:author="Sayali Dev" w:date="2018-01-18T15:33:00Z">
                <w:pPr/>
              </w:pPrChange>
            </w:pPr>
            <w:del w:id="1766" w:author="Sayali Dev" w:date="2018-01-18T15:33:00Z">
              <w:r w:rsidDel="00066C63">
                <w:rPr>
                  <w:b w:val="0"/>
                </w:rPr>
                <w:delText>Specimen Type</w:delText>
              </w:r>
              <w:r w:rsidRPr="00F9591B" w:rsidDel="00066C63">
                <w:rPr>
                  <w:color w:val="FF0000"/>
                </w:rPr>
                <w:delText>*</w:delText>
              </w:r>
            </w:del>
          </w:p>
        </w:tc>
        <w:tc>
          <w:tcPr>
            <w:tcW w:w="6390" w:type="dxa"/>
            <w:vAlign w:val="center"/>
          </w:tcPr>
          <w:p w14:paraId="17590017" w14:textId="3A059BB7" w:rsidR="00D43660" w:rsidDel="00066C63" w:rsidRDefault="00D43660">
            <w:pPr>
              <w:pStyle w:val="Heading1"/>
              <w:rPr>
                <w:del w:id="1767" w:author="Sayali Dev" w:date="2018-01-18T15:33:00Z"/>
              </w:rPr>
              <w:pPrChange w:id="1768" w:author="Sayali Dev" w:date="2018-01-18T15:33:00Z">
                <w:pPr/>
              </w:pPrChange>
            </w:pPr>
            <w:del w:id="1769" w:author="Sayali Dev" w:date="2018-01-18T15:33:00Z">
              <w:r w:rsidDel="00066C63">
                <w:delText>Click</w:delText>
              </w:r>
              <w:r w:rsidR="00F45F37" w:rsidDel="00066C63">
                <w:delText xml:space="preserve"> appropriate specimen type </w:delText>
              </w:r>
              <w:r w:rsidR="005F651A" w:rsidDel="00066C63">
                <w:delText xml:space="preserve">for this </w:delText>
              </w:r>
              <w:r w:rsidR="00DC30C9" w:rsidDel="00066C63">
                <w:delText>biospecimen</w:delText>
              </w:r>
              <w:r w:rsidR="005F651A" w:rsidDel="00066C63">
                <w:delText>.</w:delText>
              </w:r>
            </w:del>
          </w:p>
        </w:tc>
      </w:tr>
      <w:tr w:rsidR="00D43660" w:rsidDel="00066C63" w14:paraId="3D962406" w14:textId="0D4D2DD1" w:rsidTr="00D43660">
        <w:trPr>
          <w:cantSplit/>
          <w:trHeight w:val="288"/>
          <w:del w:id="1770" w:author="Sayali Dev" w:date="2018-01-18T15:33:00Z"/>
        </w:trPr>
        <w:tc>
          <w:tcPr>
            <w:tcW w:w="2700" w:type="dxa"/>
            <w:vAlign w:val="center"/>
          </w:tcPr>
          <w:p w14:paraId="607A41C3" w14:textId="279A2E21" w:rsidR="00D43660" w:rsidDel="00066C63" w:rsidRDefault="00D43660">
            <w:pPr>
              <w:pStyle w:val="Heading1"/>
              <w:rPr>
                <w:del w:id="1771" w:author="Sayali Dev" w:date="2018-01-18T15:33:00Z"/>
              </w:rPr>
              <w:pPrChange w:id="1772" w:author="Sayali Dev" w:date="2018-01-18T15:33:00Z">
                <w:pPr/>
              </w:pPrChange>
            </w:pPr>
            <w:del w:id="1773" w:author="Sayali Dev" w:date="2018-01-18T15:33:00Z">
              <w:r w:rsidDel="00066C63">
                <w:rPr>
                  <w:b w:val="0"/>
                </w:rPr>
                <w:delText>Sample Type</w:delText>
              </w:r>
              <w:r w:rsidRPr="00F9591B" w:rsidDel="00066C63">
                <w:rPr>
                  <w:color w:val="FF0000"/>
                </w:rPr>
                <w:delText>*</w:delText>
              </w:r>
            </w:del>
          </w:p>
        </w:tc>
        <w:tc>
          <w:tcPr>
            <w:tcW w:w="6390" w:type="dxa"/>
            <w:vAlign w:val="center"/>
          </w:tcPr>
          <w:p w14:paraId="4D39CDBA" w14:textId="2ACCC924" w:rsidR="00D43660" w:rsidDel="00066C63" w:rsidRDefault="00D43660">
            <w:pPr>
              <w:pStyle w:val="Heading1"/>
              <w:rPr>
                <w:del w:id="1774" w:author="Sayali Dev" w:date="2018-01-18T15:33:00Z"/>
              </w:rPr>
              <w:pPrChange w:id="1775" w:author="Sayali Dev" w:date="2018-01-18T15:33:00Z">
                <w:pPr/>
              </w:pPrChange>
            </w:pPr>
            <w:del w:id="1776" w:author="Sayali Dev" w:date="2018-01-18T15:33:00Z">
              <w:r w:rsidDel="00066C63">
                <w:delText>Click</w:delText>
              </w:r>
              <w:r w:rsidR="005F651A" w:rsidDel="00066C63">
                <w:delText xml:space="preserve"> appropriate sample type for this </w:delText>
              </w:r>
              <w:r w:rsidR="00DC30C9" w:rsidDel="00066C63">
                <w:delText>biospecimen</w:delText>
              </w:r>
              <w:r w:rsidR="005F651A" w:rsidDel="00066C63">
                <w:delText>.</w:delText>
              </w:r>
            </w:del>
          </w:p>
        </w:tc>
      </w:tr>
      <w:tr w:rsidR="00D43660" w:rsidDel="00066C63" w14:paraId="60CD18B8" w14:textId="4765D011" w:rsidTr="00D43660">
        <w:trPr>
          <w:cantSplit/>
          <w:trHeight w:val="288"/>
          <w:del w:id="1777" w:author="Sayali Dev" w:date="2018-01-18T15:33:00Z"/>
        </w:trPr>
        <w:tc>
          <w:tcPr>
            <w:tcW w:w="2700" w:type="dxa"/>
            <w:vAlign w:val="center"/>
          </w:tcPr>
          <w:p w14:paraId="43F0D0A6" w14:textId="46B8398E" w:rsidR="00D43660" w:rsidDel="00066C63" w:rsidRDefault="00D43660">
            <w:pPr>
              <w:pStyle w:val="Heading1"/>
              <w:rPr>
                <w:del w:id="1778" w:author="Sayali Dev" w:date="2018-01-18T15:33:00Z"/>
              </w:rPr>
              <w:pPrChange w:id="1779" w:author="Sayali Dev" w:date="2018-01-18T15:33:00Z">
                <w:pPr/>
              </w:pPrChange>
            </w:pPr>
            <w:del w:id="1780" w:author="Sayali Dev" w:date="2018-01-18T15:33:00Z">
              <w:r w:rsidDel="00066C63">
                <w:rPr>
                  <w:b w:val="0"/>
                </w:rPr>
                <w:delText>Container Type</w:delText>
              </w:r>
              <w:r w:rsidRPr="00F9591B" w:rsidDel="00066C63">
                <w:rPr>
                  <w:color w:val="FF0000"/>
                </w:rPr>
                <w:delText>*</w:delText>
              </w:r>
            </w:del>
          </w:p>
        </w:tc>
        <w:tc>
          <w:tcPr>
            <w:tcW w:w="6390" w:type="dxa"/>
            <w:vAlign w:val="center"/>
          </w:tcPr>
          <w:p w14:paraId="08813B50" w14:textId="194A031B" w:rsidR="00D43660" w:rsidDel="00066C63" w:rsidRDefault="00D43660">
            <w:pPr>
              <w:pStyle w:val="Heading1"/>
              <w:rPr>
                <w:del w:id="1781" w:author="Sayali Dev" w:date="2018-01-18T15:33:00Z"/>
              </w:rPr>
              <w:pPrChange w:id="1782" w:author="Sayali Dev" w:date="2018-01-18T15:33:00Z">
                <w:pPr/>
              </w:pPrChange>
            </w:pPr>
            <w:del w:id="1783" w:author="Sayali Dev" w:date="2018-01-18T15:33:00Z">
              <w:r w:rsidDel="00066C63">
                <w:delText>Click</w:delText>
              </w:r>
              <w:r w:rsidR="005F651A" w:rsidDel="00066C63">
                <w:delText xml:space="preserve"> appropriate container type for this </w:delText>
              </w:r>
              <w:r w:rsidR="00DC30C9" w:rsidDel="00066C63">
                <w:delText>biospecimen</w:delText>
              </w:r>
              <w:r w:rsidR="005F651A" w:rsidDel="00066C63">
                <w:delText>.</w:delText>
              </w:r>
            </w:del>
          </w:p>
        </w:tc>
      </w:tr>
    </w:tbl>
    <w:p w14:paraId="373A2E93" w14:textId="27EBEAED" w:rsidR="00D43660" w:rsidDel="00066C63" w:rsidRDefault="00D43660">
      <w:pPr>
        <w:pStyle w:val="Heading1"/>
        <w:rPr>
          <w:del w:id="1784" w:author="Sayali Dev" w:date="2018-01-18T15:33:00Z"/>
        </w:rPr>
        <w:pPrChange w:id="1785" w:author="Sayali Dev" w:date="2018-01-18T15:33:00Z">
          <w:pPr>
            <w:ind w:left="1440"/>
          </w:pPr>
        </w:pPrChange>
      </w:pPr>
    </w:p>
    <w:p w14:paraId="4E198E2D" w14:textId="0329CBAC" w:rsidR="00D43660" w:rsidDel="00066C63" w:rsidRDefault="00D43660">
      <w:pPr>
        <w:pStyle w:val="Heading1"/>
        <w:rPr>
          <w:del w:id="1786" w:author="Sayali Dev" w:date="2018-01-18T15:33:00Z"/>
        </w:rPr>
        <w:pPrChange w:id="1787" w:author="Sayali Dev" w:date="2018-01-18T15:33:00Z">
          <w:pPr>
            <w:numPr>
              <w:numId w:val="47"/>
            </w:numPr>
            <w:ind w:left="1440" w:hanging="360"/>
          </w:pPr>
        </w:pPrChange>
      </w:pPr>
      <w:del w:id="1788" w:author="Sayali Dev" w:date="2018-01-18T15:33:00Z">
        <w:r w:rsidDel="00066C63">
          <w:delText xml:space="preserve">Click </w:delText>
        </w:r>
        <w:r w:rsidRPr="002E3A75" w:rsidDel="00066C63">
          <w:rPr>
            <w:b w:val="0"/>
          </w:rPr>
          <w:delText>SAVE</w:delText>
        </w:r>
        <w:r w:rsidDel="00066C63">
          <w:delText xml:space="preserve">. </w:delText>
        </w:r>
      </w:del>
    </w:p>
    <w:p w14:paraId="457026D8" w14:textId="21D64EDB" w:rsidR="00D43660" w:rsidDel="00066C63" w:rsidRDefault="00D43660">
      <w:pPr>
        <w:pStyle w:val="Heading1"/>
        <w:rPr>
          <w:del w:id="1789" w:author="Sayali Dev" w:date="2018-01-18T15:33:00Z"/>
        </w:rPr>
        <w:pPrChange w:id="1790" w:author="Sayali Dev" w:date="2018-01-18T15:33:00Z">
          <w:pPr>
            <w:ind w:left="1440"/>
          </w:pPr>
        </w:pPrChange>
      </w:pPr>
      <w:del w:id="1791" w:author="Sayali Dev" w:date="2018-01-18T15:33:00Z">
        <w:r w:rsidDel="00066C63">
          <w:delText xml:space="preserve">The </w:delText>
        </w:r>
        <w:r w:rsidR="00DC30C9" w:rsidDel="00066C63">
          <w:delText>biospecimen</w:delText>
        </w:r>
        <w:r w:rsidDel="00066C63">
          <w:delText xml:space="preserve"> appears in the shipment cart. </w:delText>
        </w:r>
      </w:del>
    </w:p>
    <w:p w14:paraId="7A8F05C8" w14:textId="359BF75C" w:rsidR="00D43660" w:rsidRPr="001A5612" w:rsidDel="00066C63" w:rsidRDefault="00D43660">
      <w:pPr>
        <w:pStyle w:val="Heading1"/>
        <w:rPr>
          <w:del w:id="1792" w:author="Sayali Dev" w:date="2018-01-18T15:33:00Z"/>
        </w:rPr>
        <w:pPrChange w:id="1793" w:author="Sayali Dev" w:date="2018-01-18T15:33:00Z">
          <w:pPr>
            <w:ind w:right="540"/>
          </w:pPr>
        </w:pPrChange>
      </w:pPr>
      <w:bookmarkStart w:id="1794" w:name="AddSamplesWithExistingIdentifier"/>
      <w:bookmarkStart w:id="1795" w:name="AddSamplesWithNewIdentifier"/>
      <w:bookmarkEnd w:id="1794"/>
      <w:bookmarkEnd w:id="1795"/>
    </w:p>
    <w:p w14:paraId="5BDDB746" w14:textId="039D230D" w:rsidR="00D43660" w:rsidRPr="00C60C22" w:rsidDel="00066C63" w:rsidRDefault="00D43660">
      <w:pPr>
        <w:pStyle w:val="Heading1"/>
        <w:rPr>
          <w:del w:id="1796" w:author="Sayali Dev" w:date="2018-01-18T15:33:00Z"/>
        </w:rPr>
        <w:pPrChange w:id="1797" w:author="Sayali Dev" w:date="2018-01-18T15:33:00Z">
          <w:pPr>
            <w:numPr>
              <w:numId w:val="46"/>
            </w:numPr>
            <w:ind w:left="810" w:hanging="360"/>
          </w:pPr>
        </w:pPrChange>
      </w:pPr>
      <w:del w:id="1798" w:author="Sayali Dev" w:date="2018-01-18T15:33:00Z">
        <w:r w:rsidRPr="00C60C22" w:rsidDel="00066C63">
          <w:delText xml:space="preserve">To delete a </w:delText>
        </w:r>
        <w:r w:rsidR="00DC30C9" w:rsidDel="00066C63">
          <w:delText>biospecimen</w:delText>
        </w:r>
        <w:r w:rsidRPr="00C60C22" w:rsidDel="00066C63">
          <w:delText xml:space="preserve"> from the </w:delText>
        </w:r>
        <w:r w:rsidR="00253F4A" w:rsidRPr="00253F4A" w:rsidDel="00066C63">
          <w:delText>shipment cart</w:delText>
        </w:r>
        <w:r w:rsidRPr="00C60C22" w:rsidDel="00066C63">
          <w:delText>:</w:delText>
        </w:r>
      </w:del>
    </w:p>
    <w:p w14:paraId="63CCEEBD" w14:textId="6C3BBF84" w:rsidR="00D43660" w:rsidDel="00066C63" w:rsidRDefault="00D43660">
      <w:pPr>
        <w:pStyle w:val="Heading1"/>
        <w:rPr>
          <w:del w:id="1799" w:author="Sayali Dev" w:date="2018-01-18T15:33:00Z"/>
        </w:rPr>
        <w:pPrChange w:id="1800" w:author="Sayali Dev" w:date="2018-01-18T15:33:00Z">
          <w:pPr>
            <w:numPr>
              <w:numId w:val="26"/>
            </w:numPr>
            <w:ind w:left="1440" w:hanging="360"/>
          </w:pPr>
        </w:pPrChange>
      </w:pPr>
      <w:del w:id="1801" w:author="Sayali Dev" w:date="2018-01-18T15:33:00Z">
        <w:r w:rsidRPr="00C60C22" w:rsidDel="00066C63">
          <w:delText xml:space="preserve">Click the trash can icon </w:delText>
        </w:r>
        <w:r w:rsidR="002578BB" w:rsidRPr="00C60C22" w:rsidDel="00066C63">
          <w:rPr>
            <w:b w:val="0"/>
            <w:noProof/>
          </w:rPr>
          <w:drawing>
            <wp:inline distT="0" distB="0" distL="0" distR="0" wp14:anchorId="17E621CB" wp14:editId="2DD31AD5">
              <wp:extent cx="238125" cy="219075"/>
              <wp:effectExtent l="0" t="0" r="9525" b="9525"/>
              <wp:docPr id="20" name="Picture 20" descr="trash can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trash can icon"/>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38125" cy="219075"/>
                      </a:xfrm>
                      <a:prstGeom prst="rect">
                        <a:avLst/>
                      </a:prstGeom>
                      <a:noFill/>
                      <a:ln>
                        <a:noFill/>
                      </a:ln>
                    </pic:spPr>
                  </pic:pic>
                </a:graphicData>
              </a:graphic>
            </wp:inline>
          </w:drawing>
        </w:r>
        <w:r w:rsidRPr="00C60C22" w:rsidDel="00066C63">
          <w:delText xml:space="preserve"> for the appropriate </w:delText>
        </w:r>
        <w:r w:rsidR="00DC30C9" w:rsidDel="00066C63">
          <w:delText>biospecimen</w:delText>
        </w:r>
        <w:r w:rsidDel="00066C63">
          <w:delText>.</w:delText>
        </w:r>
      </w:del>
    </w:p>
    <w:p w14:paraId="47EFC198" w14:textId="78A92F1F" w:rsidR="00D43660" w:rsidDel="00066C63" w:rsidRDefault="00D43660">
      <w:pPr>
        <w:pStyle w:val="Heading1"/>
        <w:rPr>
          <w:del w:id="1802" w:author="Sayali Dev" w:date="2018-01-18T15:33:00Z"/>
        </w:rPr>
        <w:pPrChange w:id="1803" w:author="Sayali Dev" w:date="2018-01-18T15:33:00Z">
          <w:pPr/>
        </w:pPrChange>
      </w:pPr>
      <w:del w:id="1804" w:author="Sayali Dev" w:date="2018-01-18T15:33:00Z">
        <w:r w:rsidDel="00066C63">
          <w:tab/>
        </w:r>
        <w:r w:rsidDel="00066C63">
          <w:tab/>
        </w:r>
        <w:r w:rsidRPr="00C60C22" w:rsidDel="00066C63">
          <w:rPr>
            <w:b w:val="0"/>
          </w:rPr>
          <w:delText>Note:</w:delText>
        </w:r>
        <w:r w:rsidRPr="00C60C22" w:rsidDel="00066C63">
          <w:delText xml:space="preserve"> To delete all the </w:delText>
        </w:r>
        <w:r w:rsidR="00DC30C9" w:rsidDel="00066C63">
          <w:delText>biospecimen</w:delText>
        </w:r>
        <w:r w:rsidRPr="00C60C22" w:rsidDel="00066C63">
          <w:delText xml:space="preserve">s, click the </w:delText>
        </w:r>
        <w:r w:rsidDel="00066C63">
          <w:delText xml:space="preserve">trash can icon </w:delText>
        </w:r>
        <w:r w:rsidR="002578BB" w:rsidRPr="00C60C22" w:rsidDel="00066C63">
          <w:rPr>
            <w:b w:val="0"/>
            <w:noProof/>
          </w:rPr>
          <w:drawing>
            <wp:inline distT="0" distB="0" distL="0" distR="0" wp14:anchorId="72AB1A1F" wp14:editId="034DAA87">
              <wp:extent cx="238125" cy="219075"/>
              <wp:effectExtent l="0" t="0" r="9525" b="9525"/>
              <wp:docPr id="21" name="Picture 21" descr="trash can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trash can icon"/>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38125" cy="219075"/>
                      </a:xfrm>
                      <a:prstGeom prst="rect">
                        <a:avLst/>
                      </a:prstGeom>
                      <a:noFill/>
                      <a:ln>
                        <a:noFill/>
                      </a:ln>
                    </pic:spPr>
                  </pic:pic>
                </a:graphicData>
              </a:graphic>
            </wp:inline>
          </w:drawing>
        </w:r>
        <w:r w:rsidDel="00066C63">
          <w:delText xml:space="preserve"> on the blue bar.</w:delText>
        </w:r>
      </w:del>
    </w:p>
    <w:p w14:paraId="53E2C480" w14:textId="0B1C62A9" w:rsidR="00D43660" w:rsidDel="00066C63" w:rsidRDefault="00D43660">
      <w:pPr>
        <w:pStyle w:val="Heading1"/>
        <w:rPr>
          <w:del w:id="1805" w:author="Sayali Dev" w:date="2018-01-18T15:33:00Z"/>
        </w:rPr>
        <w:pPrChange w:id="1806" w:author="Sayali Dev" w:date="2018-01-18T15:33:00Z">
          <w:pPr>
            <w:pStyle w:val="ListParagraph"/>
            <w:ind w:left="1440" w:right="540"/>
          </w:pPr>
        </w:pPrChange>
      </w:pPr>
      <w:del w:id="1807" w:author="Sayali Dev" w:date="2018-01-18T15:33:00Z">
        <w:r w:rsidDel="00066C63">
          <w:delText xml:space="preserve">A confirmation window appears. </w:delText>
        </w:r>
        <w:r w:rsidR="00D73BEF" w:rsidDel="00066C63">
          <w:br/>
        </w:r>
      </w:del>
    </w:p>
    <w:p w14:paraId="3D994C00" w14:textId="2C39DAEA" w:rsidR="00D43660" w:rsidDel="00066C63" w:rsidRDefault="00D43660">
      <w:pPr>
        <w:pStyle w:val="Heading1"/>
        <w:rPr>
          <w:del w:id="1808" w:author="Sayali Dev" w:date="2018-01-18T15:33:00Z"/>
        </w:rPr>
        <w:pPrChange w:id="1809" w:author="Sayali Dev" w:date="2018-01-18T15:33:00Z">
          <w:pPr>
            <w:numPr>
              <w:numId w:val="26"/>
            </w:numPr>
            <w:ind w:left="1440" w:hanging="360"/>
          </w:pPr>
        </w:pPrChange>
      </w:pPr>
      <w:del w:id="1810" w:author="Sayali Dev" w:date="2018-01-18T15:33:00Z">
        <w:r w:rsidDel="00066C63">
          <w:delText xml:space="preserve">Click </w:delText>
        </w:r>
        <w:r w:rsidRPr="00C60C22" w:rsidDel="00066C63">
          <w:rPr>
            <w:b w:val="0"/>
          </w:rPr>
          <w:delText>OK</w:delText>
        </w:r>
        <w:r w:rsidDel="00066C63">
          <w:delText>.</w:delText>
        </w:r>
      </w:del>
    </w:p>
    <w:p w14:paraId="3D056C40" w14:textId="49A4B8B2" w:rsidR="00D43660" w:rsidRPr="00C60C22" w:rsidDel="00066C63" w:rsidRDefault="00D43660">
      <w:pPr>
        <w:pStyle w:val="Heading1"/>
        <w:rPr>
          <w:del w:id="1811" w:author="Sayali Dev" w:date="2018-01-18T15:33:00Z"/>
        </w:rPr>
        <w:pPrChange w:id="1812" w:author="Sayali Dev" w:date="2018-01-18T15:33:00Z">
          <w:pPr>
            <w:pStyle w:val="ListParagraph"/>
            <w:ind w:left="1440" w:right="540"/>
          </w:pPr>
        </w:pPrChange>
      </w:pPr>
      <w:del w:id="1813" w:author="Sayali Dev" w:date="2018-01-18T15:33:00Z">
        <w:r w:rsidDel="00066C63">
          <w:delText xml:space="preserve">The </w:delText>
        </w:r>
        <w:r w:rsidR="00DC30C9" w:rsidDel="00066C63">
          <w:delText>biospecimen</w:delText>
        </w:r>
        <w:r w:rsidDel="00066C63">
          <w:delText xml:space="preserve"> is deleted. </w:delText>
        </w:r>
        <w:r w:rsidR="00D73BEF" w:rsidDel="00066C63">
          <w:br/>
        </w:r>
      </w:del>
    </w:p>
    <w:p w14:paraId="14169B56" w14:textId="4BA9FB25" w:rsidR="00D43660" w:rsidDel="00066C63" w:rsidRDefault="00D43660">
      <w:pPr>
        <w:pStyle w:val="Heading1"/>
        <w:rPr>
          <w:del w:id="1814" w:author="Sayali Dev" w:date="2018-01-18T15:33:00Z"/>
        </w:rPr>
        <w:pPrChange w:id="1815" w:author="Sayali Dev" w:date="2018-01-18T15:33:00Z">
          <w:pPr>
            <w:pStyle w:val="BodyText"/>
            <w:numPr>
              <w:numId w:val="29"/>
            </w:numPr>
            <w:ind w:left="720" w:hanging="360"/>
          </w:pPr>
        </w:pPrChange>
      </w:pPr>
      <w:del w:id="1816" w:author="Sayali Dev" w:date="2018-01-18T15:33:00Z">
        <w:r w:rsidRPr="00C60C22" w:rsidDel="00066C63">
          <w:delText xml:space="preserve">To add </w:delText>
        </w:r>
        <w:r w:rsidDel="00066C63">
          <w:delText xml:space="preserve">a </w:delText>
        </w:r>
        <w:r w:rsidRPr="00C60C22" w:rsidDel="00066C63">
          <w:delText xml:space="preserve">comment </w:delText>
        </w:r>
        <w:r w:rsidDel="00066C63">
          <w:delText>for</w:delText>
        </w:r>
        <w:r w:rsidRPr="00C60C22" w:rsidDel="00066C63">
          <w:delText xml:space="preserve"> </w:delText>
        </w:r>
        <w:r w:rsidDel="00066C63">
          <w:delText xml:space="preserve">a </w:delText>
        </w:r>
        <w:r w:rsidR="00DC30C9" w:rsidDel="00066C63">
          <w:delText>biospecimen</w:delText>
        </w:r>
        <w:r w:rsidDel="00066C63">
          <w:delText xml:space="preserve">: </w:delText>
        </w:r>
      </w:del>
    </w:p>
    <w:p w14:paraId="4251DBAD" w14:textId="1F52799D" w:rsidR="00D43660" w:rsidDel="00066C63" w:rsidRDefault="00D43660">
      <w:pPr>
        <w:pStyle w:val="Heading1"/>
        <w:rPr>
          <w:del w:id="1817" w:author="Sayali Dev" w:date="2018-01-18T15:33:00Z"/>
        </w:rPr>
        <w:pPrChange w:id="1818" w:author="Sayali Dev" w:date="2018-01-18T15:33:00Z">
          <w:pPr>
            <w:numPr>
              <w:numId w:val="23"/>
            </w:numPr>
            <w:ind w:left="1440" w:hanging="360"/>
          </w:pPr>
        </w:pPrChange>
      </w:pPr>
      <w:del w:id="1819" w:author="Sayali Dev" w:date="2018-01-18T15:33:00Z">
        <w:r w:rsidDel="00066C63">
          <w:delText xml:space="preserve">In the </w:delText>
        </w:r>
        <w:r w:rsidRPr="00BF4B7D" w:rsidDel="00066C63">
          <w:rPr>
            <w:b w:val="0"/>
          </w:rPr>
          <w:delText>Total Items</w:delText>
        </w:r>
        <w:r w:rsidDel="00066C63">
          <w:delText xml:space="preserve"> area, c</w:delText>
        </w:r>
        <w:r w:rsidRPr="00C60C22" w:rsidDel="00066C63">
          <w:delText xml:space="preserve">lick the comments icon </w:delText>
        </w:r>
        <w:r w:rsidR="002578BB" w:rsidDel="00066C63">
          <w:rPr>
            <w:b w:val="0"/>
            <w:noProof/>
          </w:rPr>
          <w:drawing>
            <wp:inline distT="0" distB="0" distL="0" distR="0" wp14:anchorId="29160C00" wp14:editId="46976005">
              <wp:extent cx="238125" cy="209550"/>
              <wp:effectExtent l="0" t="0" r="9525" b="0"/>
              <wp:docPr id="22" name="Picture 22" descr="comments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omments icon"/>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38125" cy="209550"/>
                      </a:xfrm>
                      <a:prstGeom prst="rect">
                        <a:avLst/>
                      </a:prstGeom>
                      <a:noFill/>
                      <a:ln>
                        <a:noFill/>
                      </a:ln>
                    </pic:spPr>
                  </pic:pic>
                </a:graphicData>
              </a:graphic>
            </wp:inline>
          </w:drawing>
        </w:r>
        <w:r w:rsidDel="00066C63">
          <w:delText xml:space="preserve"> for the appropriate </w:delText>
        </w:r>
        <w:r w:rsidR="00DC30C9" w:rsidDel="00066C63">
          <w:delText>biospecimen</w:delText>
        </w:r>
        <w:r w:rsidRPr="00C60C22" w:rsidDel="00066C63">
          <w:delText>.</w:delText>
        </w:r>
        <w:r w:rsidRPr="00C60C22" w:rsidDel="00066C63">
          <w:br/>
        </w:r>
        <w:r w:rsidDel="00066C63">
          <w:delText xml:space="preserve">The </w:delText>
        </w:r>
        <w:r w:rsidRPr="00D956F7" w:rsidDel="00066C63">
          <w:rPr>
            <w:b w:val="0"/>
          </w:rPr>
          <w:delText>Comments</w:delText>
        </w:r>
        <w:r w:rsidDel="00066C63">
          <w:delText xml:space="preserve"> window appears. </w:delText>
        </w:r>
      </w:del>
    </w:p>
    <w:p w14:paraId="596566D8" w14:textId="3A103834" w:rsidR="00D43660" w:rsidDel="00066C63" w:rsidRDefault="00D43660">
      <w:pPr>
        <w:pStyle w:val="Heading1"/>
        <w:rPr>
          <w:del w:id="1820" w:author="Sayali Dev" w:date="2018-01-18T15:33:00Z"/>
        </w:rPr>
        <w:pPrChange w:id="1821" w:author="Sayali Dev" w:date="2018-01-18T15:33:00Z">
          <w:pPr/>
        </w:pPrChange>
      </w:pPr>
    </w:p>
    <w:p w14:paraId="222754FF" w14:textId="59428D0C" w:rsidR="00D43660" w:rsidDel="00066C63" w:rsidRDefault="002578BB">
      <w:pPr>
        <w:pStyle w:val="Heading1"/>
        <w:rPr>
          <w:del w:id="1822" w:author="Sayali Dev" w:date="2018-01-18T15:33:00Z"/>
        </w:rPr>
        <w:pPrChange w:id="1823" w:author="Sayali Dev" w:date="2018-01-18T15:33:00Z">
          <w:pPr>
            <w:ind w:left="720" w:firstLine="720"/>
          </w:pPr>
        </w:pPrChange>
      </w:pPr>
      <w:del w:id="1824" w:author="Sayali Dev" w:date="2018-01-18T15:33:00Z">
        <w:r w:rsidRPr="00F403E4" w:rsidDel="00066C63">
          <w:rPr>
            <w:b w:val="0"/>
            <w:noProof/>
          </w:rPr>
          <w:drawing>
            <wp:inline distT="0" distB="0" distL="0" distR="0" wp14:anchorId="4DD735D7" wp14:editId="0AB05A10">
              <wp:extent cx="5591175" cy="2447925"/>
              <wp:effectExtent l="19050" t="19050" r="28575" b="28575"/>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591175" cy="2447925"/>
                      </a:xfrm>
                      <a:prstGeom prst="rect">
                        <a:avLst/>
                      </a:prstGeom>
                      <a:noFill/>
                      <a:ln w="3175">
                        <a:solidFill>
                          <a:schemeClr val="tx1"/>
                        </a:solidFill>
                      </a:ln>
                    </pic:spPr>
                  </pic:pic>
                </a:graphicData>
              </a:graphic>
            </wp:inline>
          </w:drawing>
        </w:r>
      </w:del>
    </w:p>
    <w:p w14:paraId="59F47D06" w14:textId="05F24E5D" w:rsidR="00D43660" w:rsidRPr="00C60C22" w:rsidDel="00066C63" w:rsidRDefault="00D43660">
      <w:pPr>
        <w:pStyle w:val="Heading1"/>
        <w:rPr>
          <w:del w:id="1825" w:author="Sayali Dev" w:date="2018-01-18T15:33:00Z"/>
        </w:rPr>
        <w:pPrChange w:id="1826" w:author="Sayali Dev" w:date="2018-01-18T15:33:00Z">
          <w:pPr>
            <w:ind w:left="720" w:firstLine="720"/>
          </w:pPr>
        </w:pPrChange>
      </w:pPr>
    </w:p>
    <w:p w14:paraId="136D2679" w14:textId="11280AB2" w:rsidR="00D73BEF" w:rsidRPr="00D73BEF" w:rsidDel="00066C63" w:rsidRDefault="00D43660">
      <w:pPr>
        <w:pStyle w:val="Heading1"/>
        <w:rPr>
          <w:del w:id="1827" w:author="Sayali Dev" w:date="2018-01-18T15:33:00Z"/>
        </w:rPr>
        <w:pPrChange w:id="1828" w:author="Sayali Dev" w:date="2018-01-18T15:33:00Z">
          <w:pPr>
            <w:pStyle w:val="BodyText"/>
            <w:numPr>
              <w:numId w:val="44"/>
            </w:numPr>
            <w:ind w:left="1440" w:hanging="360"/>
          </w:pPr>
        </w:pPrChange>
      </w:pPr>
      <w:del w:id="1829" w:author="Sayali Dev" w:date="2018-01-18T15:33:00Z">
        <w:r w:rsidDel="00066C63">
          <w:delText xml:space="preserve">In the </w:delText>
        </w:r>
        <w:r w:rsidRPr="00D956F7" w:rsidDel="00066C63">
          <w:rPr>
            <w:b w:val="0"/>
          </w:rPr>
          <w:delText>Comments</w:delText>
        </w:r>
        <w:r w:rsidDel="00066C63">
          <w:delText xml:space="preserve"> box, type appropriate comments for this </w:delText>
        </w:r>
        <w:r w:rsidR="00DC30C9" w:rsidDel="00066C63">
          <w:delText>biospecimen</w:delText>
        </w:r>
        <w:r w:rsidDel="00066C63">
          <w:delText xml:space="preserve">. </w:delText>
        </w:r>
        <w:r w:rsidR="00D73BEF" w:rsidDel="00066C63">
          <w:rPr>
            <w:lang w:val="en-US"/>
          </w:rPr>
          <w:br/>
        </w:r>
      </w:del>
    </w:p>
    <w:p w14:paraId="5D69BAE2" w14:textId="79A1A71C" w:rsidR="00D43660" w:rsidRPr="00C60C22" w:rsidDel="00066C63" w:rsidRDefault="00D43660">
      <w:pPr>
        <w:pStyle w:val="Heading1"/>
        <w:rPr>
          <w:del w:id="1830" w:author="Sayali Dev" w:date="2018-01-18T15:33:00Z"/>
        </w:rPr>
        <w:pPrChange w:id="1831" w:author="Sayali Dev" w:date="2018-01-18T15:33:00Z">
          <w:pPr>
            <w:pStyle w:val="BodyText"/>
            <w:numPr>
              <w:numId w:val="44"/>
            </w:numPr>
            <w:ind w:left="1440" w:hanging="360"/>
          </w:pPr>
        </w:pPrChange>
      </w:pPr>
      <w:del w:id="1832" w:author="Sayali Dev" w:date="2018-01-18T15:33:00Z">
        <w:r w:rsidDel="00066C63">
          <w:delText xml:space="preserve">Click </w:delText>
        </w:r>
        <w:r w:rsidRPr="00D73BEF" w:rsidDel="00066C63">
          <w:rPr>
            <w:b w:val="0"/>
          </w:rPr>
          <w:delText>SUBMIT</w:delText>
        </w:r>
        <w:r w:rsidDel="00066C63">
          <w:delText>.</w:delText>
        </w:r>
      </w:del>
    </w:p>
    <w:p w14:paraId="3C336285" w14:textId="70846C08" w:rsidR="00E12AE2" w:rsidDel="00066C63" w:rsidRDefault="00D43660">
      <w:pPr>
        <w:pStyle w:val="Heading1"/>
        <w:rPr>
          <w:del w:id="1833" w:author="Sayali Dev" w:date="2018-01-18T15:33:00Z"/>
          <w:lang w:val="en-US"/>
        </w:rPr>
        <w:pPrChange w:id="1834" w:author="Sayali Dev" w:date="2018-01-18T15:33:00Z">
          <w:pPr>
            <w:pStyle w:val="BodyText"/>
            <w:tabs>
              <w:tab w:val="left" w:pos="1440"/>
            </w:tabs>
            <w:ind w:left="1440"/>
          </w:pPr>
        </w:pPrChange>
      </w:pPr>
      <w:del w:id="1835" w:author="Sayali Dev" w:date="2018-01-18T15:33:00Z">
        <w:r w:rsidDel="00066C63">
          <w:delText xml:space="preserve">The comment is saved. </w:delText>
        </w:r>
      </w:del>
    </w:p>
    <w:p w14:paraId="1A5749CE" w14:textId="23315E40" w:rsidR="00E12AE2" w:rsidRPr="0091403B" w:rsidDel="00066C63" w:rsidRDefault="00E12AE2">
      <w:pPr>
        <w:pStyle w:val="Heading1"/>
        <w:rPr>
          <w:del w:id="1836" w:author="Sayali Dev" w:date="2018-01-18T15:33:00Z"/>
        </w:rPr>
        <w:pPrChange w:id="1837" w:author="Sayali Dev" w:date="2018-01-18T15:33:00Z">
          <w:pPr>
            <w:pStyle w:val="BodyText"/>
            <w:ind w:left="720"/>
          </w:pPr>
        </w:pPrChange>
      </w:pPr>
    </w:p>
    <w:p w14:paraId="21B7343C" w14:textId="041F9F05" w:rsidR="0091403B" w:rsidDel="00066C63" w:rsidRDefault="00D43660">
      <w:pPr>
        <w:pStyle w:val="Heading1"/>
        <w:rPr>
          <w:del w:id="1838" w:author="Sayali Dev" w:date="2018-01-18T15:33:00Z"/>
        </w:rPr>
        <w:pPrChange w:id="1839" w:author="Sayali Dev" w:date="2018-01-18T15:33:00Z">
          <w:pPr>
            <w:pStyle w:val="BodyText"/>
            <w:numPr>
              <w:numId w:val="29"/>
            </w:numPr>
            <w:ind w:left="720" w:hanging="360"/>
          </w:pPr>
        </w:pPrChange>
      </w:pPr>
      <w:del w:id="1840" w:author="Sayali Dev" w:date="2018-01-18T15:33:00Z">
        <w:r w:rsidDel="00066C63">
          <w:delText xml:space="preserve">Click </w:delText>
        </w:r>
        <w:r w:rsidR="0091403B" w:rsidRPr="0091403B" w:rsidDel="00066C63">
          <w:rPr>
            <w:b w:val="0"/>
            <w:lang w:val="en-US"/>
          </w:rPr>
          <w:delText>SAVE</w:delText>
        </w:r>
        <w:r w:rsidDel="00066C63">
          <w:delText>.</w:delText>
        </w:r>
      </w:del>
    </w:p>
    <w:p w14:paraId="5004F826" w14:textId="65C07C62" w:rsidR="00707948" w:rsidDel="00066C63" w:rsidRDefault="00D43660">
      <w:pPr>
        <w:pStyle w:val="Heading1"/>
        <w:rPr>
          <w:del w:id="1841" w:author="Sayali Dev" w:date="2018-01-18T15:33:00Z"/>
        </w:rPr>
        <w:pPrChange w:id="1842" w:author="Sayali Dev" w:date="2018-01-18T15:33:00Z">
          <w:pPr>
            <w:pStyle w:val="BodyText"/>
            <w:ind w:left="720"/>
          </w:pPr>
        </w:pPrChange>
      </w:pPr>
      <w:del w:id="1843" w:author="Sayali Dev" w:date="2018-01-18T15:33:00Z">
        <w:r w:rsidDel="00066C63">
          <w:delText>The shipment is created.</w:delText>
        </w:r>
        <w:r w:rsidRPr="00ED4F17" w:rsidDel="00066C63">
          <w:delText xml:space="preserve"> </w:delText>
        </w:r>
        <w:r w:rsidR="00707948" w:rsidDel="00066C63">
          <w:delText>O</w:delText>
        </w:r>
        <w:r w:rsidR="00707948" w:rsidRPr="00466F80" w:rsidDel="00066C63">
          <w:delText xml:space="preserve">n the </w:delText>
        </w:r>
        <w:r w:rsidR="00707948" w:rsidRPr="0091403B" w:rsidDel="00066C63">
          <w:rPr>
            <w:b w:val="0"/>
          </w:rPr>
          <w:delText>View Shipment</w:delText>
        </w:r>
        <w:r w:rsidR="00707948" w:rsidRPr="00466F80" w:rsidDel="00066C63">
          <w:delText xml:space="preserve"> page</w:delText>
        </w:r>
        <w:r w:rsidR="00707948" w:rsidDel="00066C63">
          <w:delText>,</w:delText>
        </w:r>
      </w:del>
    </w:p>
    <w:p w14:paraId="69B0A6DD" w14:textId="1D509F94" w:rsidR="00707948" w:rsidDel="00066C63" w:rsidRDefault="00707948">
      <w:pPr>
        <w:pStyle w:val="Heading1"/>
        <w:rPr>
          <w:del w:id="1844" w:author="Sayali Dev" w:date="2018-01-18T15:33:00Z"/>
        </w:rPr>
        <w:pPrChange w:id="1845" w:author="Sayali Dev" w:date="2018-01-18T15:33:00Z">
          <w:pPr>
            <w:pStyle w:val="BodyText"/>
            <w:numPr>
              <w:numId w:val="85"/>
            </w:numPr>
            <w:ind w:left="1440" w:hanging="360"/>
          </w:pPr>
        </w:pPrChange>
      </w:pPr>
      <w:del w:id="1846" w:author="Sayali Dev" w:date="2018-01-18T15:33:00Z">
        <w:r w:rsidDel="00066C63">
          <w:delText>T</w:delText>
        </w:r>
        <w:r w:rsidRPr="003B32D3" w:rsidDel="00066C63">
          <w:delText xml:space="preserve">he status of </w:delText>
        </w:r>
        <w:r w:rsidDel="00066C63">
          <w:delText>all biospecimens</w:delText>
        </w:r>
        <w:r w:rsidRPr="003B32D3" w:rsidDel="00066C63">
          <w:delText xml:space="preserve"> </w:delText>
        </w:r>
        <w:r w:rsidDel="00066C63">
          <w:delText>appears as</w:delText>
        </w:r>
        <w:r w:rsidRPr="003B32D3" w:rsidDel="00066C63">
          <w:delText xml:space="preserve"> </w:delText>
        </w:r>
        <w:r w:rsidRPr="0091403B" w:rsidDel="00066C63">
          <w:rPr>
            <w:b w:val="0"/>
          </w:rPr>
          <w:delText>Pre-shipment</w:delText>
        </w:r>
      </w:del>
    </w:p>
    <w:p w14:paraId="38FE5D0E" w14:textId="24A64EFA" w:rsidR="00707948" w:rsidRPr="003B32D3" w:rsidDel="00066C63" w:rsidRDefault="00707948">
      <w:pPr>
        <w:pStyle w:val="Heading1"/>
        <w:rPr>
          <w:del w:id="1847" w:author="Sayali Dev" w:date="2018-01-18T15:33:00Z"/>
        </w:rPr>
        <w:pPrChange w:id="1848" w:author="Sayali Dev" w:date="2018-01-18T15:33:00Z">
          <w:pPr>
            <w:pStyle w:val="BodyText"/>
            <w:numPr>
              <w:numId w:val="85"/>
            </w:numPr>
            <w:ind w:left="1440" w:hanging="360"/>
          </w:pPr>
        </w:pPrChange>
      </w:pPr>
      <w:del w:id="1849" w:author="Sayali Dev" w:date="2018-01-18T15:33:00Z">
        <w:r w:rsidDel="00066C63">
          <w:rPr>
            <w:lang w:val="en-US"/>
          </w:rPr>
          <w:delText>T</w:delText>
        </w:r>
        <w:r w:rsidRPr="00D54457" w:rsidDel="00066C63">
          <w:delText>he</w:delText>
        </w:r>
        <w:r w:rsidRPr="003B32D3" w:rsidDel="00066C63">
          <w:delText xml:space="preserve"> </w:delText>
        </w:r>
        <w:r w:rsidDel="00066C63">
          <w:delText>s</w:delText>
        </w:r>
        <w:r w:rsidRPr="003B32D3" w:rsidDel="00066C63">
          <w:delText xml:space="preserve">hipment </w:delText>
        </w:r>
        <w:r w:rsidDel="00066C63">
          <w:delText>s</w:delText>
        </w:r>
        <w:r w:rsidRPr="003B32D3" w:rsidDel="00066C63">
          <w:delText xml:space="preserve">tatus </w:delText>
        </w:r>
        <w:r w:rsidDel="00066C63">
          <w:delText>appears as</w:delText>
        </w:r>
        <w:r w:rsidRPr="003B32D3" w:rsidDel="00066C63">
          <w:delText xml:space="preserve"> </w:delText>
        </w:r>
        <w:r w:rsidRPr="0091403B" w:rsidDel="00066C63">
          <w:rPr>
            <w:b w:val="0"/>
          </w:rPr>
          <w:delText>In Preparation</w:delText>
        </w:r>
        <w:r w:rsidRPr="009F56AD" w:rsidDel="00066C63">
          <w:delText xml:space="preserve"> </w:delText>
        </w:r>
      </w:del>
    </w:p>
    <w:p w14:paraId="0C5BB7D1" w14:textId="1B308026" w:rsidR="00C60190" w:rsidRPr="003B32D3" w:rsidDel="00066C63" w:rsidRDefault="00C60190">
      <w:pPr>
        <w:pStyle w:val="Heading1"/>
        <w:rPr>
          <w:del w:id="1850" w:author="Sayali Dev" w:date="2018-01-18T15:33:00Z"/>
        </w:rPr>
        <w:pPrChange w:id="1851" w:author="Sayali Dev" w:date="2018-01-18T15:33:00Z">
          <w:pPr>
            <w:pStyle w:val="BodyText"/>
            <w:ind w:left="720"/>
          </w:pPr>
        </w:pPrChange>
      </w:pPr>
    </w:p>
    <w:p w14:paraId="35A7947C" w14:textId="1C962FC8" w:rsidR="00C36A38" w:rsidRPr="00C36A38" w:rsidDel="00066C63" w:rsidRDefault="00E35822">
      <w:pPr>
        <w:pStyle w:val="Heading1"/>
        <w:rPr>
          <w:del w:id="1852" w:author="Sayali Dev" w:date="2018-01-18T15:33:00Z"/>
        </w:rPr>
        <w:pPrChange w:id="1853" w:author="Sayali Dev" w:date="2018-01-18T15:33:00Z">
          <w:pPr>
            <w:pStyle w:val="BodyText"/>
            <w:numPr>
              <w:numId w:val="29"/>
            </w:numPr>
            <w:ind w:left="720" w:hanging="360"/>
          </w:pPr>
        </w:pPrChange>
      </w:pPr>
      <w:bookmarkStart w:id="1854" w:name="PrintingShippingReport"/>
      <w:bookmarkEnd w:id="1854"/>
      <w:del w:id="1855" w:author="Sayali Dev" w:date="2018-01-18T15:33:00Z">
        <w:r w:rsidDel="00066C63">
          <w:rPr>
            <w:lang w:val="en-US"/>
          </w:rPr>
          <w:delText>To print a shipment report, c</w:delText>
        </w:r>
        <w:r w:rsidR="00FA7628" w:rsidDel="00066C63">
          <w:delText xml:space="preserve">lick </w:delText>
        </w:r>
        <w:r w:rsidR="00C36A38" w:rsidRPr="00C36A38" w:rsidDel="00066C63">
          <w:rPr>
            <w:b w:val="0"/>
          </w:rPr>
          <w:delText>Print</w:delText>
        </w:r>
        <w:r w:rsidR="00FA7628" w:rsidDel="00066C63">
          <w:delText xml:space="preserve">. </w:delText>
        </w:r>
        <w:r w:rsidR="00C36A38" w:rsidRPr="00C36A38" w:rsidDel="00066C63">
          <w:br/>
          <w:delText xml:space="preserve">The </w:delText>
        </w:r>
        <w:r w:rsidR="00C36A38" w:rsidRPr="00C36A38" w:rsidDel="00066C63">
          <w:rPr>
            <w:b w:val="0"/>
          </w:rPr>
          <w:delText xml:space="preserve">Print </w:delText>
        </w:r>
        <w:r w:rsidDel="00066C63">
          <w:delText>options window appears.</w:delText>
        </w:r>
        <w:r w:rsidDel="00066C63">
          <w:rPr>
            <w:lang w:val="en-US"/>
          </w:rPr>
          <w:br/>
        </w:r>
      </w:del>
    </w:p>
    <w:p w14:paraId="78F81E6D" w14:textId="4864F754" w:rsidR="00E35822" w:rsidRPr="00E35822" w:rsidDel="00066C63" w:rsidRDefault="00C36A38">
      <w:pPr>
        <w:pStyle w:val="Heading1"/>
        <w:rPr>
          <w:del w:id="1856" w:author="Sayali Dev" w:date="2018-01-18T15:33:00Z"/>
        </w:rPr>
        <w:pPrChange w:id="1857" w:author="Sayali Dev" w:date="2018-01-18T15:33:00Z">
          <w:pPr>
            <w:pStyle w:val="BodyText"/>
            <w:numPr>
              <w:numId w:val="52"/>
            </w:numPr>
            <w:ind w:left="1260" w:hanging="360"/>
          </w:pPr>
        </w:pPrChange>
      </w:pPr>
      <w:del w:id="1858" w:author="Sayali Dev" w:date="2018-01-18T15:33:00Z">
        <w:r w:rsidDel="00066C63">
          <w:delText xml:space="preserve">To print a summary list of the shipment contents, click </w:delText>
        </w:r>
        <w:r w:rsidRPr="00C36A38" w:rsidDel="00066C63">
          <w:rPr>
            <w:b w:val="0"/>
          </w:rPr>
          <w:delText>Print List</w:delText>
        </w:r>
        <w:r w:rsidDel="00066C63">
          <w:delText>.</w:delText>
        </w:r>
        <w:r w:rsidR="00E35822" w:rsidDel="00066C63">
          <w:rPr>
            <w:lang w:val="en-US"/>
          </w:rPr>
          <w:br/>
        </w:r>
      </w:del>
    </w:p>
    <w:p w14:paraId="61B44371" w14:textId="39146D2D" w:rsidR="00C36A38" w:rsidRPr="00C36A38" w:rsidDel="00066C63" w:rsidRDefault="00C36A38">
      <w:pPr>
        <w:pStyle w:val="Heading1"/>
        <w:rPr>
          <w:del w:id="1859" w:author="Sayali Dev" w:date="2018-01-18T15:33:00Z"/>
        </w:rPr>
        <w:pPrChange w:id="1860" w:author="Sayali Dev" w:date="2018-01-18T15:33:00Z">
          <w:pPr>
            <w:pStyle w:val="BodyText"/>
            <w:numPr>
              <w:numId w:val="52"/>
            </w:numPr>
            <w:ind w:left="1260" w:hanging="360"/>
          </w:pPr>
        </w:pPrChange>
      </w:pPr>
      <w:del w:id="1861" w:author="Sayali Dev" w:date="2018-01-18T15:33:00Z">
        <w:r w:rsidDel="00066C63">
          <w:delText xml:space="preserve">To print a shipment manifest with </w:delText>
        </w:r>
        <w:r w:rsidR="00D54457" w:rsidDel="00066C63">
          <w:delText>detailed</w:delText>
        </w:r>
        <w:r w:rsidDel="00066C63">
          <w:delText xml:space="preserve"> shipment and content information, click </w:delText>
        </w:r>
        <w:r w:rsidDel="00066C63">
          <w:rPr>
            <w:b w:val="0"/>
          </w:rPr>
          <w:delText>Print M</w:delText>
        </w:r>
        <w:r w:rsidRPr="00C36A38" w:rsidDel="00066C63">
          <w:rPr>
            <w:b w:val="0"/>
          </w:rPr>
          <w:delText>anifest</w:delText>
        </w:r>
        <w:r w:rsidDel="00066C63">
          <w:delText xml:space="preserve">. </w:delText>
        </w:r>
      </w:del>
    </w:p>
    <w:p w14:paraId="5B8C2C07" w14:textId="0503DB78" w:rsidR="00FA7628" w:rsidDel="00066C63" w:rsidRDefault="00E35822">
      <w:pPr>
        <w:pStyle w:val="Heading1"/>
        <w:rPr>
          <w:del w:id="1862" w:author="Sayali Dev" w:date="2018-01-18T15:33:00Z"/>
        </w:rPr>
        <w:pPrChange w:id="1863" w:author="Sayali Dev" w:date="2018-01-18T15:33:00Z">
          <w:pPr>
            <w:ind w:left="720"/>
          </w:pPr>
        </w:pPrChange>
      </w:pPr>
      <w:del w:id="1864" w:author="Sayali Dev" w:date="2018-01-18T15:33:00Z">
        <w:r w:rsidDel="00066C63">
          <w:br/>
        </w:r>
        <w:r w:rsidR="00FA7628" w:rsidDel="00066C63">
          <w:delText xml:space="preserve">The shipment </w:delText>
        </w:r>
        <w:r w:rsidR="00C36A38" w:rsidDel="00066C63">
          <w:delText xml:space="preserve">list or </w:delText>
        </w:r>
        <w:r w:rsidR="00FA7628" w:rsidDel="00066C63">
          <w:delText>manifest appears in a new window.</w:delText>
        </w:r>
        <w:r w:rsidR="000F65FA" w:rsidDel="00066C63">
          <w:br/>
        </w:r>
      </w:del>
    </w:p>
    <w:p w14:paraId="2B81EA8D" w14:textId="068B1543" w:rsidR="00FA7628" w:rsidRPr="00AF38DA" w:rsidDel="00066C63" w:rsidRDefault="00FA7628">
      <w:pPr>
        <w:pStyle w:val="Heading1"/>
        <w:rPr>
          <w:del w:id="1865" w:author="Sayali Dev" w:date="2018-01-18T15:33:00Z"/>
        </w:rPr>
        <w:pPrChange w:id="1866" w:author="Sayali Dev" w:date="2018-01-18T15:33:00Z">
          <w:pPr>
            <w:pStyle w:val="BodyText"/>
            <w:numPr>
              <w:numId w:val="29"/>
            </w:numPr>
            <w:ind w:left="720" w:hanging="360"/>
          </w:pPr>
        </w:pPrChange>
      </w:pPr>
      <w:del w:id="1867" w:author="Sayali Dev" w:date="2018-01-18T15:33:00Z">
        <w:r w:rsidDel="00066C63">
          <w:delText xml:space="preserve">View, print and/or save the file, as needed. </w:delText>
        </w:r>
        <w:r w:rsidDel="00066C63">
          <w:br/>
        </w:r>
        <w:r w:rsidRPr="008562AA" w:rsidDel="00066C63">
          <w:rPr>
            <w:b w:val="0"/>
          </w:rPr>
          <w:delText>Note</w:delText>
        </w:r>
        <w:r w:rsidDel="00066C63">
          <w:delText xml:space="preserve">: </w:delText>
        </w:r>
        <w:r w:rsidRPr="008562AA" w:rsidDel="00066C63">
          <w:delText xml:space="preserve">Hover the cursor over the icons in the horizontal and vertical navigation bars to identify tools for viewing multiple pages, printing the report and saving the file </w:delText>
        </w:r>
        <w:r w:rsidR="00D54457" w:rsidRPr="008562AA" w:rsidDel="00066C63">
          <w:delText>to your</w:delText>
        </w:r>
        <w:r w:rsidRPr="008562AA" w:rsidDel="00066C63">
          <w:delText xml:space="preserve"> desktop. </w:delText>
        </w:r>
      </w:del>
    </w:p>
    <w:p w14:paraId="320FED2E" w14:textId="6860145C" w:rsidR="00D43660" w:rsidDel="00066C63" w:rsidRDefault="00467DFD">
      <w:pPr>
        <w:pStyle w:val="Heading1"/>
        <w:rPr>
          <w:del w:id="1868" w:author="Sayali Dev" w:date="2018-01-18T15:33:00Z"/>
        </w:rPr>
        <w:pPrChange w:id="1869" w:author="Sayali Dev" w:date="2018-01-18T15:33:00Z">
          <w:pPr>
            <w:pStyle w:val="Heading3"/>
          </w:pPr>
        </w:pPrChange>
      </w:pPr>
      <w:del w:id="1870" w:author="Sayali Dev" w:date="2018-01-18T15:33:00Z">
        <w:r w:rsidDel="00066C63">
          <w:br w:type="page"/>
        </w:r>
        <w:bookmarkStart w:id="1871" w:name="SendingShipments"/>
        <w:bookmarkStart w:id="1872" w:name="ModifyShipment"/>
        <w:bookmarkStart w:id="1873" w:name="_Toc300125731"/>
        <w:bookmarkEnd w:id="1871"/>
        <w:bookmarkEnd w:id="1872"/>
        <w:r w:rsidR="00D43660" w:rsidRPr="00AA26F9" w:rsidDel="00066C63">
          <w:delText xml:space="preserve">Modifying </w:delText>
        </w:r>
        <w:r w:rsidR="00D43660" w:rsidDel="00066C63">
          <w:delText xml:space="preserve">a </w:delText>
        </w:r>
        <w:r w:rsidR="00D43660" w:rsidRPr="00AA26F9" w:rsidDel="00066C63">
          <w:delText>Shipment</w:delText>
        </w:r>
        <w:bookmarkEnd w:id="1873"/>
      </w:del>
    </w:p>
    <w:p w14:paraId="280ABBE7" w14:textId="7CECA9F6" w:rsidR="00D43660" w:rsidDel="00066C63" w:rsidRDefault="00D43660">
      <w:pPr>
        <w:pStyle w:val="Heading1"/>
        <w:rPr>
          <w:del w:id="1874" w:author="Sayali Dev" w:date="2018-01-18T15:33:00Z"/>
        </w:rPr>
        <w:pPrChange w:id="1875" w:author="Sayali Dev" w:date="2018-01-18T15:33:00Z">
          <w:pPr/>
        </w:pPrChange>
      </w:pPr>
    </w:p>
    <w:p w14:paraId="3ED75D9E" w14:textId="7A75ECF5" w:rsidR="00D43660" w:rsidDel="00066C63" w:rsidRDefault="00D43660">
      <w:pPr>
        <w:pStyle w:val="Heading1"/>
        <w:rPr>
          <w:del w:id="1876" w:author="Sayali Dev" w:date="2018-01-18T15:33:00Z"/>
        </w:rPr>
        <w:pPrChange w:id="1877" w:author="Sayali Dev" w:date="2018-01-18T15:33:00Z">
          <w:pPr>
            <w:pStyle w:val="BodyText"/>
          </w:pPr>
        </w:pPrChange>
      </w:pPr>
      <w:del w:id="1878" w:author="Sayali Dev" w:date="2018-01-18T15:33:00Z">
        <w:r w:rsidRPr="00AA26F9" w:rsidDel="00066C63">
          <w:delText xml:space="preserve">To modify </w:delText>
        </w:r>
        <w:r w:rsidDel="00066C63">
          <w:delText xml:space="preserve">a </w:delText>
        </w:r>
        <w:r w:rsidRPr="00AA26F9" w:rsidDel="00066C63">
          <w:delText>shipment</w:delText>
        </w:r>
        <w:r w:rsidR="00E35822" w:rsidDel="00066C63">
          <w:rPr>
            <w:lang w:val="en-US"/>
          </w:rPr>
          <w:delText xml:space="preserve"> of collected </w:delText>
        </w:r>
        <w:r w:rsidR="00F56068" w:rsidDel="00066C63">
          <w:rPr>
            <w:lang w:val="en-US"/>
          </w:rPr>
          <w:delText>biospecimen</w:delText>
        </w:r>
        <w:r w:rsidR="0048028B" w:rsidDel="00066C63">
          <w:rPr>
            <w:lang w:val="en-US"/>
          </w:rPr>
          <w:delText>s</w:delText>
        </w:r>
        <w:r w:rsidR="00F56068" w:rsidDel="00066C63">
          <w:rPr>
            <w:lang w:val="en-US"/>
          </w:rPr>
          <w:delText xml:space="preserve"> </w:delText>
        </w:r>
        <w:r w:rsidR="00E35822" w:rsidDel="00066C63">
          <w:rPr>
            <w:lang w:val="en-US"/>
          </w:rPr>
          <w:delText>before sending it</w:delText>
        </w:r>
        <w:r w:rsidDel="00066C63">
          <w:delText>:</w:delText>
        </w:r>
      </w:del>
    </w:p>
    <w:p w14:paraId="672F41ED" w14:textId="25B09A8E" w:rsidR="00D43660" w:rsidRPr="00F56068" w:rsidDel="00066C63" w:rsidRDefault="00D43660">
      <w:pPr>
        <w:pStyle w:val="Heading1"/>
        <w:rPr>
          <w:del w:id="1879" w:author="Sayali Dev" w:date="2018-01-18T15:33:00Z"/>
          <w:lang w:val="en-US"/>
        </w:rPr>
        <w:pPrChange w:id="1880" w:author="Sayali Dev" w:date="2018-01-18T15:33:00Z">
          <w:pPr>
            <w:pStyle w:val="BodyText"/>
          </w:pPr>
        </w:pPrChange>
      </w:pPr>
      <w:del w:id="1881" w:author="Sayali Dev" w:date="2018-01-18T15:33:00Z">
        <w:r w:rsidRPr="00AA26F9" w:rsidDel="00066C63">
          <w:delText xml:space="preserve"> </w:delText>
        </w:r>
      </w:del>
    </w:p>
    <w:p w14:paraId="1B00FE89" w14:textId="4506422F" w:rsidR="00D43660" w:rsidDel="00066C63" w:rsidRDefault="00D43660">
      <w:pPr>
        <w:pStyle w:val="Heading1"/>
        <w:rPr>
          <w:del w:id="1882" w:author="Sayali Dev" w:date="2018-01-18T15:33:00Z"/>
        </w:rPr>
        <w:pPrChange w:id="1883" w:author="Sayali Dev" w:date="2018-01-18T15:33:00Z">
          <w:pPr>
            <w:numPr>
              <w:numId w:val="24"/>
            </w:numPr>
            <w:ind w:left="720" w:hanging="360"/>
          </w:pPr>
        </w:pPrChange>
      </w:pPr>
      <w:del w:id="1884" w:author="Sayali Dev" w:date="2018-01-18T15:33:00Z">
        <w:r w:rsidDel="00066C63">
          <w:delText xml:space="preserve">Point to the arrow of the </w:delText>
        </w:r>
        <w:r w:rsidRPr="00F2157D" w:rsidDel="00066C63">
          <w:rPr>
            <w:b w:val="0"/>
          </w:rPr>
          <w:delText>BMS</w:delText>
        </w:r>
        <w:r w:rsidDel="00066C63">
          <w:delText xml:space="preserve"> tab, and then click </w:delText>
        </w:r>
        <w:r w:rsidRPr="00FF2F16" w:rsidDel="00066C63">
          <w:rPr>
            <w:b w:val="0"/>
          </w:rPr>
          <w:delText>Shipments</w:delText>
        </w:r>
        <w:r w:rsidRPr="00FF2F16" w:rsidDel="00066C63">
          <w:delText xml:space="preserve">. </w:delText>
        </w:r>
      </w:del>
    </w:p>
    <w:p w14:paraId="103194A8" w14:textId="7BFFB78D" w:rsidR="00D43660" w:rsidDel="00066C63" w:rsidRDefault="00D43660">
      <w:pPr>
        <w:pStyle w:val="Heading1"/>
        <w:rPr>
          <w:del w:id="1885" w:author="Sayali Dev" w:date="2018-01-18T15:33:00Z"/>
        </w:rPr>
        <w:pPrChange w:id="1886" w:author="Sayali Dev" w:date="2018-01-18T15:33:00Z">
          <w:pPr>
            <w:pStyle w:val="BodyText"/>
            <w:ind w:left="720"/>
          </w:pPr>
        </w:pPrChange>
      </w:pPr>
      <w:del w:id="1887" w:author="Sayali Dev" w:date="2018-01-18T15:33:00Z">
        <w:r w:rsidDel="00066C63">
          <w:delText xml:space="preserve">The </w:delText>
        </w:r>
        <w:r w:rsidR="00DF0EF0" w:rsidDel="00066C63">
          <w:rPr>
            <w:b w:val="0"/>
          </w:rPr>
          <w:delText>Shipment S</w:delText>
        </w:r>
        <w:r w:rsidRPr="00DF0EF0" w:rsidDel="00066C63">
          <w:rPr>
            <w:b w:val="0"/>
          </w:rPr>
          <w:delText>earch</w:delText>
        </w:r>
        <w:r w:rsidDel="00066C63">
          <w:delText xml:space="preserve"> page appears.</w:delText>
        </w:r>
      </w:del>
    </w:p>
    <w:p w14:paraId="59209E10" w14:textId="1C31A0EC" w:rsidR="00D43660" w:rsidDel="00066C63" w:rsidRDefault="00D43660">
      <w:pPr>
        <w:pStyle w:val="Heading1"/>
        <w:rPr>
          <w:del w:id="1888" w:author="Sayali Dev" w:date="2018-01-18T15:33:00Z"/>
        </w:rPr>
        <w:pPrChange w:id="1889" w:author="Sayali Dev" w:date="2018-01-18T15:33:00Z">
          <w:pPr>
            <w:pStyle w:val="BodyText"/>
          </w:pPr>
        </w:pPrChange>
      </w:pPr>
    </w:p>
    <w:p w14:paraId="535CAC05" w14:textId="635AA7C9" w:rsidR="00D43660" w:rsidRPr="00FF2F16" w:rsidDel="00066C63" w:rsidRDefault="00D43660">
      <w:pPr>
        <w:pStyle w:val="Heading1"/>
        <w:rPr>
          <w:del w:id="1890" w:author="Sayali Dev" w:date="2018-01-18T15:33:00Z"/>
        </w:rPr>
        <w:pPrChange w:id="1891" w:author="Sayali Dev" w:date="2018-01-18T15:33:00Z">
          <w:pPr>
            <w:numPr>
              <w:numId w:val="24"/>
            </w:numPr>
            <w:ind w:left="720" w:hanging="360"/>
          </w:pPr>
        </w:pPrChange>
      </w:pPr>
      <w:del w:id="1892" w:author="Sayali Dev" w:date="2018-01-18T15:33:00Z">
        <w:r w:rsidRPr="00FF2F16" w:rsidDel="00066C63">
          <w:delText xml:space="preserve">Click </w:delText>
        </w:r>
        <w:r w:rsidRPr="0064347F" w:rsidDel="00066C63">
          <w:rPr>
            <w:b w:val="0"/>
          </w:rPr>
          <w:delText>SEARCH</w:delText>
        </w:r>
        <w:r w:rsidRPr="00FF2F16" w:rsidDel="00066C63">
          <w:delText xml:space="preserve">. </w:delText>
        </w:r>
      </w:del>
    </w:p>
    <w:p w14:paraId="25401E59" w14:textId="27E3A908" w:rsidR="00D43660" w:rsidRPr="0064347F" w:rsidDel="00066C63" w:rsidRDefault="00D43660">
      <w:pPr>
        <w:pStyle w:val="Heading1"/>
        <w:rPr>
          <w:del w:id="1893" w:author="Sayali Dev" w:date="2018-01-18T15:33:00Z"/>
        </w:rPr>
        <w:pPrChange w:id="1894" w:author="Sayali Dev" w:date="2018-01-18T15:33:00Z">
          <w:pPr>
            <w:pStyle w:val="BodyText"/>
            <w:ind w:left="720"/>
          </w:pPr>
        </w:pPrChange>
      </w:pPr>
      <w:del w:id="1895" w:author="Sayali Dev" w:date="2018-01-18T15:33:00Z">
        <w:r w:rsidRPr="0064347F" w:rsidDel="00066C63">
          <w:delText xml:space="preserve">The shipment search page displays a list of shipments. </w:delText>
        </w:r>
      </w:del>
    </w:p>
    <w:p w14:paraId="27D910B4" w14:textId="63D857AB" w:rsidR="00D43660" w:rsidRPr="0064347F" w:rsidDel="00066C63" w:rsidRDefault="00D43660">
      <w:pPr>
        <w:pStyle w:val="Heading1"/>
        <w:rPr>
          <w:del w:id="1896" w:author="Sayali Dev" w:date="2018-01-18T15:33:00Z"/>
        </w:rPr>
        <w:pPrChange w:id="1897" w:author="Sayali Dev" w:date="2018-01-18T15:33:00Z">
          <w:pPr>
            <w:pStyle w:val="BodyText"/>
          </w:pPr>
        </w:pPrChange>
      </w:pPr>
    </w:p>
    <w:p w14:paraId="4D629119" w14:textId="1AF4A5D8" w:rsidR="00D43660" w:rsidRPr="0064347F" w:rsidDel="00066C63" w:rsidRDefault="00D43660">
      <w:pPr>
        <w:pStyle w:val="Heading1"/>
        <w:rPr>
          <w:del w:id="1898" w:author="Sayali Dev" w:date="2018-01-18T15:33:00Z"/>
        </w:rPr>
        <w:pPrChange w:id="1899" w:author="Sayali Dev" w:date="2018-01-18T15:33:00Z">
          <w:pPr>
            <w:pStyle w:val="BodyText"/>
            <w:numPr>
              <w:numId w:val="24"/>
            </w:numPr>
            <w:ind w:left="720" w:hanging="360"/>
          </w:pPr>
        </w:pPrChange>
      </w:pPr>
      <w:del w:id="1900" w:author="Sayali Dev" w:date="2018-01-18T15:33:00Z">
        <w:r w:rsidRPr="0064347F" w:rsidDel="00066C63">
          <w:delText xml:space="preserve">Click </w:delText>
        </w:r>
        <w:r w:rsidDel="00066C63">
          <w:delText xml:space="preserve">the row of the shipment that you want to modify. </w:delText>
        </w:r>
      </w:del>
    </w:p>
    <w:p w14:paraId="59653F67" w14:textId="2FA856CF" w:rsidR="00D43660" w:rsidRPr="00AA26F9" w:rsidDel="00066C63" w:rsidRDefault="00D43660">
      <w:pPr>
        <w:pStyle w:val="Heading1"/>
        <w:rPr>
          <w:del w:id="1901" w:author="Sayali Dev" w:date="2018-01-18T15:33:00Z"/>
        </w:rPr>
        <w:pPrChange w:id="1902" w:author="Sayali Dev" w:date="2018-01-18T15:33:00Z">
          <w:pPr>
            <w:pStyle w:val="BodyText"/>
            <w:ind w:left="720"/>
          </w:pPr>
        </w:pPrChange>
      </w:pPr>
      <w:del w:id="1903" w:author="Sayali Dev" w:date="2018-01-18T15:33:00Z">
        <w:r w:rsidRPr="0064347F" w:rsidDel="00066C63">
          <w:delText xml:space="preserve">The </w:delText>
        </w:r>
        <w:r w:rsidRPr="0064347F" w:rsidDel="00066C63">
          <w:rPr>
            <w:b w:val="0"/>
          </w:rPr>
          <w:delText>View Shipment</w:delText>
        </w:r>
        <w:r w:rsidRPr="0064347F" w:rsidDel="00066C63">
          <w:delText xml:space="preserve"> page appears. </w:delText>
        </w:r>
        <w:r w:rsidDel="00066C63">
          <w:br/>
        </w:r>
      </w:del>
    </w:p>
    <w:p w14:paraId="1C3E2BA9" w14:textId="5F3EFDF9" w:rsidR="00D43660" w:rsidDel="00066C63" w:rsidRDefault="00D43660">
      <w:pPr>
        <w:pStyle w:val="Heading1"/>
        <w:rPr>
          <w:del w:id="1904" w:author="Sayali Dev" w:date="2018-01-18T15:33:00Z"/>
        </w:rPr>
        <w:pPrChange w:id="1905" w:author="Sayali Dev" w:date="2018-01-18T15:33:00Z">
          <w:pPr>
            <w:pStyle w:val="BodyText"/>
            <w:numPr>
              <w:numId w:val="24"/>
            </w:numPr>
            <w:ind w:left="720" w:hanging="360"/>
          </w:pPr>
        </w:pPrChange>
      </w:pPr>
      <w:del w:id="1906" w:author="Sayali Dev" w:date="2018-01-18T15:33:00Z">
        <w:r w:rsidRPr="00AA26F9" w:rsidDel="00066C63">
          <w:delText xml:space="preserve">Click </w:delText>
        </w:r>
        <w:r w:rsidRPr="00AA26F9" w:rsidDel="00066C63">
          <w:rPr>
            <w:b w:val="0"/>
            <w:caps/>
          </w:rPr>
          <w:delText>Modify</w:delText>
        </w:r>
        <w:r w:rsidRPr="00AA26F9" w:rsidDel="00066C63">
          <w:delText xml:space="preserve">. </w:delText>
        </w:r>
      </w:del>
    </w:p>
    <w:p w14:paraId="181DB2B0" w14:textId="30EA34B2" w:rsidR="00D43660" w:rsidDel="00066C63" w:rsidRDefault="00D43660">
      <w:pPr>
        <w:pStyle w:val="Heading1"/>
        <w:rPr>
          <w:del w:id="1907" w:author="Sayali Dev" w:date="2018-01-18T15:33:00Z"/>
        </w:rPr>
        <w:pPrChange w:id="1908" w:author="Sayali Dev" w:date="2018-01-18T15:33:00Z">
          <w:pPr>
            <w:pStyle w:val="BodyText"/>
            <w:ind w:firstLine="720"/>
          </w:pPr>
        </w:pPrChange>
      </w:pPr>
      <w:del w:id="1909" w:author="Sayali Dev" w:date="2018-01-18T15:33:00Z">
        <w:r w:rsidRPr="00AA26F9" w:rsidDel="00066C63">
          <w:delText xml:space="preserve">The </w:delText>
        </w:r>
        <w:r w:rsidRPr="0054699C" w:rsidDel="00066C63">
          <w:rPr>
            <w:b w:val="0"/>
          </w:rPr>
          <w:delText>Modify Shipment</w:delText>
        </w:r>
        <w:r w:rsidDel="00066C63">
          <w:delText xml:space="preserve"> page appears</w:delText>
        </w:r>
        <w:r w:rsidRPr="00AA26F9" w:rsidDel="00066C63">
          <w:delText xml:space="preserve">. </w:delText>
        </w:r>
      </w:del>
    </w:p>
    <w:p w14:paraId="465CB792" w14:textId="23F45094" w:rsidR="00D43660" w:rsidDel="00066C63" w:rsidRDefault="00D43660">
      <w:pPr>
        <w:pStyle w:val="Heading1"/>
        <w:rPr>
          <w:del w:id="1910" w:author="Sayali Dev" w:date="2018-01-18T15:33:00Z"/>
        </w:rPr>
        <w:pPrChange w:id="1911" w:author="Sayali Dev" w:date="2018-01-18T15:33:00Z">
          <w:pPr>
            <w:pStyle w:val="BodyText"/>
          </w:pPr>
        </w:pPrChange>
      </w:pPr>
    </w:p>
    <w:p w14:paraId="6DFB2744" w14:textId="73714AFD" w:rsidR="00D43660" w:rsidDel="00066C63" w:rsidRDefault="002578BB">
      <w:pPr>
        <w:pStyle w:val="Heading1"/>
        <w:rPr>
          <w:del w:id="1912" w:author="Sayali Dev" w:date="2018-01-18T15:33:00Z"/>
        </w:rPr>
        <w:pPrChange w:id="1913" w:author="Sayali Dev" w:date="2018-01-18T15:33:00Z">
          <w:pPr>
            <w:pStyle w:val="BodyText"/>
            <w:ind w:left="450"/>
          </w:pPr>
        </w:pPrChange>
      </w:pPr>
      <w:del w:id="1914" w:author="Sayali Dev" w:date="2018-01-18T15:33:00Z">
        <w:r w:rsidDel="00066C63">
          <w:rPr>
            <w:b w:val="0"/>
            <w:noProof/>
          </w:rPr>
          <w:drawing>
            <wp:inline distT="0" distB="0" distL="0" distR="0" wp14:anchorId="7FC218F4" wp14:editId="540FF7A3">
              <wp:extent cx="6191250" cy="5400675"/>
              <wp:effectExtent l="19050" t="19050" r="19050" b="285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191250" cy="5400675"/>
                      </a:xfrm>
                      <a:prstGeom prst="rect">
                        <a:avLst/>
                      </a:prstGeom>
                      <a:noFill/>
                      <a:ln w="3175">
                        <a:solidFill>
                          <a:schemeClr val="tx1"/>
                        </a:solidFill>
                      </a:ln>
                    </pic:spPr>
                  </pic:pic>
                </a:graphicData>
              </a:graphic>
            </wp:inline>
          </w:drawing>
        </w:r>
      </w:del>
    </w:p>
    <w:p w14:paraId="571E43A1" w14:textId="4BF01BC8" w:rsidR="00AB53F1" w:rsidDel="00066C63" w:rsidRDefault="00AB53F1">
      <w:pPr>
        <w:pStyle w:val="Heading1"/>
        <w:rPr>
          <w:del w:id="1915" w:author="Sayali Dev" w:date="2018-01-18T15:33:00Z"/>
        </w:rPr>
        <w:pPrChange w:id="1916" w:author="Sayali Dev" w:date="2018-01-18T15:33:00Z">
          <w:pPr>
            <w:pStyle w:val="BodyText"/>
          </w:pPr>
        </w:pPrChange>
      </w:pPr>
    </w:p>
    <w:p w14:paraId="3F154EEE" w14:textId="71BB10B9" w:rsidR="00F56068" w:rsidDel="00066C63" w:rsidRDefault="00E624A7">
      <w:pPr>
        <w:pStyle w:val="Heading1"/>
        <w:rPr>
          <w:del w:id="1917" w:author="Sayali Dev" w:date="2018-01-18T15:33:00Z"/>
        </w:rPr>
        <w:pPrChange w:id="1918" w:author="Sayali Dev" w:date="2018-01-18T15:33:00Z">
          <w:pPr>
            <w:pStyle w:val="BodyText"/>
            <w:numPr>
              <w:numId w:val="53"/>
            </w:numPr>
            <w:ind w:left="810" w:hanging="360"/>
          </w:pPr>
        </w:pPrChange>
      </w:pPr>
      <w:del w:id="1919" w:author="Sayali Dev" w:date="2018-01-18T15:33:00Z">
        <w:r w:rsidDel="00066C63">
          <w:rPr>
            <w:lang w:val="en-US"/>
          </w:rPr>
          <w:delText xml:space="preserve">Make changes to the </w:delText>
        </w:r>
        <w:r w:rsidRPr="00E624A7" w:rsidDel="00066C63">
          <w:rPr>
            <w:b w:val="0"/>
            <w:lang w:val="en-US"/>
          </w:rPr>
          <w:delText>To Location</w:delText>
        </w:r>
        <w:r w:rsidDel="00066C63">
          <w:rPr>
            <w:lang w:val="en-US"/>
          </w:rPr>
          <w:delText xml:space="preserve">, </w:delText>
        </w:r>
        <w:r w:rsidRPr="00E624A7" w:rsidDel="00066C63">
          <w:rPr>
            <w:b w:val="0"/>
            <w:lang w:val="en-US"/>
          </w:rPr>
          <w:delText>Sh</w:delText>
        </w:r>
        <w:r w:rsidR="00FA318B" w:rsidDel="00066C63">
          <w:rPr>
            <w:b w:val="0"/>
            <w:lang w:val="en-US"/>
          </w:rPr>
          <w:delText>i</w:delText>
        </w:r>
        <w:r w:rsidRPr="00E624A7" w:rsidDel="00066C63">
          <w:rPr>
            <w:b w:val="0"/>
            <w:lang w:val="en-US"/>
          </w:rPr>
          <w:delText>pment Type</w:delText>
        </w:r>
        <w:r w:rsidDel="00066C63">
          <w:rPr>
            <w:lang w:val="en-US"/>
          </w:rPr>
          <w:delText xml:space="preserve"> and </w:delText>
        </w:r>
        <w:r w:rsidRPr="00E624A7" w:rsidDel="00066C63">
          <w:rPr>
            <w:b w:val="0"/>
            <w:lang w:val="en-US"/>
          </w:rPr>
          <w:delText>Contact Details</w:delText>
        </w:r>
        <w:r w:rsidR="004F6993" w:rsidRPr="004F6993" w:rsidDel="00066C63">
          <w:rPr>
            <w:lang w:val="en-US"/>
          </w:rPr>
          <w:delText xml:space="preserve"> fields</w:delText>
        </w:r>
        <w:r w:rsidDel="00066C63">
          <w:rPr>
            <w:lang w:val="en-US"/>
          </w:rPr>
          <w:delText>, as needed.</w:delText>
        </w:r>
        <w:r w:rsidDel="00066C63">
          <w:rPr>
            <w:lang w:val="en-US"/>
          </w:rPr>
          <w:br/>
        </w:r>
      </w:del>
    </w:p>
    <w:p w14:paraId="237B2F54" w14:textId="3EBC134B" w:rsidR="00E624A7" w:rsidDel="00066C63" w:rsidRDefault="00E624A7">
      <w:pPr>
        <w:pStyle w:val="Heading1"/>
        <w:rPr>
          <w:del w:id="1920" w:author="Sayali Dev" w:date="2018-01-18T15:33:00Z"/>
        </w:rPr>
        <w:pPrChange w:id="1921" w:author="Sayali Dev" w:date="2018-01-18T15:33:00Z">
          <w:pPr>
            <w:pStyle w:val="BodyText"/>
            <w:numPr>
              <w:numId w:val="53"/>
            </w:numPr>
            <w:ind w:left="810" w:hanging="360"/>
          </w:pPr>
        </w:pPrChange>
      </w:pPr>
      <w:del w:id="1922" w:author="Sayali Dev" w:date="2018-01-18T15:33:00Z">
        <w:r w:rsidDel="00066C63">
          <w:delText xml:space="preserve">To add a collected </w:delText>
        </w:r>
        <w:r w:rsidDel="00066C63">
          <w:rPr>
            <w:lang w:val="en-US"/>
          </w:rPr>
          <w:delText>biospecimen</w:delText>
        </w:r>
        <w:r w:rsidDel="00066C63">
          <w:delText xml:space="preserve"> to the shipment with an identifier that is not currently in the system:</w:delText>
        </w:r>
      </w:del>
    </w:p>
    <w:p w14:paraId="47D36BC1" w14:textId="503D04D4" w:rsidR="00942F52" w:rsidDel="00066C63" w:rsidRDefault="00942F52">
      <w:pPr>
        <w:pStyle w:val="Heading1"/>
        <w:rPr>
          <w:del w:id="1923" w:author="Sayali Dev" w:date="2018-01-18T15:33:00Z"/>
        </w:rPr>
        <w:pPrChange w:id="1924" w:author="Sayali Dev" w:date="2018-01-18T15:33:00Z">
          <w:pPr>
            <w:pStyle w:val="BodyText"/>
          </w:pPr>
        </w:pPrChange>
      </w:pPr>
    </w:p>
    <w:p w14:paraId="14D99479" w14:textId="2D52DCF4" w:rsidR="00E624A7" w:rsidDel="00066C63" w:rsidRDefault="00E624A7">
      <w:pPr>
        <w:pStyle w:val="Heading1"/>
        <w:rPr>
          <w:del w:id="1925" w:author="Sayali Dev" w:date="2018-01-18T15:33:00Z"/>
        </w:rPr>
        <w:pPrChange w:id="1926" w:author="Sayali Dev" w:date="2018-01-18T15:33:00Z">
          <w:pPr>
            <w:numPr>
              <w:numId w:val="54"/>
            </w:numPr>
            <w:ind w:left="1440" w:hanging="360"/>
          </w:pPr>
        </w:pPrChange>
      </w:pPr>
      <w:del w:id="1927" w:author="Sayali Dev" w:date="2018-01-18T15:33:00Z">
        <w:r w:rsidDel="00066C63">
          <w:delText xml:space="preserve">In the </w:delText>
        </w:r>
        <w:r w:rsidRPr="002E3A75" w:rsidDel="00066C63">
          <w:rPr>
            <w:b w:val="0"/>
          </w:rPr>
          <w:delText>Identifier</w:delText>
        </w:r>
        <w:r w:rsidDel="00066C63">
          <w:delText xml:space="preserve"> box, type appropriate identifier and click </w:delText>
        </w:r>
        <w:r w:rsidRPr="001A2ACE" w:rsidDel="00066C63">
          <w:rPr>
            <w:b w:val="0"/>
          </w:rPr>
          <w:delText>ADD</w:delText>
        </w:r>
        <w:r w:rsidDel="00066C63">
          <w:delText xml:space="preserve">. </w:delText>
        </w:r>
      </w:del>
    </w:p>
    <w:p w14:paraId="7A2192C3" w14:textId="0F7B5835" w:rsidR="00E624A7" w:rsidDel="00066C63" w:rsidRDefault="00E624A7">
      <w:pPr>
        <w:pStyle w:val="Heading1"/>
        <w:rPr>
          <w:del w:id="1928" w:author="Sayali Dev" w:date="2018-01-18T15:33:00Z"/>
        </w:rPr>
        <w:pPrChange w:id="1929" w:author="Sayali Dev" w:date="2018-01-18T15:33:00Z">
          <w:pPr>
            <w:ind w:left="1440"/>
          </w:pPr>
        </w:pPrChange>
      </w:pPr>
      <w:del w:id="1930" w:author="Sayali Dev" w:date="2018-01-18T15:33:00Z">
        <w:r w:rsidDel="00066C63">
          <w:delText xml:space="preserve">The </w:delText>
        </w:r>
        <w:r w:rsidRPr="002E3A75" w:rsidDel="00066C63">
          <w:rPr>
            <w:b w:val="0"/>
          </w:rPr>
          <w:delText>Create Inventory</w:delText>
        </w:r>
        <w:r w:rsidDel="00066C63">
          <w:delText xml:space="preserve"> window appears.</w:delText>
        </w:r>
      </w:del>
    </w:p>
    <w:p w14:paraId="75083481" w14:textId="09F3AE6B" w:rsidR="00E624A7" w:rsidDel="00066C63" w:rsidRDefault="00E624A7">
      <w:pPr>
        <w:pStyle w:val="Heading1"/>
        <w:rPr>
          <w:del w:id="1931" w:author="Sayali Dev" w:date="2018-01-18T15:33:00Z"/>
        </w:rPr>
        <w:pPrChange w:id="1932" w:author="Sayali Dev" w:date="2018-01-18T15:33:00Z">
          <w:pPr>
            <w:ind w:left="1440"/>
          </w:pPr>
        </w:pPrChange>
      </w:pPr>
    </w:p>
    <w:p w14:paraId="56D327D5" w14:textId="56DC531B" w:rsidR="00E624A7" w:rsidDel="00066C63" w:rsidRDefault="00E624A7">
      <w:pPr>
        <w:pStyle w:val="Heading1"/>
        <w:rPr>
          <w:del w:id="1933" w:author="Sayali Dev" w:date="2018-01-18T15:33:00Z"/>
        </w:rPr>
        <w:pPrChange w:id="1934" w:author="Sayali Dev" w:date="2018-01-18T15:33:00Z">
          <w:pPr>
            <w:pStyle w:val="BodyText"/>
            <w:numPr>
              <w:numId w:val="55"/>
            </w:numPr>
            <w:ind w:left="1440" w:hanging="360"/>
          </w:pPr>
        </w:pPrChange>
      </w:pPr>
      <w:del w:id="1935" w:author="Sayali Dev" w:date="2018-01-18T15:33:00Z">
        <w:r w:rsidDel="00066C63">
          <w:delText>Enter appropriate information in each field</w:delText>
        </w:r>
        <w:r w:rsidR="00C81BBA" w:rsidRPr="00C81BBA" w:rsidDel="00066C63">
          <w:rPr>
            <w:lang w:val="en-US"/>
          </w:rPr>
          <w:delText xml:space="preserve"> in the pop-up.</w:delText>
        </w:r>
      </w:del>
    </w:p>
    <w:p w14:paraId="7DABF0AA" w14:textId="5D6D0B73" w:rsidR="00E624A7" w:rsidDel="00066C63" w:rsidRDefault="00E624A7">
      <w:pPr>
        <w:pStyle w:val="Heading1"/>
        <w:rPr>
          <w:del w:id="1936" w:author="Sayali Dev" w:date="2018-01-18T15:33:00Z"/>
        </w:rPr>
        <w:pPrChange w:id="1937" w:author="Sayali Dev" w:date="2018-01-18T15:33:00Z">
          <w:pPr>
            <w:ind w:left="1440"/>
          </w:pPr>
        </w:pPrChange>
      </w:pPr>
    </w:p>
    <w:p w14:paraId="483CA53D" w14:textId="5B3D2799" w:rsidR="00E624A7" w:rsidDel="00066C63" w:rsidRDefault="00E624A7">
      <w:pPr>
        <w:pStyle w:val="Heading1"/>
        <w:rPr>
          <w:del w:id="1938" w:author="Sayali Dev" w:date="2018-01-18T15:33:00Z"/>
        </w:rPr>
        <w:pPrChange w:id="1939" w:author="Sayali Dev" w:date="2018-01-18T15:33:00Z">
          <w:pPr>
            <w:numPr>
              <w:numId w:val="56"/>
            </w:numPr>
            <w:ind w:left="1440" w:hanging="360"/>
          </w:pPr>
        </w:pPrChange>
      </w:pPr>
      <w:del w:id="1940" w:author="Sayali Dev" w:date="2018-01-18T15:33:00Z">
        <w:r w:rsidDel="00066C63">
          <w:delText xml:space="preserve">Click </w:delText>
        </w:r>
        <w:r w:rsidRPr="002E3A75" w:rsidDel="00066C63">
          <w:rPr>
            <w:b w:val="0"/>
          </w:rPr>
          <w:delText>SAVE</w:delText>
        </w:r>
        <w:r w:rsidDel="00066C63">
          <w:delText xml:space="preserve">. </w:delText>
        </w:r>
      </w:del>
    </w:p>
    <w:p w14:paraId="599BFC2F" w14:textId="5424F651" w:rsidR="00E624A7" w:rsidDel="00066C63" w:rsidRDefault="00E624A7">
      <w:pPr>
        <w:pStyle w:val="Heading1"/>
        <w:rPr>
          <w:del w:id="1941" w:author="Sayali Dev" w:date="2018-01-18T15:33:00Z"/>
        </w:rPr>
        <w:pPrChange w:id="1942" w:author="Sayali Dev" w:date="2018-01-18T15:33:00Z">
          <w:pPr>
            <w:ind w:left="1440"/>
          </w:pPr>
        </w:pPrChange>
      </w:pPr>
      <w:del w:id="1943" w:author="Sayali Dev" w:date="2018-01-18T15:33:00Z">
        <w:r w:rsidDel="00066C63">
          <w:delText xml:space="preserve">The biospecimen appears in the shipment cart. </w:delText>
        </w:r>
      </w:del>
    </w:p>
    <w:p w14:paraId="50268DE9" w14:textId="290A642F" w:rsidR="00E624A7" w:rsidRPr="001A5612" w:rsidDel="00066C63" w:rsidRDefault="00E624A7">
      <w:pPr>
        <w:pStyle w:val="Heading1"/>
        <w:rPr>
          <w:del w:id="1944" w:author="Sayali Dev" w:date="2018-01-18T15:33:00Z"/>
        </w:rPr>
        <w:pPrChange w:id="1945" w:author="Sayali Dev" w:date="2018-01-18T15:33:00Z">
          <w:pPr>
            <w:ind w:right="540"/>
          </w:pPr>
        </w:pPrChange>
      </w:pPr>
    </w:p>
    <w:p w14:paraId="721F00A1" w14:textId="6AB97CD2" w:rsidR="00E624A7" w:rsidRPr="00C60C22" w:rsidDel="00066C63" w:rsidRDefault="00E624A7">
      <w:pPr>
        <w:pStyle w:val="Heading1"/>
        <w:rPr>
          <w:del w:id="1946" w:author="Sayali Dev" w:date="2018-01-18T15:33:00Z"/>
        </w:rPr>
        <w:pPrChange w:id="1947" w:author="Sayali Dev" w:date="2018-01-18T15:33:00Z">
          <w:pPr>
            <w:numPr>
              <w:numId w:val="58"/>
            </w:numPr>
            <w:ind w:left="810" w:hanging="360"/>
          </w:pPr>
        </w:pPrChange>
      </w:pPr>
      <w:del w:id="1948" w:author="Sayali Dev" w:date="2018-01-18T15:33:00Z">
        <w:r w:rsidRPr="00C60C22" w:rsidDel="00066C63">
          <w:delText xml:space="preserve">To delete a </w:delText>
        </w:r>
        <w:r w:rsidDel="00066C63">
          <w:delText>biospecimen</w:delText>
        </w:r>
        <w:r w:rsidRPr="00C60C22" w:rsidDel="00066C63">
          <w:delText xml:space="preserve"> from the </w:delText>
        </w:r>
        <w:r w:rsidRPr="00253F4A" w:rsidDel="00066C63">
          <w:delText>shipment cart</w:delText>
        </w:r>
        <w:r w:rsidRPr="00C60C22" w:rsidDel="00066C63">
          <w:delText>:</w:delText>
        </w:r>
      </w:del>
    </w:p>
    <w:p w14:paraId="2A680A4A" w14:textId="7995B645" w:rsidR="00E624A7" w:rsidDel="00066C63" w:rsidRDefault="00E624A7">
      <w:pPr>
        <w:pStyle w:val="Heading1"/>
        <w:rPr>
          <w:del w:id="1949" w:author="Sayali Dev" w:date="2018-01-18T15:33:00Z"/>
        </w:rPr>
        <w:pPrChange w:id="1950" w:author="Sayali Dev" w:date="2018-01-18T15:33:00Z">
          <w:pPr>
            <w:numPr>
              <w:numId w:val="57"/>
            </w:numPr>
            <w:ind w:left="1440" w:hanging="360"/>
          </w:pPr>
        </w:pPrChange>
      </w:pPr>
      <w:del w:id="1951" w:author="Sayali Dev" w:date="2018-01-18T15:33:00Z">
        <w:r w:rsidRPr="00C60C22" w:rsidDel="00066C63">
          <w:delText xml:space="preserve">Click the trash can icon </w:delText>
        </w:r>
        <w:r w:rsidR="002578BB" w:rsidRPr="00C60C22" w:rsidDel="00066C63">
          <w:rPr>
            <w:b w:val="0"/>
            <w:noProof/>
          </w:rPr>
          <w:drawing>
            <wp:inline distT="0" distB="0" distL="0" distR="0" wp14:anchorId="544436DC" wp14:editId="004518BB">
              <wp:extent cx="238125" cy="219075"/>
              <wp:effectExtent l="0" t="0" r="9525" b="9525"/>
              <wp:docPr id="25" name="Picture 25" descr="trash can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trash can icon"/>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38125" cy="219075"/>
                      </a:xfrm>
                      <a:prstGeom prst="rect">
                        <a:avLst/>
                      </a:prstGeom>
                      <a:noFill/>
                      <a:ln>
                        <a:noFill/>
                      </a:ln>
                    </pic:spPr>
                  </pic:pic>
                </a:graphicData>
              </a:graphic>
            </wp:inline>
          </w:drawing>
        </w:r>
        <w:r w:rsidRPr="00C60C22" w:rsidDel="00066C63">
          <w:delText xml:space="preserve"> for the appropriate </w:delText>
        </w:r>
        <w:r w:rsidDel="00066C63">
          <w:delText>biospecimen.</w:delText>
        </w:r>
      </w:del>
    </w:p>
    <w:p w14:paraId="745F7EA3" w14:textId="30CE92BE" w:rsidR="00E624A7" w:rsidDel="00066C63" w:rsidRDefault="00E624A7">
      <w:pPr>
        <w:pStyle w:val="Heading1"/>
        <w:rPr>
          <w:del w:id="1952" w:author="Sayali Dev" w:date="2018-01-18T15:33:00Z"/>
        </w:rPr>
        <w:pPrChange w:id="1953" w:author="Sayali Dev" w:date="2018-01-18T15:33:00Z">
          <w:pPr/>
        </w:pPrChange>
      </w:pPr>
      <w:del w:id="1954" w:author="Sayali Dev" w:date="2018-01-18T15:33:00Z">
        <w:r w:rsidDel="00066C63">
          <w:tab/>
        </w:r>
        <w:r w:rsidDel="00066C63">
          <w:tab/>
        </w:r>
        <w:r w:rsidRPr="00C60C22" w:rsidDel="00066C63">
          <w:rPr>
            <w:b w:val="0"/>
          </w:rPr>
          <w:delText>Note:</w:delText>
        </w:r>
        <w:r w:rsidRPr="00C60C22" w:rsidDel="00066C63">
          <w:delText xml:space="preserve"> To delete all </w:delText>
        </w:r>
        <w:r w:rsidDel="00066C63">
          <w:delText>biospecimen</w:delText>
        </w:r>
        <w:r w:rsidRPr="00C60C22" w:rsidDel="00066C63">
          <w:delText xml:space="preserve">s, click the </w:delText>
        </w:r>
        <w:r w:rsidDel="00066C63">
          <w:delText xml:space="preserve">trash can icon </w:delText>
        </w:r>
        <w:r w:rsidR="002578BB" w:rsidRPr="00C60C22" w:rsidDel="00066C63">
          <w:rPr>
            <w:b w:val="0"/>
            <w:noProof/>
          </w:rPr>
          <w:drawing>
            <wp:inline distT="0" distB="0" distL="0" distR="0" wp14:anchorId="57F97741" wp14:editId="44B0F185">
              <wp:extent cx="238125" cy="219075"/>
              <wp:effectExtent l="0" t="0" r="9525" b="9525"/>
              <wp:docPr id="26" name="Picture 26" descr="trash can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trash can icon"/>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38125" cy="219075"/>
                      </a:xfrm>
                      <a:prstGeom prst="rect">
                        <a:avLst/>
                      </a:prstGeom>
                      <a:noFill/>
                      <a:ln>
                        <a:noFill/>
                      </a:ln>
                    </pic:spPr>
                  </pic:pic>
                </a:graphicData>
              </a:graphic>
            </wp:inline>
          </w:drawing>
        </w:r>
        <w:r w:rsidDel="00066C63">
          <w:delText xml:space="preserve"> on the blue bar.</w:delText>
        </w:r>
      </w:del>
    </w:p>
    <w:p w14:paraId="0E8A378B" w14:textId="40627A34" w:rsidR="00E624A7" w:rsidDel="00066C63" w:rsidRDefault="00E624A7">
      <w:pPr>
        <w:pStyle w:val="Heading1"/>
        <w:rPr>
          <w:del w:id="1955" w:author="Sayali Dev" w:date="2018-01-18T15:33:00Z"/>
        </w:rPr>
        <w:pPrChange w:id="1956" w:author="Sayali Dev" w:date="2018-01-18T15:33:00Z">
          <w:pPr>
            <w:pStyle w:val="ListParagraph"/>
            <w:ind w:left="1440" w:right="540"/>
          </w:pPr>
        </w:pPrChange>
      </w:pPr>
      <w:del w:id="1957" w:author="Sayali Dev" w:date="2018-01-18T15:33:00Z">
        <w:r w:rsidDel="00066C63">
          <w:delText xml:space="preserve">A confirmation window appears. </w:delText>
        </w:r>
        <w:r w:rsidDel="00066C63">
          <w:br/>
        </w:r>
      </w:del>
    </w:p>
    <w:p w14:paraId="67817A94" w14:textId="4E0DA189" w:rsidR="00E624A7" w:rsidDel="00066C63" w:rsidRDefault="00E624A7">
      <w:pPr>
        <w:pStyle w:val="Heading1"/>
        <w:rPr>
          <w:del w:id="1958" w:author="Sayali Dev" w:date="2018-01-18T15:33:00Z"/>
        </w:rPr>
        <w:pPrChange w:id="1959" w:author="Sayali Dev" w:date="2018-01-18T15:33:00Z">
          <w:pPr>
            <w:numPr>
              <w:numId w:val="57"/>
            </w:numPr>
            <w:ind w:left="1440" w:hanging="360"/>
          </w:pPr>
        </w:pPrChange>
      </w:pPr>
      <w:del w:id="1960" w:author="Sayali Dev" w:date="2018-01-18T15:33:00Z">
        <w:r w:rsidDel="00066C63">
          <w:delText xml:space="preserve">Click </w:delText>
        </w:r>
        <w:r w:rsidRPr="00C60C22" w:rsidDel="00066C63">
          <w:rPr>
            <w:b w:val="0"/>
          </w:rPr>
          <w:delText>OK</w:delText>
        </w:r>
        <w:r w:rsidDel="00066C63">
          <w:delText>.</w:delText>
        </w:r>
      </w:del>
    </w:p>
    <w:p w14:paraId="6D486A9C" w14:textId="63576B8A" w:rsidR="00E624A7" w:rsidRPr="00C60C22" w:rsidDel="00066C63" w:rsidRDefault="00E624A7">
      <w:pPr>
        <w:pStyle w:val="Heading1"/>
        <w:rPr>
          <w:del w:id="1961" w:author="Sayali Dev" w:date="2018-01-18T15:33:00Z"/>
        </w:rPr>
        <w:pPrChange w:id="1962" w:author="Sayali Dev" w:date="2018-01-18T15:33:00Z">
          <w:pPr>
            <w:pStyle w:val="ListParagraph"/>
            <w:ind w:left="1440" w:right="540"/>
          </w:pPr>
        </w:pPrChange>
      </w:pPr>
      <w:del w:id="1963" w:author="Sayali Dev" w:date="2018-01-18T15:33:00Z">
        <w:r w:rsidDel="00066C63">
          <w:delText xml:space="preserve">The biospecimen is deleted. </w:delText>
        </w:r>
        <w:r w:rsidDel="00066C63">
          <w:br/>
        </w:r>
      </w:del>
    </w:p>
    <w:p w14:paraId="0E2EE3A0" w14:textId="09ACB680" w:rsidR="00E624A7" w:rsidDel="00066C63" w:rsidRDefault="00E624A7">
      <w:pPr>
        <w:pStyle w:val="Heading1"/>
        <w:rPr>
          <w:del w:id="1964" w:author="Sayali Dev" w:date="2018-01-18T15:33:00Z"/>
        </w:rPr>
        <w:pPrChange w:id="1965" w:author="Sayali Dev" w:date="2018-01-18T15:33:00Z">
          <w:pPr>
            <w:pStyle w:val="BodyText"/>
            <w:numPr>
              <w:numId w:val="59"/>
            </w:numPr>
            <w:ind w:left="720" w:hanging="360"/>
          </w:pPr>
        </w:pPrChange>
      </w:pPr>
      <w:del w:id="1966" w:author="Sayali Dev" w:date="2018-01-18T15:33:00Z">
        <w:r w:rsidRPr="00C60C22" w:rsidDel="00066C63">
          <w:delText xml:space="preserve">To add </w:delText>
        </w:r>
        <w:r w:rsidDel="00066C63">
          <w:delText xml:space="preserve">a </w:delText>
        </w:r>
        <w:r w:rsidRPr="00C60C22" w:rsidDel="00066C63">
          <w:delText xml:space="preserve">comment </w:delText>
        </w:r>
        <w:r w:rsidDel="00066C63">
          <w:delText>for</w:delText>
        </w:r>
        <w:r w:rsidRPr="00C60C22" w:rsidDel="00066C63">
          <w:delText xml:space="preserve"> </w:delText>
        </w:r>
        <w:r w:rsidDel="00066C63">
          <w:delText xml:space="preserve">a biospecimen: </w:delText>
        </w:r>
      </w:del>
    </w:p>
    <w:p w14:paraId="37DF3BD4" w14:textId="71E79DE1" w:rsidR="00E624A7" w:rsidDel="00066C63" w:rsidRDefault="00E624A7">
      <w:pPr>
        <w:pStyle w:val="Heading1"/>
        <w:rPr>
          <w:del w:id="1967" w:author="Sayali Dev" w:date="2018-01-18T15:33:00Z"/>
        </w:rPr>
        <w:pPrChange w:id="1968" w:author="Sayali Dev" w:date="2018-01-18T15:33:00Z">
          <w:pPr>
            <w:numPr>
              <w:numId w:val="60"/>
            </w:numPr>
            <w:ind w:left="1440" w:hanging="360"/>
          </w:pPr>
        </w:pPrChange>
      </w:pPr>
      <w:del w:id="1969" w:author="Sayali Dev" w:date="2018-01-18T15:33:00Z">
        <w:r w:rsidDel="00066C63">
          <w:delText xml:space="preserve">In the </w:delText>
        </w:r>
        <w:r w:rsidRPr="00BF4B7D" w:rsidDel="00066C63">
          <w:rPr>
            <w:b w:val="0"/>
          </w:rPr>
          <w:delText>Total Items</w:delText>
        </w:r>
        <w:r w:rsidDel="00066C63">
          <w:delText xml:space="preserve"> area, c</w:delText>
        </w:r>
        <w:r w:rsidRPr="00C60C22" w:rsidDel="00066C63">
          <w:delText xml:space="preserve">lick the comments icon </w:delText>
        </w:r>
        <w:r w:rsidR="002578BB" w:rsidDel="00066C63">
          <w:rPr>
            <w:b w:val="0"/>
            <w:noProof/>
          </w:rPr>
          <w:drawing>
            <wp:inline distT="0" distB="0" distL="0" distR="0" wp14:anchorId="1860D095" wp14:editId="1F527F45">
              <wp:extent cx="238125" cy="209550"/>
              <wp:effectExtent l="0" t="0" r="9525" b="0"/>
              <wp:docPr id="27" name="Picture 27" descr="comments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ments icon"/>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38125" cy="209550"/>
                      </a:xfrm>
                      <a:prstGeom prst="rect">
                        <a:avLst/>
                      </a:prstGeom>
                      <a:noFill/>
                      <a:ln>
                        <a:noFill/>
                      </a:ln>
                    </pic:spPr>
                  </pic:pic>
                </a:graphicData>
              </a:graphic>
            </wp:inline>
          </w:drawing>
        </w:r>
        <w:r w:rsidDel="00066C63">
          <w:delText xml:space="preserve"> for the appropriate biospecimen</w:delText>
        </w:r>
        <w:r w:rsidRPr="00C60C22" w:rsidDel="00066C63">
          <w:delText>.</w:delText>
        </w:r>
        <w:r w:rsidRPr="00C60C22" w:rsidDel="00066C63">
          <w:br/>
        </w:r>
        <w:r w:rsidDel="00066C63">
          <w:delText xml:space="preserve">The </w:delText>
        </w:r>
        <w:r w:rsidRPr="00D956F7" w:rsidDel="00066C63">
          <w:rPr>
            <w:b w:val="0"/>
          </w:rPr>
          <w:delText>Comments</w:delText>
        </w:r>
        <w:r w:rsidDel="00066C63">
          <w:delText xml:space="preserve"> window appears. </w:delText>
        </w:r>
      </w:del>
    </w:p>
    <w:p w14:paraId="0A071188" w14:textId="5DA0B1CE" w:rsidR="00E624A7" w:rsidRPr="00C60C22" w:rsidDel="00066C63" w:rsidRDefault="00E624A7">
      <w:pPr>
        <w:pStyle w:val="Heading1"/>
        <w:rPr>
          <w:del w:id="1970" w:author="Sayali Dev" w:date="2018-01-18T15:33:00Z"/>
        </w:rPr>
        <w:pPrChange w:id="1971" w:author="Sayali Dev" w:date="2018-01-18T15:33:00Z">
          <w:pPr>
            <w:ind w:left="720" w:firstLine="720"/>
          </w:pPr>
        </w:pPrChange>
      </w:pPr>
    </w:p>
    <w:p w14:paraId="4C3835E5" w14:textId="539D9C63" w:rsidR="00E624A7" w:rsidRPr="00D73BEF" w:rsidDel="00066C63" w:rsidRDefault="00E624A7">
      <w:pPr>
        <w:pStyle w:val="Heading1"/>
        <w:rPr>
          <w:del w:id="1972" w:author="Sayali Dev" w:date="2018-01-18T15:33:00Z"/>
        </w:rPr>
        <w:pPrChange w:id="1973" w:author="Sayali Dev" w:date="2018-01-18T15:33:00Z">
          <w:pPr>
            <w:pStyle w:val="BodyText"/>
            <w:numPr>
              <w:numId w:val="61"/>
            </w:numPr>
            <w:ind w:left="1440" w:hanging="360"/>
          </w:pPr>
        </w:pPrChange>
      </w:pPr>
      <w:del w:id="1974" w:author="Sayali Dev" w:date="2018-01-18T15:33:00Z">
        <w:r w:rsidDel="00066C63">
          <w:delText xml:space="preserve">In the </w:delText>
        </w:r>
        <w:r w:rsidRPr="00D956F7" w:rsidDel="00066C63">
          <w:rPr>
            <w:b w:val="0"/>
          </w:rPr>
          <w:delText>Comments</w:delText>
        </w:r>
        <w:r w:rsidDel="00066C63">
          <w:delText xml:space="preserve"> box, type appropriate comments for this biospecimen. </w:delText>
        </w:r>
        <w:r w:rsidDel="00066C63">
          <w:rPr>
            <w:lang w:val="en-US"/>
          </w:rPr>
          <w:br/>
        </w:r>
      </w:del>
    </w:p>
    <w:p w14:paraId="23786178" w14:textId="4D343044" w:rsidR="00E624A7" w:rsidRPr="00C60C22" w:rsidDel="00066C63" w:rsidRDefault="00E624A7">
      <w:pPr>
        <w:pStyle w:val="Heading1"/>
        <w:rPr>
          <w:del w:id="1975" w:author="Sayali Dev" w:date="2018-01-18T15:33:00Z"/>
        </w:rPr>
        <w:pPrChange w:id="1976" w:author="Sayali Dev" w:date="2018-01-18T15:33:00Z">
          <w:pPr>
            <w:pStyle w:val="BodyText"/>
            <w:numPr>
              <w:numId w:val="61"/>
            </w:numPr>
            <w:ind w:left="1440" w:hanging="360"/>
          </w:pPr>
        </w:pPrChange>
      </w:pPr>
      <w:del w:id="1977" w:author="Sayali Dev" w:date="2018-01-18T15:33:00Z">
        <w:r w:rsidDel="00066C63">
          <w:delText xml:space="preserve">Click </w:delText>
        </w:r>
        <w:r w:rsidRPr="00D73BEF" w:rsidDel="00066C63">
          <w:rPr>
            <w:b w:val="0"/>
          </w:rPr>
          <w:delText>SUBMIT</w:delText>
        </w:r>
        <w:r w:rsidDel="00066C63">
          <w:delText>.</w:delText>
        </w:r>
      </w:del>
    </w:p>
    <w:p w14:paraId="5C3FF2D0" w14:textId="760FAE9F" w:rsidR="00E624A7" w:rsidRPr="00C81BBA" w:rsidDel="00066C63" w:rsidRDefault="00E624A7">
      <w:pPr>
        <w:pStyle w:val="Heading1"/>
        <w:rPr>
          <w:del w:id="1978" w:author="Sayali Dev" w:date="2018-01-18T15:33:00Z"/>
          <w:lang w:val="en-US"/>
        </w:rPr>
        <w:pPrChange w:id="1979" w:author="Sayali Dev" w:date="2018-01-18T15:33:00Z">
          <w:pPr>
            <w:pStyle w:val="BodyText"/>
            <w:tabs>
              <w:tab w:val="left" w:pos="1440"/>
            </w:tabs>
            <w:ind w:left="1440"/>
          </w:pPr>
        </w:pPrChange>
      </w:pPr>
      <w:del w:id="1980" w:author="Sayali Dev" w:date="2018-01-18T15:33:00Z">
        <w:r w:rsidDel="00066C63">
          <w:delText xml:space="preserve">The comment is saved. </w:delText>
        </w:r>
        <w:r w:rsidDel="00066C63">
          <w:rPr>
            <w:lang w:val="en-US"/>
          </w:rPr>
          <w:br/>
        </w:r>
      </w:del>
    </w:p>
    <w:p w14:paraId="1C52F493" w14:textId="5C049BB4" w:rsidR="00D43660" w:rsidDel="00066C63" w:rsidRDefault="00D43660">
      <w:pPr>
        <w:pStyle w:val="Heading1"/>
        <w:rPr>
          <w:del w:id="1981" w:author="Sayali Dev" w:date="2018-01-18T15:33:00Z"/>
        </w:rPr>
        <w:pPrChange w:id="1982" w:author="Sayali Dev" w:date="2018-01-18T15:33:00Z">
          <w:pPr>
            <w:pStyle w:val="BodyText"/>
            <w:numPr>
              <w:numId w:val="63"/>
            </w:numPr>
            <w:ind w:left="720" w:hanging="360"/>
          </w:pPr>
        </w:pPrChange>
      </w:pPr>
      <w:del w:id="1983" w:author="Sayali Dev" w:date="2018-01-18T15:33:00Z">
        <w:r w:rsidDel="00066C63">
          <w:delText>C</w:delText>
        </w:r>
        <w:r w:rsidRPr="00AA26F9" w:rsidDel="00066C63">
          <w:delText xml:space="preserve">lick </w:delText>
        </w:r>
        <w:r w:rsidRPr="00AA26F9" w:rsidDel="00066C63">
          <w:rPr>
            <w:b w:val="0"/>
          </w:rPr>
          <w:delText>SAVE</w:delText>
        </w:r>
        <w:r w:rsidRPr="00AA26F9" w:rsidDel="00066C63">
          <w:delText xml:space="preserve">. </w:delText>
        </w:r>
      </w:del>
    </w:p>
    <w:p w14:paraId="357D6B2B" w14:textId="2146C482" w:rsidR="00D43660" w:rsidRPr="00AA26F9" w:rsidDel="00066C63" w:rsidRDefault="00D43660">
      <w:pPr>
        <w:pStyle w:val="Heading1"/>
        <w:rPr>
          <w:del w:id="1984" w:author="Sayali Dev" w:date="2018-01-18T15:33:00Z"/>
        </w:rPr>
        <w:pPrChange w:id="1985" w:author="Sayali Dev" w:date="2018-01-18T15:33:00Z">
          <w:pPr>
            <w:pStyle w:val="BodyText"/>
            <w:ind w:left="720"/>
          </w:pPr>
        </w:pPrChange>
      </w:pPr>
      <w:del w:id="1986" w:author="Sayali Dev" w:date="2018-01-18T15:33:00Z">
        <w:r w:rsidDel="00066C63">
          <w:delText>The shipment is modified.</w:delText>
        </w:r>
        <w:r w:rsidR="00DF0EF0" w:rsidDel="00066C63">
          <w:delText xml:space="preserve"> </w:delText>
        </w:r>
        <w:r w:rsidDel="00066C63">
          <w:br/>
        </w:r>
      </w:del>
    </w:p>
    <w:p w14:paraId="27851A34" w14:textId="32ED64CD" w:rsidR="00D43660" w:rsidRPr="00AA26F9" w:rsidDel="00066C63" w:rsidRDefault="00D43660">
      <w:pPr>
        <w:pStyle w:val="Heading1"/>
        <w:rPr>
          <w:del w:id="1987" w:author="Sayali Dev" w:date="2018-01-18T15:33:00Z"/>
        </w:rPr>
        <w:pPrChange w:id="1988" w:author="Sayali Dev" w:date="2018-01-18T15:33:00Z">
          <w:pPr>
            <w:pStyle w:val="BodyText"/>
          </w:pPr>
        </w:pPrChange>
      </w:pPr>
    </w:p>
    <w:p w14:paraId="384AFE9B" w14:textId="5840E171" w:rsidR="00D43660" w:rsidDel="00066C63" w:rsidRDefault="00D43660">
      <w:pPr>
        <w:pStyle w:val="Heading1"/>
        <w:rPr>
          <w:del w:id="1989" w:author="Sayali Dev" w:date="2018-01-18T15:33:00Z"/>
        </w:rPr>
        <w:pPrChange w:id="1990" w:author="Sayali Dev" w:date="2018-01-18T15:33:00Z">
          <w:pPr>
            <w:pStyle w:val="Heading3"/>
            <w:ind w:left="1080"/>
          </w:pPr>
        </w:pPrChange>
      </w:pPr>
    </w:p>
    <w:p w14:paraId="30163F40" w14:textId="0D23D71B" w:rsidR="00D43660" w:rsidRPr="00AA26F9" w:rsidDel="00066C63" w:rsidRDefault="00467DFD">
      <w:pPr>
        <w:pStyle w:val="Heading1"/>
        <w:rPr>
          <w:del w:id="1991" w:author="Sayali Dev" w:date="2018-01-18T15:33:00Z"/>
        </w:rPr>
        <w:pPrChange w:id="1992" w:author="Sayali Dev" w:date="2018-01-18T15:33:00Z">
          <w:pPr>
            <w:pStyle w:val="Heading3"/>
          </w:pPr>
        </w:pPrChange>
      </w:pPr>
      <w:del w:id="1993" w:author="Sayali Dev" w:date="2018-01-18T15:33:00Z">
        <w:r w:rsidDel="00066C63">
          <w:br w:type="page"/>
        </w:r>
        <w:bookmarkStart w:id="1994" w:name="DeleteShipment"/>
        <w:bookmarkStart w:id="1995" w:name="_Toc300125732"/>
        <w:bookmarkEnd w:id="1994"/>
        <w:r w:rsidR="00D43660" w:rsidRPr="00AA26F9" w:rsidDel="00066C63">
          <w:delText xml:space="preserve">Deleting </w:delText>
        </w:r>
        <w:r w:rsidR="00D43660" w:rsidDel="00066C63">
          <w:delText xml:space="preserve">a Shipment </w:delText>
        </w:r>
        <w:bookmarkEnd w:id="1995"/>
      </w:del>
    </w:p>
    <w:p w14:paraId="608543E7" w14:textId="19DBFB83" w:rsidR="00D43660" w:rsidRPr="00AA26F9" w:rsidDel="00066C63" w:rsidRDefault="00D43660">
      <w:pPr>
        <w:pStyle w:val="Heading1"/>
        <w:rPr>
          <w:del w:id="1996" w:author="Sayali Dev" w:date="2018-01-18T15:33:00Z"/>
        </w:rPr>
        <w:pPrChange w:id="1997" w:author="Sayali Dev" w:date="2018-01-18T15:33:00Z">
          <w:pPr>
            <w:pStyle w:val="BodyText"/>
          </w:pPr>
        </w:pPrChange>
      </w:pPr>
    </w:p>
    <w:p w14:paraId="738AE3F5" w14:textId="15856B91" w:rsidR="00D43660" w:rsidRPr="00F56068" w:rsidDel="00066C63" w:rsidRDefault="00D43660">
      <w:pPr>
        <w:pStyle w:val="Heading1"/>
        <w:rPr>
          <w:del w:id="1998" w:author="Sayali Dev" w:date="2018-01-18T15:33:00Z"/>
          <w:lang w:val="en-US"/>
        </w:rPr>
        <w:pPrChange w:id="1999" w:author="Sayali Dev" w:date="2018-01-18T15:33:00Z">
          <w:pPr>
            <w:pStyle w:val="BodyText"/>
          </w:pPr>
        </w:pPrChange>
      </w:pPr>
      <w:del w:id="2000" w:author="Sayali Dev" w:date="2018-01-18T15:33:00Z">
        <w:r w:rsidRPr="00AA26F9" w:rsidDel="00066C63">
          <w:delText>To delete a shipment</w:delText>
        </w:r>
        <w:r w:rsidR="00F56068" w:rsidDel="00066C63">
          <w:rPr>
            <w:lang w:val="en-US"/>
          </w:rPr>
          <w:delText xml:space="preserve"> of collected biospecimen</w:delText>
        </w:r>
        <w:r w:rsidR="00C123DB" w:rsidDel="00066C63">
          <w:rPr>
            <w:lang w:val="en-US"/>
          </w:rPr>
          <w:delText>s</w:delText>
        </w:r>
        <w:r w:rsidR="00F56068" w:rsidDel="00066C63">
          <w:rPr>
            <w:lang w:val="en-US"/>
          </w:rPr>
          <w:delText xml:space="preserve"> before sending it</w:delText>
        </w:r>
        <w:r w:rsidDel="00066C63">
          <w:delText>:</w:delText>
        </w:r>
        <w:r w:rsidRPr="0084109A" w:rsidDel="00066C63">
          <w:rPr>
            <w:b w:val="0"/>
          </w:rPr>
          <w:delText xml:space="preserve"> </w:delText>
        </w:r>
        <w:r w:rsidDel="00066C63">
          <w:rPr>
            <w:b w:val="0"/>
          </w:rPr>
          <w:br/>
        </w:r>
      </w:del>
    </w:p>
    <w:p w14:paraId="3258358D" w14:textId="44EEF452" w:rsidR="00D43660" w:rsidDel="00066C63" w:rsidRDefault="00D43660">
      <w:pPr>
        <w:pStyle w:val="Heading1"/>
        <w:rPr>
          <w:del w:id="2001" w:author="Sayali Dev" w:date="2018-01-18T15:33:00Z"/>
        </w:rPr>
        <w:pPrChange w:id="2002" w:author="Sayali Dev" w:date="2018-01-18T15:33:00Z">
          <w:pPr>
            <w:numPr>
              <w:numId w:val="25"/>
            </w:numPr>
            <w:ind w:left="720" w:hanging="360"/>
          </w:pPr>
        </w:pPrChange>
      </w:pPr>
      <w:del w:id="2003" w:author="Sayali Dev" w:date="2018-01-18T15:33:00Z">
        <w:r w:rsidDel="00066C63">
          <w:delText xml:space="preserve">Point to the arrow of the </w:delText>
        </w:r>
        <w:r w:rsidRPr="00F2157D" w:rsidDel="00066C63">
          <w:rPr>
            <w:b w:val="0"/>
          </w:rPr>
          <w:delText>BMS</w:delText>
        </w:r>
        <w:r w:rsidDel="00066C63">
          <w:delText xml:space="preserve"> tab, and then click </w:delText>
        </w:r>
        <w:r w:rsidRPr="00FF2F16" w:rsidDel="00066C63">
          <w:rPr>
            <w:b w:val="0"/>
          </w:rPr>
          <w:delText>Shipments</w:delText>
        </w:r>
        <w:r w:rsidRPr="00FF2F16" w:rsidDel="00066C63">
          <w:delText xml:space="preserve">. </w:delText>
        </w:r>
      </w:del>
    </w:p>
    <w:p w14:paraId="7D0B2C53" w14:textId="0DBACCA0" w:rsidR="00D43660" w:rsidDel="00066C63" w:rsidRDefault="00D43660">
      <w:pPr>
        <w:pStyle w:val="Heading1"/>
        <w:rPr>
          <w:del w:id="2004" w:author="Sayali Dev" w:date="2018-01-18T15:33:00Z"/>
        </w:rPr>
        <w:pPrChange w:id="2005" w:author="Sayali Dev" w:date="2018-01-18T15:33:00Z">
          <w:pPr>
            <w:pStyle w:val="BodyText"/>
            <w:ind w:left="720"/>
          </w:pPr>
        </w:pPrChange>
      </w:pPr>
      <w:del w:id="2006" w:author="Sayali Dev" w:date="2018-01-18T15:33:00Z">
        <w:r w:rsidDel="00066C63">
          <w:delText xml:space="preserve">The </w:delText>
        </w:r>
        <w:r w:rsidR="00AB1F1B" w:rsidDel="00066C63">
          <w:rPr>
            <w:b w:val="0"/>
          </w:rPr>
          <w:delText>Shipment S</w:delText>
        </w:r>
        <w:r w:rsidRPr="00AB1F1B" w:rsidDel="00066C63">
          <w:rPr>
            <w:b w:val="0"/>
          </w:rPr>
          <w:delText>earch</w:delText>
        </w:r>
        <w:r w:rsidDel="00066C63">
          <w:delText xml:space="preserve"> page appears.</w:delText>
        </w:r>
      </w:del>
    </w:p>
    <w:p w14:paraId="30B05EA5" w14:textId="5248C39B" w:rsidR="00D43660" w:rsidDel="00066C63" w:rsidRDefault="00D43660">
      <w:pPr>
        <w:pStyle w:val="Heading1"/>
        <w:rPr>
          <w:del w:id="2007" w:author="Sayali Dev" w:date="2018-01-18T15:33:00Z"/>
        </w:rPr>
        <w:pPrChange w:id="2008" w:author="Sayali Dev" w:date="2018-01-18T15:33:00Z">
          <w:pPr>
            <w:pStyle w:val="BodyText"/>
          </w:pPr>
        </w:pPrChange>
      </w:pPr>
    </w:p>
    <w:p w14:paraId="792BA865" w14:textId="292E6B63" w:rsidR="00D43660" w:rsidRPr="00FF2F16" w:rsidDel="00066C63" w:rsidRDefault="00D43660">
      <w:pPr>
        <w:pStyle w:val="Heading1"/>
        <w:rPr>
          <w:del w:id="2009" w:author="Sayali Dev" w:date="2018-01-18T15:33:00Z"/>
        </w:rPr>
        <w:pPrChange w:id="2010" w:author="Sayali Dev" w:date="2018-01-18T15:33:00Z">
          <w:pPr>
            <w:numPr>
              <w:numId w:val="25"/>
            </w:numPr>
            <w:ind w:left="720" w:hanging="360"/>
          </w:pPr>
        </w:pPrChange>
      </w:pPr>
      <w:del w:id="2011" w:author="Sayali Dev" w:date="2018-01-18T15:33:00Z">
        <w:r w:rsidRPr="00FF2F16" w:rsidDel="00066C63">
          <w:delText xml:space="preserve">Click </w:delText>
        </w:r>
        <w:r w:rsidRPr="0064347F" w:rsidDel="00066C63">
          <w:rPr>
            <w:b w:val="0"/>
          </w:rPr>
          <w:delText>SEARCH</w:delText>
        </w:r>
        <w:r w:rsidRPr="00FF2F16" w:rsidDel="00066C63">
          <w:delText xml:space="preserve">. </w:delText>
        </w:r>
      </w:del>
    </w:p>
    <w:p w14:paraId="1AE81D56" w14:textId="7F82C80E" w:rsidR="00F56068" w:rsidDel="00066C63" w:rsidRDefault="00D43660">
      <w:pPr>
        <w:pStyle w:val="Heading1"/>
        <w:rPr>
          <w:del w:id="2012" w:author="Sayali Dev" w:date="2018-01-18T15:33:00Z"/>
          <w:lang w:val="en-US"/>
        </w:rPr>
        <w:pPrChange w:id="2013" w:author="Sayali Dev" w:date="2018-01-18T15:33:00Z">
          <w:pPr>
            <w:pStyle w:val="BodyText"/>
            <w:tabs>
              <w:tab w:val="left" w:pos="720"/>
            </w:tabs>
            <w:ind w:left="720"/>
          </w:pPr>
        </w:pPrChange>
      </w:pPr>
      <w:del w:id="2014" w:author="Sayali Dev" w:date="2018-01-18T15:33:00Z">
        <w:r w:rsidRPr="0064347F" w:rsidDel="00066C63">
          <w:delText xml:space="preserve">The shipment search page displays a list of shipments. </w:delText>
        </w:r>
        <w:r w:rsidR="00F56068" w:rsidDel="00066C63">
          <w:rPr>
            <w:lang w:val="en-US"/>
          </w:rPr>
          <w:br/>
        </w:r>
      </w:del>
    </w:p>
    <w:p w14:paraId="55BA1C6C" w14:textId="05CF61A0" w:rsidR="00D43660" w:rsidDel="00066C63" w:rsidRDefault="00D43660">
      <w:pPr>
        <w:pStyle w:val="Heading1"/>
        <w:rPr>
          <w:del w:id="2015" w:author="Sayali Dev" w:date="2018-01-18T15:33:00Z"/>
        </w:rPr>
        <w:pPrChange w:id="2016" w:author="Sayali Dev" w:date="2018-01-18T15:33:00Z">
          <w:pPr>
            <w:pStyle w:val="BodyText"/>
            <w:numPr>
              <w:numId w:val="64"/>
            </w:numPr>
            <w:tabs>
              <w:tab w:val="left" w:pos="720"/>
            </w:tabs>
            <w:ind w:left="720" w:hanging="360"/>
          </w:pPr>
        </w:pPrChange>
      </w:pPr>
      <w:del w:id="2017" w:author="Sayali Dev" w:date="2018-01-18T15:33:00Z">
        <w:r w:rsidRPr="0064347F" w:rsidDel="00066C63">
          <w:delText xml:space="preserve">Click </w:delText>
        </w:r>
        <w:r w:rsidDel="00066C63">
          <w:delText xml:space="preserve">the row of the shipment that you want to delete. </w:delText>
        </w:r>
        <w:r w:rsidR="00F56068" w:rsidDel="00066C63">
          <w:rPr>
            <w:lang w:val="en-US"/>
          </w:rPr>
          <w:br/>
        </w:r>
        <w:r w:rsidRPr="0064347F" w:rsidDel="00066C63">
          <w:delText xml:space="preserve">The </w:delText>
        </w:r>
        <w:r w:rsidRPr="00F56068" w:rsidDel="00066C63">
          <w:rPr>
            <w:b w:val="0"/>
          </w:rPr>
          <w:delText>View Shipment</w:delText>
        </w:r>
        <w:r w:rsidRPr="0064347F" w:rsidDel="00066C63">
          <w:delText xml:space="preserve"> page appears. </w:delText>
        </w:r>
        <w:r w:rsidDel="00066C63">
          <w:br/>
        </w:r>
      </w:del>
    </w:p>
    <w:p w14:paraId="5FE12D34" w14:textId="0A351E6C" w:rsidR="00D43660" w:rsidDel="00066C63" w:rsidRDefault="00D43660">
      <w:pPr>
        <w:pStyle w:val="Heading1"/>
        <w:rPr>
          <w:del w:id="2018" w:author="Sayali Dev" w:date="2018-01-18T15:33:00Z"/>
        </w:rPr>
        <w:pPrChange w:id="2019" w:author="Sayali Dev" w:date="2018-01-18T15:33:00Z">
          <w:pPr>
            <w:pStyle w:val="BodyText"/>
            <w:numPr>
              <w:numId w:val="64"/>
            </w:numPr>
            <w:ind w:left="720" w:hanging="360"/>
          </w:pPr>
        </w:pPrChange>
      </w:pPr>
      <w:del w:id="2020" w:author="Sayali Dev" w:date="2018-01-18T15:33:00Z">
        <w:r w:rsidRPr="00AA26F9" w:rsidDel="00066C63">
          <w:delText xml:space="preserve">Click </w:delText>
        </w:r>
        <w:r w:rsidRPr="00AA26F9" w:rsidDel="00066C63">
          <w:rPr>
            <w:b w:val="0"/>
            <w:caps/>
          </w:rPr>
          <w:delText>Delete</w:delText>
        </w:r>
        <w:r w:rsidRPr="00AA26F9" w:rsidDel="00066C63">
          <w:delText xml:space="preserve">. </w:delText>
        </w:r>
        <w:r w:rsidR="00401580" w:rsidDel="00066C63">
          <w:rPr>
            <w:lang w:val="en-US"/>
          </w:rPr>
          <w:delText xml:space="preserve"> </w:delText>
        </w:r>
        <w:r w:rsidDel="00066C63">
          <w:br/>
        </w:r>
        <w:r w:rsidRPr="00E51C3C" w:rsidDel="00066C63">
          <w:delText>A confirmation</w:delText>
        </w:r>
        <w:r w:rsidDel="00066C63">
          <w:rPr>
            <w:b w:val="0"/>
          </w:rPr>
          <w:delText xml:space="preserve"> </w:delText>
        </w:r>
        <w:r w:rsidDel="00066C63">
          <w:delText>window appears.</w:delText>
        </w:r>
        <w:r w:rsidDel="00066C63">
          <w:br/>
          <w:delText xml:space="preserve"> </w:delText>
        </w:r>
      </w:del>
    </w:p>
    <w:p w14:paraId="5C901927" w14:textId="1632DABC" w:rsidR="00D43660" w:rsidDel="00066C63" w:rsidRDefault="00D43660">
      <w:pPr>
        <w:pStyle w:val="Heading1"/>
        <w:rPr>
          <w:del w:id="2021" w:author="Sayali Dev" w:date="2018-01-18T15:33:00Z"/>
        </w:rPr>
        <w:pPrChange w:id="2022" w:author="Sayali Dev" w:date="2018-01-18T15:33:00Z">
          <w:pPr>
            <w:pStyle w:val="BodyText"/>
            <w:numPr>
              <w:numId w:val="64"/>
            </w:numPr>
            <w:ind w:left="720" w:hanging="360"/>
          </w:pPr>
        </w:pPrChange>
      </w:pPr>
      <w:del w:id="2023" w:author="Sayali Dev" w:date="2018-01-18T15:33:00Z">
        <w:r w:rsidDel="00066C63">
          <w:delText xml:space="preserve">Click </w:delText>
        </w:r>
        <w:r w:rsidRPr="00200A3A" w:rsidDel="00066C63">
          <w:rPr>
            <w:b w:val="0"/>
          </w:rPr>
          <w:delText>OK</w:delText>
        </w:r>
        <w:r w:rsidDel="00066C63">
          <w:delText xml:space="preserve">. </w:delText>
        </w:r>
        <w:r w:rsidR="00F56068" w:rsidDel="00066C63">
          <w:rPr>
            <w:lang w:val="en-US"/>
          </w:rPr>
          <w:br/>
        </w:r>
        <w:r w:rsidRPr="00AA26F9" w:rsidDel="00066C63">
          <w:delText xml:space="preserve">The shipment is </w:delText>
        </w:r>
        <w:r w:rsidDel="00066C63">
          <w:delText>deleted</w:delText>
        </w:r>
        <w:r w:rsidR="00AB1F1B" w:rsidDel="00066C63">
          <w:delText xml:space="preserve"> and</w:delText>
        </w:r>
        <w:r w:rsidR="00F56068" w:rsidDel="00066C63">
          <w:rPr>
            <w:lang w:val="en-US"/>
          </w:rPr>
          <w:delText xml:space="preserve"> t</w:delText>
        </w:r>
        <w:r w:rsidR="00AB1F1B" w:rsidDel="00066C63">
          <w:delText xml:space="preserve">he </w:delText>
        </w:r>
        <w:r w:rsidR="00DC30C9" w:rsidDel="00066C63">
          <w:delText>biospecimen</w:delText>
        </w:r>
        <w:r w:rsidR="00AB1F1B" w:rsidDel="00066C63">
          <w:delText xml:space="preserve">s previously </w:delText>
        </w:r>
        <w:r w:rsidR="00AB1F1B" w:rsidRPr="00F56068" w:rsidDel="00066C63">
          <w:rPr>
            <w:rFonts w:cs="Arial"/>
          </w:rPr>
          <w:delText>associated with the shipment return to inventory</w:delText>
        </w:r>
        <w:r w:rsidR="00D54457" w:rsidRPr="00F56068" w:rsidDel="00066C63">
          <w:rPr>
            <w:rFonts w:cs="Arial"/>
            <w:b w:val="0"/>
          </w:rPr>
          <w:delText>.</w:delText>
        </w:r>
        <w:r w:rsidRPr="00AB1F1B" w:rsidDel="00066C63">
          <w:br/>
        </w:r>
      </w:del>
    </w:p>
    <w:p w14:paraId="1F21D146" w14:textId="37FE1CA3" w:rsidR="00BB6A85" w:rsidRPr="00F07F3F" w:rsidDel="00066C63" w:rsidRDefault="00BB6A85">
      <w:pPr>
        <w:pStyle w:val="Heading1"/>
        <w:rPr>
          <w:del w:id="2024" w:author="Sayali Dev" w:date="2018-01-18T15:33:00Z"/>
          <w:lang w:val="en-US"/>
        </w:rPr>
        <w:pPrChange w:id="2025" w:author="Sayali Dev" w:date="2018-01-18T15:33:00Z">
          <w:pPr>
            <w:pStyle w:val="Heading3"/>
          </w:pPr>
        </w:pPrChange>
      </w:pPr>
      <w:bookmarkStart w:id="2026" w:name="_Toc300125733"/>
    </w:p>
    <w:p w14:paraId="6F6637AE" w14:textId="7970FEB3" w:rsidR="00D43660" w:rsidRPr="00AA26F9" w:rsidDel="00066C63" w:rsidRDefault="00467DFD">
      <w:pPr>
        <w:pStyle w:val="Heading1"/>
        <w:rPr>
          <w:del w:id="2027" w:author="Sayali Dev" w:date="2018-01-18T15:33:00Z"/>
        </w:rPr>
        <w:pPrChange w:id="2028" w:author="Sayali Dev" w:date="2018-01-18T15:33:00Z">
          <w:pPr>
            <w:pStyle w:val="Heading3"/>
          </w:pPr>
        </w:pPrChange>
      </w:pPr>
      <w:del w:id="2029" w:author="Sayali Dev" w:date="2018-01-18T15:33:00Z">
        <w:r w:rsidDel="00066C63">
          <w:br w:type="page"/>
        </w:r>
        <w:r w:rsidR="00D43660" w:rsidRPr="00AA26F9" w:rsidDel="00066C63">
          <w:delText xml:space="preserve">Sending </w:delText>
        </w:r>
        <w:r w:rsidR="00D43660" w:rsidDel="00066C63">
          <w:delText xml:space="preserve">a </w:delText>
        </w:r>
        <w:r w:rsidR="00D43660" w:rsidRPr="00AA26F9" w:rsidDel="00066C63">
          <w:delText>Shipment</w:delText>
        </w:r>
        <w:r w:rsidR="00F66925" w:rsidDel="00066C63">
          <w:rPr>
            <w:lang w:val="en-US"/>
          </w:rPr>
          <w:delText xml:space="preserve"> of Collected Samples</w:delText>
        </w:r>
        <w:r w:rsidR="00D43660" w:rsidDel="00066C63">
          <w:delText xml:space="preserve"> </w:delText>
        </w:r>
        <w:bookmarkEnd w:id="2026"/>
      </w:del>
    </w:p>
    <w:p w14:paraId="3F72F277" w14:textId="4BF4C733" w:rsidR="00D43660" w:rsidDel="00066C63" w:rsidRDefault="00D43660">
      <w:pPr>
        <w:pStyle w:val="Heading1"/>
        <w:rPr>
          <w:del w:id="2030" w:author="Sayali Dev" w:date="2018-01-18T15:33:00Z"/>
        </w:rPr>
        <w:pPrChange w:id="2031" w:author="Sayali Dev" w:date="2018-01-18T15:33:00Z">
          <w:pPr/>
        </w:pPrChange>
      </w:pPr>
    </w:p>
    <w:p w14:paraId="37CC9A92" w14:textId="2893B126" w:rsidR="00D43660" w:rsidRPr="00AA26F9" w:rsidDel="00066C63" w:rsidRDefault="00D43660">
      <w:pPr>
        <w:pStyle w:val="Heading1"/>
        <w:rPr>
          <w:del w:id="2032" w:author="Sayali Dev" w:date="2018-01-18T15:33:00Z"/>
        </w:rPr>
        <w:pPrChange w:id="2033" w:author="Sayali Dev" w:date="2018-01-18T15:33:00Z">
          <w:pPr>
            <w:pStyle w:val="BodyText"/>
          </w:pPr>
        </w:pPrChange>
      </w:pPr>
      <w:del w:id="2034" w:author="Sayali Dev" w:date="2018-01-18T15:33:00Z">
        <w:r w:rsidRPr="00AA26F9" w:rsidDel="00066C63">
          <w:delText xml:space="preserve">To </w:delText>
        </w:r>
        <w:r w:rsidDel="00066C63">
          <w:delText>send</w:delText>
        </w:r>
        <w:r w:rsidRPr="00AA26F9" w:rsidDel="00066C63">
          <w:delText xml:space="preserve"> a shipment</w:delText>
        </w:r>
        <w:r w:rsidR="00F66925" w:rsidDel="00066C63">
          <w:rPr>
            <w:lang w:val="en-US"/>
          </w:rPr>
          <w:delText xml:space="preserve"> of collected samples</w:delText>
        </w:r>
        <w:r w:rsidDel="00066C63">
          <w:delText>:</w:delText>
        </w:r>
        <w:r w:rsidRPr="0084109A" w:rsidDel="00066C63">
          <w:rPr>
            <w:b w:val="0"/>
          </w:rPr>
          <w:delText xml:space="preserve"> </w:delText>
        </w:r>
        <w:r w:rsidDel="00066C63">
          <w:rPr>
            <w:b w:val="0"/>
          </w:rPr>
          <w:br/>
        </w:r>
      </w:del>
    </w:p>
    <w:p w14:paraId="3F5296A0" w14:textId="2427834A" w:rsidR="00D43660" w:rsidDel="00066C63" w:rsidRDefault="00D43660">
      <w:pPr>
        <w:pStyle w:val="Heading1"/>
        <w:rPr>
          <w:del w:id="2035" w:author="Sayali Dev" w:date="2018-01-18T15:33:00Z"/>
        </w:rPr>
        <w:pPrChange w:id="2036" w:author="Sayali Dev" w:date="2018-01-18T15:33:00Z">
          <w:pPr>
            <w:numPr>
              <w:numId w:val="28"/>
            </w:numPr>
            <w:tabs>
              <w:tab w:val="num" w:pos="720"/>
            </w:tabs>
            <w:ind w:left="720" w:hanging="360"/>
          </w:pPr>
        </w:pPrChange>
      </w:pPr>
      <w:del w:id="2037" w:author="Sayali Dev" w:date="2018-01-18T15:33:00Z">
        <w:r w:rsidDel="00066C63">
          <w:delText xml:space="preserve">Point to the arrow of the </w:delText>
        </w:r>
        <w:r w:rsidRPr="00F2157D" w:rsidDel="00066C63">
          <w:rPr>
            <w:b w:val="0"/>
          </w:rPr>
          <w:delText>BMS</w:delText>
        </w:r>
        <w:r w:rsidDel="00066C63">
          <w:delText xml:space="preserve"> tab, and then click </w:delText>
        </w:r>
        <w:r w:rsidRPr="00FF2F16" w:rsidDel="00066C63">
          <w:rPr>
            <w:b w:val="0"/>
          </w:rPr>
          <w:delText>Shipments</w:delText>
        </w:r>
        <w:r w:rsidRPr="00FF2F16" w:rsidDel="00066C63">
          <w:delText xml:space="preserve">. </w:delText>
        </w:r>
      </w:del>
    </w:p>
    <w:p w14:paraId="5E694BD2" w14:textId="595A7568" w:rsidR="00D43660" w:rsidDel="00066C63" w:rsidRDefault="00D43660">
      <w:pPr>
        <w:pStyle w:val="Heading1"/>
        <w:rPr>
          <w:del w:id="2038" w:author="Sayali Dev" w:date="2018-01-18T15:33:00Z"/>
        </w:rPr>
        <w:pPrChange w:id="2039" w:author="Sayali Dev" w:date="2018-01-18T15:33:00Z">
          <w:pPr>
            <w:pStyle w:val="BodyText"/>
            <w:ind w:left="720"/>
          </w:pPr>
        </w:pPrChange>
      </w:pPr>
      <w:del w:id="2040" w:author="Sayali Dev" w:date="2018-01-18T15:33:00Z">
        <w:r w:rsidDel="00066C63">
          <w:delText xml:space="preserve">The </w:delText>
        </w:r>
        <w:r w:rsidR="001F73CF" w:rsidDel="00066C63">
          <w:rPr>
            <w:b w:val="0"/>
          </w:rPr>
          <w:delText>Shipment S</w:delText>
        </w:r>
        <w:r w:rsidRPr="001F73CF" w:rsidDel="00066C63">
          <w:rPr>
            <w:b w:val="0"/>
          </w:rPr>
          <w:delText>earch</w:delText>
        </w:r>
        <w:r w:rsidDel="00066C63">
          <w:delText xml:space="preserve"> page appears.</w:delText>
        </w:r>
      </w:del>
    </w:p>
    <w:p w14:paraId="088E8D03" w14:textId="7E56FE1B" w:rsidR="00D43660" w:rsidDel="00066C63" w:rsidRDefault="00D43660">
      <w:pPr>
        <w:pStyle w:val="Heading1"/>
        <w:rPr>
          <w:del w:id="2041" w:author="Sayali Dev" w:date="2018-01-18T15:33:00Z"/>
        </w:rPr>
        <w:pPrChange w:id="2042" w:author="Sayali Dev" w:date="2018-01-18T15:33:00Z">
          <w:pPr>
            <w:pStyle w:val="BodyText"/>
          </w:pPr>
        </w:pPrChange>
      </w:pPr>
    </w:p>
    <w:p w14:paraId="5FC457C5" w14:textId="52974AF2" w:rsidR="00D43660" w:rsidRPr="00FF2F16" w:rsidDel="00066C63" w:rsidRDefault="00D43660">
      <w:pPr>
        <w:pStyle w:val="Heading1"/>
        <w:rPr>
          <w:del w:id="2043" w:author="Sayali Dev" w:date="2018-01-18T15:33:00Z"/>
        </w:rPr>
        <w:pPrChange w:id="2044" w:author="Sayali Dev" w:date="2018-01-18T15:33:00Z">
          <w:pPr>
            <w:numPr>
              <w:numId w:val="28"/>
            </w:numPr>
            <w:tabs>
              <w:tab w:val="num" w:pos="720"/>
            </w:tabs>
            <w:ind w:left="720" w:hanging="360"/>
          </w:pPr>
        </w:pPrChange>
      </w:pPr>
      <w:del w:id="2045" w:author="Sayali Dev" w:date="2018-01-18T15:33:00Z">
        <w:r w:rsidRPr="00FF2F16" w:rsidDel="00066C63">
          <w:delText xml:space="preserve">Click </w:delText>
        </w:r>
        <w:r w:rsidRPr="0064347F" w:rsidDel="00066C63">
          <w:rPr>
            <w:b w:val="0"/>
          </w:rPr>
          <w:delText>SEARCH</w:delText>
        </w:r>
        <w:r w:rsidRPr="00FF2F16" w:rsidDel="00066C63">
          <w:delText xml:space="preserve">. </w:delText>
        </w:r>
      </w:del>
    </w:p>
    <w:p w14:paraId="0A681CCD" w14:textId="1122FBB6" w:rsidR="00D43660" w:rsidRPr="0064347F" w:rsidDel="00066C63" w:rsidRDefault="00D43660">
      <w:pPr>
        <w:pStyle w:val="Heading1"/>
        <w:rPr>
          <w:del w:id="2046" w:author="Sayali Dev" w:date="2018-01-18T15:33:00Z"/>
        </w:rPr>
        <w:pPrChange w:id="2047" w:author="Sayali Dev" w:date="2018-01-18T15:33:00Z">
          <w:pPr>
            <w:pStyle w:val="BodyText"/>
            <w:ind w:left="720"/>
          </w:pPr>
        </w:pPrChange>
      </w:pPr>
      <w:del w:id="2048" w:author="Sayali Dev" w:date="2018-01-18T15:33:00Z">
        <w:r w:rsidRPr="0064347F" w:rsidDel="00066C63">
          <w:delText xml:space="preserve">The shipment search page displays a list of shipments. </w:delText>
        </w:r>
      </w:del>
    </w:p>
    <w:p w14:paraId="57259E17" w14:textId="061F27C6" w:rsidR="00D43660" w:rsidRPr="0064347F" w:rsidDel="00066C63" w:rsidRDefault="00D43660">
      <w:pPr>
        <w:pStyle w:val="Heading1"/>
        <w:rPr>
          <w:del w:id="2049" w:author="Sayali Dev" w:date="2018-01-18T15:33:00Z"/>
        </w:rPr>
        <w:pPrChange w:id="2050" w:author="Sayali Dev" w:date="2018-01-18T15:33:00Z">
          <w:pPr>
            <w:pStyle w:val="BodyText"/>
          </w:pPr>
        </w:pPrChange>
      </w:pPr>
    </w:p>
    <w:p w14:paraId="592ECC58" w14:textId="3D80547D" w:rsidR="00D43660" w:rsidRPr="0064347F" w:rsidDel="00066C63" w:rsidRDefault="00D43660">
      <w:pPr>
        <w:pStyle w:val="Heading1"/>
        <w:rPr>
          <w:del w:id="2051" w:author="Sayali Dev" w:date="2018-01-18T15:33:00Z"/>
        </w:rPr>
        <w:pPrChange w:id="2052" w:author="Sayali Dev" w:date="2018-01-18T15:33:00Z">
          <w:pPr>
            <w:pStyle w:val="BodyText"/>
            <w:numPr>
              <w:numId w:val="49"/>
            </w:numPr>
            <w:ind w:left="720" w:hanging="360"/>
          </w:pPr>
        </w:pPrChange>
      </w:pPr>
      <w:del w:id="2053" w:author="Sayali Dev" w:date="2018-01-18T15:33:00Z">
        <w:r w:rsidRPr="0064347F" w:rsidDel="00066C63">
          <w:delText xml:space="preserve">Click </w:delText>
        </w:r>
        <w:r w:rsidDel="00066C63">
          <w:delText xml:space="preserve">the row of the shipment that you want to send. </w:delText>
        </w:r>
      </w:del>
    </w:p>
    <w:p w14:paraId="73622CB3" w14:textId="09D09BF3" w:rsidR="00D43660" w:rsidDel="00066C63" w:rsidRDefault="00D43660">
      <w:pPr>
        <w:pStyle w:val="Heading1"/>
        <w:rPr>
          <w:del w:id="2054" w:author="Sayali Dev" w:date="2018-01-18T15:33:00Z"/>
        </w:rPr>
        <w:pPrChange w:id="2055" w:author="Sayali Dev" w:date="2018-01-18T15:33:00Z">
          <w:pPr>
            <w:pStyle w:val="BodyText"/>
            <w:ind w:left="720"/>
          </w:pPr>
        </w:pPrChange>
      </w:pPr>
      <w:del w:id="2056" w:author="Sayali Dev" w:date="2018-01-18T15:33:00Z">
        <w:r w:rsidRPr="0064347F" w:rsidDel="00066C63">
          <w:delText xml:space="preserve">The </w:delText>
        </w:r>
        <w:r w:rsidRPr="0064347F" w:rsidDel="00066C63">
          <w:rPr>
            <w:b w:val="0"/>
          </w:rPr>
          <w:delText>View Shipment</w:delText>
        </w:r>
        <w:r w:rsidRPr="0064347F" w:rsidDel="00066C63">
          <w:delText xml:space="preserve"> page appears. </w:delText>
        </w:r>
        <w:r w:rsidDel="00066C63">
          <w:br/>
        </w:r>
      </w:del>
    </w:p>
    <w:p w14:paraId="1859BBFA" w14:textId="7306B338" w:rsidR="00D43660" w:rsidDel="00066C63" w:rsidRDefault="00D43660">
      <w:pPr>
        <w:pStyle w:val="Heading1"/>
        <w:rPr>
          <w:del w:id="2057" w:author="Sayali Dev" w:date="2018-01-18T15:33:00Z"/>
        </w:rPr>
        <w:pPrChange w:id="2058" w:author="Sayali Dev" w:date="2018-01-18T15:33:00Z">
          <w:pPr>
            <w:pStyle w:val="BodyText"/>
            <w:numPr>
              <w:numId w:val="50"/>
            </w:numPr>
            <w:ind w:left="720" w:hanging="360"/>
          </w:pPr>
        </w:pPrChange>
      </w:pPr>
      <w:del w:id="2059" w:author="Sayali Dev" w:date="2018-01-18T15:33:00Z">
        <w:r w:rsidDel="00066C63">
          <w:delText xml:space="preserve">Click </w:delText>
        </w:r>
        <w:r w:rsidDel="00066C63">
          <w:rPr>
            <w:b w:val="0"/>
          </w:rPr>
          <w:delText>SEND</w:delText>
        </w:r>
        <w:r w:rsidDel="00066C63">
          <w:delText xml:space="preserve">. </w:delText>
        </w:r>
      </w:del>
    </w:p>
    <w:p w14:paraId="458D1D7E" w14:textId="75DEEA83" w:rsidR="00D43660" w:rsidRPr="00F66925" w:rsidDel="00066C63" w:rsidRDefault="00D43660">
      <w:pPr>
        <w:pStyle w:val="Heading1"/>
        <w:rPr>
          <w:del w:id="2060" w:author="Sayali Dev" w:date="2018-01-18T15:33:00Z"/>
          <w:lang w:val="en-US"/>
        </w:rPr>
        <w:pPrChange w:id="2061" w:author="Sayali Dev" w:date="2018-01-18T15:33:00Z">
          <w:pPr>
            <w:pStyle w:val="BodyText"/>
            <w:ind w:left="720"/>
          </w:pPr>
        </w:pPrChange>
      </w:pPr>
      <w:del w:id="2062" w:author="Sayali Dev" w:date="2018-01-18T15:33:00Z">
        <w:r w:rsidDel="00066C63">
          <w:delText xml:space="preserve">The </w:delText>
        </w:r>
        <w:r w:rsidRPr="00E51C3C" w:rsidDel="00066C63">
          <w:rPr>
            <w:b w:val="0"/>
          </w:rPr>
          <w:delText>Send Shipment</w:delText>
        </w:r>
        <w:r w:rsidDel="00066C63">
          <w:delText xml:space="preserve"> page appears.</w:delText>
        </w:r>
        <w:r w:rsidR="00F66925" w:rsidDel="00066C63">
          <w:rPr>
            <w:lang w:val="en-US"/>
          </w:rPr>
          <w:br/>
        </w:r>
      </w:del>
    </w:p>
    <w:p w14:paraId="51B1430A" w14:textId="038B0ADF" w:rsidR="009959B5" w:rsidRPr="00F66925" w:rsidDel="00066C63" w:rsidRDefault="009C16A5">
      <w:pPr>
        <w:pStyle w:val="Heading1"/>
        <w:rPr>
          <w:del w:id="2063" w:author="Sayali Dev" w:date="2018-01-18T15:33:00Z"/>
          <w:lang w:val="en-US"/>
        </w:rPr>
        <w:pPrChange w:id="2064" w:author="Sayali Dev" w:date="2018-01-18T15:33:00Z">
          <w:pPr>
            <w:pStyle w:val="BodyText"/>
            <w:ind w:left="720"/>
          </w:pPr>
        </w:pPrChange>
      </w:pPr>
      <w:del w:id="2065" w:author="Sayali Dev" w:date="2018-01-18T15:33:00Z">
        <w:r w:rsidDel="00066C63">
          <w:rPr>
            <w:b w:val="0"/>
            <w:noProof/>
          </w:rPr>
          <w:drawing>
            <wp:inline distT="0" distB="0" distL="0" distR="0" wp14:anchorId="3B47731F" wp14:editId="07266D0B">
              <wp:extent cx="6104050" cy="4995950"/>
              <wp:effectExtent l="19050" t="19050" r="11430" b="146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110945" cy="5001593"/>
                      </a:xfrm>
                      <a:prstGeom prst="rect">
                        <a:avLst/>
                      </a:prstGeom>
                      <a:noFill/>
                      <a:ln w="3175">
                        <a:solidFill>
                          <a:schemeClr val="tx1"/>
                        </a:solidFill>
                      </a:ln>
                    </pic:spPr>
                  </pic:pic>
                </a:graphicData>
              </a:graphic>
            </wp:inline>
          </w:drawing>
        </w:r>
      </w:del>
    </w:p>
    <w:p w14:paraId="1865AF6D" w14:textId="126D6B9A" w:rsidR="00D43660" w:rsidRPr="00AA26F9" w:rsidDel="00066C63" w:rsidRDefault="00D43660">
      <w:pPr>
        <w:pStyle w:val="Heading1"/>
        <w:rPr>
          <w:del w:id="2066" w:author="Sayali Dev" w:date="2018-01-18T15:33:00Z"/>
        </w:rPr>
        <w:pPrChange w:id="2067" w:author="Sayali Dev" w:date="2018-01-18T15:33:00Z">
          <w:pPr>
            <w:pStyle w:val="BodyText"/>
          </w:pPr>
        </w:pPrChange>
      </w:pPr>
    </w:p>
    <w:p w14:paraId="1007A571" w14:textId="76366508" w:rsidR="00D43660" w:rsidDel="00066C63" w:rsidRDefault="00D43660">
      <w:pPr>
        <w:pStyle w:val="Heading1"/>
        <w:rPr>
          <w:del w:id="2068" w:author="Sayali Dev" w:date="2018-01-18T15:33:00Z"/>
        </w:rPr>
        <w:pPrChange w:id="2069" w:author="Sayali Dev" w:date="2018-01-18T15:33:00Z">
          <w:pPr>
            <w:pStyle w:val="BodyText"/>
            <w:numPr>
              <w:numId w:val="50"/>
            </w:numPr>
            <w:ind w:left="720" w:hanging="360"/>
          </w:pPr>
        </w:pPrChange>
      </w:pPr>
      <w:del w:id="2070" w:author="Sayali Dev" w:date="2018-01-18T15:33:00Z">
        <w:r w:rsidDel="00066C63">
          <w:delText xml:space="preserve">In the </w:delText>
        </w:r>
        <w:r w:rsidRPr="00350C7C" w:rsidDel="00066C63">
          <w:rPr>
            <w:b w:val="0"/>
          </w:rPr>
          <w:delText>Send Shipment Details</w:delText>
        </w:r>
        <w:r w:rsidDel="00066C63">
          <w:delText xml:space="preserve"> area, enter appropriate information in each field. </w:delText>
        </w:r>
        <w:r w:rsidR="00421D23" w:rsidDel="00066C63">
          <w:rPr>
            <w:lang w:val="en-US"/>
          </w:rPr>
          <w:delText>F</w:delText>
        </w:r>
        <w:r w:rsidDel="00066C63">
          <w:delText xml:space="preserve">ollowing table lists each field and its description. </w:delText>
        </w:r>
      </w:del>
    </w:p>
    <w:p w14:paraId="1062A669" w14:textId="2B22743F" w:rsidR="00D43660" w:rsidRPr="00B7318E" w:rsidDel="00066C63" w:rsidRDefault="00D43660">
      <w:pPr>
        <w:pStyle w:val="Heading1"/>
        <w:rPr>
          <w:del w:id="2071" w:author="Sayali Dev" w:date="2018-01-18T15:33:00Z"/>
          <w:lang w:val="en-US"/>
        </w:rPr>
        <w:pPrChange w:id="2072" w:author="Sayali Dev" w:date="2018-01-18T15:33:00Z">
          <w:pPr>
            <w:pStyle w:val="BodyText"/>
            <w:ind w:left="720"/>
          </w:pPr>
        </w:pPrChange>
      </w:pPr>
      <w:del w:id="2073" w:author="Sayali Dev" w:date="2018-01-18T15:33:00Z">
        <w:r w:rsidRPr="00F9591B" w:rsidDel="00066C63">
          <w:rPr>
            <w:b w:val="0"/>
          </w:rPr>
          <w:delText>Note:</w:delText>
        </w:r>
        <w:r w:rsidRPr="00F9591B" w:rsidDel="00066C63">
          <w:delText xml:space="preserve"> Fields that are marked with the red asterisk (</w:delText>
        </w:r>
        <w:r w:rsidRPr="00F9591B" w:rsidDel="00066C63">
          <w:rPr>
            <w:color w:val="FF0000"/>
          </w:rPr>
          <w:delText>*</w:delText>
        </w:r>
        <w:r w:rsidRPr="00F9591B" w:rsidDel="00066C63">
          <w:delText>) are ma</w:delText>
        </w:r>
        <w:r w:rsidDel="00066C63">
          <w:delText>n</w:delText>
        </w:r>
        <w:r w:rsidRPr="00F9591B" w:rsidDel="00066C63">
          <w:delText>datory</w:delText>
        </w:r>
        <w:r w:rsidDel="00066C63">
          <w:delText>.</w:delText>
        </w:r>
      </w:del>
    </w:p>
    <w:p w14:paraId="3396D320" w14:textId="63D251A7" w:rsidR="00D43660" w:rsidRPr="00E63C3C" w:rsidDel="00066C63" w:rsidRDefault="00D43660">
      <w:pPr>
        <w:pStyle w:val="Heading1"/>
        <w:rPr>
          <w:del w:id="2074" w:author="Sayali Dev" w:date="2018-01-18T15:33:00Z"/>
        </w:rPr>
        <w:pPrChange w:id="2075" w:author="Sayali Dev" w:date="2018-01-18T15:33:00Z">
          <w:pPr>
            <w:pStyle w:val="Caption"/>
          </w:pPr>
        </w:pPrChange>
      </w:pPr>
    </w:p>
    <w:tbl>
      <w:tblPr>
        <w:tblW w:w="0" w:type="auto"/>
        <w:tblInd w:w="8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790"/>
        <w:gridCol w:w="7020"/>
      </w:tblGrid>
      <w:tr w:rsidR="00D43660" w:rsidRPr="007A152E" w:rsidDel="00066C63" w14:paraId="0CDE11E7" w14:textId="62271F61" w:rsidTr="00D43660">
        <w:trPr>
          <w:cantSplit/>
          <w:trHeight w:val="288"/>
          <w:tblHeader/>
          <w:del w:id="2076" w:author="Sayali Dev" w:date="2018-01-18T15:33:00Z"/>
        </w:trPr>
        <w:tc>
          <w:tcPr>
            <w:tcW w:w="2790" w:type="dxa"/>
            <w:shd w:val="clear" w:color="auto" w:fill="BFBFBF"/>
            <w:vAlign w:val="center"/>
          </w:tcPr>
          <w:p w14:paraId="3C2E4951" w14:textId="2DDA5156" w:rsidR="00D43660" w:rsidRPr="007A152E" w:rsidDel="00066C63" w:rsidRDefault="00D43660">
            <w:pPr>
              <w:pStyle w:val="Heading1"/>
              <w:rPr>
                <w:del w:id="2077" w:author="Sayali Dev" w:date="2018-01-18T15:33:00Z"/>
              </w:rPr>
              <w:pPrChange w:id="2078" w:author="Sayali Dev" w:date="2018-01-18T15:33:00Z">
                <w:pPr/>
              </w:pPrChange>
            </w:pPr>
            <w:del w:id="2079" w:author="Sayali Dev" w:date="2018-01-18T15:33:00Z">
              <w:r w:rsidDel="00066C63">
                <w:rPr>
                  <w:b w:val="0"/>
                </w:rPr>
                <w:delText>Field</w:delText>
              </w:r>
            </w:del>
          </w:p>
        </w:tc>
        <w:tc>
          <w:tcPr>
            <w:tcW w:w="7020" w:type="dxa"/>
            <w:shd w:val="clear" w:color="auto" w:fill="BFBFBF"/>
            <w:vAlign w:val="center"/>
          </w:tcPr>
          <w:p w14:paraId="56BF8855" w14:textId="2B6F2690" w:rsidR="00D43660" w:rsidRPr="007A152E" w:rsidDel="00066C63" w:rsidRDefault="00D43660">
            <w:pPr>
              <w:pStyle w:val="Heading1"/>
              <w:rPr>
                <w:del w:id="2080" w:author="Sayali Dev" w:date="2018-01-18T15:33:00Z"/>
              </w:rPr>
              <w:pPrChange w:id="2081" w:author="Sayali Dev" w:date="2018-01-18T15:33:00Z">
                <w:pPr/>
              </w:pPrChange>
            </w:pPr>
            <w:del w:id="2082" w:author="Sayali Dev" w:date="2018-01-18T15:33:00Z">
              <w:r w:rsidRPr="007A152E" w:rsidDel="00066C63">
                <w:rPr>
                  <w:b w:val="0"/>
                </w:rPr>
                <w:delText>Description</w:delText>
              </w:r>
            </w:del>
          </w:p>
        </w:tc>
      </w:tr>
      <w:tr w:rsidR="00D43660" w:rsidDel="00066C63" w14:paraId="06E4A962" w14:textId="629BFC1C" w:rsidTr="00D43660">
        <w:trPr>
          <w:cantSplit/>
          <w:trHeight w:val="288"/>
          <w:del w:id="2083" w:author="Sayali Dev" w:date="2018-01-18T15:33:00Z"/>
        </w:trPr>
        <w:tc>
          <w:tcPr>
            <w:tcW w:w="2790" w:type="dxa"/>
            <w:vAlign w:val="center"/>
          </w:tcPr>
          <w:p w14:paraId="3E618969" w14:textId="5D9C9280" w:rsidR="00D43660" w:rsidDel="00066C63" w:rsidRDefault="00D43660">
            <w:pPr>
              <w:pStyle w:val="Heading1"/>
              <w:rPr>
                <w:del w:id="2084" w:author="Sayali Dev" w:date="2018-01-18T15:33:00Z"/>
              </w:rPr>
              <w:pPrChange w:id="2085" w:author="Sayali Dev" w:date="2018-01-18T15:33:00Z">
                <w:pPr/>
              </w:pPrChange>
            </w:pPr>
            <w:del w:id="2086" w:author="Sayali Dev" w:date="2018-01-18T15:33:00Z">
              <w:r w:rsidDel="00066C63">
                <w:rPr>
                  <w:b w:val="0"/>
                </w:rPr>
                <w:delText>Date Shipped</w:delText>
              </w:r>
              <w:r w:rsidRPr="00F9591B" w:rsidDel="00066C63">
                <w:rPr>
                  <w:color w:val="FF0000"/>
                </w:rPr>
                <w:delText>*</w:delText>
              </w:r>
            </w:del>
          </w:p>
        </w:tc>
        <w:tc>
          <w:tcPr>
            <w:tcW w:w="7020" w:type="dxa"/>
            <w:vAlign w:val="center"/>
          </w:tcPr>
          <w:p w14:paraId="3EE1475A" w14:textId="73488897" w:rsidR="00D43660" w:rsidDel="00066C63" w:rsidRDefault="00D43660">
            <w:pPr>
              <w:pStyle w:val="Heading1"/>
              <w:rPr>
                <w:del w:id="2087" w:author="Sayali Dev" w:date="2018-01-18T15:33:00Z"/>
              </w:rPr>
              <w:pPrChange w:id="2088" w:author="Sayali Dev" w:date="2018-01-18T15:33:00Z">
                <w:pPr/>
              </w:pPrChange>
            </w:pPr>
            <w:del w:id="2089" w:author="Sayali Dev" w:date="2018-01-18T15:33:00Z">
              <w:r w:rsidDel="00066C63">
                <w:delText xml:space="preserve">Click the date icon </w:delText>
              </w:r>
              <w:r w:rsidR="002578BB" w:rsidDel="00066C63">
                <w:rPr>
                  <w:b w:val="0"/>
                  <w:noProof/>
                </w:rPr>
                <w:drawing>
                  <wp:inline distT="0" distB="0" distL="0" distR="0" wp14:anchorId="78E516AF" wp14:editId="090FE944">
                    <wp:extent cx="152400" cy="152400"/>
                    <wp:effectExtent l="0" t="0" r="0" b="0"/>
                    <wp:docPr id="29" name="Picture 29" descr="Search calend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Search calendar"/>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Del="00066C63">
                <w:delText>, and then click t</w:delText>
              </w:r>
              <w:r w:rsidR="001816FA" w:rsidDel="00066C63">
                <w:delText>he</w:delText>
              </w:r>
              <w:r w:rsidDel="00066C63">
                <w:delText xml:space="preserve"> </w:delText>
              </w:r>
              <w:r w:rsidR="00D54457" w:rsidDel="00066C63">
                <w:delText>date when</w:delText>
              </w:r>
              <w:r w:rsidR="001816FA" w:rsidDel="00066C63">
                <w:delText xml:space="preserve"> you will send the shipment</w:delText>
              </w:r>
              <w:r w:rsidDel="00066C63">
                <w:delText>.</w:delText>
              </w:r>
            </w:del>
          </w:p>
          <w:p w14:paraId="637B291A" w14:textId="47DC1EF2" w:rsidR="00D43660" w:rsidDel="00066C63" w:rsidRDefault="00D43660">
            <w:pPr>
              <w:pStyle w:val="Heading1"/>
              <w:rPr>
                <w:del w:id="2090" w:author="Sayali Dev" w:date="2018-01-18T15:33:00Z"/>
              </w:rPr>
              <w:pPrChange w:id="2091" w:author="Sayali Dev" w:date="2018-01-18T15:33:00Z">
                <w:pPr/>
              </w:pPrChange>
            </w:pPr>
            <w:del w:id="2092" w:author="Sayali Dev" w:date="2018-01-18T15:33:00Z">
              <w:r w:rsidDel="00066C63">
                <w:delText xml:space="preserve">The date appears in the </w:delText>
              </w:r>
              <w:r w:rsidRPr="00350C7C" w:rsidDel="00066C63">
                <w:rPr>
                  <w:b w:val="0"/>
                </w:rPr>
                <w:delText>Date Shipped</w:delText>
              </w:r>
              <w:r w:rsidDel="00066C63">
                <w:delText xml:space="preserve"> box.</w:delText>
              </w:r>
            </w:del>
          </w:p>
        </w:tc>
      </w:tr>
      <w:tr w:rsidR="00D46932" w:rsidDel="00066C63" w14:paraId="4D6DC6D0" w14:textId="6FFC824C" w:rsidTr="00D43660">
        <w:trPr>
          <w:cantSplit/>
          <w:trHeight w:val="288"/>
          <w:del w:id="2093" w:author="Sayali Dev" w:date="2018-01-18T15:33:00Z"/>
        </w:trPr>
        <w:tc>
          <w:tcPr>
            <w:tcW w:w="2790" w:type="dxa"/>
            <w:vAlign w:val="center"/>
          </w:tcPr>
          <w:p w14:paraId="0D42CD67" w14:textId="79D321AF" w:rsidR="00D46932" w:rsidRPr="009C07F3" w:rsidDel="00066C63" w:rsidRDefault="00D46932">
            <w:pPr>
              <w:pStyle w:val="Heading1"/>
              <w:rPr>
                <w:del w:id="2094" w:author="Sayali Dev" w:date="2018-01-18T15:33:00Z"/>
              </w:rPr>
              <w:pPrChange w:id="2095" w:author="Sayali Dev" w:date="2018-01-18T15:33:00Z">
                <w:pPr/>
              </w:pPrChange>
            </w:pPr>
            <w:del w:id="2096" w:author="Sayali Dev" w:date="2018-01-18T15:33:00Z">
              <w:r w:rsidDel="00066C63">
                <w:rPr>
                  <w:b w:val="0"/>
                </w:rPr>
                <w:delText>Courier</w:delText>
              </w:r>
              <w:r w:rsidRPr="00F9591B" w:rsidDel="00066C63">
                <w:rPr>
                  <w:color w:val="FF0000"/>
                </w:rPr>
                <w:delText>*</w:delText>
              </w:r>
            </w:del>
          </w:p>
        </w:tc>
        <w:tc>
          <w:tcPr>
            <w:tcW w:w="7020" w:type="dxa"/>
            <w:vAlign w:val="center"/>
          </w:tcPr>
          <w:p w14:paraId="56CE8FC1" w14:textId="33C036A1" w:rsidR="00D46932" w:rsidDel="00066C63" w:rsidRDefault="00D46932">
            <w:pPr>
              <w:pStyle w:val="Heading1"/>
              <w:rPr>
                <w:del w:id="2097" w:author="Sayali Dev" w:date="2018-01-18T15:33:00Z"/>
              </w:rPr>
              <w:pPrChange w:id="2098" w:author="Sayali Dev" w:date="2018-01-18T15:33:00Z">
                <w:pPr/>
              </w:pPrChange>
            </w:pPr>
            <w:del w:id="2099" w:author="Sayali Dev" w:date="2018-01-18T15:33:00Z">
              <w:r w:rsidDel="00066C63">
                <w:delText xml:space="preserve">Click appropriate shipping courier. </w:delText>
              </w:r>
            </w:del>
          </w:p>
        </w:tc>
      </w:tr>
      <w:tr w:rsidR="00D46932" w:rsidDel="00066C63" w14:paraId="55126DE0" w14:textId="11117B0B" w:rsidTr="00D43660">
        <w:trPr>
          <w:cantSplit/>
          <w:trHeight w:val="288"/>
          <w:del w:id="2100" w:author="Sayali Dev" w:date="2018-01-18T15:33:00Z"/>
        </w:trPr>
        <w:tc>
          <w:tcPr>
            <w:tcW w:w="2790" w:type="dxa"/>
            <w:vAlign w:val="center"/>
          </w:tcPr>
          <w:p w14:paraId="07710264" w14:textId="10B5B9A1" w:rsidR="00D46932" w:rsidDel="00066C63" w:rsidRDefault="00D46932">
            <w:pPr>
              <w:pStyle w:val="Heading1"/>
              <w:rPr>
                <w:del w:id="2101" w:author="Sayali Dev" w:date="2018-01-18T15:33:00Z"/>
              </w:rPr>
              <w:pPrChange w:id="2102" w:author="Sayali Dev" w:date="2018-01-18T15:33:00Z">
                <w:pPr/>
              </w:pPrChange>
            </w:pPr>
            <w:del w:id="2103" w:author="Sayali Dev" w:date="2018-01-18T15:33:00Z">
              <w:r w:rsidDel="00066C63">
                <w:rPr>
                  <w:b w:val="0"/>
                </w:rPr>
                <w:delText>Tracking Resource</w:delText>
              </w:r>
              <w:r w:rsidRPr="00F9591B" w:rsidDel="00066C63">
                <w:rPr>
                  <w:color w:val="FF0000"/>
                </w:rPr>
                <w:delText>*</w:delText>
              </w:r>
            </w:del>
          </w:p>
        </w:tc>
        <w:tc>
          <w:tcPr>
            <w:tcW w:w="7020" w:type="dxa"/>
            <w:vAlign w:val="center"/>
          </w:tcPr>
          <w:p w14:paraId="15756E3A" w14:textId="41B9D447" w:rsidR="00D46932" w:rsidDel="00066C63" w:rsidRDefault="00D46932">
            <w:pPr>
              <w:pStyle w:val="Heading1"/>
              <w:rPr>
                <w:del w:id="2104" w:author="Sayali Dev" w:date="2018-01-18T15:33:00Z"/>
              </w:rPr>
              <w:pPrChange w:id="2105" w:author="Sayali Dev" w:date="2018-01-18T15:33:00Z">
                <w:pPr/>
              </w:pPrChange>
            </w:pPr>
            <w:del w:id="2106" w:author="Sayali Dev" w:date="2018-01-18T15:33:00Z">
              <w:r w:rsidDel="00066C63">
                <w:delText>Type shipping courier’s tracking number.</w:delText>
              </w:r>
            </w:del>
          </w:p>
        </w:tc>
      </w:tr>
      <w:tr w:rsidR="00D46932" w:rsidDel="00066C63" w14:paraId="5A9334A6" w14:textId="2715C1EC" w:rsidTr="00D43660">
        <w:trPr>
          <w:cantSplit/>
          <w:trHeight w:val="288"/>
          <w:del w:id="2107" w:author="Sayali Dev" w:date="2018-01-18T15:33:00Z"/>
        </w:trPr>
        <w:tc>
          <w:tcPr>
            <w:tcW w:w="2790" w:type="dxa"/>
            <w:vAlign w:val="center"/>
          </w:tcPr>
          <w:p w14:paraId="3F0E1D2A" w14:textId="66AA00E7" w:rsidR="00D46932" w:rsidDel="00066C63" w:rsidRDefault="00D46932">
            <w:pPr>
              <w:pStyle w:val="Heading1"/>
              <w:rPr>
                <w:del w:id="2108" w:author="Sayali Dev" w:date="2018-01-18T15:33:00Z"/>
              </w:rPr>
              <w:pPrChange w:id="2109" w:author="Sayali Dev" w:date="2018-01-18T15:33:00Z">
                <w:pPr/>
              </w:pPrChange>
            </w:pPr>
            <w:del w:id="2110" w:author="Sayali Dev" w:date="2018-01-18T15:33:00Z">
              <w:r w:rsidDel="00066C63">
                <w:rPr>
                  <w:b w:val="0"/>
                </w:rPr>
                <w:delText>Transport Code</w:delText>
              </w:r>
            </w:del>
          </w:p>
        </w:tc>
        <w:tc>
          <w:tcPr>
            <w:tcW w:w="7020" w:type="dxa"/>
            <w:vAlign w:val="center"/>
          </w:tcPr>
          <w:p w14:paraId="1B81B897" w14:textId="22F188B1" w:rsidR="00D46932" w:rsidDel="00066C63" w:rsidRDefault="00D46932">
            <w:pPr>
              <w:pStyle w:val="Heading1"/>
              <w:rPr>
                <w:del w:id="2111" w:author="Sayali Dev" w:date="2018-01-18T15:33:00Z"/>
              </w:rPr>
              <w:pPrChange w:id="2112" w:author="Sayali Dev" w:date="2018-01-18T15:33:00Z">
                <w:pPr/>
              </w:pPrChange>
            </w:pPr>
            <w:del w:id="2113" w:author="Sayali Dev" w:date="2018-01-18T15:33:00Z">
              <w:r w:rsidDel="00066C63">
                <w:delText>Type transport code, if applicable.</w:delText>
              </w:r>
            </w:del>
          </w:p>
        </w:tc>
      </w:tr>
      <w:tr w:rsidR="00D43660" w:rsidDel="00066C63" w14:paraId="09D547C5" w14:textId="3ED0FD19" w:rsidTr="00D43660">
        <w:trPr>
          <w:cantSplit/>
          <w:trHeight w:val="288"/>
          <w:del w:id="2114" w:author="Sayali Dev" w:date="2018-01-18T15:33:00Z"/>
        </w:trPr>
        <w:tc>
          <w:tcPr>
            <w:tcW w:w="2790" w:type="dxa"/>
            <w:vAlign w:val="center"/>
          </w:tcPr>
          <w:p w14:paraId="5C579C32" w14:textId="08BD497D" w:rsidR="00D43660" w:rsidDel="00066C63" w:rsidRDefault="00D43660">
            <w:pPr>
              <w:pStyle w:val="Heading1"/>
              <w:rPr>
                <w:del w:id="2115" w:author="Sayali Dev" w:date="2018-01-18T15:33:00Z"/>
              </w:rPr>
              <w:pPrChange w:id="2116" w:author="Sayali Dev" w:date="2018-01-18T15:33:00Z">
                <w:pPr/>
              </w:pPrChange>
            </w:pPr>
            <w:del w:id="2117" w:author="Sayali Dev" w:date="2018-01-18T15:33:00Z">
              <w:r w:rsidDel="00066C63">
                <w:rPr>
                  <w:b w:val="0"/>
                </w:rPr>
                <w:delText>Comments</w:delText>
              </w:r>
            </w:del>
          </w:p>
        </w:tc>
        <w:tc>
          <w:tcPr>
            <w:tcW w:w="7020" w:type="dxa"/>
            <w:vAlign w:val="center"/>
          </w:tcPr>
          <w:p w14:paraId="2810067A" w14:textId="1CFD5C77" w:rsidR="00D43660" w:rsidDel="00066C63" w:rsidRDefault="00D43660">
            <w:pPr>
              <w:pStyle w:val="Heading1"/>
              <w:rPr>
                <w:del w:id="2118" w:author="Sayali Dev" w:date="2018-01-18T15:33:00Z"/>
              </w:rPr>
              <w:pPrChange w:id="2119" w:author="Sayali Dev" w:date="2018-01-18T15:33:00Z">
                <w:pPr/>
              </w:pPrChange>
            </w:pPr>
            <w:del w:id="2120" w:author="Sayali Dev" w:date="2018-01-18T15:33:00Z">
              <w:r w:rsidDel="00066C63">
                <w:delText>Type</w:delText>
              </w:r>
              <w:r w:rsidR="001816FA" w:rsidDel="00066C63">
                <w:delText xml:space="preserve"> comments, as needed.</w:delText>
              </w:r>
            </w:del>
          </w:p>
        </w:tc>
      </w:tr>
      <w:tr w:rsidR="00421D23" w:rsidDel="00066C63" w14:paraId="3A5FBDB1" w14:textId="6E0181EB" w:rsidTr="00D43660">
        <w:trPr>
          <w:cantSplit/>
          <w:trHeight w:val="288"/>
          <w:del w:id="2121" w:author="Sayali Dev" w:date="2018-01-18T15:33:00Z"/>
        </w:trPr>
        <w:tc>
          <w:tcPr>
            <w:tcW w:w="2790" w:type="dxa"/>
            <w:vAlign w:val="center"/>
          </w:tcPr>
          <w:p w14:paraId="562F150D" w14:textId="728A86F0" w:rsidR="00421D23" w:rsidDel="00066C63" w:rsidRDefault="00421D23">
            <w:pPr>
              <w:pStyle w:val="Heading1"/>
              <w:rPr>
                <w:del w:id="2122" w:author="Sayali Dev" w:date="2018-01-18T15:33:00Z"/>
              </w:rPr>
              <w:pPrChange w:id="2123" w:author="Sayali Dev" w:date="2018-01-18T15:33:00Z">
                <w:pPr/>
              </w:pPrChange>
            </w:pPr>
            <w:del w:id="2124" w:author="Sayali Dev" w:date="2018-01-18T15:33:00Z">
              <w:r w:rsidDel="00066C63">
                <w:rPr>
                  <w:b w:val="0"/>
                </w:rPr>
                <w:delText>Sender’s Checklist</w:delText>
              </w:r>
            </w:del>
          </w:p>
        </w:tc>
        <w:tc>
          <w:tcPr>
            <w:tcW w:w="7020" w:type="dxa"/>
            <w:vAlign w:val="center"/>
          </w:tcPr>
          <w:p w14:paraId="67476E4F" w14:textId="4767A3BE" w:rsidR="00421D23" w:rsidDel="00066C63" w:rsidRDefault="00421D23">
            <w:pPr>
              <w:pStyle w:val="Heading1"/>
              <w:rPr>
                <w:del w:id="2125" w:author="Sayali Dev" w:date="2018-01-18T15:33:00Z"/>
              </w:rPr>
              <w:pPrChange w:id="2126" w:author="Sayali Dev" w:date="2018-01-18T15:33:00Z">
                <w:pPr/>
              </w:pPrChange>
            </w:pPr>
            <w:del w:id="2127" w:author="Sayali Dev" w:date="2018-01-18T15:33:00Z">
              <w:r w:rsidDel="00066C63">
                <w:delText>Make sure all the checkboxes are selected and the respective actions have been taken.</w:delText>
              </w:r>
            </w:del>
          </w:p>
        </w:tc>
      </w:tr>
    </w:tbl>
    <w:p w14:paraId="05FD05D9" w14:textId="4AE202AA" w:rsidR="00D43660" w:rsidRPr="00F66925" w:rsidDel="00066C63" w:rsidRDefault="00D43660">
      <w:pPr>
        <w:pStyle w:val="Heading3"/>
        <w:rPr>
          <w:del w:id="2128" w:author="Sayali Dev" w:date="2018-01-18T15:33:00Z"/>
          <w:lang w:val="en-US"/>
        </w:rPr>
        <w:pPrChange w:id="2129" w:author="Sayali Dev" w:date="2018-01-22T17:33:00Z">
          <w:pPr>
            <w:pStyle w:val="BodyText"/>
          </w:pPr>
        </w:pPrChange>
      </w:pPr>
    </w:p>
    <w:p w14:paraId="56D60170" w14:textId="2CE52E85" w:rsidR="00D43660" w:rsidRPr="0059758B" w:rsidDel="00066C63" w:rsidRDefault="00D43660">
      <w:pPr>
        <w:pStyle w:val="Heading3"/>
        <w:rPr>
          <w:del w:id="2130" w:author="Sayali Dev" w:date="2018-01-18T15:33:00Z"/>
          <w:lang w:val="en-US"/>
          <w:rPrChange w:id="2131" w:author="Sayali Dev" w:date="2018-01-18T15:35:00Z">
            <w:rPr>
              <w:del w:id="2132" w:author="Sayali Dev" w:date="2018-01-18T15:33:00Z"/>
            </w:rPr>
          </w:rPrChange>
        </w:rPr>
        <w:pPrChange w:id="2133" w:author="Sayali Dev" w:date="2018-01-22T17:33:00Z">
          <w:pPr>
            <w:pStyle w:val="BodyText"/>
            <w:numPr>
              <w:numId w:val="51"/>
            </w:numPr>
            <w:ind w:left="720" w:hanging="360"/>
          </w:pPr>
        </w:pPrChange>
      </w:pPr>
      <w:del w:id="2134" w:author="Sayali Dev" w:date="2018-01-18T15:33:00Z">
        <w:r w:rsidRPr="0059758B" w:rsidDel="00066C63">
          <w:rPr>
            <w:lang w:val="en-US"/>
            <w:rPrChange w:id="2135" w:author="Sayali Dev" w:date="2018-01-18T15:35:00Z">
              <w:rPr/>
            </w:rPrChange>
          </w:rPr>
          <w:delText xml:space="preserve">Click </w:delText>
        </w:r>
        <w:r w:rsidR="00421D23" w:rsidRPr="0059758B" w:rsidDel="00066C63">
          <w:rPr>
            <w:b w:val="0"/>
            <w:rPrChange w:id="2136" w:author="Sayali Dev" w:date="2018-01-18T15:35:00Z">
              <w:rPr>
                <w:b/>
              </w:rPr>
            </w:rPrChange>
          </w:rPr>
          <w:delText>SUBMIT</w:delText>
        </w:r>
        <w:r w:rsidRPr="0059758B" w:rsidDel="00066C63">
          <w:rPr>
            <w:lang w:val="en-US"/>
            <w:rPrChange w:id="2137" w:author="Sayali Dev" w:date="2018-01-18T15:35:00Z">
              <w:rPr/>
            </w:rPrChange>
          </w:rPr>
          <w:delText xml:space="preserve">. </w:delText>
        </w:r>
      </w:del>
    </w:p>
    <w:p w14:paraId="5BD94223" w14:textId="71A88215" w:rsidR="00707948" w:rsidDel="00066C63" w:rsidRDefault="001816FA">
      <w:pPr>
        <w:pStyle w:val="Heading3"/>
        <w:rPr>
          <w:del w:id="2138" w:author="Sayali Dev" w:date="2018-01-18T15:33:00Z"/>
          <w:lang w:val="en-US"/>
        </w:rPr>
        <w:pPrChange w:id="2139" w:author="Sayali Dev" w:date="2018-01-22T17:33:00Z">
          <w:pPr>
            <w:pStyle w:val="BodyText"/>
            <w:ind w:left="720"/>
          </w:pPr>
        </w:pPrChange>
      </w:pPr>
      <w:del w:id="2140" w:author="Sayali Dev" w:date="2018-01-18T15:33:00Z">
        <w:r w:rsidRPr="0059758B" w:rsidDel="00066C63">
          <w:rPr>
            <w:lang w:val="en-US"/>
            <w:rPrChange w:id="2141" w:author="Sayali Dev" w:date="2018-01-18T15:35:00Z">
              <w:rPr/>
            </w:rPrChange>
          </w:rPr>
          <w:delText xml:space="preserve">The shipment </w:delText>
        </w:r>
        <w:r w:rsidR="009640CF" w:rsidDel="00066C63">
          <w:rPr>
            <w:lang w:val="en-US"/>
          </w:rPr>
          <w:delText xml:space="preserve">status and the biospecimens’ status changes to </w:delText>
        </w:r>
        <w:r w:rsidR="009640CF" w:rsidRPr="0059758B" w:rsidDel="00066C63">
          <w:rPr>
            <w:b w:val="0"/>
            <w:rPrChange w:id="2142" w:author="Sayali Dev" w:date="2018-01-18T15:35:00Z">
              <w:rPr>
                <w:b/>
              </w:rPr>
            </w:rPrChange>
          </w:rPr>
          <w:delText>In Transit</w:delText>
        </w:r>
        <w:r w:rsidR="009640CF" w:rsidDel="00066C63">
          <w:rPr>
            <w:lang w:val="en-US"/>
          </w:rPr>
          <w:delText xml:space="preserve"> on the </w:delText>
        </w:r>
        <w:r w:rsidR="009640CF" w:rsidRPr="0059758B" w:rsidDel="00066C63">
          <w:rPr>
            <w:b w:val="0"/>
            <w:rPrChange w:id="2143" w:author="Sayali Dev" w:date="2018-01-18T15:35:00Z">
              <w:rPr>
                <w:b/>
              </w:rPr>
            </w:rPrChange>
          </w:rPr>
          <w:delText>View Shipment</w:delText>
        </w:r>
        <w:r w:rsidR="009640CF" w:rsidDel="00066C63">
          <w:rPr>
            <w:lang w:val="en-US"/>
          </w:rPr>
          <w:delText xml:space="preserve"> page.</w:delText>
        </w:r>
      </w:del>
    </w:p>
    <w:p w14:paraId="0EE1FDC6" w14:textId="68934348" w:rsidR="00707948" w:rsidDel="00066C63" w:rsidRDefault="00707948">
      <w:pPr>
        <w:pStyle w:val="Heading3"/>
        <w:rPr>
          <w:del w:id="2144" w:author="Sayali Dev" w:date="2018-01-18T15:33:00Z"/>
          <w:lang w:val="en-US"/>
        </w:rPr>
        <w:pPrChange w:id="2145" w:author="Sayali Dev" w:date="2018-01-22T17:33:00Z">
          <w:pPr>
            <w:pStyle w:val="BodyText"/>
            <w:ind w:left="720"/>
          </w:pPr>
        </w:pPrChange>
      </w:pPr>
    </w:p>
    <w:p w14:paraId="737AF90D" w14:textId="74891179" w:rsidR="00707948" w:rsidDel="00066C63" w:rsidRDefault="00707948">
      <w:pPr>
        <w:pStyle w:val="Heading3"/>
        <w:rPr>
          <w:del w:id="2146" w:author="Sayali Dev" w:date="2018-01-18T15:33:00Z"/>
          <w:lang w:val="en-US"/>
        </w:rPr>
        <w:pPrChange w:id="2147" w:author="Sayali Dev" w:date="2018-01-22T17:33:00Z">
          <w:pPr>
            <w:pStyle w:val="BodyText"/>
            <w:ind w:left="720"/>
          </w:pPr>
        </w:pPrChange>
      </w:pPr>
    </w:p>
    <w:p w14:paraId="6D5F06EB" w14:textId="49703383" w:rsidR="00707948" w:rsidDel="00066C63" w:rsidRDefault="00707948">
      <w:pPr>
        <w:pStyle w:val="Heading3"/>
        <w:rPr>
          <w:del w:id="2148" w:author="Sayali Dev" w:date="2018-01-18T15:33:00Z"/>
          <w:lang w:val="en-US"/>
        </w:rPr>
        <w:pPrChange w:id="2149" w:author="Sayali Dev" w:date="2018-01-22T17:33:00Z">
          <w:pPr>
            <w:pStyle w:val="BodyText"/>
            <w:ind w:left="720"/>
          </w:pPr>
        </w:pPrChange>
      </w:pPr>
    </w:p>
    <w:p w14:paraId="1FFD20AA" w14:textId="7074F96F" w:rsidR="00707948" w:rsidDel="00066C63" w:rsidRDefault="00707948">
      <w:pPr>
        <w:pStyle w:val="Heading3"/>
        <w:rPr>
          <w:del w:id="2150" w:author="Sayali Dev" w:date="2018-01-18T15:33:00Z"/>
          <w:lang w:val="en-US"/>
        </w:rPr>
        <w:pPrChange w:id="2151" w:author="Sayali Dev" w:date="2018-01-22T17:33:00Z">
          <w:pPr>
            <w:pStyle w:val="BodyText"/>
            <w:ind w:left="720"/>
          </w:pPr>
        </w:pPrChange>
      </w:pPr>
    </w:p>
    <w:p w14:paraId="674C82A7" w14:textId="52921727" w:rsidR="00707948" w:rsidRPr="0059758B" w:rsidDel="00066C63" w:rsidRDefault="00707948">
      <w:pPr>
        <w:pStyle w:val="Heading3"/>
        <w:rPr>
          <w:del w:id="2152" w:author="Sayali Dev" w:date="2018-01-18T15:33:00Z"/>
          <w:rPrChange w:id="2153" w:author="Sayali Dev" w:date="2018-01-18T15:35:00Z">
            <w:rPr>
              <w:del w:id="2154" w:author="Sayali Dev" w:date="2018-01-18T15:33:00Z"/>
              <w:i/>
              <w:sz w:val="24"/>
              <w:szCs w:val="24"/>
              <w:lang w:eastAsia="x-none"/>
            </w:rPr>
          </w:rPrChange>
        </w:rPr>
        <w:pPrChange w:id="2155" w:author="Sayali Dev" w:date="2018-01-22T17:33:00Z">
          <w:pPr/>
        </w:pPrChange>
      </w:pPr>
      <w:del w:id="2156" w:author="Sayali Dev" w:date="2018-01-18T15:33:00Z">
        <w:r w:rsidRPr="0059758B" w:rsidDel="00066C63">
          <w:rPr>
            <w:rPrChange w:id="2157" w:author="Sayali Dev" w:date="2018-01-18T15:35:00Z">
              <w:rPr>
                <w:i/>
                <w:sz w:val="24"/>
                <w:szCs w:val="24"/>
                <w:lang w:eastAsia="x-none"/>
              </w:rPr>
            </w:rPrChange>
          </w:rPr>
          <w:delText>Alternative Path:</w:delText>
        </w:r>
      </w:del>
    </w:p>
    <w:p w14:paraId="7D3D2E0F" w14:textId="0F465F29" w:rsidR="00707948" w:rsidRPr="0059758B" w:rsidDel="00066C63" w:rsidRDefault="00707948">
      <w:pPr>
        <w:pStyle w:val="Heading3"/>
        <w:rPr>
          <w:del w:id="2158" w:author="Sayali Dev" w:date="2018-01-18T15:33:00Z"/>
          <w:rPrChange w:id="2159" w:author="Sayali Dev" w:date="2018-01-18T15:35:00Z">
            <w:rPr>
              <w:del w:id="2160" w:author="Sayali Dev" w:date="2018-01-18T15:33:00Z"/>
              <w:lang w:eastAsia="x-none"/>
            </w:rPr>
          </w:rPrChange>
        </w:rPr>
        <w:pPrChange w:id="2161" w:author="Sayali Dev" w:date="2018-01-22T17:33:00Z">
          <w:pPr>
            <w:pStyle w:val="ListParagraph"/>
            <w:numPr>
              <w:numId w:val="86"/>
            </w:numPr>
            <w:tabs>
              <w:tab w:val="num" w:pos="720"/>
            </w:tabs>
            <w:ind w:left="0"/>
          </w:pPr>
        </w:pPrChange>
      </w:pPr>
      <w:del w:id="2162" w:author="Sayali Dev" w:date="2018-01-18T15:33:00Z">
        <w:r w:rsidRPr="0059758B" w:rsidDel="00066C63">
          <w:rPr>
            <w:rPrChange w:id="2163" w:author="Sayali Dev" w:date="2018-01-18T15:35:00Z">
              <w:rPr>
                <w:lang w:eastAsia="x-none"/>
              </w:rPr>
            </w:rPrChange>
          </w:rPr>
          <w:delText>Click on the “Ship specimens” link on Home Page</w:delText>
        </w:r>
      </w:del>
    </w:p>
    <w:p w14:paraId="2F1CFD25" w14:textId="65BCC978" w:rsidR="00707948" w:rsidRPr="0059758B" w:rsidDel="00066C63" w:rsidRDefault="00707948">
      <w:pPr>
        <w:pStyle w:val="Heading3"/>
        <w:rPr>
          <w:del w:id="2164" w:author="Sayali Dev" w:date="2018-01-18T15:33:00Z"/>
          <w:rPrChange w:id="2165" w:author="Sayali Dev" w:date="2018-01-18T15:35:00Z">
            <w:rPr>
              <w:del w:id="2166" w:author="Sayali Dev" w:date="2018-01-18T15:33:00Z"/>
              <w:lang w:eastAsia="x-none"/>
            </w:rPr>
          </w:rPrChange>
        </w:rPr>
        <w:pPrChange w:id="2167" w:author="Sayali Dev" w:date="2018-01-22T17:33:00Z">
          <w:pPr>
            <w:ind w:firstLine="720"/>
          </w:pPr>
        </w:pPrChange>
      </w:pPr>
      <w:del w:id="2168" w:author="Sayali Dev" w:date="2018-01-18T15:33:00Z">
        <w:r w:rsidRPr="0059758B" w:rsidDel="00066C63">
          <w:rPr>
            <w:rPrChange w:id="2169" w:author="Sayali Dev" w:date="2018-01-18T15:35:00Z">
              <w:rPr/>
            </w:rPrChange>
          </w:rPr>
          <w:delText xml:space="preserve">The </w:delText>
        </w:r>
        <w:r w:rsidRPr="0059758B" w:rsidDel="00066C63">
          <w:rPr>
            <w:b w:val="0"/>
            <w:rPrChange w:id="2170" w:author="Sayali Dev" w:date="2018-01-18T15:35:00Z">
              <w:rPr>
                <w:b/>
              </w:rPr>
            </w:rPrChange>
          </w:rPr>
          <w:delText>View Shipment</w:delText>
        </w:r>
        <w:r w:rsidRPr="0059758B" w:rsidDel="00066C63">
          <w:rPr>
            <w:rPrChange w:id="2171" w:author="Sayali Dev" w:date="2018-01-18T15:35:00Z">
              <w:rPr/>
            </w:rPrChange>
          </w:rPr>
          <w:delText xml:space="preserve"> page appears.</w:delText>
        </w:r>
      </w:del>
    </w:p>
    <w:p w14:paraId="06284C7C" w14:textId="1689E453" w:rsidR="00707948" w:rsidRPr="0059758B" w:rsidDel="00066C63" w:rsidRDefault="00707948">
      <w:pPr>
        <w:pStyle w:val="Heading3"/>
        <w:rPr>
          <w:del w:id="2172" w:author="Sayali Dev" w:date="2018-01-18T15:33:00Z"/>
          <w:rPrChange w:id="2173" w:author="Sayali Dev" w:date="2018-01-18T15:35:00Z">
            <w:rPr>
              <w:del w:id="2174" w:author="Sayali Dev" w:date="2018-01-18T15:33:00Z"/>
              <w:lang w:eastAsia="x-none"/>
            </w:rPr>
          </w:rPrChange>
        </w:rPr>
        <w:pPrChange w:id="2175" w:author="Sayali Dev" w:date="2018-01-22T17:33:00Z">
          <w:pPr>
            <w:pStyle w:val="ListParagraph"/>
            <w:numPr>
              <w:numId w:val="86"/>
            </w:numPr>
            <w:tabs>
              <w:tab w:val="num" w:pos="720"/>
            </w:tabs>
            <w:ind w:left="0"/>
          </w:pPr>
        </w:pPrChange>
      </w:pPr>
      <w:del w:id="2176" w:author="Sayali Dev" w:date="2018-01-18T15:33:00Z">
        <w:r w:rsidRPr="0059758B" w:rsidDel="00066C63">
          <w:rPr>
            <w:rPrChange w:id="2177" w:author="Sayali Dev" w:date="2018-01-18T15:35:00Z">
              <w:rPr>
                <w:lang w:eastAsia="x-none"/>
              </w:rPr>
            </w:rPrChange>
          </w:rPr>
          <w:delText>Follow above steps from step 3 to Ship the specimens.</w:delText>
        </w:r>
      </w:del>
    </w:p>
    <w:p w14:paraId="5B3E99C1" w14:textId="23580091" w:rsidR="00966AEB" w:rsidRPr="00966AEB" w:rsidRDefault="00D43660">
      <w:pPr>
        <w:pStyle w:val="BodyText"/>
        <w:rPr>
          <w:b/>
          <w:lang w:val="en-US"/>
          <w:rPrChange w:id="2178" w:author="Sayali Dev" w:date="2018-01-18T15:27:00Z">
            <w:rPr>
              <w:b/>
            </w:rPr>
          </w:rPrChange>
        </w:rPr>
        <w:pPrChange w:id="2179" w:author="Sayali Dev" w:date="2018-01-22T17:33:00Z">
          <w:pPr>
            <w:pStyle w:val="BodyText"/>
            <w:ind w:left="720"/>
          </w:pPr>
        </w:pPrChange>
      </w:pPr>
      <w:del w:id="2180" w:author="Sayali Dev" w:date="2018-01-18T15:33:00Z">
        <w:r w:rsidRPr="0059758B" w:rsidDel="00066C63">
          <w:rPr>
            <w:lang w:val="en-US"/>
            <w:rPrChange w:id="2181" w:author="Sayali Dev" w:date="2018-01-18T15:35:00Z">
              <w:rPr/>
            </w:rPrChange>
          </w:rPr>
          <w:br/>
        </w:r>
      </w:del>
    </w:p>
    <w:sectPr w:rsidR="00966AEB" w:rsidRPr="00966AEB" w:rsidSect="002C7C3D">
      <w:headerReference w:type="default" r:id="rId60"/>
      <w:footerReference w:type="default" r:id="rId61"/>
      <w:pgSz w:w="12240" w:h="15840" w:code="1"/>
      <w:pgMar w:top="965" w:right="907" w:bottom="907" w:left="720" w:header="576" w:footer="101" w:gutter="0"/>
      <w:cols w:space="720"/>
      <w:docGrid w:linePitch="360"/>
      <w:sectPrChange w:id="2182" w:author="Sayali Dev" w:date="2018-01-22T17:33:00Z">
        <w:sectPr w:rsidR="00966AEB" w:rsidRPr="00966AEB" w:rsidSect="002C7C3D">
          <w:pgSz w:code="0"/>
          <w:pgMar w:top="960" w:right="900" w:bottom="900" w:left="720" w:header="576" w:footer="94" w:gutter="0"/>
        </w:sectPr>
      </w:sectPrChange>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37F5572" w14:textId="77777777" w:rsidR="00EC293A" w:rsidRDefault="00EC293A" w:rsidP="00AD64E2">
      <w:r>
        <w:separator/>
      </w:r>
    </w:p>
  </w:endnote>
  <w:endnote w:type="continuationSeparator" w:id="0">
    <w:p w14:paraId="5319B48D" w14:textId="77777777" w:rsidR="00EC293A" w:rsidRDefault="00EC293A" w:rsidP="00AD64E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BD98623" w14:textId="77777777" w:rsidR="00AD2DC3" w:rsidRDefault="00AD2DC3" w:rsidP="00AD64E2">
    <w:pPr>
      <w:pStyle w:val="Footer"/>
    </w:pPr>
    <w:r>
      <w:t xml:space="preserve"> </w:t>
    </w:r>
  </w:p>
  <w:p w14:paraId="32FBA48A" w14:textId="0B9B40CC" w:rsidR="00AD2DC3" w:rsidRDefault="00AD2DC3" w:rsidP="00AA77BC">
    <w:pPr>
      <w:pStyle w:val="Footer"/>
      <w:tabs>
        <w:tab w:val="clear" w:pos="8640"/>
        <w:tab w:val="right" w:pos="9720"/>
      </w:tabs>
      <w:jc w:val="both"/>
      <w:rPr>
        <w:rStyle w:val="PageNumber"/>
        <w:sz w:val="20"/>
      </w:rPr>
    </w:pPr>
    <w:r>
      <w:t>Confidential</w:t>
    </w:r>
    <w:r>
      <w:tab/>
    </w:r>
    <w:r>
      <w:rPr>
        <w:sz w:val="20"/>
      </w:rPr>
      <w:t xml:space="preserve">Page </w:t>
    </w:r>
    <w:r>
      <w:rPr>
        <w:rStyle w:val="PageNumber"/>
        <w:sz w:val="20"/>
      </w:rPr>
      <w:fldChar w:fldCharType="begin"/>
    </w:r>
    <w:r>
      <w:rPr>
        <w:rStyle w:val="PageNumber"/>
        <w:sz w:val="20"/>
      </w:rPr>
      <w:instrText xml:space="preserve"> PAGE </w:instrText>
    </w:r>
    <w:r>
      <w:rPr>
        <w:rStyle w:val="PageNumber"/>
        <w:sz w:val="20"/>
      </w:rPr>
      <w:fldChar w:fldCharType="separate"/>
    </w:r>
    <w:r w:rsidR="00330A05">
      <w:rPr>
        <w:rStyle w:val="PageNumber"/>
        <w:noProof/>
        <w:sz w:val="20"/>
      </w:rPr>
      <w:t>7</w:t>
    </w:r>
    <w:r>
      <w:rPr>
        <w:rStyle w:val="PageNumber"/>
        <w:sz w:val="20"/>
      </w:rPr>
      <w:fldChar w:fldCharType="end"/>
    </w:r>
    <w:r>
      <w:rPr>
        <w:rStyle w:val="PageNumber"/>
        <w:sz w:val="20"/>
      </w:rPr>
      <w:t xml:space="preserve"> of </w:t>
    </w:r>
    <w:r>
      <w:rPr>
        <w:rStyle w:val="PageNumber"/>
        <w:sz w:val="20"/>
      </w:rPr>
      <w:fldChar w:fldCharType="begin"/>
    </w:r>
    <w:r>
      <w:rPr>
        <w:rStyle w:val="PageNumber"/>
        <w:sz w:val="20"/>
      </w:rPr>
      <w:instrText xml:space="preserve"> NUMPAGES </w:instrText>
    </w:r>
    <w:r>
      <w:rPr>
        <w:rStyle w:val="PageNumber"/>
        <w:sz w:val="20"/>
      </w:rPr>
      <w:fldChar w:fldCharType="separate"/>
    </w:r>
    <w:r w:rsidR="00330A05">
      <w:rPr>
        <w:rStyle w:val="PageNumber"/>
        <w:noProof/>
        <w:sz w:val="20"/>
      </w:rPr>
      <w:t>23</w:t>
    </w:r>
    <w:r>
      <w:rPr>
        <w:rStyle w:val="PageNumber"/>
        <w:sz w:val="20"/>
      </w:rPr>
      <w:fldChar w:fldCharType="end"/>
    </w:r>
    <w:r>
      <w:rPr>
        <w:sz w:val="20"/>
      </w:rPr>
      <w:tab/>
      <w:t xml:space="preserve">           </w:t>
    </w:r>
    <w:r>
      <w:rPr>
        <w:rStyle w:val="PageNumber"/>
        <w:sz w:val="20"/>
      </w:rPr>
      <w:t xml:space="preserve">Published: 04/03/2012 </w:t>
    </w:r>
  </w:p>
  <w:p w14:paraId="7AE401F8" w14:textId="7A52E8AE" w:rsidR="00AD2DC3" w:rsidRDefault="00AD2DC3" w:rsidP="00AA77BC">
    <w:pPr>
      <w:pStyle w:val="Footer"/>
      <w:tabs>
        <w:tab w:val="clear" w:pos="8640"/>
        <w:tab w:val="right" w:pos="9720"/>
      </w:tabs>
    </w:pPr>
    <w:r>
      <w:rPr>
        <w:rStyle w:val="PageNumber"/>
        <w:sz w:val="20"/>
      </w:rPr>
      <w:tab/>
    </w:r>
    <w:r>
      <w:rPr>
        <w:rStyle w:val="PageNumber"/>
        <w:sz w:val="20"/>
      </w:rPr>
      <w:tab/>
      <w:t xml:space="preserve">         Revised:    05/01/2017</w:t>
    </w:r>
    <w:r>
      <w:rPr>
        <w:rStyle w:val="PageNumber"/>
        <w:sz w:val="20"/>
      </w:rPr>
      <w:br/>
    </w:r>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223760E" w14:textId="77777777" w:rsidR="00EC293A" w:rsidRDefault="00EC293A" w:rsidP="00AD64E2">
      <w:r>
        <w:separator/>
      </w:r>
    </w:p>
  </w:footnote>
  <w:footnote w:type="continuationSeparator" w:id="0">
    <w:p w14:paraId="5000E8EE" w14:textId="77777777" w:rsidR="00EC293A" w:rsidRDefault="00EC293A" w:rsidP="00AD64E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AFAC4A7" w14:textId="77777777" w:rsidR="00AD2DC3" w:rsidRDefault="00AD2DC3" w:rsidP="0086600E">
    <w:pPr>
      <w:rPr>
        <w:noProof/>
      </w:rPr>
    </w:pPr>
    <w:r>
      <w:rPr>
        <w:noProof/>
      </w:rPr>
      <w:tab/>
    </w:r>
  </w:p>
  <w:tbl>
    <w:tblPr>
      <w:tblW w:w="10530" w:type="dxa"/>
      <w:tblInd w:w="108" w:type="dxa"/>
      <w:tblBorders>
        <w:top w:val="single" w:sz="8" w:space="0" w:color="auto"/>
        <w:left w:val="single" w:sz="8" w:space="0" w:color="auto"/>
        <w:bottom w:val="single" w:sz="8" w:space="0" w:color="auto"/>
        <w:right w:val="single" w:sz="8" w:space="0" w:color="auto"/>
      </w:tblBorders>
      <w:tblLayout w:type="fixed"/>
      <w:tblLook w:val="0000" w:firstRow="0" w:lastRow="0" w:firstColumn="0" w:lastColumn="0" w:noHBand="0" w:noVBand="0"/>
    </w:tblPr>
    <w:tblGrid>
      <w:gridCol w:w="10530"/>
    </w:tblGrid>
    <w:tr w:rsidR="00AD2DC3" w14:paraId="66D9D874" w14:textId="77777777" w:rsidTr="0037285E">
      <w:trPr>
        <w:cantSplit/>
        <w:trHeight w:val="289"/>
      </w:trPr>
      <w:tc>
        <w:tcPr>
          <w:tcW w:w="10530" w:type="dxa"/>
          <w:shd w:val="clear" w:color="auto" w:fill="6B346C"/>
          <w:vAlign w:val="center"/>
        </w:tcPr>
        <w:p w14:paraId="615722AB" w14:textId="615539D1" w:rsidR="00AD2DC3" w:rsidRPr="00DD42D5" w:rsidRDefault="00AD2DC3" w:rsidP="007E5BA5">
          <w:pPr>
            <w:pStyle w:val="TableTitle"/>
            <w:jc w:val="right"/>
            <w:rPr>
              <w:color w:val="FFFFFF"/>
            </w:rPr>
          </w:pPr>
          <w:r>
            <w:rPr>
              <w:color w:val="FFFFFF"/>
            </w:rPr>
            <w:t xml:space="preserve">CIRRASPEC </w:t>
          </w:r>
          <w:r w:rsidRPr="00DD42D5">
            <w:rPr>
              <w:color w:val="FFFFFF"/>
            </w:rPr>
            <w:t>User</w:t>
          </w:r>
          <w:r>
            <w:rPr>
              <w:color w:val="FFFFFF"/>
            </w:rPr>
            <w:t>’s</w:t>
          </w:r>
          <w:r w:rsidRPr="00DD42D5">
            <w:rPr>
              <w:color w:val="FFFFFF"/>
            </w:rPr>
            <w:t xml:space="preserve"> Manual</w:t>
          </w:r>
          <w:r>
            <w:rPr>
              <w:color w:val="FFFFFF"/>
            </w:rPr>
            <w:t xml:space="preserve"> – COH Hospital Site</w:t>
          </w:r>
        </w:p>
      </w:tc>
    </w:tr>
  </w:tbl>
  <w:p w14:paraId="4E51CE47" w14:textId="77777777" w:rsidR="00AD2DC3" w:rsidRDefault="00AD2DC3" w:rsidP="00AD64E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B04A55"/>
    <w:multiLevelType w:val="hybridMultilevel"/>
    <w:tmpl w:val="8FD0BE64"/>
    <w:lvl w:ilvl="0" w:tplc="92CAF39A">
      <w:start w:val="1"/>
      <w:numFmt w:val="upperLetter"/>
      <w:pStyle w:val="Head-2"/>
      <w:lvlText w:val="%1."/>
      <w:lvlJc w:val="left"/>
      <w:pPr>
        <w:tabs>
          <w:tab w:val="num" w:pos="720"/>
        </w:tabs>
        <w:ind w:left="720" w:hanging="720"/>
      </w:pPr>
      <w:rPr>
        <w:rFonts w:hint="default"/>
        <w:b w:val="0"/>
      </w:rPr>
    </w:lvl>
    <w:lvl w:ilvl="1" w:tplc="04090019" w:tentative="1">
      <w:start w:val="1"/>
      <w:numFmt w:val="lowerLetter"/>
      <w:lvlText w:val="%2."/>
      <w:lvlJc w:val="left"/>
      <w:pPr>
        <w:tabs>
          <w:tab w:val="num" w:pos="720"/>
        </w:tabs>
        <w:ind w:left="720" w:hanging="360"/>
      </w:pPr>
    </w:lvl>
    <w:lvl w:ilvl="2" w:tplc="0409001B" w:tentative="1">
      <w:start w:val="1"/>
      <w:numFmt w:val="lowerRoman"/>
      <w:lvlText w:val="%3."/>
      <w:lvlJc w:val="right"/>
      <w:pPr>
        <w:tabs>
          <w:tab w:val="num" w:pos="1440"/>
        </w:tabs>
        <w:ind w:left="1440" w:hanging="180"/>
      </w:pPr>
    </w:lvl>
    <w:lvl w:ilvl="3" w:tplc="0409000F" w:tentative="1">
      <w:start w:val="1"/>
      <w:numFmt w:val="decimal"/>
      <w:lvlText w:val="%4."/>
      <w:lvlJc w:val="left"/>
      <w:pPr>
        <w:tabs>
          <w:tab w:val="num" w:pos="2160"/>
        </w:tabs>
        <w:ind w:left="2160" w:hanging="360"/>
      </w:pPr>
    </w:lvl>
    <w:lvl w:ilvl="4" w:tplc="04090019" w:tentative="1">
      <w:start w:val="1"/>
      <w:numFmt w:val="lowerLetter"/>
      <w:lvlText w:val="%5."/>
      <w:lvlJc w:val="left"/>
      <w:pPr>
        <w:tabs>
          <w:tab w:val="num" w:pos="2880"/>
        </w:tabs>
        <w:ind w:left="2880" w:hanging="360"/>
      </w:pPr>
    </w:lvl>
    <w:lvl w:ilvl="5" w:tplc="0409001B" w:tentative="1">
      <w:start w:val="1"/>
      <w:numFmt w:val="lowerRoman"/>
      <w:lvlText w:val="%6."/>
      <w:lvlJc w:val="right"/>
      <w:pPr>
        <w:tabs>
          <w:tab w:val="num" w:pos="3600"/>
        </w:tabs>
        <w:ind w:left="3600" w:hanging="180"/>
      </w:pPr>
    </w:lvl>
    <w:lvl w:ilvl="6" w:tplc="0409000F" w:tentative="1">
      <w:start w:val="1"/>
      <w:numFmt w:val="decimal"/>
      <w:lvlText w:val="%7."/>
      <w:lvlJc w:val="left"/>
      <w:pPr>
        <w:tabs>
          <w:tab w:val="num" w:pos="4320"/>
        </w:tabs>
        <w:ind w:left="4320" w:hanging="360"/>
      </w:pPr>
    </w:lvl>
    <w:lvl w:ilvl="7" w:tplc="04090019" w:tentative="1">
      <w:start w:val="1"/>
      <w:numFmt w:val="lowerLetter"/>
      <w:lvlText w:val="%8."/>
      <w:lvlJc w:val="left"/>
      <w:pPr>
        <w:tabs>
          <w:tab w:val="num" w:pos="5040"/>
        </w:tabs>
        <w:ind w:left="5040" w:hanging="360"/>
      </w:pPr>
    </w:lvl>
    <w:lvl w:ilvl="8" w:tplc="0409001B" w:tentative="1">
      <w:start w:val="1"/>
      <w:numFmt w:val="lowerRoman"/>
      <w:lvlText w:val="%9."/>
      <w:lvlJc w:val="right"/>
      <w:pPr>
        <w:tabs>
          <w:tab w:val="num" w:pos="5760"/>
        </w:tabs>
        <w:ind w:left="5760" w:hanging="180"/>
      </w:pPr>
    </w:lvl>
  </w:abstractNum>
  <w:abstractNum w:abstractNumId="1" w15:restartNumberingAfterBreak="0">
    <w:nsid w:val="03841245"/>
    <w:multiLevelType w:val="hybridMultilevel"/>
    <w:tmpl w:val="0AEC572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4FC54E5"/>
    <w:multiLevelType w:val="hybridMultilevel"/>
    <w:tmpl w:val="56741416"/>
    <w:lvl w:ilvl="0" w:tplc="80E08D30">
      <w:start w:val="1"/>
      <w:numFmt w:val="decimal"/>
      <w:pStyle w:val="Head-1"/>
      <w:lvlText w:val="%1."/>
      <w:lvlJc w:val="left"/>
      <w:pPr>
        <w:tabs>
          <w:tab w:val="num" w:pos="720"/>
        </w:tabs>
        <w:ind w:left="0" w:firstLine="0"/>
      </w:pPr>
      <w:rPr>
        <w:rFonts w:hint="default"/>
      </w:rPr>
    </w:lvl>
    <w:lvl w:ilvl="1" w:tplc="F740E0CE">
      <w:start w:val="1"/>
      <w:numFmt w:val="upperLetter"/>
      <w:lvlText w:val="%2."/>
      <w:lvlJc w:val="left"/>
      <w:pPr>
        <w:tabs>
          <w:tab w:val="num" w:pos="1440"/>
        </w:tabs>
        <w:ind w:left="1440" w:hanging="360"/>
      </w:pPr>
      <w:rPr>
        <w:rFonts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 w15:restartNumberingAfterBreak="0">
    <w:nsid w:val="055248AD"/>
    <w:multiLevelType w:val="hybridMultilevel"/>
    <w:tmpl w:val="C7F0D9C4"/>
    <w:lvl w:ilvl="0" w:tplc="79D2EE56">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56944F5"/>
    <w:multiLevelType w:val="hybridMultilevel"/>
    <w:tmpl w:val="59AEBA42"/>
    <w:lvl w:ilvl="0" w:tplc="BB94D31A">
      <w:start w:val="2"/>
      <w:numFmt w:val="lowerLetter"/>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72A17A3"/>
    <w:multiLevelType w:val="hybridMultilevel"/>
    <w:tmpl w:val="570A8D46"/>
    <w:lvl w:ilvl="0" w:tplc="5CCA46E8">
      <w:start w:val="1"/>
      <w:numFmt w:val="decimal"/>
      <w:lvlText w:val="%1."/>
      <w:lvlJc w:val="left"/>
      <w:pPr>
        <w:ind w:left="720" w:hanging="360"/>
      </w:pPr>
      <w:rPr>
        <w:b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9B10321"/>
    <w:multiLevelType w:val="hybridMultilevel"/>
    <w:tmpl w:val="52C25C9C"/>
    <w:lvl w:ilvl="0" w:tplc="9EBAF658">
      <w:start w:val="2"/>
      <w:numFmt w:val="decimal"/>
      <w:lvlText w:val="%1."/>
      <w:lvlJc w:val="left"/>
      <w:pPr>
        <w:ind w:left="81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9C50510"/>
    <w:multiLevelType w:val="hybridMultilevel"/>
    <w:tmpl w:val="C8AE3F80"/>
    <w:lvl w:ilvl="0" w:tplc="C90433DE">
      <w:start w:val="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BA90EDA"/>
    <w:multiLevelType w:val="hybridMultilevel"/>
    <w:tmpl w:val="D234CD36"/>
    <w:lvl w:ilvl="0" w:tplc="DE3411DA">
      <w:start w:val="3"/>
      <w:numFmt w:val="lowerLetter"/>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F196175"/>
    <w:multiLevelType w:val="hybridMultilevel"/>
    <w:tmpl w:val="451C9918"/>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0176560"/>
    <w:multiLevelType w:val="hybridMultilevel"/>
    <w:tmpl w:val="A8A07D4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12296258"/>
    <w:multiLevelType w:val="hybridMultilevel"/>
    <w:tmpl w:val="38E656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23C4487"/>
    <w:multiLevelType w:val="hybridMultilevel"/>
    <w:tmpl w:val="3730BC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2C720C1"/>
    <w:multiLevelType w:val="hybridMultilevel"/>
    <w:tmpl w:val="FF10C95E"/>
    <w:lvl w:ilvl="0" w:tplc="FC50346A">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43B49CC"/>
    <w:multiLevelType w:val="hybridMultilevel"/>
    <w:tmpl w:val="DEDE7D20"/>
    <w:lvl w:ilvl="0" w:tplc="28C20ABC">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15:restartNumberingAfterBreak="0">
    <w:nsid w:val="149D7AAD"/>
    <w:multiLevelType w:val="hybridMultilevel"/>
    <w:tmpl w:val="0C428B4A"/>
    <w:lvl w:ilvl="0" w:tplc="F55C554E">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5175902"/>
    <w:multiLevelType w:val="hybridMultilevel"/>
    <w:tmpl w:val="C5C0D540"/>
    <w:lvl w:ilvl="0" w:tplc="E78ED254">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53F4071"/>
    <w:multiLevelType w:val="hybridMultilevel"/>
    <w:tmpl w:val="D924C024"/>
    <w:lvl w:ilvl="0" w:tplc="B7ACC550">
      <w:start w:val="4"/>
      <w:numFmt w:val="lowerLetter"/>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57D2036"/>
    <w:multiLevelType w:val="hybridMultilevel"/>
    <w:tmpl w:val="347261FE"/>
    <w:lvl w:ilvl="0" w:tplc="5C6AA1A2">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650224E"/>
    <w:multiLevelType w:val="hybridMultilevel"/>
    <w:tmpl w:val="1836279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1AD814A8"/>
    <w:multiLevelType w:val="hybridMultilevel"/>
    <w:tmpl w:val="FF10C95E"/>
    <w:lvl w:ilvl="0" w:tplc="FC50346A">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1DE75800"/>
    <w:multiLevelType w:val="hybridMultilevel"/>
    <w:tmpl w:val="6FDCC176"/>
    <w:lvl w:ilvl="0" w:tplc="B74C5C60">
      <w:start w:val="4"/>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1E3810FA"/>
    <w:multiLevelType w:val="hybridMultilevel"/>
    <w:tmpl w:val="DEDE7D20"/>
    <w:lvl w:ilvl="0" w:tplc="28C20ABC">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15:restartNumberingAfterBreak="0">
    <w:nsid w:val="1E9863BD"/>
    <w:multiLevelType w:val="hybridMultilevel"/>
    <w:tmpl w:val="517696A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1FD26571"/>
    <w:multiLevelType w:val="hybridMultilevel"/>
    <w:tmpl w:val="0F9C53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200F19BC"/>
    <w:multiLevelType w:val="hybridMultilevel"/>
    <w:tmpl w:val="FBEAE766"/>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6" w15:restartNumberingAfterBreak="0">
    <w:nsid w:val="213763D9"/>
    <w:multiLevelType w:val="hybridMultilevel"/>
    <w:tmpl w:val="67AE00B0"/>
    <w:lvl w:ilvl="0" w:tplc="487405AC">
      <w:start w:val="1"/>
      <w:numFmt w:val="decimal"/>
      <w:pStyle w:val="TableNum"/>
      <w:lvlText w:val="%1."/>
      <w:lvlJc w:val="left"/>
      <w:pPr>
        <w:tabs>
          <w:tab w:val="num" w:pos="432"/>
        </w:tabs>
        <w:ind w:left="432" w:hanging="432"/>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7" w15:restartNumberingAfterBreak="0">
    <w:nsid w:val="22624344"/>
    <w:multiLevelType w:val="hybridMultilevel"/>
    <w:tmpl w:val="570273B6"/>
    <w:lvl w:ilvl="0" w:tplc="D9B0DD82">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8" w15:restartNumberingAfterBreak="0">
    <w:nsid w:val="22640082"/>
    <w:multiLevelType w:val="hybridMultilevel"/>
    <w:tmpl w:val="6F9647AC"/>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23035CF6"/>
    <w:multiLevelType w:val="hybridMultilevel"/>
    <w:tmpl w:val="B5BC7C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23BC23CF"/>
    <w:multiLevelType w:val="hybridMultilevel"/>
    <w:tmpl w:val="2F506752"/>
    <w:lvl w:ilvl="0" w:tplc="94C6E8C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15:restartNumberingAfterBreak="0">
    <w:nsid w:val="23F113F6"/>
    <w:multiLevelType w:val="hybridMultilevel"/>
    <w:tmpl w:val="F7CE5F0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2C126EE5"/>
    <w:multiLevelType w:val="hybridMultilevel"/>
    <w:tmpl w:val="34D67EB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2D512AB0"/>
    <w:multiLevelType w:val="multilevel"/>
    <w:tmpl w:val="A1D6F66A"/>
    <w:lvl w:ilvl="0">
      <w:start w:val="1"/>
      <w:numFmt w:val="decimal"/>
      <w:lvlText w:val="%1."/>
      <w:lvlJc w:val="left"/>
      <w:pPr>
        <w:tabs>
          <w:tab w:val="num" w:pos="720"/>
        </w:tabs>
        <w:ind w:left="0" w:firstLine="0"/>
      </w:pPr>
      <w:rPr>
        <w:rFonts w:hint="default"/>
      </w:rPr>
    </w:lvl>
    <w:lvl w:ilvl="1">
      <w:start w:val="1"/>
      <w:numFmt w:val="upperLetter"/>
      <w:lvlText w:val="%2."/>
      <w:lvlJc w:val="left"/>
      <w:pPr>
        <w:tabs>
          <w:tab w:val="num" w:pos="1655"/>
        </w:tabs>
        <w:ind w:left="935" w:firstLine="0"/>
      </w:pPr>
      <w:rPr>
        <w:rFonts w:hint="default"/>
      </w:rPr>
    </w:lvl>
    <w:lvl w:ilvl="2">
      <w:start w:val="1"/>
      <w:numFmt w:val="decimal"/>
      <w:lvlText w:val="%3."/>
      <w:lvlJc w:val="left"/>
      <w:pPr>
        <w:tabs>
          <w:tab w:val="num" w:pos="2160"/>
        </w:tabs>
        <w:ind w:left="1440" w:firstLine="0"/>
      </w:pPr>
      <w:rPr>
        <w:rFonts w:hint="default"/>
      </w:rPr>
    </w:lvl>
    <w:lvl w:ilvl="3">
      <w:start w:val="1"/>
      <w:numFmt w:val="lowerLetter"/>
      <w:lvlText w:val="%4)"/>
      <w:lvlJc w:val="left"/>
      <w:pPr>
        <w:tabs>
          <w:tab w:val="num" w:pos="2520"/>
        </w:tabs>
        <w:ind w:left="2160" w:firstLine="0"/>
      </w:pPr>
      <w:rPr>
        <w:rFonts w:hint="default"/>
      </w:rPr>
    </w:lvl>
    <w:lvl w:ilvl="4">
      <w:start w:val="1"/>
      <w:numFmt w:val="decimal"/>
      <w:lvlText w:val="(%5)"/>
      <w:lvlJc w:val="left"/>
      <w:pPr>
        <w:tabs>
          <w:tab w:val="num" w:pos="3240"/>
        </w:tabs>
        <w:ind w:left="2880" w:firstLine="0"/>
      </w:pPr>
      <w:rPr>
        <w:rFonts w:hint="default"/>
      </w:rPr>
    </w:lvl>
    <w:lvl w:ilvl="5">
      <w:start w:val="1"/>
      <w:numFmt w:val="lowerLetter"/>
      <w:lvlText w:val="(%6)"/>
      <w:lvlJc w:val="left"/>
      <w:pPr>
        <w:tabs>
          <w:tab w:val="num" w:pos="3960"/>
        </w:tabs>
        <w:ind w:left="3600" w:firstLine="0"/>
      </w:pPr>
      <w:rPr>
        <w:rFonts w:hint="default"/>
      </w:rPr>
    </w:lvl>
    <w:lvl w:ilvl="6">
      <w:start w:val="1"/>
      <w:numFmt w:val="lowerRoman"/>
      <w:lvlText w:val="(%7)"/>
      <w:lvlJc w:val="left"/>
      <w:pPr>
        <w:tabs>
          <w:tab w:val="num" w:pos="4680"/>
        </w:tabs>
        <w:ind w:left="4320" w:firstLine="0"/>
      </w:pPr>
      <w:rPr>
        <w:rFonts w:hint="default"/>
      </w:rPr>
    </w:lvl>
    <w:lvl w:ilvl="7">
      <w:start w:val="1"/>
      <w:numFmt w:val="lowerLetter"/>
      <w:lvlText w:val="(%8)"/>
      <w:lvlJc w:val="left"/>
      <w:pPr>
        <w:tabs>
          <w:tab w:val="num" w:pos="5400"/>
        </w:tabs>
        <w:ind w:left="5040" w:firstLine="0"/>
      </w:pPr>
      <w:rPr>
        <w:rFonts w:hint="default"/>
      </w:rPr>
    </w:lvl>
    <w:lvl w:ilvl="8">
      <w:start w:val="1"/>
      <w:numFmt w:val="lowerRoman"/>
      <w:lvlText w:val="(%9)"/>
      <w:lvlJc w:val="left"/>
      <w:pPr>
        <w:tabs>
          <w:tab w:val="num" w:pos="6120"/>
        </w:tabs>
        <w:ind w:left="5760" w:firstLine="0"/>
      </w:pPr>
      <w:rPr>
        <w:rFonts w:hint="default"/>
      </w:rPr>
    </w:lvl>
  </w:abstractNum>
  <w:abstractNum w:abstractNumId="34" w15:restartNumberingAfterBreak="0">
    <w:nsid w:val="2EA93F26"/>
    <w:multiLevelType w:val="hybridMultilevel"/>
    <w:tmpl w:val="96BC5140"/>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5" w15:restartNumberingAfterBreak="0">
    <w:nsid w:val="2FB3314D"/>
    <w:multiLevelType w:val="hybridMultilevel"/>
    <w:tmpl w:val="2DD0027C"/>
    <w:lvl w:ilvl="0" w:tplc="B1B05866">
      <w:start w:val="1"/>
      <w:numFmt w:val="decimal"/>
      <w:pStyle w:val="BulletNumTable"/>
      <w:lvlText w:val="%1)"/>
      <w:lvlJc w:val="left"/>
      <w:pPr>
        <w:tabs>
          <w:tab w:val="num" w:pos="504"/>
        </w:tabs>
        <w:ind w:left="504" w:hanging="360"/>
      </w:pPr>
    </w:lvl>
    <w:lvl w:ilvl="1" w:tplc="04090003">
      <w:start w:val="1"/>
      <w:numFmt w:val="bullet"/>
      <w:lvlText w:val="o"/>
      <w:lvlJc w:val="left"/>
      <w:pPr>
        <w:tabs>
          <w:tab w:val="num" w:pos="2700"/>
        </w:tabs>
        <w:ind w:left="2700" w:hanging="360"/>
      </w:pPr>
      <w:rPr>
        <w:rFonts w:ascii="Courier New" w:hAnsi="Courier New" w:hint="default"/>
      </w:rPr>
    </w:lvl>
    <w:lvl w:ilvl="2" w:tplc="04090005" w:tentative="1">
      <w:start w:val="1"/>
      <w:numFmt w:val="bullet"/>
      <w:lvlText w:val=""/>
      <w:lvlJc w:val="left"/>
      <w:pPr>
        <w:tabs>
          <w:tab w:val="num" w:pos="3420"/>
        </w:tabs>
        <w:ind w:left="3420" w:hanging="360"/>
      </w:pPr>
      <w:rPr>
        <w:rFonts w:ascii="Wingdings" w:hAnsi="Wingdings" w:hint="default"/>
      </w:rPr>
    </w:lvl>
    <w:lvl w:ilvl="3" w:tplc="04090001" w:tentative="1">
      <w:start w:val="1"/>
      <w:numFmt w:val="bullet"/>
      <w:lvlText w:val=""/>
      <w:lvlJc w:val="left"/>
      <w:pPr>
        <w:tabs>
          <w:tab w:val="num" w:pos="4140"/>
        </w:tabs>
        <w:ind w:left="4140" w:hanging="360"/>
      </w:pPr>
      <w:rPr>
        <w:rFonts w:ascii="Symbol" w:hAnsi="Symbol" w:hint="default"/>
      </w:rPr>
    </w:lvl>
    <w:lvl w:ilvl="4" w:tplc="04090003" w:tentative="1">
      <w:start w:val="1"/>
      <w:numFmt w:val="bullet"/>
      <w:lvlText w:val="o"/>
      <w:lvlJc w:val="left"/>
      <w:pPr>
        <w:tabs>
          <w:tab w:val="num" w:pos="4860"/>
        </w:tabs>
        <w:ind w:left="4860" w:hanging="360"/>
      </w:pPr>
      <w:rPr>
        <w:rFonts w:ascii="Courier New" w:hAnsi="Courier New" w:hint="default"/>
      </w:rPr>
    </w:lvl>
    <w:lvl w:ilvl="5" w:tplc="04090005" w:tentative="1">
      <w:start w:val="1"/>
      <w:numFmt w:val="bullet"/>
      <w:lvlText w:val=""/>
      <w:lvlJc w:val="left"/>
      <w:pPr>
        <w:tabs>
          <w:tab w:val="num" w:pos="5580"/>
        </w:tabs>
        <w:ind w:left="5580" w:hanging="360"/>
      </w:pPr>
      <w:rPr>
        <w:rFonts w:ascii="Wingdings" w:hAnsi="Wingdings" w:hint="default"/>
      </w:rPr>
    </w:lvl>
    <w:lvl w:ilvl="6" w:tplc="04090001" w:tentative="1">
      <w:start w:val="1"/>
      <w:numFmt w:val="bullet"/>
      <w:lvlText w:val=""/>
      <w:lvlJc w:val="left"/>
      <w:pPr>
        <w:tabs>
          <w:tab w:val="num" w:pos="6300"/>
        </w:tabs>
        <w:ind w:left="6300" w:hanging="360"/>
      </w:pPr>
      <w:rPr>
        <w:rFonts w:ascii="Symbol" w:hAnsi="Symbol" w:hint="default"/>
      </w:rPr>
    </w:lvl>
    <w:lvl w:ilvl="7" w:tplc="04090003" w:tentative="1">
      <w:start w:val="1"/>
      <w:numFmt w:val="bullet"/>
      <w:lvlText w:val="o"/>
      <w:lvlJc w:val="left"/>
      <w:pPr>
        <w:tabs>
          <w:tab w:val="num" w:pos="7020"/>
        </w:tabs>
        <w:ind w:left="7020" w:hanging="360"/>
      </w:pPr>
      <w:rPr>
        <w:rFonts w:ascii="Courier New" w:hAnsi="Courier New" w:hint="default"/>
      </w:rPr>
    </w:lvl>
    <w:lvl w:ilvl="8" w:tplc="04090005" w:tentative="1">
      <w:start w:val="1"/>
      <w:numFmt w:val="bullet"/>
      <w:lvlText w:val=""/>
      <w:lvlJc w:val="left"/>
      <w:pPr>
        <w:tabs>
          <w:tab w:val="num" w:pos="7740"/>
        </w:tabs>
        <w:ind w:left="7740" w:hanging="360"/>
      </w:pPr>
      <w:rPr>
        <w:rFonts w:ascii="Wingdings" w:hAnsi="Wingdings" w:hint="default"/>
      </w:rPr>
    </w:lvl>
  </w:abstractNum>
  <w:abstractNum w:abstractNumId="36" w15:restartNumberingAfterBreak="0">
    <w:nsid w:val="301D7E19"/>
    <w:multiLevelType w:val="hybridMultilevel"/>
    <w:tmpl w:val="3FAC1F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3073772E"/>
    <w:multiLevelType w:val="hybridMultilevel"/>
    <w:tmpl w:val="7AEC4636"/>
    <w:lvl w:ilvl="0" w:tplc="FEFCAFF8">
      <w:start w:val="1"/>
      <w:numFmt w:val="lowerLetter"/>
      <w:pStyle w:val="Head-4"/>
      <w:lvlText w:val="%1)"/>
      <w:lvlJc w:val="left"/>
      <w:pPr>
        <w:tabs>
          <w:tab w:val="num" w:pos="2880"/>
        </w:tabs>
        <w:ind w:left="2880" w:hanging="72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8" w15:restartNumberingAfterBreak="0">
    <w:nsid w:val="31525BC3"/>
    <w:multiLevelType w:val="hybridMultilevel"/>
    <w:tmpl w:val="753887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35780D77"/>
    <w:multiLevelType w:val="hybridMultilevel"/>
    <w:tmpl w:val="A0020AF2"/>
    <w:lvl w:ilvl="0" w:tplc="0ABE6768">
      <w:start w:val="7"/>
      <w:numFmt w:val="decimal"/>
      <w:lvlText w:val="%1."/>
      <w:lvlJc w:val="left"/>
      <w:pPr>
        <w:ind w:left="81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38746AF6"/>
    <w:multiLevelType w:val="hybridMultilevel"/>
    <w:tmpl w:val="657E1DC6"/>
    <w:lvl w:ilvl="0" w:tplc="564E5146">
      <w:start w:val="9"/>
      <w:numFmt w:val="decimal"/>
      <w:lvlText w:val="%1."/>
      <w:lvlJc w:val="left"/>
      <w:pPr>
        <w:ind w:left="81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38E84C2F"/>
    <w:multiLevelType w:val="hybridMultilevel"/>
    <w:tmpl w:val="12FCA22E"/>
    <w:lvl w:ilvl="0" w:tplc="54524B0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39972547"/>
    <w:multiLevelType w:val="hybridMultilevel"/>
    <w:tmpl w:val="9CF844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3A726244"/>
    <w:multiLevelType w:val="hybridMultilevel"/>
    <w:tmpl w:val="570A8D46"/>
    <w:lvl w:ilvl="0" w:tplc="5CCA46E8">
      <w:start w:val="1"/>
      <w:numFmt w:val="decimal"/>
      <w:lvlText w:val="%1."/>
      <w:lvlJc w:val="left"/>
      <w:pPr>
        <w:ind w:left="720" w:hanging="360"/>
      </w:pPr>
      <w:rPr>
        <w:b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3B530F3A"/>
    <w:multiLevelType w:val="hybridMultilevel"/>
    <w:tmpl w:val="B24211A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 w15:restartNumberingAfterBreak="0">
    <w:nsid w:val="3C13739A"/>
    <w:multiLevelType w:val="hybridMultilevel"/>
    <w:tmpl w:val="470626F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 w15:restartNumberingAfterBreak="0">
    <w:nsid w:val="3C4F5527"/>
    <w:multiLevelType w:val="hybridMultilevel"/>
    <w:tmpl w:val="4B9273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40C211B8"/>
    <w:multiLevelType w:val="hybridMultilevel"/>
    <w:tmpl w:val="CB9EF67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8" w15:restartNumberingAfterBreak="0">
    <w:nsid w:val="414367B3"/>
    <w:multiLevelType w:val="hybridMultilevel"/>
    <w:tmpl w:val="2BC0CC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415A64EA"/>
    <w:multiLevelType w:val="hybridMultilevel"/>
    <w:tmpl w:val="77823D2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0" w15:restartNumberingAfterBreak="0">
    <w:nsid w:val="41603D21"/>
    <w:multiLevelType w:val="hybridMultilevel"/>
    <w:tmpl w:val="A87AF4D2"/>
    <w:lvl w:ilvl="0" w:tplc="658AD8EC">
      <w:start w:val="1"/>
      <w:numFmt w:val="upperLetter"/>
      <w:pStyle w:val="Table"/>
      <w:lvlText w:val="Table %1"/>
      <w:lvlJc w:val="left"/>
      <w:pPr>
        <w:tabs>
          <w:tab w:val="num" w:pos="1080"/>
        </w:tabs>
        <w:ind w:left="360" w:hanging="360"/>
      </w:pPr>
      <w:rPr>
        <w:rFonts w:ascii="Tahoma" w:hAnsi="Tahoma" w:hint="default"/>
        <w:b/>
        <w:i/>
        <w:sz w:val="20"/>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1" w15:restartNumberingAfterBreak="0">
    <w:nsid w:val="43414BBD"/>
    <w:multiLevelType w:val="hybridMultilevel"/>
    <w:tmpl w:val="D234CD36"/>
    <w:lvl w:ilvl="0" w:tplc="DE3411DA">
      <w:start w:val="3"/>
      <w:numFmt w:val="lowerLetter"/>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44023377"/>
    <w:multiLevelType w:val="multilevel"/>
    <w:tmpl w:val="F962AFC4"/>
    <w:lvl w:ilvl="0">
      <w:start w:val="1"/>
      <w:numFmt w:val="decimal"/>
      <w:lvlText w:val="%1."/>
      <w:lvlJc w:val="left"/>
      <w:pPr>
        <w:tabs>
          <w:tab w:val="num" w:pos="720"/>
        </w:tabs>
        <w:ind w:left="0" w:firstLine="0"/>
      </w:pPr>
      <w:rPr>
        <w:rFonts w:hint="default"/>
      </w:rPr>
    </w:lvl>
    <w:lvl w:ilvl="1">
      <w:start w:val="1"/>
      <w:numFmt w:val="upperLetter"/>
      <w:lvlText w:val="%2."/>
      <w:lvlJc w:val="left"/>
      <w:pPr>
        <w:tabs>
          <w:tab w:val="num" w:pos="1655"/>
        </w:tabs>
        <w:ind w:left="935" w:firstLine="0"/>
      </w:pPr>
      <w:rPr>
        <w:rFonts w:hint="default"/>
      </w:rPr>
    </w:lvl>
    <w:lvl w:ilvl="2">
      <w:start w:val="1"/>
      <w:numFmt w:val="decimal"/>
      <w:lvlText w:val="%3."/>
      <w:lvlJc w:val="left"/>
      <w:pPr>
        <w:tabs>
          <w:tab w:val="num" w:pos="2160"/>
        </w:tabs>
        <w:ind w:left="1440" w:firstLine="0"/>
      </w:pPr>
      <w:rPr>
        <w:rFonts w:hint="default"/>
      </w:rPr>
    </w:lvl>
    <w:lvl w:ilvl="3">
      <w:start w:val="1"/>
      <w:numFmt w:val="lowerLetter"/>
      <w:lvlText w:val="%4)"/>
      <w:lvlJc w:val="left"/>
      <w:pPr>
        <w:tabs>
          <w:tab w:val="num" w:pos="2520"/>
        </w:tabs>
        <w:ind w:left="2160" w:firstLine="0"/>
      </w:pPr>
      <w:rPr>
        <w:rFonts w:hint="default"/>
      </w:rPr>
    </w:lvl>
    <w:lvl w:ilvl="4">
      <w:start w:val="1"/>
      <w:numFmt w:val="decimal"/>
      <w:lvlText w:val="(%5)"/>
      <w:lvlJc w:val="left"/>
      <w:pPr>
        <w:tabs>
          <w:tab w:val="num" w:pos="3240"/>
        </w:tabs>
        <w:ind w:left="2880" w:firstLine="0"/>
      </w:pPr>
      <w:rPr>
        <w:rFonts w:hint="default"/>
      </w:rPr>
    </w:lvl>
    <w:lvl w:ilvl="5">
      <w:start w:val="1"/>
      <w:numFmt w:val="lowerLetter"/>
      <w:lvlText w:val="(%6)"/>
      <w:lvlJc w:val="left"/>
      <w:pPr>
        <w:tabs>
          <w:tab w:val="num" w:pos="3960"/>
        </w:tabs>
        <w:ind w:left="3600" w:firstLine="0"/>
      </w:pPr>
      <w:rPr>
        <w:rFonts w:hint="default"/>
      </w:rPr>
    </w:lvl>
    <w:lvl w:ilvl="6">
      <w:start w:val="1"/>
      <w:numFmt w:val="lowerRoman"/>
      <w:lvlText w:val="(%7)"/>
      <w:lvlJc w:val="left"/>
      <w:pPr>
        <w:tabs>
          <w:tab w:val="num" w:pos="4680"/>
        </w:tabs>
        <w:ind w:left="4320" w:firstLine="0"/>
      </w:pPr>
      <w:rPr>
        <w:rFonts w:hint="default"/>
      </w:rPr>
    </w:lvl>
    <w:lvl w:ilvl="7">
      <w:start w:val="1"/>
      <w:numFmt w:val="lowerLetter"/>
      <w:lvlText w:val="(%8)"/>
      <w:lvlJc w:val="left"/>
      <w:pPr>
        <w:tabs>
          <w:tab w:val="num" w:pos="5400"/>
        </w:tabs>
        <w:ind w:left="5040" w:firstLine="0"/>
      </w:pPr>
      <w:rPr>
        <w:rFonts w:hint="default"/>
      </w:rPr>
    </w:lvl>
    <w:lvl w:ilvl="8">
      <w:start w:val="1"/>
      <w:numFmt w:val="lowerRoman"/>
      <w:lvlText w:val="(%9)"/>
      <w:lvlJc w:val="left"/>
      <w:pPr>
        <w:tabs>
          <w:tab w:val="num" w:pos="6120"/>
        </w:tabs>
        <w:ind w:left="5760" w:firstLine="0"/>
      </w:pPr>
      <w:rPr>
        <w:rFonts w:hint="default"/>
      </w:rPr>
    </w:lvl>
  </w:abstractNum>
  <w:abstractNum w:abstractNumId="53" w15:restartNumberingAfterBreak="0">
    <w:nsid w:val="443730B9"/>
    <w:multiLevelType w:val="hybridMultilevel"/>
    <w:tmpl w:val="EC587F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44C8745F"/>
    <w:multiLevelType w:val="hybridMultilevel"/>
    <w:tmpl w:val="EFD8DAFC"/>
    <w:lvl w:ilvl="0" w:tplc="466026F8">
      <w:start w:val="4"/>
      <w:numFmt w:val="decimal"/>
      <w:lvlText w:val="%1."/>
      <w:lvlJc w:val="left"/>
      <w:pPr>
        <w:ind w:left="81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456A3143"/>
    <w:multiLevelType w:val="hybridMultilevel"/>
    <w:tmpl w:val="8662D7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45EA604C"/>
    <w:multiLevelType w:val="hybridMultilevel"/>
    <w:tmpl w:val="F5DED0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474A1A65"/>
    <w:multiLevelType w:val="hybridMultilevel"/>
    <w:tmpl w:val="FD08CB18"/>
    <w:lvl w:ilvl="0" w:tplc="D23CDD96">
      <w:start w:val="1"/>
      <w:numFmt w:val="decimal"/>
      <w:pStyle w:val="Figure"/>
      <w:lvlText w:val="Figure %1"/>
      <w:lvlJc w:val="left"/>
      <w:pPr>
        <w:tabs>
          <w:tab w:val="num" w:pos="1980"/>
        </w:tabs>
        <w:ind w:left="1332" w:hanging="432"/>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start w:val="1"/>
      <w:numFmt w:val="lowerLetter"/>
      <w:lvlText w:val="%2."/>
      <w:lvlJc w:val="left"/>
      <w:pPr>
        <w:tabs>
          <w:tab w:val="num" w:pos="-2592"/>
        </w:tabs>
        <w:ind w:left="-2592" w:hanging="360"/>
      </w:pPr>
    </w:lvl>
    <w:lvl w:ilvl="2" w:tplc="0409001B" w:tentative="1">
      <w:start w:val="1"/>
      <w:numFmt w:val="lowerRoman"/>
      <w:lvlText w:val="%3."/>
      <w:lvlJc w:val="right"/>
      <w:pPr>
        <w:tabs>
          <w:tab w:val="num" w:pos="-1872"/>
        </w:tabs>
        <w:ind w:left="-1872" w:hanging="180"/>
      </w:pPr>
    </w:lvl>
    <w:lvl w:ilvl="3" w:tplc="0409000F" w:tentative="1">
      <w:start w:val="1"/>
      <w:numFmt w:val="decimal"/>
      <w:lvlText w:val="%4."/>
      <w:lvlJc w:val="left"/>
      <w:pPr>
        <w:tabs>
          <w:tab w:val="num" w:pos="-1152"/>
        </w:tabs>
        <w:ind w:left="-1152" w:hanging="360"/>
      </w:pPr>
    </w:lvl>
    <w:lvl w:ilvl="4" w:tplc="04090019" w:tentative="1">
      <w:start w:val="1"/>
      <w:numFmt w:val="lowerLetter"/>
      <w:lvlText w:val="%5."/>
      <w:lvlJc w:val="left"/>
      <w:pPr>
        <w:tabs>
          <w:tab w:val="num" w:pos="-432"/>
        </w:tabs>
        <w:ind w:left="-432" w:hanging="360"/>
      </w:pPr>
    </w:lvl>
    <w:lvl w:ilvl="5" w:tplc="0409001B" w:tentative="1">
      <w:start w:val="1"/>
      <w:numFmt w:val="lowerRoman"/>
      <w:lvlText w:val="%6."/>
      <w:lvlJc w:val="right"/>
      <w:pPr>
        <w:tabs>
          <w:tab w:val="num" w:pos="288"/>
        </w:tabs>
        <w:ind w:left="288" w:hanging="180"/>
      </w:pPr>
    </w:lvl>
    <w:lvl w:ilvl="6" w:tplc="0409000F" w:tentative="1">
      <w:start w:val="1"/>
      <w:numFmt w:val="decimal"/>
      <w:lvlText w:val="%7."/>
      <w:lvlJc w:val="left"/>
      <w:pPr>
        <w:tabs>
          <w:tab w:val="num" w:pos="1008"/>
        </w:tabs>
        <w:ind w:left="1008" w:hanging="360"/>
      </w:pPr>
    </w:lvl>
    <w:lvl w:ilvl="7" w:tplc="04090019" w:tentative="1">
      <w:start w:val="1"/>
      <w:numFmt w:val="lowerLetter"/>
      <w:lvlText w:val="%8."/>
      <w:lvlJc w:val="left"/>
      <w:pPr>
        <w:tabs>
          <w:tab w:val="num" w:pos="1728"/>
        </w:tabs>
        <w:ind w:left="1728" w:hanging="360"/>
      </w:pPr>
    </w:lvl>
    <w:lvl w:ilvl="8" w:tplc="0409001B" w:tentative="1">
      <w:start w:val="1"/>
      <w:numFmt w:val="lowerRoman"/>
      <w:lvlText w:val="%9."/>
      <w:lvlJc w:val="right"/>
      <w:pPr>
        <w:tabs>
          <w:tab w:val="num" w:pos="2448"/>
        </w:tabs>
        <w:ind w:left="2448" w:hanging="180"/>
      </w:pPr>
    </w:lvl>
  </w:abstractNum>
  <w:abstractNum w:abstractNumId="58" w15:restartNumberingAfterBreak="0">
    <w:nsid w:val="478D3539"/>
    <w:multiLevelType w:val="hybridMultilevel"/>
    <w:tmpl w:val="570273B6"/>
    <w:lvl w:ilvl="0" w:tplc="D9B0DD82">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9" w15:restartNumberingAfterBreak="0">
    <w:nsid w:val="4AEB5B35"/>
    <w:multiLevelType w:val="hybridMultilevel"/>
    <w:tmpl w:val="3B6AD1DE"/>
    <w:lvl w:ilvl="0" w:tplc="14B4AEE8">
      <w:start w:val="1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4EEE4097"/>
    <w:multiLevelType w:val="hybridMultilevel"/>
    <w:tmpl w:val="570273B6"/>
    <w:lvl w:ilvl="0" w:tplc="D9B0DD82">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1" w15:restartNumberingAfterBreak="0">
    <w:nsid w:val="50D41EF2"/>
    <w:multiLevelType w:val="hybridMultilevel"/>
    <w:tmpl w:val="03703B36"/>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2" w15:restartNumberingAfterBreak="0">
    <w:nsid w:val="53813216"/>
    <w:multiLevelType w:val="hybridMultilevel"/>
    <w:tmpl w:val="DCE4C9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54627934"/>
    <w:multiLevelType w:val="hybridMultilevel"/>
    <w:tmpl w:val="02EEC9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546F6EDB"/>
    <w:multiLevelType w:val="hybridMultilevel"/>
    <w:tmpl w:val="187462D6"/>
    <w:lvl w:ilvl="0" w:tplc="466C2DD8">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592409A2"/>
    <w:multiLevelType w:val="hybridMultilevel"/>
    <w:tmpl w:val="8EF0F7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59240FDA"/>
    <w:multiLevelType w:val="hybridMultilevel"/>
    <w:tmpl w:val="BB6E11E2"/>
    <w:lvl w:ilvl="0" w:tplc="D97ABDC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59265890"/>
    <w:multiLevelType w:val="multilevel"/>
    <w:tmpl w:val="DCCE54FA"/>
    <w:lvl w:ilvl="0">
      <w:start w:val="1"/>
      <w:numFmt w:val="decimal"/>
      <w:pStyle w:val="ListNumber"/>
      <w:lvlText w:val="%1."/>
      <w:lvlJc w:val="left"/>
      <w:pPr>
        <w:tabs>
          <w:tab w:val="num" w:pos="720"/>
        </w:tabs>
        <w:ind w:left="0" w:firstLine="0"/>
      </w:pPr>
      <w:rPr>
        <w:rFonts w:hint="default"/>
        <w:b w:val="0"/>
        <w:i w:val="0"/>
        <w:em w:val="none"/>
      </w:rPr>
    </w:lvl>
    <w:lvl w:ilvl="1">
      <w:start w:val="1"/>
      <w:numFmt w:val="upperLetter"/>
      <w:lvlText w:val="%2."/>
      <w:lvlJc w:val="left"/>
      <w:pPr>
        <w:tabs>
          <w:tab w:val="num" w:pos="1655"/>
        </w:tabs>
        <w:ind w:left="935" w:firstLine="0"/>
      </w:pPr>
      <w:rPr>
        <w:rFonts w:hint="default"/>
      </w:rPr>
    </w:lvl>
    <w:lvl w:ilvl="2">
      <w:start w:val="1"/>
      <w:numFmt w:val="decimal"/>
      <w:lvlText w:val="%3."/>
      <w:lvlJc w:val="left"/>
      <w:pPr>
        <w:tabs>
          <w:tab w:val="num" w:pos="2160"/>
        </w:tabs>
        <w:ind w:left="1440" w:firstLine="0"/>
      </w:pPr>
      <w:rPr>
        <w:rFonts w:hint="default"/>
      </w:rPr>
    </w:lvl>
    <w:lvl w:ilvl="3">
      <w:start w:val="1"/>
      <w:numFmt w:val="lowerLetter"/>
      <w:lvlText w:val="%4)"/>
      <w:lvlJc w:val="left"/>
      <w:pPr>
        <w:tabs>
          <w:tab w:val="num" w:pos="2520"/>
        </w:tabs>
        <w:ind w:left="2160" w:firstLine="0"/>
      </w:pPr>
      <w:rPr>
        <w:rFonts w:hint="default"/>
      </w:rPr>
    </w:lvl>
    <w:lvl w:ilvl="4">
      <w:start w:val="1"/>
      <w:numFmt w:val="decimal"/>
      <w:lvlText w:val="(%5)"/>
      <w:lvlJc w:val="left"/>
      <w:pPr>
        <w:tabs>
          <w:tab w:val="num" w:pos="3240"/>
        </w:tabs>
        <w:ind w:left="2880" w:firstLine="0"/>
      </w:pPr>
      <w:rPr>
        <w:rFonts w:hint="default"/>
      </w:rPr>
    </w:lvl>
    <w:lvl w:ilvl="5">
      <w:start w:val="1"/>
      <w:numFmt w:val="lowerLetter"/>
      <w:lvlText w:val="(%6)"/>
      <w:lvlJc w:val="left"/>
      <w:pPr>
        <w:tabs>
          <w:tab w:val="num" w:pos="3960"/>
        </w:tabs>
        <w:ind w:left="3600" w:firstLine="0"/>
      </w:pPr>
      <w:rPr>
        <w:rFonts w:hint="default"/>
      </w:rPr>
    </w:lvl>
    <w:lvl w:ilvl="6">
      <w:start w:val="1"/>
      <w:numFmt w:val="lowerRoman"/>
      <w:lvlText w:val="(%7)"/>
      <w:lvlJc w:val="left"/>
      <w:pPr>
        <w:tabs>
          <w:tab w:val="num" w:pos="4680"/>
        </w:tabs>
        <w:ind w:left="4320" w:firstLine="0"/>
      </w:pPr>
      <w:rPr>
        <w:rFonts w:hint="default"/>
      </w:rPr>
    </w:lvl>
    <w:lvl w:ilvl="7">
      <w:start w:val="1"/>
      <w:numFmt w:val="lowerLetter"/>
      <w:lvlText w:val="(%8)"/>
      <w:lvlJc w:val="left"/>
      <w:pPr>
        <w:tabs>
          <w:tab w:val="num" w:pos="5400"/>
        </w:tabs>
        <w:ind w:left="5040" w:firstLine="0"/>
      </w:pPr>
      <w:rPr>
        <w:rFonts w:hint="default"/>
      </w:rPr>
    </w:lvl>
    <w:lvl w:ilvl="8">
      <w:start w:val="1"/>
      <w:numFmt w:val="lowerRoman"/>
      <w:lvlText w:val="(%9)"/>
      <w:lvlJc w:val="left"/>
      <w:pPr>
        <w:tabs>
          <w:tab w:val="num" w:pos="6120"/>
        </w:tabs>
        <w:ind w:left="5760" w:firstLine="0"/>
      </w:pPr>
      <w:rPr>
        <w:rFonts w:hint="default"/>
      </w:rPr>
    </w:lvl>
  </w:abstractNum>
  <w:abstractNum w:abstractNumId="68" w15:restartNumberingAfterBreak="0">
    <w:nsid w:val="5A8912BF"/>
    <w:multiLevelType w:val="hybridMultilevel"/>
    <w:tmpl w:val="CC1CE5D2"/>
    <w:lvl w:ilvl="0" w:tplc="0409000F">
      <w:start w:val="1"/>
      <w:numFmt w:val="decimal"/>
      <w:lvlText w:val="%1."/>
      <w:lvlJc w:val="left"/>
      <w:pPr>
        <w:ind w:left="760" w:hanging="360"/>
      </w:pPr>
    </w:lvl>
    <w:lvl w:ilvl="1" w:tplc="04090019" w:tentative="1">
      <w:start w:val="1"/>
      <w:numFmt w:val="lowerLetter"/>
      <w:lvlText w:val="%2."/>
      <w:lvlJc w:val="left"/>
      <w:pPr>
        <w:ind w:left="1480" w:hanging="360"/>
      </w:pPr>
    </w:lvl>
    <w:lvl w:ilvl="2" w:tplc="0409001B" w:tentative="1">
      <w:start w:val="1"/>
      <w:numFmt w:val="lowerRoman"/>
      <w:lvlText w:val="%3."/>
      <w:lvlJc w:val="right"/>
      <w:pPr>
        <w:ind w:left="2200" w:hanging="180"/>
      </w:pPr>
    </w:lvl>
    <w:lvl w:ilvl="3" w:tplc="0409000F" w:tentative="1">
      <w:start w:val="1"/>
      <w:numFmt w:val="decimal"/>
      <w:lvlText w:val="%4."/>
      <w:lvlJc w:val="left"/>
      <w:pPr>
        <w:ind w:left="2920" w:hanging="360"/>
      </w:pPr>
    </w:lvl>
    <w:lvl w:ilvl="4" w:tplc="04090019" w:tentative="1">
      <w:start w:val="1"/>
      <w:numFmt w:val="lowerLetter"/>
      <w:lvlText w:val="%5."/>
      <w:lvlJc w:val="left"/>
      <w:pPr>
        <w:ind w:left="3640" w:hanging="360"/>
      </w:pPr>
    </w:lvl>
    <w:lvl w:ilvl="5" w:tplc="0409001B" w:tentative="1">
      <w:start w:val="1"/>
      <w:numFmt w:val="lowerRoman"/>
      <w:lvlText w:val="%6."/>
      <w:lvlJc w:val="right"/>
      <w:pPr>
        <w:ind w:left="4360" w:hanging="180"/>
      </w:pPr>
    </w:lvl>
    <w:lvl w:ilvl="6" w:tplc="0409000F" w:tentative="1">
      <w:start w:val="1"/>
      <w:numFmt w:val="decimal"/>
      <w:lvlText w:val="%7."/>
      <w:lvlJc w:val="left"/>
      <w:pPr>
        <w:ind w:left="5080" w:hanging="360"/>
      </w:pPr>
    </w:lvl>
    <w:lvl w:ilvl="7" w:tplc="04090019" w:tentative="1">
      <w:start w:val="1"/>
      <w:numFmt w:val="lowerLetter"/>
      <w:lvlText w:val="%8."/>
      <w:lvlJc w:val="left"/>
      <w:pPr>
        <w:ind w:left="5800" w:hanging="360"/>
      </w:pPr>
    </w:lvl>
    <w:lvl w:ilvl="8" w:tplc="0409001B" w:tentative="1">
      <w:start w:val="1"/>
      <w:numFmt w:val="lowerRoman"/>
      <w:lvlText w:val="%9."/>
      <w:lvlJc w:val="right"/>
      <w:pPr>
        <w:ind w:left="6520" w:hanging="180"/>
      </w:pPr>
    </w:lvl>
  </w:abstractNum>
  <w:abstractNum w:abstractNumId="69" w15:restartNumberingAfterBreak="0">
    <w:nsid w:val="5BBD3CC5"/>
    <w:multiLevelType w:val="hybridMultilevel"/>
    <w:tmpl w:val="E982D6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5CF3208C"/>
    <w:multiLevelType w:val="hybridMultilevel"/>
    <w:tmpl w:val="570273B6"/>
    <w:lvl w:ilvl="0" w:tplc="D9B0DD82">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1" w15:restartNumberingAfterBreak="0">
    <w:nsid w:val="5E024E4C"/>
    <w:multiLevelType w:val="hybridMultilevel"/>
    <w:tmpl w:val="F152917C"/>
    <w:lvl w:ilvl="0" w:tplc="04090001">
      <w:start w:val="1"/>
      <w:numFmt w:val="bullet"/>
      <w:lvlText w:val=""/>
      <w:lvlJc w:val="left"/>
      <w:pPr>
        <w:ind w:left="1620" w:hanging="360"/>
      </w:pPr>
      <w:rPr>
        <w:rFonts w:ascii="Symbol" w:hAnsi="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72" w15:restartNumberingAfterBreak="0">
    <w:nsid w:val="5E634ED9"/>
    <w:multiLevelType w:val="hybridMultilevel"/>
    <w:tmpl w:val="3BB4E492"/>
    <w:lvl w:ilvl="0" w:tplc="18CA43DA">
      <w:start w:val="1"/>
      <w:numFmt w:val="decimal"/>
      <w:pStyle w:val="Numbered3"/>
      <w:lvlText w:val="%1."/>
      <w:lvlJc w:val="left"/>
      <w:pPr>
        <w:tabs>
          <w:tab w:val="num" w:pos="2160"/>
        </w:tabs>
        <w:ind w:left="2160" w:hanging="72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73" w15:restartNumberingAfterBreak="0">
    <w:nsid w:val="5F0A5FB1"/>
    <w:multiLevelType w:val="hybridMultilevel"/>
    <w:tmpl w:val="8ECE1E12"/>
    <w:lvl w:ilvl="0" w:tplc="B6FEBA08">
      <w:start w:val="1"/>
      <w:numFmt w:val="bullet"/>
      <w:pStyle w:val="BulletTable"/>
      <w:lvlText w:val=""/>
      <w:lvlJc w:val="left"/>
      <w:pPr>
        <w:tabs>
          <w:tab w:val="num" w:pos="1800"/>
        </w:tabs>
        <w:ind w:left="1800" w:hanging="360"/>
      </w:pPr>
      <w:rPr>
        <w:rFonts w:ascii="Symbol" w:hAnsi="Symbol" w:hint="default"/>
        <w:color w:val="6B346C"/>
        <w:sz w:val="20"/>
      </w:rPr>
    </w:lvl>
    <w:lvl w:ilvl="1" w:tplc="04090003" w:tentative="1">
      <w:start w:val="1"/>
      <w:numFmt w:val="bullet"/>
      <w:lvlText w:val="o"/>
      <w:lvlJc w:val="left"/>
      <w:pPr>
        <w:tabs>
          <w:tab w:val="num" w:pos="4320"/>
        </w:tabs>
        <w:ind w:left="4320" w:hanging="360"/>
      </w:pPr>
      <w:rPr>
        <w:rFonts w:ascii="Courier New" w:hAnsi="Courier New" w:hint="default"/>
      </w:rPr>
    </w:lvl>
    <w:lvl w:ilvl="2" w:tplc="04090005" w:tentative="1">
      <w:start w:val="1"/>
      <w:numFmt w:val="bullet"/>
      <w:lvlText w:val=""/>
      <w:lvlJc w:val="left"/>
      <w:pPr>
        <w:tabs>
          <w:tab w:val="num" w:pos="5040"/>
        </w:tabs>
        <w:ind w:left="5040" w:hanging="360"/>
      </w:pPr>
      <w:rPr>
        <w:rFonts w:ascii="Wingdings" w:hAnsi="Wingdings" w:hint="default"/>
      </w:rPr>
    </w:lvl>
    <w:lvl w:ilvl="3" w:tplc="04090001" w:tentative="1">
      <w:start w:val="1"/>
      <w:numFmt w:val="bullet"/>
      <w:lvlText w:val=""/>
      <w:lvlJc w:val="left"/>
      <w:pPr>
        <w:tabs>
          <w:tab w:val="num" w:pos="5760"/>
        </w:tabs>
        <w:ind w:left="5760" w:hanging="360"/>
      </w:pPr>
      <w:rPr>
        <w:rFonts w:ascii="Symbol" w:hAnsi="Symbol" w:hint="default"/>
      </w:rPr>
    </w:lvl>
    <w:lvl w:ilvl="4" w:tplc="04090003" w:tentative="1">
      <w:start w:val="1"/>
      <w:numFmt w:val="bullet"/>
      <w:lvlText w:val="o"/>
      <w:lvlJc w:val="left"/>
      <w:pPr>
        <w:tabs>
          <w:tab w:val="num" w:pos="6480"/>
        </w:tabs>
        <w:ind w:left="6480" w:hanging="360"/>
      </w:pPr>
      <w:rPr>
        <w:rFonts w:ascii="Courier New" w:hAnsi="Courier New" w:hint="default"/>
      </w:rPr>
    </w:lvl>
    <w:lvl w:ilvl="5" w:tplc="04090005" w:tentative="1">
      <w:start w:val="1"/>
      <w:numFmt w:val="bullet"/>
      <w:lvlText w:val=""/>
      <w:lvlJc w:val="left"/>
      <w:pPr>
        <w:tabs>
          <w:tab w:val="num" w:pos="7200"/>
        </w:tabs>
        <w:ind w:left="7200" w:hanging="360"/>
      </w:pPr>
      <w:rPr>
        <w:rFonts w:ascii="Wingdings" w:hAnsi="Wingdings" w:hint="default"/>
      </w:rPr>
    </w:lvl>
    <w:lvl w:ilvl="6" w:tplc="04090001" w:tentative="1">
      <w:start w:val="1"/>
      <w:numFmt w:val="bullet"/>
      <w:lvlText w:val=""/>
      <w:lvlJc w:val="left"/>
      <w:pPr>
        <w:tabs>
          <w:tab w:val="num" w:pos="7920"/>
        </w:tabs>
        <w:ind w:left="7920" w:hanging="360"/>
      </w:pPr>
      <w:rPr>
        <w:rFonts w:ascii="Symbol" w:hAnsi="Symbol" w:hint="default"/>
      </w:rPr>
    </w:lvl>
    <w:lvl w:ilvl="7" w:tplc="04090003" w:tentative="1">
      <w:start w:val="1"/>
      <w:numFmt w:val="bullet"/>
      <w:lvlText w:val="o"/>
      <w:lvlJc w:val="left"/>
      <w:pPr>
        <w:tabs>
          <w:tab w:val="num" w:pos="8640"/>
        </w:tabs>
        <w:ind w:left="8640" w:hanging="360"/>
      </w:pPr>
      <w:rPr>
        <w:rFonts w:ascii="Courier New" w:hAnsi="Courier New" w:hint="default"/>
      </w:rPr>
    </w:lvl>
    <w:lvl w:ilvl="8" w:tplc="04090005" w:tentative="1">
      <w:start w:val="1"/>
      <w:numFmt w:val="bullet"/>
      <w:lvlText w:val=""/>
      <w:lvlJc w:val="left"/>
      <w:pPr>
        <w:tabs>
          <w:tab w:val="num" w:pos="9360"/>
        </w:tabs>
        <w:ind w:left="9360" w:hanging="360"/>
      </w:pPr>
      <w:rPr>
        <w:rFonts w:ascii="Wingdings" w:hAnsi="Wingdings" w:hint="default"/>
      </w:rPr>
    </w:lvl>
  </w:abstractNum>
  <w:abstractNum w:abstractNumId="74" w15:restartNumberingAfterBreak="0">
    <w:nsid w:val="5FB86614"/>
    <w:multiLevelType w:val="hybridMultilevel"/>
    <w:tmpl w:val="59AEBA42"/>
    <w:lvl w:ilvl="0" w:tplc="BB94D31A">
      <w:start w:val="2"/>
      <w:numFmt w:val="lowerLetter"/>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603F1233"/>
    <w:multiLevelType w:val="hybridMultilevel"/>
    <w:tmpl w:val="A0DA5BDE"/>
    <w:lvl w:ilvl="0" w:tplc="267A5B66">
      <w:start w:val="1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61DB5768"/>
    <w:multiLevelType w:val="hybridMultilevel"/>
    <w:tmpl w:val="6C407492"/>
    <w:lvl w:ilvl="0" w:tplc="99F85868">
      <w:start w:val="2"/>
      <w:numFmt w:val="lowerLetter"/>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62F52771"/>
    <w:multiLevelType w:val="hybridMultilevel"/>
    <w:tmpl w:val="002C17DA"/>
    <w:lvl w:ilvl="0" w:tplc="A8CAC93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8" w15:restartNumberingAfterBreak="0">
    <w:nsid w:val="671315A1"/>
    <w:multiLevelType w:val="hybridMultilevel"/>
    <w:tmpl w:val="07046C0E"/>
    <w:lvl w:ilvl="0" w:tplc="5CCA46E8">
      <w:start w:val="1"/>
      <w:numFmt w:val="decimal"/>
      <w:lvlText w:val="%1."/>
      <w:lvlJc w:val="left"/>
      <w:pPr>
        <w:ind w:left="720" w:hanging="360"/>
      </w:pPr>
      <w:rPr>
        <w:b w:val="0"/>
      </w:rPr>
    </w:lvl>
    <w:lvl w:ilvl="1" w:tplc="5CCA46E8">
      <w:start w:val="1"/>
      <w:numFmt w:val="decimal"/>
      <w:lvlText w:val="%2."/>
      <w:lvlJc w:val="left"/>
      <w:pPr>
        <w:ind w:left="1440" w:hanging="360"/>
      </w:pPr>
      <w:rPr>
        <w:b w:val="0"/>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672C4E70"/>
    <w:multiLevelType w:val="hybridMultilevel"/>
    <w:tmpl w:val="C78846D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675C035E"/>
    <w:multiLevelType w:val="hybridMultilevel"/>
    <w:tmpl w:val="1748AD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69430BCA"/>
    <w:multiLevelType w:val="hybridMultilevel"/>
    <w:tmpl w:val="92DC8A1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2" w15:restartNumberingAfterBreak="0">
    <w:nsid w:val="6A9775BA"/>
    <w:multiLevelType w:val="hybridMultilevel"/>
    <w:tmpl w:val="C17C62BA"/>
    <w:lvl w:ilvl="0" w:tplc="5CCA46E8">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15:restartNumberingAfterBreak="0">
    <w:nsid w:val="6AE47B77"/>
    <w:multiLevelType w:val="hybridMultilevel"/>
    <w:tmpl w:val="7CC896DC"/>
    <w:lvl w:ilvl="0" w:tplc="9BAA4FD4">
      <w:start w:val="5"/>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6B3C2353"/>
    <w:multiLevelType w:val="hybridMultilevel"/>
    <w:tmpl w:val="9EB6476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5" w15:restartNumberingAfterBreak="0">
    <w:nsid w:val="6B7F31B3"/>
    <w:multiLevelType w:val="multilevel"/>
    <w:tmpl w:val="83BC28A6"/>
    <w:lvl w:ilvl="0">
      <w:start w:val="1"/>
      <w:numFmt w:val="upperRoman"/>
      <w:lvlText w:val="%1."/>
      <w:lvlJc w:val="left"/>
      <w:pPr>
        <w:tabs>
          <w:tab w:val="num" w:pos="360"/>
        </w:tabs>
        <w:ind w:left="0" w:firstLine="0"/>
      </w:pPr>
    </w:lvl>
    <w:lvl w:ilvl="1">
      <w:start w:val="1"/>
      <w:numFmt w:val="upperLetter"/>
      <w:lvlText w:val="%2."/>
      <w:lvlJc w:val="left"/>
      <w:pPr>
        <w:tabs>
          <w:tab w:val="num" w:pos="1080"/>
        </w:tabs>
        <w:ind w:left="720" w:firstLine="0"/>
      </w:pPr>
    </w:lvl>
    <w:lvl w:ilvl="2">
      <w:start w:val="1"/>
      <w:numFmt w:val="decimal"/>
      <w:lvlText w:val="%3."/>
      <w:lvlJc w:val="left"/>
      <w:pPr>
        <w:tabs>
          <w:tab w:val="num" w:pos="1800"/>
        </w:tabs>
        <w:ind w:left="1440" w:firstLine="0"/>
      </w:pPr>
    </w:lvl>
    <w:lvl w:ilvl="3">
      <w:start w:val="1"/>
      <w:numFmt w:val="lowerLetter"/>
      <w:lvlText w:val="%4)"/>
      <w:lvlJc w:val="left"/>
      <w:pPr>
        <w:tabs>
          <w:tab w:val="num" w:pos="2520"/>
        </w:tabs>
        <w:ind w:left="2160" w:firstLine="0"/>
      </w:pPr>
    </w:lvl>
    <w:lvl w:ilvl="4">
      <w:start w:val="1"/>
      <w:numFmt w:val="decimal"/>
      <w:lvlText w:val="(%5)"/>
      <w:lvlJc w:val="left"/>
      <w:pPr>
        <w:tabs>
          <w:tab w:val="num" w:pos="3240"/>
        </w:tabs>
        <w:ind w:left="2880" w:firstLine="0"/>
      </w:pPr>
    </w:lvl>
    <w:lvl w:ilvl="5">
      <w:start w:val="1"/>
      <w:numFmt w:val="lowerLetter"/>
      <w:pStyle w:val="Heading6"/>
      <w:lvlText w:val="(%6)"/>
      <w:lvlJc w:val="left"/>
      <w:pPr>
        <w:tabs>
          <w:tab w:val="num" w:pos="3960"/>
        </w:tabs>
        <w:ind w:left="3600" w:firstLine="0"/>
      </w:pPr>
    </w:lvl>
    <w:lvl w:ilvl="6">
      <w:start w:val="1"/>
      <w:numFmt w:val="lowerRoman"/>
      <w:pStyle w:val="Heading7"/>
      <w:lvlText w:val="(%7)"/>
      <w:lvlJc w:val="left"/>
      <w:pPr>
        <w:tabs>
          <w:tab w:val="num" w:pos="4680"/>
        </w:tabs>
        <w:ind w:left="4320" w:firstLine="0"/>
      </w:pPr>
    </w:lvl>
    <w:lvl w:ilvl="7">
      <w:start w:val="1"/>
      <w:numFmt w:val="lowerLetter"/>
      <w:pStyle w:val="Heading8"/>
      <w:lvlText w:val="(%8)"/>
      <w:lvlJc w:val="left"/>
      <w:pPr>
        <w:tabs>
          <w:tab w:val="num" w:pos="5400"/>
        </w:tabs>
        <w:ind w:left="5040" w:firstLine="0"/>
      </w:pPr>
    </w:lvl>
    <w:lvl w:ilvl="8">
      <w:start w:val="1"/>
      <w:numFmt w:val="lowerRoman"/>
      <w:pStyle w:val="Heading9"/>
      <w:lvlText w:val="(%9)"/>
      <w:lvlJc w:val="left"/>
      <w:pPr>
        <w:tabs>
          <w:tab w:val="num" w:pos="6120"/>
        </w:tabs>
        <w:ind w:left="5760" w:firstLine="0"/>
      </w:pPr>
    </w:lvl>
  </w:abstractNum>
  <w:abstractNum w:abstractNumId="86" w15:restartNumberingAfterBreak="0">
    <w:nsid w:val="72B2706E"/>
    <w:multiLevelType w:val="hybridMultilevel"/>
    <w:tmpl w:val="E16C79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15:restartNumberingAfterBreak="0">
    <w:nsid w:val="73A25C37"/>
    <w:multiLevelType w:val="hybridMultilevel"/>
    <w:tmpl w:val="EDA42B74"/>
    <w:lvl w:ilvl="0" w:tplc="C9509B00">
      <w:start w:val="1"/>
      <w:numFmt w:val="lowerLetter"/>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15:restartNumberingAfterBreak="0">
    <w:nsid w:val="79CE1ABC"/>
    <w:multiLevelType w:val="hybridMultilevel"/>
    <w:tmpl w:val="39F86EAE"/>
    <w:lvl w:ilvl="0" w:tplc="F0441188">
      <w:start w:val="3"/>
      <w:numFmt w:val="decimal"/>
      <w:lvlText w:val="%1."/>
      <w:lvlJc w:val="left"/>
      <w:pPr>
        <w:ind w:left="12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15:restartNumberingAfterBreak="0">
    <w:nsid w:val="7B8B621E"/>
    <w:multiLevelType w:val="hybridMultilevel"/>
    <w:tmpl w:val="C4D0F6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7DA50411"/>
    <w:multiLevelType w:val="hybridMultilevel"/>
    <w:tmpl w:val="6C407492"/>
    <w:lvl w:ilvl="0" w:tplc="99F85868">
      <w:start w:val="2"/>
      <w:numFmt w:val="lowerLetter"/>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7"/>
  </w:num>
  <w:num w:numId="2">
    <w:abstractNumId w:val="85"/>
  </w:num>
  <w:num w:numId="3">
    <w:abstractNumId w:val="35"/>
  </w:num>
  <w:num w:numId="4">
    <w:abstractNumId w:val="26"/>
  </w:num>
  <w:num w:numId="5">
    <w:abstractNumId w:val="50"/>
  </w:num>
  <w:num w:numId="6">
    <w:abstractNumId w:val="57"/>
  </w:num>
  <w:num w:numId="7">
    <w:abstractNumId w:val="73"/>
  </w:num>
  <w:num w:numId="8">
    <w:abstractNumId w:val="72"/>
  </w:num>
  <w:num w:numId="9">
    <w:abstractNumId w:val="2"/>
  </w:num>
  <w:num w:numId="10">
    <w:abstractNumId w:val="0"/>
  </w:num>
  <w:num w:numId="11">
    <w:abstractNumId w:val="37"/>
  </w:num>
  <w:num w:numId="12">
    <w:abstractNumId w:val="46"/>
  </w:num>
  <w:num w:numId="13">
    <w:abstractNumId w:val="63"/>
  </w:num>
  <w:num w:numId="14">
    <w:abstractNumId w:val="68"/>
  </w:num>
  <w:num w:numId="15">
    <w:abstractNumId w:val="86"/>
  </w:num>
  <w:num w:numId="16">
    <w:abstractNumId w:val="84"/>
  </w:num>
  <w:num w:numId="17">
    <w:abstractNumId w:val="28"/>
  </w:num>
  <w:num w:numId="18">
    <w:abstractNumId w:val="48"/>
  </w:num>
  <w:num w:numId="19">
    <w:abstractNumId w:val="10"/>
  </w:num>
  <w:num w:numId="20">
    <w:abstractNumId w:val="11"/>
  </w:num>
  <w:num w:numId="21">
    <w:abstractNumId w:val="36"/>
  </w:num>
  <w:num w:numId="22">
    <w:abstractNumId w:val="22"/>
  </w:num>
  <w:num w:numId="23">
    <w:abstractNumId w:val="70"/>
  </w:num>
  <w:num w:numId="24">
    <w:abstractNumId w:val="29"/>
  </w:num>
  <w:num w:numId="25">
    <w:abstractNumId w:val="62"/>
  </w:num>
  <w:num w:numId="26">
    <w:abstractNumId w:val="58"/>
  </w:num>
  <w:num w:numId="27">
    <w:abstractNumId w:val="41"/>
  </w:num>
  <w:num w:numId="28">
    <w:abstractNumId w:val="52"/>
  </w:num>
  <w:num w:numId="29">
    <w:abstractNumId w:val="24"/>
  </w:num>
  <w:num w:numId="30">
    <w:abstractNumId w:val="47"/>
  </w:num>
  <w:num w:numId="31">
    <w:abstractNumId w:val="88"/>
  </w:num>
  <w:num w:numId="32">
    <w:abstractNumId w:val="66"/>
  </w:num>
  <w:num w:numId="33">
    <w:abstractNumId w:val="42"/>
  </w:num>
  <w:num w:numId="34">
    <w:abstractNumId w:val="55"/>
  </w:num>
  <w:num w:numId="35">
    <w:abstractNumId w:val="77"/>
  </w:num>
  <w:num w:numId="36">
    <w:abstractNumId w:val="23"/>
  </w:num>
  <w:num w:numId="37">
    <w:abstractNumId w:val="25"/>
  </w:num>
  <w:num w:numId="38">
    <w:abstractNumId w:val="9"/>
  </w:num>
  <w:num w:numId="39">
    <w:abstractNumId w:val="49"/>
  </w:num>
  <w:num w:numId="40">
    <w:abstractNumId w:val="71"/>
  </w:num>
  <w:num w:numId="41">
    <w:abstractNumId w:val="79"/>
  </w:num>
  <w:num w:numId="42">
    <w:abstractNumId w:val="3"/>
  </w:num>
  <w:num w:numId="43">
    <w:abstractNumId w:val="90"/>
  </w:num>
  <w:num w:numId="44">
    <w:abstractNumId w:val="4"/>
  </w:num>
  <w:num w:numId="45">
    <w:abstractNumId w:val="15"/>
  </w:num>
  <w:num w:numId="46">
    <w:abstractNumId w:val="54"/>
  </w:num>
  <w:num w:numId="47">
    <w:abstractNumId w:val="8"/>
  </w:num>
  <w:num w:numId="48">
    <w:abstractNumId w:val="17"/>
  </w:num>
  <w:num w:numId="49">
    <w:abstractNumId w:val="13"/>
  </w:num>
  <w:num w:numId="50">
    <w:abstractNumId w:val="18"/>
  </w:num>
  <w:num w:numId="51">
    <w:abstractNumId w:val="7"/>
  </w:num>
  <w:num w:numId="52">
    <w:abstractNumId w:val="89"/>
  </w:num>
  <w:num w:numId="53">
    <w:abstractNumId w:val="39"/>
  </w:num>
  <w:num w:numId="54">
    <w:abstractNumId w:val="14"/>
  </w:num>
  <w:num w:numId="55">
    <w:abstractNumId w:val="76"/>
  </w:num>
  <w:num w:numId="56">
    <w:abstractNumId w:val="51"/>
  </w:num>
  <w:num w:numId="57">
    <w:abstractNumId w:val="27"/>
  </w:num>
  <w:num w:numId="58">
    <w:abstractNumId w:val="40"/>
  </w:num>
  <w:num w:numId="59">
    <w:abstractNumId w:val="75"/>
  </w:num>
  <w:num w:numId="60">
    <w:abstractNumId w:val="60"/>
  </w:num>
  <w:num w:numId="61">
    <w:abstractNumId w:val="74"/>
  </w:num>
  <w:num w:numId="62">
    <w:abstractNumId w:val="61"/>
  </w:num>
  <w:num w:numId="63">
    <w:abstractNumId w:val="59"/>
  </w:num>
  <w:num w:numId="64">
    <w:abstractNumId w:val="83"/>
  </w:num>
  <w:num w:numId="65">
    <w:abstractNumId w:val="82"/>
  </w:num>
  <w:num w:numId="66">
    <w:abstractNumId w:val="87"/>
  </w:num>
  <w:num w:numId="67">
    <w:abstractNumId w:val="19"/>
  </w:num>
  <w:num w:numId="68">
    <w:abstractNumId w:val="20"/>
  </w:num>
  <w:num w:numId="69">
    <w:abstractNumId w:val="21"/>
  </w:num>
  <w:num w:numId="70">
    <w:abstractNumId w:val="1"/>
  </w:num>
  <w:num w:numId="71">
    <w:abstractNumId w:val="45"/>
  </w:num>
  <w:num w:numId="72">
    <w:abstractNumId w:val="44"/>
  </w:num>
  <w:num w:numId="73">
    <w:abstractNumId w:val="32"/>
  </w:num>
  <w:num w:numId="74">
    <w:abstractNumId w:val="43"/>
  </w:num>
  <w:num w:numId="75">
    <w:abstractNumId w:val="65"/>
  </w:num>
  <w:num w:numId="76">
    <w:abstractNumId w:val="6"/>
  </w:num>
  <w:num w:numId="77">
    <w:abstractNumId w:val="53"/>
  </w:num>
  <w:num w:numId="78">
    <w:abstractNumId w:val="80"/>
  </w:num>
  <w:num w:numId="79">
    <w:abstractNumId w:val="16"/>
  </w:num>
  <w:num w:numId="80">
    <w:abstractNumId w:val="12"/>
  </w:num>
  <w:num w:numId="81">
    <w:abstractNumId w:val="78"/>
  </w:num>
  <w:num w:numId="82">
    <w:abstractNumId w:val="34"/>
  </w:num>
  <w:num w:numId="83">
    <w:abstractNumId w:val="64"/>
  </w:num>
  <w:num w:numId="84">
    <w:abstractNumId w:val="38"/>
  </w:num>
  <w:num w:numId="85">
    <w:abstractNumId w:val="31"/>
  </w:num>
  <w:num w:numId="86">
    <w:abstractNumId w:val="33"/>
  </w:num>
  <w:num w:numId="87">
    <w:abstractNumId w:val="81"/>
  </w:num>
  <w:num w:numId="88">
    <w:abstractNumId w:val="69"/>
  </w:num>
  <w:num w:numId="89">
    <w:abstractNumId w:val="56"/>
  </w:num>
  <w:num w:numId="90">
    <w:abstractNumId w:val="30"/>
  </w:num>
  <w:num w:numId="91">
    <w:abstractNumId w:val="5"/>
  </w:num>
  <w:numIdMacAtCleanup w:val="86"/>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Sayali Dev">
    <w15:presenceInfo w15:providerId="AD" w15:userId="S-1-5-21-2000478354-299502267-725345543-6474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6"/>
  <w:embedSystemFonts/>
  <w:hideSpellingErrors/>
  <w:hideGrammaticalError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20"/>
  <w:displayHorizontalDrawingGridEvery w:val="2"/>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F12FB"/>
    <w:rsid w:val="000000EE"/>
    <w:rsid w:val="000002DE"/>
    <w:rsid w:val="00000897"/>
    <w:rsid w:val="00000BAD"/>
    <w:rsid w:val="00000CE7"/>
    <w:rsid w:val="00000F20"/>
    <w:rsid w:val="00001A12"/>
    <w:rsid w:val="000020E6"/>
    <w:rsid w:val="00002440"/>
    <w:rsid w:val="00002455"/>
    <w:rsid w:val="000029B0"/>
    <w:rsid w:val="0000300D"/>
    <w:rsid w:val="00003575"/>
    <w:rsid w:val="00003CB2"/>
    <w:rsid w:val="00003D62"/>
    <w:rsid w:val="00004A53"/>
    <w:rsid w:val="00004FC1"/>
    <w:rsid w:val="00005381"/>
    <w:rsid w:val="000055B4"/>
    <w:rsid w:val="00005F0F"/>
    <w:rsid w:val="000065B5"/>
    <w:rsid w:val="0000729F"/>
    <w:rsid w:val="00010650"/>
    <w:rsid w:val="00011552"/>
    <w:rsid w:val="000119F0"/>
    <w:rsid w:val="00011C0B"/>
    <w:rsid w:val="00011EE5"/>
    <w:rsid w:val="00011FCA"/>
    <w:rsid w:val="00011FF9"/>
    <w:rsid w:val="000124B0"/>
    <w:rsid w:val="0001270A"/>
    <w:rsid w:val="00012769"/>
    <w:rsid w:val="0001302D"/>
    <w:rsid w:val="0001326F"/>
    <w:rsid w:val="00013640"/>
    <w:rsid w:val="000144C1"/>
    <w:rsid w:val="00014706"/>
    <w:rsid w:val="000148BD"/>
    <w:rsid w:val="00015F61"/>
    <w:rsid w:val="00015FC6"/>
    <w:rsid w:val="00016011"/>
    <w:rsid w:val="00016DDB"/>
    <w:rsid w:val="0001783A"/>
    <w:rsid w:val="00017BCD"/>
    <w:rsid w:val="00017E96"/>
    <w:rsid w:val="0002054F"/>
    <w:rsid w:val="00020DC5"/>
    <w:rsid w:val="00020E3C"/>
    <w:rsid w:val="000210A5"/>
    <w:rsid w:val="00021878"/>
    <w:rsid w:val="00021C18"/>
    <w:rsid w:val="000227CD"/>
    <w:rsid w:val="0002337F"/>
    <w:rsid w:val="00024072"/>
    <w:rsid w:val="00024614"/>
    <w:rsid w:val="00024810"/>
    <w:rsid w:val="00024A20"/>
    <w:rsid w:val="000253C0"/>
    <w:rsid w:val="00025C29"/>
    <w:rsid w:val="00026665"/>
    <w:rsid w:val="00026F25"/>
    <w:rsid w:val="0002720E"/>
    <w:rsid w:val="000274BA"/>
    <w:rsid w:val="000277A8"/>
    <w:rsid w:val="00027C22"/>
    <w:rsid w:val="00027E4A"/>
    <w:rsid w:val="000302F9"/>
    <w:rsid w:val="000305B3"/>
    <w:rsid w:val="000308A1"/>
    <w:rsid w:val="00030AC2"/>
    <w:rsid w:val="00031182"/>
    <w:rsid w:val="00031BE6"/>
    <w:rsid w:val="000320EF"/>
    <w:rsid w:val="0003215E"/>
    <w:rsid w:val="000325CF"/>
    <w:rsid w:val="000329A6"/>
    <w:rsid w:val="00032E2D"/>
    <w:rsid w:val="00033D13"/>
    <w:rsid w:val="00034081"/>
    <w:rsid w:val="000344D1"/>
    <w:rsid w:val="00035498"/>
    <w:rsid w:val="00035605"/>
    <w:rsid w:val="000367FC"/>
    <w:rsid w:val="000369AB"/>
    <w:rsid w:val="00036A8D"/>
    <w:rsid w:val="00036DD3"/>
    <w:rsid w:val="0003791C"/>
    <w:rsid w:val="00037CE6"/>
    <w:rsid w:val="00037E04"/>
    <w:rsid w:val="00040757"/>
    <w:rsid w:val="00040CE8"/>
    <w:rsid w:val="00040F2B"/>
    <w:rsid w:val="000414D2"/>
    <w:rsid w:val="00041A10"/>
    <w:rsid w:val="00042310"/>
    <w:rsid w:val="000425B1"/>
    <w:rsid w:val="0004285C"/>
    <w:rsid w:val="000429AC"/>
    <w:rsid w:val="00043DFF"/>
    <w:rsid w:val="000441F4"/>
    <w:rsid w:val="00044589"/>
    <w:rsid w:val="00044738"/>
    <w:rsid w:val="000449F9"/>
    <w:rsid w:val="00044BB0"/>
    <w:rsid w:val="00044E6D"/>
    <w:rsid w:val="000455C9"/>
    <w:rsid w:val="00045D5B"/>
    <w:rsid w:val="0004609A"/>
    <w:rsid w:val="000460A0"/>
    <w:rsid w:val="0004626A"/>
    <w:rsid w:val="0004699D"/>
    <w:rsid w:val="00046B08"/>
    <w:rsid w:val="000473EF"/>
    <w:rsid w:val="00047636"/>
    <w:rsid w:val="00047E77"/>
    <w:rsid w:val="000505D4"/>
    <w:rsid w:val="000508BF"/>
    <w:rsid w:val="000509F1"/>
    <w:rsid w:val="000516B2"/>
    <w:rsid w:val="00052839"/>
    <w:rsid w:val="00052BAC"/>
    <w:rsid w:val="00052D4F"/>
    <w:rsid w:val="00054CDF"/>
    <w:rsid w:val="0005548D"/>
    <w:rsid w:val="000566AC"/>
    <w:rsid w:val="00056761"/>
    <w:rsid w:val="00056C63"/>
    <w:rsid w:val="00056DB7"/>
    <w:rsid w:val="000571BE"/>
    <w:rsid w:val="0006021D"/>
    <w:rsid w:val="00060556"/>
    <w:rsid w:val="00060A7A"/>
    <w:rsid w:val="0006149C"/>
    <w:rsid w:val="00061645"/>
    <w:rsid w:val="00061A85"/>
    <w:rsid w:val="000624BC"/>
    <w:rsid w:val="00062CFF"/>
    <w:rsid w:val="000646F5"/>
    <w:rsid w:val="000648A7"/>
    <w:rsid w:val="00065AE9"/>
    <w:rsid w:val="00066477"/>
    <w:rsid w:val="00066BD2"/>
    <w:rsid w:val="00066C63"/>
    <w:rsid w:val="0006774F"/>
    <w:rsid w:val="00067E27"/>
    <w:rsid w:val="00070765"/>
    <w:rsid w:val="0007082E"/>
    <w:rsid w:val="000717BB"/>
    <w:rsid w:val="0007220F"/>
    <w:rsid w:val="0007247B"/>
    <w:rsid w:val="00072A67"/>
    <w:rsid w:val="000730C5"/>
    <w:rsid w:val="00073405"/>
    <w:rsid w:val="000736BB"/>
    <w:rsid w:val="000742FC"/>
    <w:rsid w:val="000746A1"/>
    <w:rsid w:val="000749D6"/>
    <w:rsid w:val="000754C8"/>
    <w:rsid w:val="00075781"/>
    <w:rsid w:val="00075B8D"/>
    <w:rsid w:val="00076470"/>
    <w:rsid w:val="00076842"/>
    <w:rsid w:val="00077AB4"/>
    <w:rsid w:val="00080334"/>
    <w:rsid w:val="00081634"/>
    <w:rsid w:val="00081AE3"/>
    <w:rsid w:val="000820B1"/>
    <w:rsid w:val="0008312A"/>
    <w:rsid w:val="0008377A"/>
    <w:rsid w:val="00083E60"/>
    <w:rsid w:val="000843C1"/>
    <w:rsid w:val="00084A53"/>
    <w:rsid w:val="0008534A"/>
    <w:rsid w:val="0008538D"/>
    <w:rsid w:val="00085CF2"/>
    <w:rsid w:val="000860F7"/>
    <w:rsid w:val="00086965"/>
    <w:rsid w:val="00086BDA"/>
    <w:rsid w:val="00087B7D"/>
    <w:rsid w:val="000901DE"/>
    <w:rsid w:val="0009027C"/>
    <w:rsid w:val="000906DC"/>
    <w:rsid w:val="000908AF"/>
    <w:rsid w:val="00090AB2"/>
    <w:rsid w:val="00090C8E"/>
    <w:rsid w:val="00091134"/>
    <w:rsid w:val="0009118C"/>
    <w:rsid w:val="00091429"/>
    <w:rsid w:val="00091885"/>
    <w:rsid w:val="00091A4F"/>
    <w:rsid w:val="00091BA4"/>
    <w:rsid w:val="00091D08"/>
    <w:rsid w:val="00091ECF"/>
    <w:rsid w:val="00092744"/>
    <w:rsid w:val="00093630"/>
    <w:rsid w:val="000940E6"/>
    <w:rsid w:val="000943DA"/>
    <w:rsid w:val="00094762"/>
    <w:rsid w:val="000948E4"/>
    <w:rsid w:val="00095144"/>
    <w:rsid w:val="00095152"/>
    <w:rsid w:val="00095164"/>
    <w:rsid w:val="000953A7"/>
    <w:rsid w:val="00095F60"/>
    <w:rsid w:val="000961EF"/>
    <w:rsid w:val="000963A5"/>
    <w:rsid w:val="00096909"/>
    <w:rsid w:val="00096C4B"/>
    <w:rsid w:val="0009744A"/>
    <w:rsid w:val="000979B1"/>
    <w:rsid w:val="000979E2"/>
    <w:rsid w:val="00097E78"/>
    <w:rsid w:val="000A0343"/>
    <w:rsid w:val="000A0420"/>
    <w:rsid w:val="000A081A"/>
    <w:rsid w:val="000A0D6A"/>
    <w:rsid w:val="000A0E29"/>
    <w:rsid w:val="000A16C9"/>
    <w:rsid w:val="000A1E7A"/>
    <w:rsid w:val="000A2141"/>
    <w:rsid w:val="000A2391"/>
    <w:rsid w:val="000A252D"/>
    <w:rsid w:val="000A256D"/>
    <w:rsid w:val="000A26BC"/>
    <w:rsid w:val="000A2DA3"/>
    <w:rsid w:val="000A3CBE"/>
    <w:rsid w:val="000A59A2"/>
    <w:rsid w:val="000A5A70"/>
    <w:rsid w:val="000A5B11"/>
    <w:rsid w:val="000A62F3"/>
    <w:rsid w:val="000A65CF"/>
    <w:rsid w:val="000A7228"/>
    <w:rsid w:val="000A74CC"/>
    <w:rsid w:val="000B020C"/>
    <w:rsid w:val="000B050A"/>
    <w:rsid w:val="000B05F9"/>
    <w:rsid w:val="000B0697"/>
    <w:rsid w:val="000B06C4"/>
    <w:rsid w:val="000B0F34"/>
    <w:rsid w:val="000B10DE"/>
    <w:rsid w:val="000B17DB"/>
    <w:rsid w:val="000B26A4"/>
    <w:rsid w:val="000B2883"/>
    <w:rsid w:val="000B3791"/>
    <w:rsid w:val="000B3E7D"/>
    <w:rsid w:val="000B4342"/>
    <w:rsid w:val="000B4470"/>
    <w:rsid w:val="000B4694"/>
    <w:rsid w:val="000B4F82"/>
    <w:rsid w:val="000B5F2C"/>
    <w:rsid w:val="000B63B4"/>
    <w:rsid w:val="000B66DA"/>
    <w:rsid w:val="000B6867"/>
    <w:rsid w:val="000B6A92"/>
    <w:rsid w:val="000B6EC4"/>
    <w:rsid w:val="000B6EF0"/>
    <w:rsid w:val="000B6FD9"/>
    <w:rsid w:val="000B72EE"/>
    <w:rsid w:val="000B7F20"/>
    <w:rsid w:val="000C0057"/>
    <w:rsid w:val="000C0069"/>
    <w:rsid w:val="000C04C0"/>
    <w:rsid w:val="000C0A3D"/>
    <w:rsid w:val="000C1827"/>
    <w:rsid w:val="000C2832"/>
    <w:rsid w:val="000C2E64"/>
    <w:rsid w:val="000C2EA2"/>
    <w:rsid w:val="000C33E9"/>
    <w:rsid w:val="000C356B"/>
    <w:rsid w:val="000C362F"/>
    <w:rsid w:val="000C3AC1"/>
    <w:rsid w:val="000C3B81"/>
    <w:rsid w:val="000C4578"/>
    <w:rsid w:val="000C47FE"/>
    <w:rsid w:val="000C4A4A"/>
    <w:rsid w:val="000C4FBE"/>
    <w:rsid w:val="000C4FCF"/>
    <w:rsid w:val="000C515B"/>
    <w:rsid w:val="000C5A30"/>
    <w:rsid w:val="000C68B9"/>
    <w:rsid w:val="000C6953"/>
    <w:rsid w:val="000C6A99"/>
    <w:rsid w:val="000C7302"/>
    <w:rsid w:val="000C75FE"/>
    <w:rsid w:val="000C76AE"/>
    <w:rsid w:val="000C7D81"/>
    <w:rsid w:val="000D007A"/>
    <w:rsid w:val="000D0D90"/>
    <w:rsid w:val="000D114B"/>
    <w:rsid w:val="000D14DD"/>
    <w:rsid w:val="000D19BD"/>
    <w:rsid w:val="000D1ED5"/>
    <w:rsid w:val="000D21FE"/>
    <w:rsid w:val="000D24B9"/>
    <w:rsid w:val="000D381C"/>
    <w:rsid w:val="000D3EA0"/>
    <w:rsid w:val="000D3F9E"/>
    <w:rsid w:val="000D4151"/>
    <w:rsid w:val="000D464C"/>
    <w:rsid w:val="000D471C"/>
    <w:rsid w:val="000D47CB"/>
    <w:rsid w:val="000D5189"/>
    <w:rsid w:val="000D519B"/>
    <w:rsid w:val="000D5215"/>
    <w:rsid w:val="000D54B7"/>
    <w:rsid w:val="000D555A"/>
    <w:rsid w:val="000D5EE4"/>
    <w:rsid w:val="000D6A6C"/>
    <w:rsid w:val="000D6BFC"/>
    <w:rsid w:val="000D728C"/>
    <w:rsid w:val="000D74ED"/>
    <w:rsid w:val="000D75CA"/>
    <w:rsid w:val="000D7623"/>
    <w:rsid w:val="000D77E9"/>
    <w:rsid w:val="000D7B3C"/>
    <w:rsid w:val="000D7BBF"/>
    <w:rsid w:val="000D7C15"/>
    <w:rsid w:val="000E02F3"/>
    <w:rsid w:val="000E042F"/>
    <w:rsid w:val="000E0478"/>
    <w:rsid w:val="000E0585"/>
    <w:rsid w:val="000E05FC"/>
    <w:rsid w:val="000E0977"/>
    <w:rsid w:val="000E09F5"/>
    <w:rsid w:val="000E0E79"/>
    <w:rsid w:val="000E0F1E"/>
    <w:rsid w:val="000E1501"/>
    <w:rsid w:val="000E1C89"/>
    <w:rsid w:val="000E25D0"/>
    <w:rsid w:val="000E2B21"/>
    <w:rsid w:val="000E2E0E"/>
    <w:rsid w:val="000E3089"/>
    <w:rsid w:val="000E3161"/>
    <w:rsid w:val="000E39B3"/>
    <w:rsid w:val="000E4FCA"/>
    <w:rsid w:val="000E5228"/>
    <w:rsid w:val="000E56A0"/>
    <w:rsid w:val="000E5AE1"/>
    <w:rsid w:val="000E5DA3"/>
    <w:rsid w:val="000E6707"/>
    <w:rsid w:val="000E78AD"/>
    <w:rsid w:val="000E7E4C"/>
    <w:rsid w:val="000E7EEE"/>
    <w:rsid w:val="000F0002"/>
    <w:rsid w:val="000F026A"/>
    <w:rsid w:val="000F049A"/>
    <w:rsid w:val="000F12FB"/>
    <w:rsid w:val="000F2528"/>
    <w:rsid w:val="000F2813"/>
    <w:rsid w:val="000F2C8D"/>
    <w:rsid w:val="000F310D"/>
    <w:rsid w:val="000F311F"/>
    <w:rsid w:val="000F3401"/>
    <w:rsid w:val="000F375E"/>
    <w:rsid w:val="000F41E3"/>
    <w:rsid w:val="000F4429"/>
    <w:rsid w:val="000F4D39"/>
    <w:rsid w:val="000F4DDC"/>
    <w:rsid w:val="000F5156"/>
    <w:rsid w:val="000F5191"/>
    <w:rsid w:val="000F5798"/>
    <w:rsid w:val="000F5CBD"/>
    <w:rsid w:val="000F64FF"/>
    <w:rsid w:val="000F65FA"/>
    <w:rsid w:val="000F65FD"/>
    <w:rsid w:val="000F68FB"/>
    <w:rsid w:val="000F6EAE"/>
    <w:rsid w:val="000F7006"/>
    <w:rsid w:val="000F74B4"/>
    <w:rsid w:val="00100145"/>
    <w:rsid w:val="00100382"/>
    <w:rsid w:val="00100593"/>
    <w:rsid w:val="0010061D"/>
    <w:rsid w:val="00100BA9"/>
    <w:rsid w:val="00101989"/>
    <w:rsid w:val="001036AC"/>
    <w:rsid w:val="00103FF9"/>
    <w:rsid w:val="00105259"/>
    <w:rsid w:val="001059EE"/>
    <w:rsid w:val="00105B1B"/>
    <w:rsid w:val="00105B26"/>
    <w:rsid w:val="00105E5B"/>
    <w:rsid w:val="00106C1C"/>
    <w:rsid w:val="0011001A"/>
    <w:rsid w:val="001106F1"/>
    <w:rsid w:val="00110760"/>
    <w:rsid w:val="001110CF"/>
    <w:rsid w:val="001110FC"/>
    <w:rsid w:val="00111485"/>
    <w:rsid w:val="001114C4"/>
    <w:rsid w:val="001115B7"/>
    <w:rsid w:val="00111727"/>
    <w:rsid w:val="00111925"/>
    <w:rsid w:val="00111A40"/>
    <w:rsid w:val="00111D1E"/>
    <w:rsid w:val="00111D85"/>
    <w:rsid w:val="00111F95"/>
    <w:rsid w:val="001128C3"/>
    <w:rsid w:val="00113064"/>
    <w:rsid w:val="00113127"/>
    <w:rsid w:val="001132B7"/>
    <w:rsid w:val="001135F9"/>
    <w:rsid w:val="00113D0A"/>
    <w:rsid w:val="00113F56"/>
    <w:rsid w:val="00114679"/>
    <w:rsid w:val="0011493F"/>
    <w:rsid w:val="00115374"/>
    <w:rsid w:val="00115550"/>
    <w:rsid w:val="00115C91"/>
    <w:rsid w:val="00115D97"/>
    <w:rsid w:val="00115E55"/>
    <w:rsid w:val="00115ED7"/>
    <w:rsid w:val="0011654D"/>
    <w:rsid w:val="00116716"/>
    <w:rsid w:val="00116B69"/>
    <w:rsid w:val="00116D59"/>
    <w:rsid w:val="00117371"/>
    <w:rsid w:val="001179EE"/>
    <w:rsid w:val="00117F4B"/>
    <w:rsid w:val="001201ED"/>
    <w:rsid w:val="00120855"/>
    <w:rsid w:val="00120C87"/>
    <w:rsid w:val="001219A4"/>
    <w:rsid w:val="00122010"/>
    <w:rsid w:val="00122466"/>
    <w:rsid w:val="001225A7"/>
    <w:rsid w:val="00122CB8"/>
    <w:rsid w:val="00122D2D"/>
    <w:rsid w:val="00123761"/>
    <w:rsid w:val="001237C5"/>
    <w:rsid w:val="00123947"/>
    <w:rsid w:val="00123C83"/>
    <w:rsid w:val="001244AA"/>
    <w:rsid w:val="001245EA"/>
    <w:rsid w:val="00124EC5"/>
    <w:rsid w:val="00124EEB"/>
    <w:rsid w:val="00124FEA"/>
    <w:rsid w:val="001253D5"/>
    <w:rsid w:val="001258C0"/>
    <w:rsid w:val="00125F06"/>
    <w:rsid w:val="00125FAD"/>
    <w:rsid w:val="00126951"/>
    <w:rsid w:val="0012700F"/>
    <w:rsid w:val="0012750C"/>
    <w:rsid w:val="00130A55"/>
    <w:rsid w:val="00131287"/>
    <w:rsid w:val="00131B65"/>
    <w:rsid w:val="00131CF1"/>
    <w:rsid w:val="0013200B"/>
    <w:rsid w:val="00132836"/>
    <w:rsid w:val="001332AA"/>
    <w:rsid w:val="0013430E"/>
    <w:rsid w:val="00134835"/>
    <w:rsid w:val="0013488F"/>
    <w:rsid w:val="00134A32"/>
    <w:rsid w:val="00134EE4"/>
    <w:rsid w:val="001350A6"/>
    <w:rsid w:val="0013575F"/>
    <w:rsid w:val="001358C8"/>
    <w:rsid w:val="001359DD"/>
    <w:rsid w:val="001362D0"/>
    <w:rsid w:val="001364D8"/>
    <w:rsid w:val="001365E1"/>
    <w:rsid w:val="00136653"/>
    <w:rsid w:val="00136769"/>
    <w:rsid w:val="001367E4"/>
    <w:rsid w:val="00137B12"/>
    <w:rsid w:val="00137E40"/>
    <w:rsid w:val="00137F68"/>
    <w:rsid w:val="00140766"/>
    <w:rsid w:val="00140CFE"/>
    <w:rsid w:val="0014159D"/>
    <w:rsid w:val="001418F9"/>
    <w:rsid w:val="00141CF6"/>
    <w:rsid w:val="00142124"/>
    <w:rsid w:val="001427EC"/>
    <w:rsid w:val="00142E82"/>
    <w:rsid w:val="001432DE"/>
    <w:rsid w:val="001442A4"/>
    <w:rsid w:val="00144C6A"/>
    <w:rsid w:val="0014538F"/>
    <w:rsid w:val="0014579D"/>
    <w:rsid w:val="00146695"/>
    <w:rsid w:val="00146E47"/>
    <w:rsid w:val="00147381"/>
    <w:rsid w:val="00147745"/>
    <w:rsid w:val="00147992"/>
    <w:rsid w:val="00147B18"/>
    <w:rsid w:val="001502DB"/>
    <w:rsid w:val="00150ECF"/>
    <w:rsid w:val="001514BB"/>
    <w:rsid w:val="001516B2"/>
    <w:rsid w:val="001516E5"/>
    <w:rsid w:val="00151C98"/>
    <w:rsid w:val="001521C6"/>
    <w:rsid w:val="0015228B"/>
    <w:rsid w:val="0015278D"/>
    <w:rsid w:val="00152B6A"/>
    <w:rsid w:val="00152F2D"/>
    <w:rsid w:val="00154900"/>
    <w:rsid w:val="001550BE"/>
    <w:rsid w:val="00155AD6"/>
    <w:rsid w:val="00156101"/>
    <w:rsid w:val="001568DA"/>
    <w:rsid w:val="001569E6"/>
    <w:rsid w:val="00156B64"/>
    <w:rsid w:val="00156C83"/>
    <w:rsid w:val="00157478"/>
    <w:rsid w:val="0016009F"/>
    <w:rsid w:val="001600E1"/>
    <w:rsid w:val="0016047D"/>
    <w:rsid w:val="00160D03"/>
    <w:rsid w:val="00160F3C"/>
    <w:rsid w:val="0016100E"/>
    <w:rsid w:val="001610AB"/>
    <w:rsid w:val="001613E0"/>
    <w:rsid w:val="00161444"/>
    <w:rsid w:val="0016255A"/>
    <w:rsid w:val="00162A1D"/>
    <w:rsid w:val="00162BEF"/>
    <w:rsid w:val="00162E59"/>
    <w:rsid w:val="00163147"/>
    <w:rsid w:val="001632C0"/>
    <w:rsid w:val="00163ABC"/>
    <w:rsid w:val="00163B0D"/>
    <w:rsid w:val="001642AD"/>
    <w:rsid w:val="00164355"/>
    <w:rsid w:val="0016447D"/>
    <w:rsid w:val="00164AE4"/>
    <w:rsid w:val="00164B9E"/>
    <w:rsid w:val="0016565D"/>
    <w:rsid w:val="00165989"/>
    <w:rsid w:val="00165D44"/>
    <w:rsid w:val="00165FA7"/>
    <w:rsid w:val="00166C28"/>
    <w:rsid w:val="00166CE3"/>
    <w:rsid w:val="00166D3E"/>
    <w:rsid w:val="001702B9"/>
    <w:rsid w:val="00171250"/>
    <w:rsid w:val="00171602"/>
    <w:rsid w:val="00172704"/>
    <w:rsid w:val="0017282B"/>
    <w:rsid w:val="00172A84"/>
    <w:rsid w:val="00173A29"/>
    <w:rsid w:val="001745C4"/>
    <w:rsid w:val="00174A1D"/>
    <w:rsid w:val="001750BF"/>
    <w:rsid w:val="00175527"/>
    <w:rsid w:val="001756CC"/>
    <w:rsid w:val="00175C2D"/>
    <w:rsid w:val="0017631E"/>
    <w:rsid w:val="00176E35"/>
    <w:rsid w:val="00176E61"/>
    <w:rsid w:val="001770BF"/>
    <w:rsid w:val="00177255"/>
    <w:rsid w:val="001778FF"/>
    <w:rsid w:val="00177954"/>
    <w:rsid w:val="00177A2E"/>
    <w:rsid w:val="00177E40"/>
    <w:rsid w:val="00181600"/>
    <w:rsid w:val="00181679"/>
    <w:rsid w:val="001816FA"/>
    <w:rsid w:val="00181A03"/>
    <w:rsid w:val="00181BF8"/>
    <w:rsid w:val="00181EDE"/>
    <w:rsid w:val="00182216"/>
    <w:rsid w:val="00182451"/>
    <w:rsid w:val="001832E7"/>
    <w:rsid w:val="00183E9D"/>
    <w:rsid w:val="00184116"/>
    <w:rsid w:val="00184EEA"/>
    <w:rsid w:val="001853EA"/>
    <w:rsid w:val="00185930"/>
    <w:rsid w:val="00185AC0"/>
    <w:rsid w:val="00186065"/>
    <w:rsid w:val="001868DA"/>
    <w:rsid w:val="00186E68"/>
    <w:rsid w:val="001871D0"/>
    <w:rsid w:val="00187A4F"/>
    <w:rsid w:val="00187C1F"/>
    <w:rsid w:val="00190C40"/>
    <w:rsid w:val="00190FFF"/>
    <w:rsid w:val="001911E7"/>
    <w:rsid w:val="00191C54"/>
    <w:rsid w:val="00191D56"/>
    <w:rsid w:val="00191F81"/>
    <w:rsid w:val="00192143"/>
    <w:rsid w:val="001922D4"/>
    <w:rsid w:val="0019230B"/>
    <w:rsid w:val="0019237A"/>
    <w:rsid w:val="00192AB9"/>
    <w:rsid w:val="00193B6B"/>
    <w:rsid w:val="00193E83"/>
    <w:rsid w:val="0019404A"/>
    <w:rsid w:val="00194583"/>
    <w:rsid w:val="00194C21"/>
    <w:rsid w:val="00194DE2"/>
    <w:rsid w:val="0019506F"/>
    <w:rsid w:val="00195175"/>
    <w:rsid w:val="00196475"/>
    <w:rsid w:val="00196736"/>
    <w:rsid w:val="00196B8B"/>
    <w:rsid w:val="00196F66"/>
    <w:rsid w:val="00196FB4"/>
    <w:rsid w:val="00197144"/>
    <w:rsid w:val="00197210"/>
    <w:rsid w:val="0019766F"/>
    <w:rsid w:val="00197930"/>
    <w:rsid w:val="00197957"/>
    <w:rsid w:val="001A0005"/>
    <w:rsid w:val="001A1081"/>
    <w:rsid w:val="001A1651"/>
    <w:rsid w:val="001A1666"/>
    <w:rsid w:val="001A221A"/>
    <w:rsid w:val="001A2548"/>
    <w:rsid w:val="001A2660"/>
    <w:rsid w:val="001A2997"/>
    <w:rsid w:val="001A2ACE"/>
    <w:rsid w:val="001A2EFA"/>
    <w:rsid w:val="001A3162"/>
    <w:rsid w:val="001A3326"/>
    <w:rsid w:val="001A358A"/>
    <w:rsid w:val="001A3AD8"/>
    <w:rsid w:val="001A3B93"/>
    <w:rsid w:val="001A44E1"/>
    <w:rsid w:val="001A4788"/>
    <w:rsid w:val="001A4882"/>
    <w:rsid w:val="001A4C1E"/>
    <w:rsid w:val="001A50D5"/>
    <w:rsid w:val="001A5532"/>
    <w:rsid w:val="001A55A1"/>
    <w:rsid w:val="001A5631"/>
    <w:rsid w:val="001A6152"/>
    <w:rsid w:val="001A6B59"/>
    <w:rsid w:val="001A6DBB"/>
    <w:rsid w:val="001A7955"/>
    <w:rsid w:val="001B0270"/>
    <w:rsid w:val="001B0502"/>
    <w:rsid w:val="001B0E83"/>
    <w:rsid w:val="001B0F9C"/>
    <w:rsid w:val="001B0FD1"/>
    <w:rsid w:val="001B1121"/>
    <w:rsid w:val="001B11D7"/>
    <w:rsid w:val="001B2469"/>
    <w:rsid w:val="001B3A27"/>
    <w:rsid w:val="001B3E75"/>
    <w:rsid w:val="001B3EBF"/>
    <w:rsid w:val="001B3ED5"/>
    <w:rsid w:val="001B43F0"/>
    <w:rsid w:val="001B4559"/>
    <w:rsid w:val="001B46BC"/>
    <w:rsid w:val="001B4F33"/>
    <w:rsid w:val="001B5129"/>
    <w:rsid w:val="001B5EB6"/>
    <w:rsid w:val="001B6191"/>
    <w:rsid w:val="001B6352"/>
    <w:rsid w:val="001C00D8"/>
    <w:rsid w:val="001C12F8"/>
    <w:rsid w:val="001C1357"/>
    <w:rsid w:val="001C2590"/>
    <w:rsid w:val="001C25BF"/>
    <w:rsid w:val="001C2BC1"/>
    <w:rsid w:val="001C2F88"/>
    <w:rsid w:val="001C32D0"/>
    <w:rsid w:val="001C33C1"/>
    <w:rsid w:val="001C3492"/>
    <w:rsid w:val="001C39F1"/>
    <w:rsid w:val="001C3BB0"/>
    <w:rsid w:val="001C40B4"/>
    <w:rsid w:val="001C43DA"/>
    <w:rsid w:val="001C4848"/>
    <w:rsid w:val="001C5219"/>
    <w:rsid w:val="001C5B43"/>
    <w:rsid w:val="001C66EC"/>
    <w:rsid w:val="001C6962"/>
    <w:rsid w:val="001D02C5"/>
    <w:rsid w:val="001D0613"/>
    <w:rsid w:val="001D09FF"/>
    <w:rsid w:val="001D0C2B"/>
    <w:rsid w:val="001D0F3D"/>
    <w:rsid w:val="001D171D"/>
    <w:rsid w:val="001D1F32"/>
    <w:rsid w:val="001D201B"/>
    <w:rsid w:val="001D226E"/>
    <w:rsid w:val="001D2366"/>
    <w:rsid w:val="001D2487"/>
    <w:rsid w:val="001D2883"/>
    <w:rsid w:val="001D2DD6"/>
    <w:rsid w:val="001D2E49"/>
    <w:rsid w:val="001D3B07"/>
    <w:rsid w:val="001D3C92"/>
    <w:rsid w:val="001D3FF1"/>
    <w:rsid w:val="001D4102"/>
    <w:rsid w:val="001D5526"/>
    <w:rsid w:val="001D5A53"/>
    <w:rsid w:val="001D797E"/>
    <w:rsid w:val="001D7AEE"/>
    <w:rsid w:val="001E0311"/>
    <w:rsid w:val="001E04A0"/>
    <w:rsid w:val="001E0579"/>
    <w:rsid w:val="001E08C0"/>
    <w:rsid w:val="001E0B6F"/>
    <w:rsid w:val="001E0BE1"/>
    <w:rsid w:val="001E0C21"/>
    <w:rsid w:val="001E0F57"/>
    <w:rsid w:val="001E1E65"/>
    <w:rsid w:val="001E2470"/>
    <w:rsid w:val="001E2663"/>
    <w:rsid w:val="001E2968"/>
    <w:rsid w:val="001E2D2C"/>
    <w:rsid w:val="001E2F7E"/>
    <w:rsid w:val="001E31FF"/>
    <w:rsid w:val="001E3680"/>
    <w:rsid w:val="001E39AB"/>
    <w:rsid w:val="001E3AF3"/>
    <w:rsid w:val="001E4351"/>
    <w:rsid w:val="001E47F2"/>
    <w:rsid w:val="001E4D8C"/>
    <w:rsid w:val="001E4D9D"/>
    <w:rsid w:val="001E4EA7"/>
    <w:rsid w:val="001E516B"/>
    <w:rsid w:val="001E570A"/>
    <w:rsid w:val="001E5799"/>
    <w:rsid w:val="001E5A8E"/>
    <w:rsid w:val="001E667F"/>
    <w:rsid w:val="001E676E"/>
    <w:rsid w:val="001E6EB2"/>
    <w:rsid w:val="001E7321"/>
    <w:rsid w:val="001E7725"/>
    <w:rsid w:val="001E7D67"/>
    <w:rsid w:val="001E7F75"/>
    <w:rsid w:val="001F0015"/>
    <w:rsid w:val="001F019B"/>
    <w:rsid w:val="001F0F23"/>
    <w:rsid w:val="001F1066"/>
    <w:rsid w:val="001F1255"/>
    <w:rsid w:val="001F15FA"/>
    <w:rsid w:val="001F18F8"/>
    <w:rsid w:val="001F23B2"/>
    <w:rsid w:val="001F28B2"/>
    <w:rsid w:val="001F37D8"/>
    <w:rsid w:val="001F3E38"/>
    <w:rsid w:val="001F4AAB"/>
    <w:rsid w:val="001F4B5F"/>
    <w:rsid w:val="001F4FE9"/>
    <w:rsid w:val="001F581C"/>
    <w:rsid w:val="001F6573"/>
    <w:rsid w:val="001F6698"/>
    <w:rsid w:val="001F67F0"/>
    <w:rsid w:val="001F6EB3"/>
    <w:rsid w:val="001F73CF"/>
    <w:rsid w:val="001F7638"/>
    <w:rsid w:val="00200022"/>
    <w:rsid w:val="00200A3A"/>
    <w:rsid w:val="00200B50"/>
    <w:rsid w:val="00200B58"/>
    <w:rsid w:val="00201343"/>
    <w:rsid w:val="00201706"/>
    <w:rsid w:val="00201849"/>
    <w:rsid w:val="00201A58"/>
    <w:rsid w:val="00201E34"/>
    <w:rsid w:val="00201E3B"/>
    <w:rsid w:val="00203CED"/>
    <w:rsid w:val="00203E7F"/>
    <w:rsid w:val="0020474C"/>
    <w:rsid w:val="00204F5A"/>
    <w:rsid w:val="002063D5"/>
    <w:rsid w:val="002065D5"/>
    <w:rsid w:val="002066B2"/>
    <w:rsid w:val="0020761F"/>
    <w:rsid w:val="00207A52"/>
    <w:rsid w:val="00207C10"/>
    <w:rsid w:val="00210D57"/>
    <w:rsid w:val="00211074"/>
    <w:rsid w:val="002110FF"/>
    <w:rsid w:val="00211AE3"/>
    <w:rsid w:val="00211CF5"/>
    <w:rsid w:val="00212F8A"/>
    <w:rsid w:val="002145E3"/>
    <w:rsid w:val="00214673"/>
    <w:rsid w:val="0021489A"/>
    <w:rsid w:val="00214D1D"/>
    <w:rsid w:val="00214FEF"/>
    <w:rsid w:val="00215DEA"/>
    <w:rsid w:val="00215E2C"/>
    <w:rsid w:val="00215FD0"/>
    <w:rsid w:val="002163B2"/>
    <w:rsid w:val="002167C5"/>
    <w:rsid w:val="00216F76"/>
    <w:rsid w:val="002170C4"/>
    <w:rsid w:val="00217115"/>
    <w:rsid w:val="0022025F"/>
    <w:rsid w:val="00220357"/>
    <w:rsid w:val="00220E18"/>
    <w:rsid w:val="00221282"/>
    <w:rsid w:val="0022159B"/>
    <w:rsid w:val="00221D48"/>
    <w:rsid w:val="00222BD4"/>
    <w:rsid w:val="00222F2A"/>
    <w:rsid w:val="00223876"/>
    <w:rsid w:val="002245E6"/>
    <w:rsid w:val="00224B13"/>
    <w:rsid w:val="00224E8D"/>
    <w:rsid w:val="00224F62"/>
    <w:rsid w:val="00226255"/>
    <w:rsid w:val="00226FD4"/>
    <w:rsid w:val="00227EB9"/>
    <w:rsid w:val="002302D5"/>
    <w:rsid w:val="002303A3"/>
    <w:rsid w:val="00230718"/>
    <w:rsid w:val="00230B64"/>
    <w:rsid w:val="00231121"/>
    <w:rsid w:val="00231195"/>
    <w:rsid w:val="002311BB"/>
    <w:rsid w:val="002312FC"/>
    <w:rsid w:val="00232F4D"/>
    <w:rsid w:val="002335C2"/>
    <w:rsid w:val="002337CD"/>
    <w:rsid w:val="00233C6B"/>
    <w:rsid w:val="00233D32"/>
    <w:rsid w:val="00233DFA"/>
    <w:rsid w:val="00233E97"/>
    <w:rsid w:val="00234590"/>
    <w:rsid w:val="0023482F"/>
    <w:rsid w:val="002348A5"/>
    <w:rsid w:val="00235C23"/>
    <w:rsid w:val="00236075"/>
    <w:rsid w:val="00236233"/>
    <w:rsid w:val="002364DC"/>
    <w:rsid w:val="00237DBD"/>
    <w:rsid w:val="00240639"/>
    <w:rsid w:val="00240984"/>
    <w:rsid w:val="00240F24"/>
    <w:rsid w:val="002412A8"/>
    <w:rsid w:val="0024155A"/>
    <w:rsid w:val="00241E1E"/>
    <w:rsid w:val="002424DD"/>
    <w:rsid w:val="002428F2"/>
    <w:rsid w:val="00242AF8"/>
    <w:rsid w:val="00243661"/>
    <w:rsid w:val="00243F5D"/>
    <w:rsid w:val="002443F4"/>
    <w:rsid w:val="00244656"/>
    <w:rsid w:val="0024469E"/>
    <w:rsid w:val="002446D0"/>
    <w:rsid w:val="00244848"/>
    <w:rsid w:val="002448C7"/>
    <w:rsid w:val="00244993"/>
    <w:rsid w:val="00244D64"/>
    <w:rsid w:val="00245BD2"/>
    <w:rsid w:val="00245BE2"/>
    <w:rsid w:val="00246243"/>
    <w:rsid w:val="00246B6E"/>
    <w:rsid w:val="00246C3A"/>
    <w:rsid w:val="00247133"/>
    <w:rsid w:val="00247235"/>
    <w:rsid w:val="00247769"/>
    <w:rsid w:val="00247C70"/>
    <w:rsid w:val="002501CD"/>
    <w:rsid w:val="00250368"/>
    <w:rsid w:val="00250799"/>
    <w:rsid w:val="00250FE5"/>
    <w:rsid w:val="00251131"/>
    <w:rsid w:val="00251317"/>
    <w:rsid w:val="0025167D"/>
    <w:rsid w:val="002521E1"/>
    <w:rsid w:val="002521FB"/>
    <w:rsid w:val="002521FE"/>
    <w:rsid w:val="0025221B"/>
    <w:rsid w:val="002525C3"/>
    <w:rsid w:val="0025289B"/>
    <w:rsid w:val="00252915"/>
    <w:rsid w:val="00252EB2"/>
    <w:rsid w:val="00253413"/>
    <w:rsid w:val="00253C1C"/>
    <w:rsid w:val="00253C63"/>
    <w:rsid w:val="00253D82"/>
    <w:rsid w:val="00253F4A"/>
    <w:rsid w:val="00254361"/>
    <w:rsid w:val="00254497"/>
    <w:rsid w:val="002544DE"/>
    <w:rsid w:val="00254517"/>
    <w:rsid w:val="00254885"/>
    <w:rsid w:val="00254B01"/>
    <w:rsid w:val="00254C48"/>
    <w:rsid w:val="00254CC0"/>
    <w:rsid w:val="00255371"/>
    <w:rsid w:val="00255513"/>
    <w:rsid w:val="0025552D"/>
    <w:rsid w:val="002557B0"/>
    <w:rsid w:val="00255C57"/>
    <w:rsid w:val="00256590"/>
    <w:rsid w:val="00256F76"/>
    <w:rsid w:val="002578BB"/>
    <w:rsid w:val="00257F34"/>
    <w:rsid w:val="0026168B"/>
    <w:rsid w:val="002618A8"/>
    <w:rsid w:val="00261D13"/>
    <w:rsid w:val="00262358"/>
    <w:rsid w:val="00262569"/>
    <w:rsid w:val="002639C3"/>
    <w:rsid w:val="00263A76"/>
    <w:rsid w:val="00263D6B"/>
    <w:rsid w:val="00263E00"/>
    <w:rsid w:val="002646C9"/>
    <w:rsid w:val="002648FA"/>
    <w:rsid w:val="00264B73"/>
    <w:rsid w:val="00264DC5"/>
    <w:rsid w:val="00264E5E"/>
    <w:rsid w:val="00264E8E"/>
    <w:rsid w:val="002652FA"/>
    <w:rsid w:val="0026543C"/>
    <w:rsid w:val="00265730"/>
    <w:rsid w:val="00265E17"/>
    <w:rsid w:val="0026680A"/>
    <w:rsid w:val="00266C91"/>
    <w:rsid w:val="00267071"/>
    <w:rsid w:val="0026722B"/>
    <w:rsid w:val="00267639"/>
    <w:rsid w:val="00267D9F"/>
    <w:rsid w:val="002702B3"/>
    <w:rsid w:val="00270307"/>
    <w:rsid w:val="00270F87"/>
    <w:rsid w:val="002713DF"/>
    <w:rsid w:val="00271680"/>
    <w:rsid w:val="002730D8"/>
    <w:rsid w:val="00273168"/>
    <w:rsid w:val="002731DB"/>
    <w:rsid w:val="00273785"/>
    <w:rsid w:val="00273AAA"/>
    <w:rsid w:val="002746F5"/>
    <w:rsid w:val="00274914"/>
    <w:rsid w:val="00274D69"/>
    <w:rsid w:val="00274FCC"/>
    <w:rsid w:val="002753A6"/>
    <w:rsid w:val="00275640"/>
    <w:rsid w:val="00276170"/>
    <w:rsid w:val="0027641B"/>
    <w:rsid w:val="00276548"/>
    <w:rsid w:val="00276C99"/>
    <w:rsid w:val="00276E85"/>
    <w:rsid w:val="002770EB"/>
    <w:rsid w:val="00277459"/>
    <w:rsid w:val="00277CB0"/>
    <w:rsid w:val="00280993"/>
    <w:rsid w:val="00280E19"/>
    <w:rsid w:val="00281205"/>
    <w:rsid w:val="00281893"/>
    <w:rsid w:val="00281C20"/>
    <w:rsid w:val="00281C55"/>
    <w:rsid w:val="00282428"/>
    <w:rsid w:val="00282563"/>
    <w:rsid w:val="002827AE"/>
    <w:rsid w:val="00282C17"/>
    <w:rsid w:val="00283453"/>
    <w:rsid w:val="002834F1"/>
    <w:rsid w:val="00283551"/>
    <w:rsid w:val="00283C7D"/>
    <w:rsid w:val="002840E7"/>
    <w:rsid w:val="00284769"/>
    <w:rsid w:val="00284957"/>
    <w:rsid w:val="00284ABB"/>
    <w:rsid w:val="00284F71"/>
    <w:rsid w:val="00285501"/>
    <w:rsid w:val="00285553"/>
    <w:rsid w:val="002857FC"/>
    <w:rsid w:val="00285D68"/>
    <w:rsid w:val="00285DE1"/>
    <w:rsid w:val="00285E28"/>
    <w:rsid w:val="00285EEA"/>
    <w:rsid w:val="00286518"/>
    <w:rsid w:val="00286BEC"/>
    <w:rsid w:val="002870A0"/>
    <w:rsid w:val="00287124"/>
    <w:rsid w:val="0028730A"/>
    <w:rsid w:val="00290B86"/>
    <w:rsid w:val="00290F46"/>
    <w:rsid w:val="00291182"/>
    <w:rsid w:val="00291408"/>
    <w:rsid w:val="00291EC0"/>
    <w:rsid w:val="00291F94"/>
    <w:rsid w:val="002920B5"/>
    <w:rsid w:val="002920F6"/>
    <w:rsid w:val="0029266A"/>
    <w:rsid w:val="00292841"/>
    <w:rsid w:val="00292E2C"/>
    <w:rsid w:val="00293144"/>
    <w:rsid w:val="002937A7"/>
    <w:rsid w:val="00293F40"/>
    <w:rsid w:val="0029485E"/>
    <w:rsid w:val="00294A2A"/>
    <w:rsid w:val="002952C9"/>
    <w:rsid w:val="002953E5"/>
    <w:rsid w:val="0029580B"/>
    <w:rsid w:val="00295B09"/>
    <w:rsid w:val="00295BDE"/>
    <w:rsid w:val="002960F9"/>
    <w:rsid w:val="00296853"/>
    <w:rsid w:val="00296AF1"/>
    <w:rsid w:val="0029758B"/>
    <w:rsid w:val="00297FDF"/>
    <w:rsid w:val="002A0016"/>
    <w:rsid w:val="002A0931"/>
    <w:rsid w:val="002A0D8F"/>
    <w:rsid w:val="002A2490"/>
    <w:rsid w:val="002A2688"/>
    <w:rsid w:val="002A2B53"/>
    <w:rsid w:val="002A3087"/>
    <w:rsid w:val="002A3431"/>
    <w:rsid w:val="002A37DE"/>
    <w:rsid w:val="002A3F0E"/>
    <w:rsid w:val="002A449B"/>
    <w:rsid w:val="002A487A"/>
    <w:rsid w:val="002A4B4A"/>
    <w:rsid w:val="002A55A1"/>
    <w:rsid w:val="002A56E7"/>
    <w:rsid w:val="002A5857"/>
    <w:rsid w:val="002A5B1B"/>
    <w:rsid w:val="002A5B20"/>
    <w:rsid w:val="002A5B4F"/>
    <w:rsid w:val="002A5BFD"/>
    <w:rsid w:val="002A66B4"/>
    <w:rsid w:val="002A68D9"/>
    <w:rsid w:val="002A6BC1"/>
    <w:rsid w:val="002A6C62"/>
    <w:rsid w:val="002A6F69"/>
    <w:rsid w:val="002A72F2"/>
    <w:rsid w:val="002A75B2"/>
    <w:rsid w:val="002A7692"/>
    <w:rsid w:val="002A77E5"/>
    <w:rsid w:val="002A782C"/>
    <w:rsid w:val="002A7F83"/>
    <w:rsid w:val="002B054C"/>
    <w:rsid w:val="002B0660"/>
    <w:rsid w:val="002B143E"/>
    <w:rsid w:val="002B1827"/>
    <w:rsid w:val="002B1D9F"/>
    <w:rsid w:val="002B239C"/>
    <w:rsid w:val="002B3699"/>
    <w:rsid w:val="002B3A2E"/>
    <w:rsid w:val="002B3A6C"/>
    <w:rsid w:val="002B3E42"/>
    <w:rsid w:val="002B3EFE"/>
    <w:rsid w:val="002B435B"/>
    <w:rsid w:val="002B4418"/>
    <w:rsid w:val="002B4CB1"/>
    <w:rsid w:val="002B56BF"/>
    <w:rsid w:val="002B5B88"/>
    <w:rsid w:val="002B5C44"/>
    <w:rsid w:val="002B6EE3"/>
    <w:rsid w:val="002B7CF0"/>
    <w:rsid w:val="002B7FC6"/>
    <w:rsid w:val="002C08F8"/>
    <w:rsid w:val="002C132D"/>
    <w:rsid w:val="002C13A4"/>
    <w:rsid w:val="002C13CC"/>
    <w:rsid w:val="002C14E5"/>
    <w:rsid w:val="002C153D"/>
    <w:rsid w:val="002C170B"/>
    <w:rsid w:val="002C1E3B"/>
    <w:rsid w:val="002C1F4B"/>
    <w:rsid w:val="002C1F63"/>
    <w:rsid w:val="002C29D2"/>
    <w:rsid w:val="002C2B00"/>
    <w:rsid w:val="002C2F7F"/>
    <w:rsid w:val="002C4001"/>
    <w:rsid w:val="002C4114"/>
    <w:rsid w:val="002C45A4"/>
    <w:rsid w:val="002C45FA"/>
    <w:rsid w:val="002C4802"/>
    <w:rsid w:val="002C558F"/>
    <w:rsid w:val="002C5A7D"/>
    <w:rsid w:val="002C5C77"/>
    <w:rsid w:val="002C634F"/>
    <w:rsid w:val="002C65DB"/>
    <w:rsid w:val="002C65EE"/>
    <w:rsid w:val="002C6B42"/>
    <w:rsid w:val="002C6B94"/>
    <w:rsid w:val="002C6CB3"/>
    <w:rsid w:val="002C76CB"/>
    <w:rsid w:val="002C7888"/>
    <w:rsid w:val="002C79EF"/>
    <w:rsid w:val="002C7C13"/>
    <w:rsid w:val="002C7C3D"/>
    <w:rsid w:val="002C7CA2"/>
    <w:rsid w:val="002D091F"/>
    <w:rsid w:val="002D0B3F"/>
    <w:rsid w:val="002D0EBF"/>
    <w:rsid w:val="002D0F92"/>
    <w:rsid w:val="002D106A"/>
    <w:rsid w:val="002D26D0"/>
    <w:rsid w:val="002D26EA"/>
    <w:rsid w:val="002D2AFC"/>
    <w:rsid w:val="002D2EAA"/>
    <w:rsid w:val="002D2F28"/>
    <w:rsid w:val="002D344E"/>
    <w:rsid w:val="002D42AA"/>
    <w:rsid w:val="002D499E"/>
    <w:rsid w:val="002D4E5B"/>
    <w:rsid w:val="002D5150"/>
    <w:rsid w:val="002D53A1"/>
    <w:rsid w:val="002D5630"/>
    <w:rsid w:val="002D6733"/>
    <w:rsid w:val="002D742B"/>
    <w:rsid w:val="002D7AD4"/>
    <w:rsid w:val="002E01EE"/>
    <w:rsid w:val="002E024B"/>
    <w:rsid w:val="002E07D7"/>
    <w:rsid w:val="002E0CD6"/>
    <w:rsid w:val="002E155D"/>
    <w:rsid w:val="002E1AC6"/>
    <w:rsid w:val="002E2BFF"/>
    <w:rsid w:val="002E2D82"/>
    <w:rsid w:val="002E3DA6"/>
    <w:rsid w:val="002E4251"/>
    <w:rsid w:val="002E45AA"/>
    <w:rsid w:val="002E476A"/>
    <w:rsid w:val="002E481B"/>
    <w:rsid w:val="002E542C"/>
    <w:rsid w:val="002E5B9F"/>
    <w:rsid w:val="002E60D9"/>
    <w:rsid w:val="002E654A"/>
    <w:rsid w:val="002E660A"/>
    <w:rsid w:val="002E666C"/>
    <w:rsid w:val="002E6742"/>
    <w:rsid w:val="002E6791"/>
    <w:rsid w:val="002E6B26"/>
    <w:rsid w:val="002E6D18"/>
    <w:rsid w:val="002E6EAB"/>
    <w:rsid w:val="002E70E3"/>
    <w:rsid w:val="002E780E"/>
    <w:rsid w:val="002E794B"/>
    <w:rsid w:val="002F050C"/>
    <w:rsid w:val="002F0F2C"/>
    <w:rsid w:val="002F1A1C"/>
    <w:rsid w:val="002F1B73"/>
    <w:rsid w:val="002F2528"/>
    <w:rsid w:val="002F2CF5"/>
    <w:rsid w:val="002F2E9F"/>
    <w:rsid w:val="002F32E3"/>
    <w:rsid w:val="002F39FD"/>
    <w:rsid w:val="002F3C86"/>
    <w:rsid w:val="002F472A"/>
    <w:rsid w:val="002F4B83"/>
    <w:rsid w:val="002F5105"/>
    <w:rsid w:val="002F5311"/>
    <w:rsid w:val="002F6323"/>
    <w:rsid w:val="002F66BF"/>
    <w:rsid w:val="002F7377"/>
    <w:rsid w:val="002F7552"/>
    <w:rsid w:val="002F7A77"/>
    <w:rsid w:val="003006C2"/>
    <w:rsid w:val="0030097C"/>
    <w:rsid w:val="00300996"/>
    <w:rsid w:val="00300DF7"/>
    <w:rsid w:val="003011B8"/>
    <w:rsid w:val="00301B61"/>
    <w:rsid w:val="0030229D"/>
    <w:rsid w:val="00302E73"/>
    <w:rsid w:val="0030304A"/>
    <w:rsid w:val="0030337E"/>
    <w:rsid w:val="00303490"/>
    <w:rsid w:val="003034C9"/>
    <w:rsid w:val="00303748"/>
    <w:rsid w:val="00304143"/>
    <w:rsid w:val="003042FB"/>
    <w:rsid w:val="00304381"/>
    <w:rsid w:val="00304C7C"/>
    <w:rsid w:val="00304FFB"/>
    <w:rsid w:val="00305098"/>
    <w:rsid w:val="00305306"/>
    <w:rsid w:val="003054F7"/>
    <w:rsid w:val="0030595E"/>
    <w:rsid w:val="00306878"/>
    <w:rsid w:val="00306EED"/>
    <w:rsid w:val="00306F66"/>
    <w:rsid w:val="0030701D"/>
    <w:rsid w:val="00307DB9"/>
    <w:rsid w:val="00310165"/>
    <w:rsid w:val="003106E3"/>
    <w:rsid w:val="0031079B"/>
    <w:rsid w:val="0031152A"/>
    <w:rsid w:val="003126D6"/>
    <w:rsid w:val="00312995"/>
    <w:rsid w:val="00312A5C"/>
    <w:rsid w:val="0031384B"/>
    <w:rsid w:val="00313C36"/>
    <w:rsid w:val="00313ED8"/>
    <w:rsid w:val="003151FC"/>
    <w:rsid w:val="00315380"/>
    <w:rsid w:val="00315667"/>
    <w:rsid w:val="00315A37"/>
    <w:rsid w:val="00316058"/>
    <w:rsid w:val="00316EE4"/>
    <w:rsid w:val="003171CA"/>
    <w:rsid w:val="003172A0"/>
    <w:rsid w:val="00317BBC"/>
    <w:rsid w:val="00317D48"/>
    <w:rsid w:val="00317F74"/>
    <w:rsid w:val="00320673"/>
    <w:rsid w:val="00320B9F"/>
    <w:rsid w:val="00320C9A"/>
    <w:rsid w:val="00321111"/>
    <w:rsid w:val="0032136D"/>
    <w:rsid w:val="00321618"/>
    <w:rsid w:val="00321A70"/>
    <w:rsid w:val="00321ADE"/>
    <w:rsid w:val="003223AE"/>
    <w:rsid w:val="003226B1"/>
    <w:rsid w:val="003226EF"/>
    <w:rsid w:val="00322F69"/>
    <w:rsid w:val="003239DC"/>
    <w:rsid w:val="00323A5C"/>
    <w:rsid w:val="00323FAC"/>
    <w:rsid w:val="003240FC"/>
    <w:rsid w:val="003241BD"/>
    <w:rsid w:val="0032456D"/>
    <w:rsid w:val="00324664"/>
    <w:rsid w:val="0032476C"/>
    <w:rsid w:val="00324AD2"/>
    <w:rsid w:val="00324D7E"/>
    <w:rsid w:val="0032596F"/>
    <w:rsid w:val="00325A06"/>
    <w:rsid w:val="00325D27"/>
    <w:rsid w:val="00325D36"/>
    <w:rsid w:val="00325F4C"/>
    <w:rsid w:val="0032658F"/>
    <w:rsid w:val="0032668A"/>
    <w:rsid w:val="00326CC4"/>
    <w:rsid w:val="00326D95"/>
    <w:rsid w:val="00326E10"/>
    <w:rsid w:val="00327923"/>
    <w:rsid w:val="00327A7B"/>
    <w:rsid w:val="00327E5F"/>
    <w:rsid w:val="003300D9"/>
    <w:rsid w:val="0033090D"/>
    <w:rsid w:val="00330939"/>
    <w:rsid w:val="00330A05"/>
    <w:rsid w:val="00330FC1"/>
    <w:rsid w:val="003316C7"/>
    <w:rsid w:val="00331866"/>
    <w:rsid w:val="00331A78"/>
    <w:rsid w:val="0033208F"/>
    <w:rsid w:val="003324E2"/>
    <w:rsid w:val="0033268D"/>
    <w:rsid w:val="0033323E"/>
    <w:rsid w:val="003340BB"/>
    <w:rsid w:val="003342CB"/>
    <w:rsid w:val="003344FC"/>
    <w:rsid w:val="003346FC"/>
    <w:rsid w:val="00335F23"/>
    <w:rsid w:val="003367D8"/>
    <w:rsid w:val="00336BF0"/>
    <w:rsid w:val="00337134"/>
    <w:rsid w:val="003378CE"/>
    <w:rsid w:val="00337C0C"/>
    <w:rsid w:val="00337F6B"/>
    <w:rsid w:val="00337FB1"/>
    <w:rsid w:val="00340262"/>
    <w:rsid w:val="00340A67"/>
    <w:rsid w:val="00340DD4"/>
    <w:rsid w:val="003414A1"/>
    <w:rsid w:val="003423EA"/>
    <w:rsid w:val="0034334E"/>
    <w:rsid w:val="00343F96"/>
    <w:rsid w:val="00344883"/>
    <w:rsid w:val="00344E7F"/>
    <w:rsid w:val="0034511C"/>
    <w:rsid w:val="00345665"/>
    <w:rsid w:val="00345856"/>
    <w:rsid w:val="003458ED"/>
    <w:rsid w:val="0034614B"/>
    <w:rsid w:val="003461C2"/>
    <w:rsid w:val="00346CAD"/>
    <w:rsid w:val="0034749D"/>
    <w:rsid w:val="00347F2C"/>
    <w:rsid w:val="00350EFA"/>
    <w:rsid w:val="00350FD1"/>
    <w:rsid w:val="00351F4B"/>
    <w:rsid w:val="003527D6"/>
    <w:rsid w:val="003528A1"/>
    <w:rsid w:val="00353A2E"/>
    <w:rsid w:val="00353F20"/>
    <w:rsid w:val="00354152"/>
    <w:rsid w:val="00354471"/>
    <w:rsid w:val="00354F8F"/>
    <w:rsid w:val="00355225"/>
    <w:rsid w:val="00355873"/>
    <w:rsid w:val="003564E0"/>
    <w:rsid w:val="00356515"/>
    <w:rsid w:val="003567E4"/>
    <w:rsid w:val="00356B7D"/>
    <w:rsid w:val="00356BC4"/>
    <w:rsid w:val="00356DD0"/>
    <w:rsid w:val="00356E3E"/>
    <w:rsid w:val="00360174"/>
    <w:rsid w:val="00360249"/>
    <w:rsid w:val="003606EA"/>
    <w:rsid w:val="00360B2D"/>
    <w:rsid w:val="00361622"/>
    <w:rsid w:val="00361B39"/>
    <w:rsid w:val="003625A1"/>
    <w:rsid w:val="00362666"/>
    <w:rsid w:val="00362D3C"/>
    <w:rsid w:val="00362E34"/>
    <w:rsid w:val="00362EE1"/>
    <w:rsid w:val="003633BF"/>
    <w:rsid w:val="003635A8"/>
    <w:rsid w:val="003635DF"/>
    <w:rsid w:val="00363724"/>
    <w:rsid w:val="00363C79"/>
    <w:rsid w:val="003642ED"/>
    <w:rsid w:val="003644DA"/>
    <w:rsid w:val="0036486F"/>
    <w:rsid w:val="00364B06"/>
    <w:rsid w:val="00364B8E"/>
    <w:rsid w:val="003652A9"/>
    <w:rsid w:val="003652D7"/>
    <w:rsid w:val="00365ABA"/>
    <w:rsid w:val="00365C21"/>
    <w:rsid w:val="00365D8B"/>
    <w:rsid w:val="003664E1"/>
    <w:rsid w:val="003672E3"/>
    <w:rsid w:val="003676C3"/>
    <w:rsid w:val="0036785B"/>
    <w:rsid w:val="00367946"/>
    <w:rsid w:val="0037020D"/>
    <w:rsid w:val="003706EB"/>
    <w:rsid w:val="00370921"/>
    <w:rsid w:val="00370D5A"/>
    <w:rsid w:val="00371057"/>
    <w:rsid w:val="003713CE"/>
    <w:rsid w:val="003715F7"/>
    <w:rsid w:val="00371AA2"/>
    <w:rsid w:val="00372005"/>
    <w:rsid w:val="0037230B"/>
    <w:rsid w:val="00372336"/>
    <w:rsid w:val="00372442"/>
    <w:rsid w:val="00372835"/>
    <w:rsid w:val="0037283A"/>
    <w:rsid w:val="0037285E"/>
    <w:rsid w:val="003729DC"/>
    <w:rsid w:val="003735FD"/>
    <w:rsid w:val="00373C1E"/>
    <w:rsid w:val="00374818"/>
    <w:rsid w:val="00374AD3"/>
    <w:rsid w:val="0037523D"/>
    <w:rsid w:val="003756FB"/>
    <w:rsid w:val="00375E5E"/>
    <w:rsid w:val="00376110"/>
    <w:rsid w:val="003764A0"/>
    <w:rsid w:val="00376BD4"/>
    <w:rsid w:val="003775F1"/>
    <w:rsid w:val="00377BFC"/>
    <w:rsid w:val="00380084"/>
    <w:rsid w:val="00380A28"/>
    <w:rsid w:val="00381112"/>
    <w:rsid w:val="00382122"/>
    <w:rsid w:val="00382EB9"/>
    <w:rsid w:val="003840A9"/>
    <w:rsid w:val="00384C54"/>
    <w:rsid w:val="00384CFF"/>
    <w:rsid w:val="00385981"/>
    <w:rsid w:val="00385B74"/>
    <w:rsid w:val="00385B8D"/>
    <w:rsid w:val="00385C2E"/>
    <w:rsid w:val="00385D08"/>
    <w:rsid w:val="00385E48"/>
    <w:rsid w:val="00386286"/>
    <w:rsid w:val="0038639F"/>
    <w:rsid w:val="0038641C"/>
    <w:rsid w:val="00386AB3"/>
    <w:rsid w:val="00386B02"/>
    <w:rsid w:val="00386E23"/>
    <w:rsid w:val="00386E9D"/>
    <w:rsid w:val="00387DE2"/>
    <w:rsid w:val="00390367"/>
    <w:rsid w:val="00390CFE"/>
    <w:rsid w:val="00391722"/>
    <w:rsid w:val="00391A36"/>
    <w:rsid w:val="00391F0F"/>
    <w:rsid w:val="003929B6"/>
    <w:rsid w:val="003929FF"/>
    <w:rsid w:val="00392F18"/>
    <w:rsid w:val="00393F89"/>
    <w:rsid w:val="00394213"/>
    <w:rsid w:val="003948A7"/>
    <w:rsid w:val="0039527A"/>
    <w:rsid w:val="003955D1"/>
    <w:rsid w:val="00395A23"/>
    <w:rsid w:val="00396188"/>
    <w:rsid w:val="00396405"/>
    <w:rsid w:val="0039686E"/>
    <w:rsid w:val="00396DD8"/>
    <w:rsid w:val="00396E93"/>
    <w:rsid w:val="00397897"/>
    <w:rsid w:val="003979A0"/>
    <w:rsid w:val="00397D0D"/>
    <w:rsid w:val="003A048A"/>
    <w:rsid w:val="003A0553"/>
    <w:rsid w:val="003A117A"/>
    <w:rsid w:val="003A1712"/>
    <w:rsid w:val="003A1D51"/>
    <w:rsid w:val="003A1E74"/>
    <w:rsid w:val="003A2362"/>
    <w:rsid w:val="003A2756"/>
    <w:rsid w:val="003A2A8B"/>
    <w:rsid w:val="003A384E"/>
    <w:rsid w:val="003A3C27"/>
    <w:rsid w:val="003A3E8F"/>
    <w:rsid w:val="003A47A5"/>
    <w:rsid w:val="003A49F8"/>
    <w:rsid w:val="003A4B48"/>
    <w:rsid w:val="003A4D08"/>
    <w:rsid w:val="003A5287"/>
    <w:rsid w:val="003A5A2D"/>
    <w:rsid w:val="003A5CCD"/>
    <w:rsid w:val="003A6A69"/>
    <w:rsid w:val="003A6F4C"/>
    <w:rsid w:val="003A70A6"/>
    <w:rsid w:val="003A783A"/>
    <w:rsid w:val="003A7DE4"/>
    <w:rsid w:val="003A7E07"/>
    <w:rsid w:val="003B065E"/>
    <w:rsid w:val="003B0838"/>
    <w:rsid w:val="003B089F"/>
    <w:rsid w:val="003B08AA"/>
    <w:rsid w:val="003B1241"/>
    <w:rsid w:val="003B13A9"/>
    <w:rsid w:val="003B1826"/>
    <w:rsid w:val="003B19BA"/>
    <w:rsid w:val="003B19C7"/>
    <w:rsid w:val="003B1CAC"/>
    <w:rsid w:val="003B1D32"/>
    <w:rsid w:val="003B1DED"/>
    <w:rsid w:val="003B2059"/>
    <w:rsid w:val="003B32D3"/>
    <w:rsid w:val="003B33B0"/>
    <w:rsid w:val="003B354F"/>
    <w:rsid w:val="003B46C7"/>
    <w:rsid w:val="003B4C9E"/>
    <w:rsid w:val="003B4CE3"/>
    <w:rsid w:val="003B59E2"/>
    <w:rsid w:val="003B6323"/>
    <w:rsid w:val="003B691F"/>
    <w:rsid w:val="003B7068"/>
    <w:rsid w:val="003B71F6"/>
    <w:rsid w:val="003B72D8"/>
    <w:rsid w:val="003B7301"/>
    <w:rsid w:val="003B7327"/>
    <w:rsid w:val="003B7351"/>
    <w:rsid w:val="003B764E"/>
    <w:rsid w:val="003C00BC"/>
    <w:rsid w:val="003C1B59"/>
    <w:rsid w:val="003C215D"/>
    <w:rsid w:val="003C2428"/>
    <w:rsid w:val="003C2DC0"/>
    <w:rsid w:val="003C3637"/>
    <w:rsid w:val="003C3754"/>
    <w:rsid w:val="003C4613"/>
    <w:rsid w:val="003C50B6"/>
    <w:rsid w:val="003C50EB"/>
    <w:rsid w:val="003C5966"/>
    <w:rsid w:val="003C6A9E"/>
    <w:rsid w:val="003C7153"/>
    <w:rsid w:val="003C7233"/>
    <w:rsid w:val="003C7594"/>
    <w:rsid w:val="003C75B6"/>
    <w:rsid w:val="003C7E8F"/>
    <w:rsid w:val="003D080B"/>
    <w:rsid w:val="003D0B96"/>
    <w:rsid w:val="003D1D4A"/>
    <w:rsid w:val="003D2272"/>
    <w:rsid w:val="003D2B14"/>
    <w:rsid w:val="003D31AE"/>
    <w:rsid w:val="003D3CB3"/>
    <w:rsid w:val="003D46F1"/>
    <w:rsid w:val="003D4D8E"/>
    <w:rsid w:val="003D5180"/>
    <w:rsid w:val="003D589F"/>
    <w:rsid w:val="003D6299"/>
    <w:rsid w:val="003D69E7"/>
    <w:rsid w:val="003D6ADB"/>
    <w:rsid w:val="003D72BF"/>
    <w:rsid w:val="003D744D"/>
    <w:rsid w:val="003D7547"/>
    <w:rsid w:val="003D7840"/>
    <w:rsid w:val="003D7B74"/>
    <w:rsid w:val="003E0136"/>
    <w:rsid w:val="003E02F4"/>
    <w:rsid w:val="003E0520"/>
    <w:rsid w:val="003E100C"/>
    <w:rsid w:val="003E1228"/>
    <w:rsid w:val="003E1315"/>
    <w:rsid w:val="003E14EB"/>
    <w:rsid w:val="003E1A4F"/>
    <w:rsid w:val="003E1EF0"/>
    <w:rsid w:val="003E20A0"/>
    <w:rsid w:val="003E2BE3"/>
    <w:rsid w:val="003E2E8E"/>
    <w:rsid w:val="003E34E9"/>
    <w:rsid w:val="003E3714"/>
    <w:rsid w:val="003E4BAD"/>
    <w:rsid w:val="003E5049"/>
    <w:rsid w:val="003E5087"/>
    <w:rsid w:val="003E51FD"/>
    <w:rsid w:val="003E5907"/>
    <w:rsid w:val="003E6194"/>
    <w:rsid w:val="003E6269"/>
    <w:rsid w:val="003E62FB"/>
    <w:rsid w:val="003E636B"/>
    <w:rsid w:val="003E66CB"/>
    <w:rsid w:val="003E6CDA"/>
    <w:rsid w:val="003E6E64"/>
    <w:rsid w:val="003E7045"/>
    <w:rsid w:val="003E70D8"/>
    <w:rsid w:val="003E71BE"/>
    <w:rsid w:val="003E7C38"/>
    <w:rsid w:val="003F024C"/>
    <w:rsid w:val="003F07EA"/>
    <w:rsid w:val="003F0920"/>
    <w:rsid w:val="003F0C26"/>
    <w:rsid w:val="003F1867"/>
    <w:rsid w:val="003F1C6E"/>
    <w:rsid w:val="003F1D3A"/>
    <w:rsid w:val="003F1F0D"/>
    <w:rsid w:val="003F1FC5"/>
    <w:rsid w:val="003F26C3"/>
    <w:rsid w:val="003F2C1C"/>
    <w:rsid w:val="003F3356"/>
    <w:rsid w:val="003F3407"/>
    <w:rsid w:val="003F39E3"/>
    <w:rsid w:val="003F3AFD"/>
    <w:rsid w:val="003F54AC"/>
    <w:rsid w:val="003F5942"/>
    <w:rsid w:val="003F5E80"/>
    <w:rsid w:val="003F5FF7"/>
    <w:rsid w:val="003F7003"/>
    <w:rsid w:val="003F793D"/>
    <w:rsid w:val="00400142"/>
    <w:rsid w:val="004007AC"/>
    <w:rsid w:val="004008EF"/>
    <w:rsid w:val="00400D17"/>
    <w:rsid w:val="00400F43"/>
    <w:rsid w:val="004011E2"/>
    <w:rsid w:val="00401481"/>
    <w:rsid w:val="00401580"/>
    <w:rsid w:val="0040214C"/>
    <w:rsid w:val="00402263"/>
    <w:rsid w:val="004024C5"/>
    <w:rsid w:val="004025D5"/>
    <w:rsid w:val="0040271D"/>
    <w:rsid w:val="00402C85"/>
    <w:rsid w:val="00402F06"/>
    <w:rsid w:val="00403419"/>
    <w:rsid w:val="004035B6"/>
    <w:rsid w:val="0040373C"/>
    <w:rsid w:val="00403A9C"/>
    <w:rsid w:val="00403ED3"/>
    <w:rsid w:val="00404331"/>
    <w:rsid w:val="004043E1"/>
    <w:rsid w:val="004048D7"/>
    <w:rsid w:val="0040492C"/>
    <w:rsid w:val="00404BA6"/>
    <w:rsid w:val="00404C9B"/>
    <w:rsid w:val="00404E20"/>
    <w:rsid w:val="00405079"/>
    <w:rsid w:val="00405C3F"/>
    <w:rsid w:val="00405CEC"/>
    <w:rsid w:val="00406495"/>
    <w:rsid w:val="004064A0"/>
    <w:rsid w:val="004066BC"/>
    <w:rsid w:val="00406714"/>
    <w:rsid w:val="004068E4"/>
    <w:rsid w:val="00406F12"/>
    <w:rsid w:val="00407236"/>
    <w:rsid w:val="00410184"/>
    <w:rsid w:val="00410936"/>
    <w:rsid w:val="00410C5A"/>
    <w:rsid w:val="00410DCC"/>
    <w:rsid w:val="00410E0F"/>
    <w:rsid w:val="00410E97"/>
    <w:rsid w:val="004117D4"/>
    <w:rsid w:val="00411ABF"/>
    <w:rsid w:val="00412C66"/>
    <w:rsid w:val="00413008"/>
    <w:rsid w:val="004132A3"/>
    <w:rsid w:val="00413C65"/>
    <w:rsid w:val="0041462D"/>
    <w:rsid w:val="00414B10"/>
    <w:rsid w:val="00415047"/>
    <w:rsid w:val="00415A65"/>
    <w:rsid w:val="00415BFC"/>
    <w:rsid w:val="00415E08"/>
    <w:rsid w:val="00416434"/>
    <w:rsid w:val="00416858"/>
    <w:rsid w:val="00416BCE"/>
    <w:rsid w:val="00416EB5"/>
    <w:rsid w:val="00416F31"/>
    <w:rsid w:val="00417EB2"/>
    <w:rsid w:val="004208B1"/>
    <w:rsid w:val="00420D18"/>
    <w:rsid w:val="00421626"/>
    <w:rsid w:val="00421B93"/>
    <w:rsid w:val="00421CAA"/>
    <w:rsid w:val="00421D23"/>
    <w:rsid w:val="0042224E"/>
    <w:rsid w:val="004241BB"/>
    <w:rsid w:val="00424800"/>
    <w:rsid w:val="00425189"/>
    <w:rsid w:val="004252E4"/>
    <w:rsid w:val="004253B4"/>
    <w:rsid w:val="00425C67"/>
    <w:rsid w:val="00425CD2"/>
    <w:rsid w:val="00425FF1"/>
    <w:rsid w:val="004268DD"/>
    <w:rsid w:val="00426A66"/>
    <w:rsid w:val="00426D66"/>
    <w:rsid w:val="00426E99"/>
    <w:rsid w:val="00427382"/>
    <w:rsid w:val="00427915"/>
    <w:rsid w:val="00430225"/>
    <w:rsid w:val="0043038A"/>
    <w:rsid w:val="00430445"/>
    <w:rsid w:val="00430470"/>
    <w:rsid w:val="00430558"/>
    <w:rsid w:val="004305EA"/>
    <w:rsid w:val="004306B5"/>
    <w:rsid w:val="004307E0"/>
    <w:rsid w:val="00430A7E"/>
    <w:rsid w:val="00430EEC"/>
    <w:rsid w:val="0043107A"/>
    <w:rsid w:val="00431513"/>
    <w:rsid w:val="00432015"/>
    <w:rsid w:val="0043261C"/>
    <w:rsid w:val="00432F05"/>
    <w:rsid w:val="00433302"/>
    <w:rsid w:val="00433447"/>
    <w:rsid w:val="00433EAE"/>
    <w:rsid w:val="004341B0"/>
    <w:rsid w:val="00434EBA"/>
    <w:rsid w:val="0043502D"/>
    <w:rsid w:val="00435069"/>
    <w:rsid w:val="00435688"/>
    <w:rsid w:val="00435CDD"/>
    <w:rsid w:val="00435EA9"/>
    <w:rsid w:val="00435FD5"/>
    <w:rsid w:val="004366F0"/>
    <w:rsid w:val="00436A8D"/>
    <w:rsid w:val="00436BBA"/>
    <w:rsid w:val="0043732E"/>
    <w:rsid w:val="004375F5"/>
    <w:rsid w:val="004377C4"/>
    <w:rsid w:val="0044048A"/>
    <w:rsid w:val="0044048E"/>
    <w:rsid w:val="00440678"/>
    <w:rsid w:val="00441582"/>
    <w:rsid w:val="004415CE"/>
    <w:rsid w:val="00441C37"/>
    <w:rsid w:val="00441C72"/>
    <w:rsid w:val="00441DBF"/>
    <w:rsid w:val="00441E75"/>
    <w:rsid w:val="0044214B"/>
    <w:rsid w:val="004423C5"/>
    <w:rsid w:val="00442682"/>
    <w:rsid w:val="004429A0"/>
    <w:rsid w:val="00442A4F"/>
    <w:rsid w:val="00442B28"/>
    <w:rsid w:val="00442F5A"/>
    <w:rsid w:val="00443024"/>
    <w:rsid w:val="0044376F"/>
    <w:rsid w:val="00443E98"/>
    <w:rsid w:val="00443F6D"/>
    <w:rsid w:val="004440B5"/>
    <w:rsid w:val="00444628"/>
    <w:rsid w:val="00444A16"/>
    <w:rsid w:val="004452BE"/>
    <w:rsid w:val="00445609"/>
    <w:rsid w:val="0044579B"/>
    <w:rsid w:val="004461A5"/>
    <w:rsid w:val="00447358"/>
    <w:rsid w:val="0044735B"/>
    <w:rsid w:val="0044796E"/>
    <w:rsid w:val="00447A2F"/>
    <w:rsid w:val="0045086F"/>
    <w:rsid w:val="00450A9E"/>
    <w:rsid w:val="00450C66"/>
    <w:rsid w:val="00450CED"/>
    <w:rsid w:val="004510EF"/>
    <w:rsid w:val="004517C3"/>
    <w:rsid w:val="00451896"/>
    <w:rsid w:val="00451CC0"/>
    <w:rsid w:val="00452F51"/>
    <w:rsid w:val="004542C6"/>
    <w:rsid w:val="00454A5F"/>
    <w:rsid w:val="00455307"/>
    <w:rsid w:val="004557BE"/>
    <w:rsid w:val="00455CD3"/>
    <w:rsid w:val="00456281"/>
    <w:rsid w:val="0045656B"/>
    <w:rsid w:val="004570D2"/>
    <w:rsid w:val="004572FD"/>
    <w:rsid w:val="00457B6E"/>
    <w:rsid w:val="00457E68"/>
    <w:rsid w:val="004604D8"/>
    <w:rsid w:val="00460716"/>
    <w:rsid w:val="004607E2"/>
    <w:rsid w:val="00460C48"/>
    <w:rsid w:val="00460DCB"/>
    <w:rsid w:val="00460FC9"/>
    <w:rsid w:val="004617CE"/>
    <w:rsid w:val="004618BA"/>
    <w:rsid w:val="00461D4D"/>
    <w:rsid w:val="0046248D"/>
    <w:rsid w:val="00462723"/>
    <w:rsid w:val="0046277C"/>
    <w:rsid w:val="0046357D"/>
    <w:rsid w:val="0046408A"/>
    <w:rsid w:val="00464B71"/>
    <w:rsid w:val="00464C13"/>
    <w:rsid w:val="004656C1"/>
    <w:rsid w:val="00465756"/>
    <w:rsid w:val="0046581B"/>
    <w:rsid w:val="00466310"/>
    <w:rsid w:val="00466F80"/>
    <w:rsid w:val="004674FA"/>
    <w:rsid w:val="00467934"/>
    <w:rsid w:val="00467DFD"/>
    <w:rsid w:val="00467E6D"/>
    <w:rsid w:val="00470385"/>
    <w:rsid w:val="004705EE"/>
    <w:rsid w:val="00471149"/>
    <w:rsid w:val="004722D3"/>
    <w:rsid w:val="00472810"/>
    <w:rsid w:val="00472B02"/>
    <w:rsid w:val="00472CC4"/>
    <w:rsid w:val="00472F20"/>
    <w:rsid w:val="00473616"/>
    <w:rsid w:val="004736A7"/>
    <w:rsid w:val="00473FCC"/>
    <w:rsid w:val="004740C9"/>
    <w:rsid w:val="004745C5"/>
    <w:rsid w:val="00474A74"/>
    <w:rsid w:val="00474F91"/>
    <w:rsid w:val="00475C85"/>
    <w:rsid w:val="00476199"/>
    <w:rsid w:val="0047632A"/>
    <w:rsid w:val="004769B8"/>
    <w:rsid w:val="00477186"/>
    <w:rsid w:val="004779F6"/>
    <w:rsid w:val="00477A00"/>
    <w:rsid w:val="00477C76"/>
    <w:rsid w:val="00477D52"/>
    <w:rsid w:val="0048028B"/>
    <w:rsid w:val="004808C8"/>
    <w:rsid w:val="004808EB"/>
    <w:rsid w:val="0048093B"/>
    <w:rsid w:val="00480E06"/>
    <w:rsid w:val="00481170"/>
    <w:rsid w:val="00481D73"/>
    <w:rsid w:val="00482F17"/>
    <w:rsid w:val="00483537"/>
    <w:rsid w:val="00483614"/>
    <w:rsid w:val="00484410"/>
    <w:rsid w:val="004847FB"/>
    <w:rsid w:val="0048636C"/>
    <w:rsid w:val="00486668"/>
    <w:rsid w:val="00486825"/>
    <w:rsid w:val="00486953"/>
    <w:rsid w:val="00486C3F"/>
    <w:rsid w:val="00487222"/>
    <w:rsid w:val="00487456"/>
    <w:rsid w:val="004874F5"/>
    <w:rsid w:val="00487FB1"/>
    <w:rsid w:val="0049043D"/>
    <w:rsid w:val="00490759"/>
    <w:rsid w:val="00490ED2"/>
    <w:rsid w:val="00491490"/>
    <w:rsid w:val="004938D7"/>
    <w:rsid w:val="00493902"/>
    <w:rsid w:val="00493CB3"/>
    <w:rsid w:val="00494503"/>
    <w:rsid w:val="00494BD5"/>
    <w:rsid w:val="00495708"/>
    <w:rsid w:val="00496078"/>
    <w:rsid w:val="00496804"/>
    <w:rsid w:val="00496F04"/>
    <w:rsid w:val="0049712D"/>
    <w:rsid w:val="00497E1A"/>
    <w:rsid w:val="00497F7C"/>
    <w:rsid w:val="004A026B"/>
    <w:rsid w:val="004A0D5D"/>
    <w:rsid w:val="004A153C"/>
    <w:rsid w:val="004A1A3C"/>
    <w:rsid w:val="004A1B9F"/>
    <w:rsid w:val="004A20C3"/>
    <w:rsid w:val="004A25C1"/>
    <w:rsid w:val="004A2A65"/>
    <w:rsid w:val="004A2D9B"/>
    <w:rsid w:val="004A3076"/>
    <w:rsid w:val="004A3406"/>
    <w:rsid w:val="004A344E"/>
    <w:rsid w:val="004A3A9F"/>
    <w:rsid w:val="004A3C4C"/>
    <w:rsid w:val="004A42BA"/>
    <w:rsid w:val="004A57DC"/>
    <w:rsid w:val="004A5B15"/>
    <w:rsid w:val="004A6AFB"/>
    <w:rsid w:val="004A6C4A"/>
    <w:rsid w:val="004A6D0D"/>
    <w:rsid w:val="004A6ECA"/>
    <w:rsid w:val="004A73A1"/>
    <w:rsid w:val="004A7403"/>
    <w:rsid w:val="004A7415"/>
    <w:rsid w:val="004A7FA6"/>
    <w:rsid w:val="004B0B5A"/>
    <w:rsid w:val="004B0CB7"/>
    <w:rsid w:val="004B0DF9"/>
    <w:rsid w:val="004B0E59"/>
    <w:rsid w:val="004B1342"/>
    <w:rsid w:val="004B176E"/>
    <w:rsid w:val="004B193D"/>
    <w:rsid w:val="004B2583"/>
    <w:rsid w:val="004B27A2"/>
    <w:rsid w:val="004B2D73"/>
    <w:rsid w:val="004B343B"/>
    <w:rsid w:val="004B3508"/>
    <w:rsid w:val="004B35DA"/>
    <w:rsid w:val="004B36B0"/>
    <w:rsid w:val="004B424D"/>
    <w:rsid w:val="004B4318"/>
    <w:rsid w:val="004B43AE"/>
    <w:rsid w:val="004B4DAB"/>
    <w:rsid w:val="004B4F65"/>
    <w:rsid w:val="004B5132"/>
    <w:rsid w:val="004B5A59"/>
    <w:rsid w:val="004B6298"/>
    <w:rsid w:val="004B66C7"/>
    <w:rsid w:val="004B73CC"/>
    <w:rsid w:val="004C0D16"/>
    <w:rsid w:val="004C139D"/>
    <w:rsid w:val="004C148B"/>
    <w:rsid w:val="004C1A00"/>
    <w:rsid w:val="004C1B3A"/>
    <w:rsid w:val="004C1B46"/>
    <w:rsid w:val="004C1BCD"/>
    <w:rsid w:val="004C26D5"/>
    <w:rsid w:val="004C2C28"/>
    <w:rsid w:val="004C2CDD"/>
    <w:rsid w:val="004C3028"/>
    <w:rsid w:val="004C3122"/>
    <w:rsid w:val="004C3DB7"/>
    <w:rsid w:val="004C49BD"/>
    <w:rsid w:val="004C4C5F"/>
    <w:rsid w:val="004C4CB4"/>
    <w:rsid w:val="004C5297"/>
    <w:rsid w:val="004C5530"/>
    <w:rsid w:val="004C55BE"/>
    <w:rsid w:val="004C6525"/>
    <w:rsid w:val="004C72F5"/>
    <w:rsid w:val="004C79DE"/>
    <w:rsid w:val="004D057B"/>
    <w:rsid w:val="004D0673"/>
    <w:rsid w:val="004D0A9E"/>
    <w:rsid w:val="004D0D05"/>
    <w:rsid w:val="004D1EDD"/>
    <w:rsid w:val="004D233A"/>
    <w:rsid w:val="004D2A0F"/>
    <w:rsid w:val="004D2DF5"/>
    <w:rsid w:val="004D3032"/>
    <w:rsid w:val="004D320D"/>
    <w:rsid w:val="004D3213"/>
    <w:rsid w:val="004D4559"/>
    <w:rsid w:val="004D4679"/>
    <w:rsid w:val="004D48BD"/>
    <w:rsid w:val="004D4CDD"/>
    <w:rsid w:val="004D5270"/>
    <w:rsid w:val="004D53AE"/>
    <w:rsid w:val="004D556F"/>
    <w:rsid w:val="004D5657"/>
    <w:rsid w:val="004D5827"/>
    <w:rsid w:val="004D5B22"/>
    <w:rsid w:val="004D5F0C"/>
    <w:rsid w:val="004D60FC"/>
    <w:rsid w:val="004D63D5"/>
    <w:rsid w:val="004D70C5"/>
    <w:rsid w:val="004D7574"/>
    <w:rsid w:val="004D7636"/>
    <w:rsid w:val="004D7F35"/>
    <w:rsid w:val="004E0280"/>
    <w:rsid w:val="004E0660"/>
    <w:rsid w:val="004E0716"/>
    <w:rsid w:val="004E0753"/>
    <w:rsid w:val="004E0C43"/>
    <w:rsid w:val="004E1580"/>
    <w:rsid w:val="004E1C9F"/>
    <w:rsid w:val="004E24AC"/>
    <w:rsid w:val="004E2E63"/>
    <w:rsid w:val="004E2FC7"/>
    <w:rsid w:val="004E31B6"/>
    <w:rsid w:val="004E34A3"/>
    <w:rsid w:val="004E34B3"/>
    <w:rsid w:val="004E375B"/>
    <w:rsid w:val="004E3F03"/>
    <w:rsid w:val="004E3FA9"/>
    <w:rsid w:val="004E4082"/>
    <w:rsid w:val="004E47DD"/>
    <w:rsid w:val="004E4BC7"/>
    <w:rsid w:val="004E4F93"/>
    <w:rsid w:val="004E5505"/>
    <w:rsid w:val="004E55DF"/>
    <w:rsid w:val="004E6252"/>
    <w:rsid w:val="004E684A"/>
    <w:rsid w:val="004E6C19"/>
    <w:rsid w:val="004E6C30"/>
    <w:rsid w:val="004E6F20"/>
    <w:rsid w:val="004E79CD"/>
    <w:rsid w:val="004F01E2"/>
    <w:rsid w:val="004F02EA"/>
    <w:rsid w:val="004F07B4"/>
    <w:rsid w:val="004F14DD"/>
    <w:rsid w:val="004F1F1F"/>
    <w:rsid w:val="004F2636"/>
    <w:rsid w:val="004F263F"/>
    <w:rsid w:val="004F3A25"/>
    <w:rsid w:val="004F40E2"/>
    <w:rsid w:val="004F45D8"/>
    <w:rsid w:val="004F4EB5"/>
    <w:rsid w:val="004F5044"/>
    <w:rsid w:val="004F516B"/>
    <w:rsid w:val="004F58BC"/>
    <w:rsid w:val="004F5B52"/>
    <w:rsid w:val="004F64C5"/>
    <w:rsid w:val="004F6648"/>
    <w:rsid w:val="004F66F9"/>
    <w:rsid w:val="004F6858"/>
    <w:rsid w:val="004F68E1"/>
    <w:rsid w:val="004F6993"/>
    <w:rsid w:val="004F6AB3"/>
    <w:rsid w:val="004F6D37"/>
    <w:rsid w:val="004F7659"/>
    <w:rsid w:val="004F794B"/>
    <w:rsid w:val="004F7B5A"/>
    <w:rsid w:val="005008F0"/>
    <w:rsid w:val="00500EEC"/>
    <w:rsid w:val="00501907"/>
    <w:rsid w:val="00501E16"/>
    <w:rsid w:val="00502F19"/>
    <w:rsid w:val="005031F4"/>
    <w:rsid w:val="0050353E"/>
    <w:rsid w:val="00503558"/>
    <w:rsid w:val="0050377A"/>
    <w:rsid w:val="005039F8"/>
    <w:rsid w:val="0050401E"/>
    <w:rsid w:val="0050436F"/>
    <w:rsid w:val="00504F06"/>
    <w:rsid w:val="005054A6"/>
    <w:rsid w:val="00505639"/>
    <w:rsid w:val="005059FD"/>
    <w:rsid w:val="005067AA"/>
    <w:rsid w:val="00507159"/>
    <w:rsid w:val="005071BB"/>
    <w:rsid w:val="005074C1"/>
    <w:rsid w:val="005107B9"/>
    <w:rsid w:val="00510910"/>
    <w:rsid w:val="00510A94"/>
    <w:rsid w:val="005111C3"/>
    <w:rsid w:val="0051181A"/>
    <w:rsid w:val="00511A31"/>
    <w:rsid w:val="00511EB4"/>
    <w:rsid w:val="005120BD"/>
    <w:rsid w:val="005125E7"/>
    <w:rsid w:val="00512B62"/>
    <w:rsid w:val="00513D42"/>
    <w:rsid w:val="00513E20"/>
    <w:rsid w:val="005143B2"/>
    <w:rsid w:val="0051481B"/>
    <w:rsid w:val="005148A1"/>
    <w:rsid w:val="005149FB"/>
    <w:rsid w:val="00515C84"/>
    <w:rsid w:val="0051669E"/>
    <w:rsid w:val="00516912"/>
    <w:rsid w:val="005170CC"/>
    <w:rsid w:val="00517C24"/>
    <w:rsid w:val="00517FCF"/>
    <w:rsid w:val="00520065"/>
    <w:rsid w:val="0052021F"/>
    <w:rsid w:val="00520ADC"/>
    <w:rsid w:val="005213FB"/>
    <w:rsid w:val="00521AC0"/>
    <w:rsid w:val="00521B19"/>
    <w:rsid w:val="00521D5D"/>
    <w:rsid w:val="00521FFE"/>
    <w:rsid w:val="0052258C"/>
    <w:rsid w:val="0052296E"/>
    <w:rsid w:val="0052371D"/>
    <w:rsid w:val="00524E66"/>
    <w:rsid w:val="00524F8D"/>
    <w:rsid w:val="0052513E"/>
    <w:rsid w:val="005256A2"/>
    <w:rsid w:val="00525F4F"/>
    <w:rsid w:val="00525F95"/>
    <w:rsid w:val="005263F4"/>
    <w:rsid w:val="0052648E"/>
    <w:rsid w:val="005267FF"/>
    <w:rsid w:val="00526C79"/>
    <w:rsid w:val="00526D4F"/>
    <w:rsid w:val="00526E2C"/>
    <w:rsid w:val="00527BB4"/>
    <w:rsid w:val="00527EFB"/>
    <w:rsid w:val="00527FD7"/>
    <w:rsid w:val="0053014C"/>
    <w:rsid w:val="00530360"/>
    <w:rsid w:val="005305FD"/>
    <w:rsid w:val="00530782"/>
    <w:rsid w:val="0053087A"/>
    <w:rsid w:val="00531025"/>
    <w:rsid w:val="00531457"/>
    <w:rsid w:val="005316FD"/>
    <w:rsid w:val="0053185F"/>
    <w:rsid w:val="00531EB9"/>
    <w:rsid w:val="00532A72"/>
    <w:rsid w:val="00533070"/>
    <w:rsid w:val="0053343E"/>
    <w:rsid w:val="005337D5"/>
    <w:rsid w:val="00533DDF"/>
    <w:rsid w:val="00533EDF"/>
    <w:rsid w:val="005344C2"/>
    <w:rsid w:val="00534512"/>
    <w:rsid w:val="00534572"/>
    <w:rsid w:val="00534AEA"/>
    <w:rsid w:val="00534B7B"/>
    <w:rsid w:val="00534C42"/>
    <w:rsid w:val="00535336"/>
    <w:rsid w:val="00535750"/>
    <w:rsid w:val="00535759"/>
    <w:rsid w:val="00535B4F"/>
    <w:rsid w:val="00535E8D"/>
    <w:rsid w:val="0053620E"/>
    <w:rsid w:val="005367E4"/>
    <w:rsid w:val="00537268"/>
    <w:rsid w:val="00537564"/>
    <w:rsid w:val="005378A0"/>
    <w:rsid w:val="00540281"/>
    <w:rsid w:val="005409F3"/>
    <w:rsid w:val="00540AD0"/>
    <w:rsid w:val="00541764"/>
    <w:rsid w:val="005418B9"/>
    <w:rsid w:val="00541CD2"/>
    <w:rsid w:val="00541DF7"/>
    <w:rsid w:val="00542B5C"/>
    <w:rsid w:val="00542B71"/>
    <w:rsid w:val="00542BA5"/>
    <w:rsid w:val="00543055"/>
    <w:rsid w:val="005430E2"/>
    <w:rsid w:val="00543188"/>
    <w:rsid w:val="00543BE9"/>
    <w:rsid w:val="0054484C"/>
    <w:rsid w:val="005449BB"/>
    <w:rsid w:val="00544F6B"/>
    <w:rsid w:val="00545D98"/>
    <w:rsid w:val="00546310"/>
    <w:rsid w:val="00546883"/>
    <w:rsid w:val="00546F43"/>
    <w:rsid w:val="00547477"/>
    <w:rsid w:val="00547526"/>
    <w:rsid w:val="00550703"/>
    <w:rsid w:val="00550790"/>
    <w:rsid w:val="00550C2A"/>
    <w:rsid w:val="00550C3F"/>
    <w:rsid w:val="00550EFB"/>
    <w:rsid w:val="0055110F"/>
    <w:rsid w:val="005512CC"/>
    <w:rsid w:val="0055177C"/>
    <w:rsid w:val="00551A00"/>
    <w:rsid w:val="00551DBE"/>
    <w:rsid w:val="00552499"/>
    <w:rsid w:val="005524EA"/>
    <w:rsid w:val="00552B13"/>
    <w:rsid w:val="00552F34"/>
    <w:rsid w:val="00552FCC"/>
    <w:rsid w:val="00553398"/>
    <w:rsid w:val="00553A7A"/>
    <w:rsid w:val="005541BE"/>
    <w:rsid w:val="005541D9"/>
    <w:rsid w:val="00554381"/>
    <w:rsid w:val="00554928"/>
    <w:rsid w:val="00554970"/>
    <w:rsid w:val="00554988"/>
    <w:rsid w:val="00555A48"/>
    <w:rsid w:val="00555BFF"/>
    <w:rsid w:val="00556586"/>
    <w:rsid w:val="00556E9D"/>
    <w:rsid w:val="00556EAD"/>
    <w:rsid w:val="00557C2B"/>
    <w:rsid w:val="005601BA"/>
    <w:rsid w:val="00560A57"/>
    <w:rsid w:val="00560D1D"/>
    <w:rsid w:val="00560ED3"/>
    <w:rsid w:val="00560FBE"/>
    <w:rsid w:val="00562091"/>
    <w:rsid w:val="00562216"/>
    <w:rsid w:val="005625EF"/>
    <w:rsid w:val="00562AC1"/>
    <w:rsid w:val="005639CA"/>
    <w:rsid w:val="00564C1E"/>
    <w:rsid w:val="00565A64"/>
    <w:rsid w:val="005666F7"/>
    <w:rsid w:val="00567300"/>
    <w:rsid w:val="0056742F"/>
    <w:rsid w:val="0056750A"/>
    <w:rsid w:val="0056768F"/>
    <w:rsid w:val="00567A64"/>
    <w:rsid w:val="00570371"/>
    <w:rsid w:val="005703B9"/>
    <w:rsid w:val="005704F1"/>
    <w:rsid w:val="00570A91"/>
    <w:rsid w:val="00570C2F"/>
    <w:rsid w:val="00570D38"/>
    <w:rsid w:val="00570EF7"/>
    <w:rsid w:val="0057129C"/>
    <w:rsid w:val="0057150D"/>
    <w:rsid w:val="0057173B"/>
    <w:rsid w:val="005725BF"/>
    <w:rsid w:val="0057268D"/>
    <w:rsid w:val="00573267"/>
    <w:rsid w:val="00573889"/>
    <w:rsid w:val="005738FC"/>
    <w:rsid w:val="00573E5A"/>
    <w:rsid w:val="00573F85"/>
    <w:rsid w:val="0057420D"/>
    <w:rsid w:val="00574307"/>
    <w:rsid w:val="005743D2"/>
    <w:rsid w:val="005743D7"/>
    <w:rsid w:val="005750BC"/>
    <w:rsid w:val="0057546E"/>
    <w:rsid w:val="00575486"/>
    <w:rsid w:val="005756A3"/>
    <w:rsid w:val="00575B3D"/>
    <w:rsid w:val="00575E57"/>
    <w:rsid w:val="0057649F"/>
    <w:rsid w:val="0057658A"/>
    <w:rsid w:val="00576E5B"/>
    <w:rsid w:val="005773B7"/>
    <w:rsid w:val="00577C1B"/>
    <w:rsid w:val="00580C0C"/>
    <w:rsid w:val="00581BA6"/>
    <w:rsid w:val="005822F9"/>
    <w:rsid w:val="0058252B"/>
    <w:rsid w:val="005833C0"/>
    <w:rsid w:val="00583487"/>
    <w:rsid w:val="00583ADF"/>
    <w:rsid w:val="00584897"/>
    <w:rsid w:val="00584EBD"/>
    <w:rsid w:val="00585562"/>
    <w:rsid w:val="00585E9A"/>
    <w:rsid w:val="005875B0"/>
    <w:rsid w:val="005910C5"/>
    <w:rsid w:val="00591675"/>
    <w:rsid w:val="00591AD1"/>
    <w:rsid w:val="00592CBB"/>
    <w:rsid w:val="00592F6F"/>
    <w:rsid w:val="0059398E"/>
    <w:rsid w:val="00593B53"/>
    <w:rsid w:val="00593E8B"/>
    <w:rsid w:val="00594C89"/>
    <w:rsid w:val="00595ABC"/>
    <w:rsid w:val="005969DB"/>
    <w:rsid w:val="0059701C"/>
    <w:rsid w:val="00597547"/>
    <w:rsid w:val="0059758B"/>
    <w:rsid w:val="00597B30"/>
    <w:rsid w:val="005A10B9"/>
    <w:rsid w:val="005A19F8"/>
    <w:rsid w:val="005A1C73"/>
    <w:rsid w:val="005A1D68"/>
    <w:rsid w:val="005A25DD"/>
    <w:rsid w:val="005A2611"/>
    <w:rsid w:val="005A3452"/>
    <w:rsid w:val="005A35E3"/>
    <w:rsid w:val="005A42AE"/>
    <w:rsid w:val="005A4A1B"/>
    <w:rsid w:val="005A4E1A"/>
    <w:rsid w:val="005A597A"/>
    <w:rsid w:val="005A62B9"/>
    <w:rsid w:val="005A68E2"/>
    <w:rsid w:val="005A6985"/>
    <w:rsid w:val="005A6AD9"/>
    <w:rsid w:val="005A6F86"/>
    <w:rsid w:val="005A7302"/>
    <w:rsid w:val="005A75B9"/>
    <w:rsid w:val="005A7BFE"/>
    <w:rsid w:val="005A7E65"/>
    <w:rsid w:val="005B01BB"/>
    <w:rsid w:val="005B02AB"/>
    <w:rsid w:val="005B0B3D"/>
    <w:rsid w:val="005B0DAF"/>
    <w:rsid w:val="005B0DC5"/>
    <w:rsid w:val="005B143B"/>
    <w:rsid w:val="005B168A"/>
    <w:rsid w:val="005B2544"/>
    <w:rsid w:val="005B2AB8"/>
    <w:rsid w:val="005B3261"/>
    <w:rsid w:val="005B33A2"/>
    <w:rsid w:val="005B3503"/>
    <w:rsid w:val="005B3D1F"/>
    <w:rsid w:val="005B3FA6"/>
    <w:rsid w:val="005B463D"/>
    <w:rsid w:val="005B48E6"/>
    <w:rsid w:val="005B4D5F"/>
    <w:rsid w:val="005B596B"/>
    <w:rsid w:val="005B5A5B"/>
    <w:rsid w:val="005B6107"/>
    <w:rsid w:val="005B6421"/>
    <w:rsid w:val="005B6D05"/>
    <w:rsid w:val="005B6D60"/>
    <w:rsid w:val="005B7366"/>
    <w:rsid w:val="005B77F4"/>
    <w:rsid w:val="005B7C0D"/>
    <w:rsid w:val="005C0B6C"/>
    <w:rsid w:val="005C0BC8"/>
    <w:rsid w:val="005C0F87"/>
    <w:rsid w:val="005C0FC5"/>
    <w:rsid w:val="005C18A4"/>
    <w:rsid w:val="005C1DA7"/>
    <w:rsid w:val="005C2113"/>
    <w:rsid w:val="005C21EC"/>
    <w:rsid w:val="005C4DEE"/>
    <w:rsid w:val="005C5330"/>
    <w:rsid w:val="005C544F"/>
    <w:rsid w:val="005C5CBC"/>
    <w:rsid w:val="005C644F"/>
    <w:rsid w:val="005C6F95"/>
    <w:rsid w:val="005C7645"/>
    <w:rsid w:val="005C7938"/>
    <w:rsid w:val="005D00F8"/>
    <w:rsid w:val="005D0354"/>
    <w:rsid w:val="005D054C"/>
    <w:rsid w:val="005D102D"/>
    <w:rsid w:val="005D11D3"/>
    <w:rsid w:val="005D1618"/>
    <w:rsid w:val="005D1B66"/>
    <w:rsid w:val="005D2255"/>
    <w:rsid w:val="005D2272"/>
    <w:rsid w:val="005D234C"/>
    <w:rsid w:val="005D2372"/>
    <w:rsid w:val="005D24D2"/>
    <w:rsid w:val="005D2523"/>
    <w:rsid w:val="005D2582"/>
    <w:rsid w:val="005D2713"/>
    <w:rsid w:val="005D32CE"/>
    <w:rsid w:val="005D357F"/>
    <w:rsid w:val="005D4500"/>
    <w:rsid w:val="005D45C5"/>
    <w:rsid w:val="005D4A51"/>
    <w:rsid w:val="005D4F2A"/>
    <w:rsid w:val="005D53AF"/>
    <w:rsid w:val="005D53B3"/>
    <w:rsid w:val="005D54E9"/>
    <w:rsid w:val="005D567B"/>
    <w:rsid w:val="005D59AC"/>
    <w:rsid w:val="005D62C0"/>
    <w:rsid w:val="005D6B40"/>
    <w:rsid w:val="005D6C30"/>
    <w:rsid w:val="005D74CE"/>
    <w:rsid w:val="005D7900"/>
    <w:rsid w:val="005D7A1A"/>
    <w:rsid w:val="005D7C4C"/>
    <w:rsid w:val="005E0047"/>
    <w:rsid w:val="005E0785"/>
    <w:rsid w:val="005E07C9"/>
    <w:rsid w:val="005E1127"/>
    <w:rsid w:val="005E1218"/>
    <w:rsid w:val="005E15B5"/>
    <w:rsid w:val="005E195D"/>
    <w:rsid w:val="005E2B7C"/>
    <w:rsid w:val="005E2F85"/>
    <w:rsid w:val="005E3136"/>
    <w:rsid w:val="005E3503"/>
    <w:rsid w:val="005E36B9"/>
    <w:rsid w:val="005E37B5"/>
    <w:rsid w:val="005E3985"/>
    <w:rsid w:val="005E40BF"/>
    <w:rsid w:val="005E47CE"/>
    <w:rsid w:val="005E4B75"/>
    <w:rsid w:val="005E4D54"/>
    <w:rsid w:val="005E504B"/>
    <w:rsid w:val="005E5C87"/>
    <w:rsid w:val="005E5FB4"/>
    <w:rsid w:val="005E67B1"/>
    <w:rsid w:val="005E68A4"/>
    <w:rsid w:val="005E6952"/>
    <w:rsid w:val="005E6CF3"/>
    <w:rsid w:val="005E7196"/>
    <w:rsid w:val="005E7525"/>
    <w:rsid w:val="005E7C4A"/>
    <w:rsid w:val="005F0124"/>
    <w:rsid w:val="005F03EF"/>
    <w:rsid w:val="005F151F"/>
    <w:rsid w:val="005F1553"/>
    <w:rsid w:val="005F1838"/>
    <w:rsid w:val="005F1FCA"/>
    <w:rsid w:val="005F2321"/>
    <w:rsid w:val="005F2511"/>
    <w:rsid w:val="005F2F52"/>
    <w:rsid w:val="005F3222"/>
    <w:rsid w:val="005F36E8"/>
    <w:rsid w:val="005F3700"/>
    <w:rsid w:val="005F3BBF"/>
    <w:rsid w:val="005F3D2B"/>
    <w:rsid w:val="005F42F2"/>
    <w:rsid w:val="005F4364"/>
    <w:rsid w:val="005F4940"/>
    <w:rsid w:val="005F4E12"/>
    <w:rsid w:val="005F4FD6"/>
    <w:rsid w:val="005F5A70"/>
    <w:rsid w:val="005F651A"/>
    <w:rsid w:val="005F6B10"/>
    <w:rsid w:val="005F6D54"/>
    <w:rsid w:val="005F7050"/>
    <w:rsid w:val="005F7E2C"/>
    <w:rsid w:val="0060015A"/>
    <w:rsid w:val="0060016C"/>
    <w:rsid w:val="006008B2"/>
    <w:rsid w:val="00601043"/>
    <w:rsid w:val="00601155"/>
    <w:rsid w:val="00601246"/>
    <w:rsid w:val="0060266D"/>
    <w:rsid w:val="0060275E"/>
    <w:rsid w:val="006028EF"/>
    <w:rsid w:val="00602A52"/>
    <w:rsid w:val="00602D9E"/>
    <w:rsid w:val="0060303B"/>
    <w:rsid w:val="006035D0"/>
    <w:rsid w:val="0060391A"/>
    <w:rsid w:val="00603C76"/>
    <w:rsid w:val="00603F14"/>
    <w:rsid w:val="006041E6"/>
    <w:rsid w:val="00605646"/>
    <w:rsid w:val="006061CE"/>
    <w:rsid w:val="006065AD"/>
    <w:rsid w:val="0060697E"/>
    <w:rsid w:val="00606CD1"/>
    <w:rsid w:val="006075B8"/>
    <w:rsid w:val="00607B43"/>
    <w:rsid w:val="00610189"/>
    <w:rsid w:val="006103E4"/>
    <w:rsid w:val="006107F5"/>
    <w:rsid w:val="00610BA3"/>
    <w:rsid w:val="006112EE"/>
    <w:rsid w:val="0061130D"/>
    <w:rsid w:val="00611851"/>
    <w:rsid w:val="00611E8C"/>
    <w:rsid w:val="0061238D"/>
    <w:rsid w:val="00612581"/>
    <w:rsid w:val="00612861"/>
    <w:rsid w:val="0061290A"/>
    <w:rsid w:val="00612AF6"/>
    <w:rsid w:val="00612BA2"/>
    <w:rsid w:val="00612C6C"/>
    <w:rsid w:val="006140CE"/>
    <w:rsid w:val="0061591D"/>
    <w:rsid w:val="0061752D"/>
    <w:rsid w:val="00617586"/>
    <w:rsid w:val="00617621"/>
    <w:rsid w:val="006176EA"/>
    <w:rsid w:val="00617737"/>
    <w:rsid w:val="006178B5"/>
    <w:rsid w:val="00617ADE"/>
    <w:rsid w:val="00617D48"/>
    <w:rsid w:val="00620394"/>
    <w:rsid w:val="00620ACE"/>
    <w:rsid w:val="00620C83"/>
    <w:rsid w:val="00621145"/>
    <w:rsid w:val="0062128A"/>
    <w:rsid w:val="006212BC"/>
    <w:rsid w:val="00621B8F"/>
    <w:rsid w:val="00621C95"/>
    <w:rsid w:val="006227D2"/>
    <w:rsid w:val="00622910"/>
    <w:rsid w:val="00622C9A"/>
    <w:rsid w:val="006232BA"/>
    <w:rsid w:val="00623A01"/>
    <w:rsid w:val="00623DA7"/>
    <w:rsid w:val="00623DAA"/>
    <w:rsid w:val="0062437A"/>
    <w:rsid w:val="00624390"/>
    <w:rsid w:val="00624471"/>
    <w:rsid w:val="006244AA"/>
    <w:rsid w:val="00624A18"/>
    <w:rsid w:val="0062561A"/>
    <w:rsid w:val="006259CF"/>
    <w:rsid w:val="00625C3D"/>
    <w:rsid w:val="00626137"/>
    <w:rsid w:val="0062630D"/>
    <w:rsid w:val="00626470"/>
    <w:rsid w:val="006270DB"/>
    <w:rsid w:val="00627CFC"/>
    <w:rsid w:val="00627DF1"/>
    <w:rsid w:val="0063017A"/>
    <w:rsid w:val="0063023F"/>
    <w:rsid w:val="00630BF4"/>
    <w:rsid w:val="0063163A"/>
    <w:rsid w:val="00631876"/>
    <w:rsid w:val="0063229B"/>
    <w:rsid w:val="0063233A"/>
    <w:rsid w:val="00632516"/>
    <w:rsid w:val="0063277B"/>
    <w:rsid w:val="00632CE3"/>
    <w:rsid w:val="0063349D"/>
    <w:rsid w:val="0063390F"/>
    <w:rsid w:val="00633DC7"/>
    <w:rsid w:val="00634114"/>
    <w:rsid w:val="00634166"/>
    <w:rsid w:val="006347DC"/>
    <w:rsid w:val="006348F0"/>
    <w:rsid w:val="00635075"/>
    <w:rsid w:val="00635455"/>
    <w:rsid w:val="006356BE"/>
    <w:rsid w:val="0063654E"/>
    <w:rsid w:val="0063655E"/>
    <w:rsid w:val="00636982"/>
    <w:rsid w:val="006402A4"/>
    <w:rsid w:val="0064048C"/>
    <w:rsid w:val="00640B25"/>
    <w:rsid w:val="006411E8"/>
    <w:rsid w:val="0064148F"/>
    <w:rsid w:val="00641951"/>
    <w:rsid w:val="00641B5C"/>
    <w:rsid w:val="00641DFA"/>
    <w:rsid w:val="0064265A"/>
    <w:rsid w:val="006426CB"/>
    <w:rsid w:val="0064289A"/>
    <w:rsid w:val="00642912"/>
    <w:rsid w:val="006434C9"/>
    <w:rsid w:val="00643B46"/>
    <w:rsid w:val="00643D1C"/>
    <w:rsid w:val="00643D39"/>
    <w:rsid w:val="00646546"/>
    <w:rsid w:val="00646637"/>
    <w:rsid w:val="00646E28"/>
    <w:rsid w:val="00647DB6"/>
    <w:rsid w:val="00647E2F"/>
    <w:rsid w:val="006503A3"/>
    <w:rsid w:val="0065042D"/>
    <w:rsid w:val="006522F3"/>
    <w:rsid w:val="006525CE"/>
    <w:rsid w:val="00652ACF"/>
    <w:rsid w:val="00652B7C"/>
    <w:rsid w:val="006530C2"/>
    <w:rsid w:val="00653AAC"/>
    <w:rsid w:val="00654D47"/>
    <w:rsid w:val="00654F96"/>
    <w:rsid w:val="00655139"/>
    <w:rsid w:val="006552C8"/>
    <w:rsid w:val="00655842"/>
    <w:rsid w:val="00655B7D"/>
    <w:rsid w:val="00657325"/>
    <w:rsid w:val="00657541"/>
    <w:rsid w:val="0065799C"/>
    <w:rsid w:val="0066059A"/>
    <w:rsid w:val="0066074A"/>
    <w:rsid w:val="00660AD0"/>
    <w:rsid w:val="00660ECE"/>
    <w:rsid w:val="0066135F"/>
    <w:rsid w:val="006616E2"/>
    <w:rsid w:val="00661DCA"/>
    <w:rsid w:val="00661FE3"/>
    <w:rsid w:val="00662095"/>
    <w:rsid w:val="0066223C"/>
    <w:rsid w:val="00662289"/>
    <w:rsid w:val="006629A5"/>
    <w:rsid w:val="00662D97"/>
    <w:rsid w:val="00663258"/>
    <w:rsid w:val="0066413B"/>
    <w:rsid w:val="00664357"/>
    <w:rsid w:val="0066475A"/>
    <w:rsid w:val="00664E34"/>
    <w:rsid w:val="0066516F"/>
    <w:rsid w:val="00665A83"/>
    <w:rsid w:val="00666039"/>
    <w:rsid w:val="006660E5"/>
    <w:rsid w:val="00666210"/>
    <w:rsid w:val="00666BD7"/>
    <w:rsid w:val="00666E6B"/>
    <w:rsid w:val="006675EF"/>
    <w:rsid w:val="00667890"/>
    <w:rsid w:val="00667ADE"/>
    <w:rsid w:val="00667E88"/>
    <w:rsid w:val="006705A8"/>
    <w:rsid w:val="0067174F"/>
    <w:rsid w:val="0067252E"/>
    <w:rsid w:val="0067256F"/>
    <w:rsid w:val="006728AC"/>
    <w:rsid w:val="006728ED"/>
    <w:rsid w:val="00672AE8"/>
    <w:rsid w:val="00672D8F"/>
    <w:rsid w:val="006732EE"/>
    <w:rsid w:val="00673D1C"/>
    <w:rsid w:val="00674708"/>
    <w:rsid w:val="00674864"/>
    <w:rsid w:val="00674A5A"/>
    <w:rsid w:val="00674EBB"/>
    <w:rsid w:val="0067509D"/>
    <w:rsid w:val="00675591"/>
    <w:rsid w:val="00675ADD"/>
    <w:rsid w:val="00675C2D"/>
    <w:rsid w:val="00675F71"/>
    <w:rsid w:val="00676080"/>
    <w:rsid w:val="006768A9"/>
    <w:rsid w:val="00676F6C"/>
    <w:rsid w:val="006776E5"/>
    <w:rsid w:val="00677A42"/>
    <w:rsid w:val="00677CAE"/>
    <w:rsid w:val="00680018"/>
    <w:rsid w:val="00680834"/>
    <w:rsid w:val="0068099A"/>
    <w:rsid w:val="00681736"/>
    <w:rsid w:val="00682434"/>
    <w:rsid w:val="006827E6"/>
    <w:rsid w:val="00682C94"/>
    <w:rsid w:val="00682F2D"/>
    <w:rsid w:val="006831D6"/>
    <w:rsid w:val="00683260"/>
    <w:rsid w:val="0068352C"/>
    <w:rsid w:val="00683BDD"/>
    <w:rsid w:val="006840E8"/>
    <w:rsid w:val="00684531"/>
    <w:rsid w:val="00684B98"/>
    <w:rsid w:val="00684D39"/>
    <w:rsid w:val="00685187"/>
    <w:rsid w:val="0068527D"/>
    <w:rsid w:val="0068542E"/>
    <w:rsid w:val="00685648"/>
    <w:rsid w:val="006866C8"/>
    <w:rsid w:val="00686873"/>
    <w:rsid w:val="00686E1D"/>
    <w:rsid w:val="00687740"/>
    <w:rsid w:val="00690348"/>
    <w:rsid w:val="00690D2B"/>
    <w:rsid w:val="00690D38"/>
    <w:rsid w:val="00691021"/>
    <w:rsid w:val="00691522"/>
    <w:rsid w:val="006917F4"/>
    <w:rsid w:val="00691918"/>
    <w:rsid w:val="0069191A"/>
    <w:rsid w:val="00691D28"/>
    <w:rsid w:val="00692226"/>
    <w:rsid w:val="0069246A"/>
    <w:rsid w:val="00693308"/>
    <w:rsid w:val="0069331F"/>
    <w:rsid w:val="006933B3"/>
    <w:rsid w:val="0069474C"/>
    <w:rsid w:val="0069569E"/>
    <w:rsid w:val="00695CA4"/>
    <w:rsid w:val="00695E8A"/>
    <w:rsid w:val="006961D9"/>
    <w:rsid w:val="006962E7"/>
    <w:rsid w:val="006966EC"/>
    <w:rsid w:val="00696922"/>
    <w:rsid w:val="00696ED4"/>
    <w:rsid w:val="00697462"/>
    <w:rsid w:val="00697953"/>
    <w:rsid w:val="006A03FA"/>
    <w:rsid w:val="006A04AC"/>
    <w:rsid w:val="006A12D1"/>
    <w:rsid w:val="006A1651"/>
    <w:rsid w:val="006A1776"/>
    <w:rsid w:val="006A1A84"/>
    <w:rsid w:val="006A1B76"/>
    <w:rsid w:val="006A1EE3"/>
    <w:rsid w:val="006A1FA7"/>
    <w:rsid w:val="006A27AE"/>
    <w:rsid w:val="006A327F"/>
    <w:rsid w:val="006A3284"/>
    <w:rsid w:val="006A382B"/>
    <w:rsid w:val="006A3D7B"/>
    <w:rsid w:val="006A443D"/>
    <w:rsid w:val="006A4823"/>
    <w:rsid w:val="006A4A41"/>
    <w:rsid w:val="006A5316"/>
    <w:rsid w:val="006A5570"/>
    <w:rsid w:val="006A5FAC"/>
    <w:rsid w:val="006A62FA"/>
    <w:rsid w:val="006A6B11"/>
    <w:rsid w:val="006A784F"/>
    <w:rsid w:val="006A7D7C"/>
    <w:rsid w:val="006B05B7"/>
    <w:rsid w:val="006B07C1"/>
    <w:rsid w:val="006B0B83"/>
    <w:rsid w:val="006B0BAD"/>
    <w:rsid w:val="006B1E39"/>
    <w:rsid w:val="006B2590"/>
    <w:rsid w:val="006B27B5"/>
    <w:rsid w:val="006B3599"/>
    <w:rsid w:val="006B372A"/>
    <w:rsid w:val="006B3CC1"/>
    <w:rsid w:val="006B3E8F"/>
    <w:rsid w:val="006B4402"/>
    <w:rsid w:val="006B4A23"/>
    <w:rsid w:val="006B4C1B"/>
    <w:rsid w:val="006B4E7B"/>
    <w:rsid w:val="006B591C"/>
    <w:rsid w:val="006B5C46"/>
    <w:rsid w:val="006B6059"/>
    <w:rsid w:val="006B6060"/>
    <w:rsid w:val="006B6317"/>
    <w:rsid w:val="006B66D3"/>
    <w:rsid w:val="006B6C81"/>
    <w:rsid w:val="006B6FCA"/>
    <w:rsid w:val="006B7F35"/>
    <w:rsid w:val="006C06CA"/>
    <w:rsid w:val="006C0DB6"/>
    <w:rsid w:val="006C10D4"/>
    <w:rsid w:val="006C1320"/>
    <w:rsid w:val="006C144E"/>
    <w:rsid w:val="006C1488"/>
    <w:rsid w:val="006C16CD"/>
    <w:rsid w:val="006C178E"/>
    <w:rsid w:val="006C2528"/>
    <w:rsid w:val="006C269E"/>
    <w:rsid w:val="006C2B16"/>
    <w:rsid w:val="006C2BA1"/>
    <w:rsid w:val="006C2C7C"/>
    <w:rsid w:val="006C358B"/>
    <w:rsid w:val="006C384E"/>
    <w:rsid w:val="006C3C8D"/>
    <w:rsid w:val="006C3D6E"/>
    <w:rsid w:val="006C47D0"/>
    <w:rsid w:val="006C5348"/>
    <w:rsid w:val="006C5400"/>
    <w:rsid w:val="006C5F8A"/>
    <w:rsid w:val="006C696D"/>
    <w:rsid w:val="006C6BCE"/>
    <w:rsid w:val="006C7234"/>
    <w:rsid w:val="006D0216"/>
    <w:rsid w:val="006D02E6"/>
    <w:rsid w:val="006D047E"/>
    <w:rsid w:val="006D07AD"/>
    <w:rsid w:val="006D07FC"/>
    <w:rsid w:val="006D0910"/>
    <w:rsid w:val="006D0B93"/>
    <w:rsid w:val="006D0BFF"/>
    <w:rsid w:val="006D0D3C"/>
    <w:rsid w:val="006D0D9F"/>
    <w:rsid w:val="006D0E66"/>
    <w:rsid w:val="006D1123"/>
    <w:rsid w:val="006D1CCA"/>
    <w:rsid w:val="006D1D86"/>
    <w:rsid w:val="006D20FD"/>
    <w:rsid w:val="006D2858"/>
    <w:rsid w:val="006D2CB6"/>
    <w:rsid w:val="006D2D1A"/>
    <w:rsid w:val="006D38F8"/>
    <w:rsid w:val="006D391A"/>
    <w:rsid w:val="006D4842"/>
    <w:rsid w:val="006D4E64"/>
    <w:rsid w:val="006D4F0D"/>
    <w:rsid w:val="006D514D"/>
    <w:rsid w:val="006D6057"/>
    <w:rsid w:val="006D635B"/>
    <w:rsid w:val="006D6A8A"/>
    <w:rsid w:val="006D77FE"/>
    <w:rsid w:val="006D78CA"/>
    <w:rsid w:val="006D7B67"/>
    <w:rsid w:val="006D7F31"/>
    <w:rsid w:val="006E0DC9"/>
    <w:rsid w:val="006E0E55"/>
    <w:rsid w:val="006E1208"/>
    <w:rsid w:val="006E1371"/>
    <w:rsid w:val="006E1893"/>
    <w:rsid w:val="006E1AD0"/>
    <w:rsid w:val="006E1DAC"/>
    <w:rsid w:val="006E260E"/>
    <w:rsid w:val="006E2F50"/>
    <w:rsid w:val="006E3465"/>
    <w:rsid w:val="006E356E"/>
    <w:rsid w:val="006E38DA"/>
    <w:rsid w:val="006E3B3C"/>
    <w:rsid w:val="006E3B51"/>
    <w:rsid w:val="006E4015"/>
    <w:rsid w:val="006E4138"/>
    <w:rsid w:val="006E41CD"/>
    <w:rsid w:val="006E4985"/>
    <w:rsid w:val="006E4AEF"/>
    <w:rsid w:val="006E5D14"/>
    <w:rsid w:val="006E6229"/>
    <w:rsid w:val="006E685F"/>
    <w:rsid w:val="006E6D2B"/>
    <w:rsid w:val="006E7B46"/>
    <w:rsid w:val="006F0EAF"/>
    <w:rsid w:val="006F169A"/>
    <w:rsid w:val="006F1B8D"/>
    <w:rsid w:val="006F2441"/>
    <w:rsid w:val="006F2488"/>
    <w:rsid w:val="006F2731"/>
    <w:rsid w:val="006F2A73"/>
    <w:rsid w:val="006F2F67"/>
    <w:rsid w:val="006F3484"/>
    <w:rsid w:val="006F365B"/>
    <w:rsid w:val="006F3B64"/>
    <w:rsid w:val="006F3F74"/>
    <w:rsid w:val="006F435A"/>
    <w:rsid w:val="006F4A09"/>
    <w:rsid w:val="006F4BC0"/>
    <w:rsid w:val="006F5563"/>
    <w:rsid w:val="006F563F"/>
    <w:rsid w:val="006F5A03"/>
    <w:rsid w:val="006F636F"/>
    <w:rsid w:val="006F67A9"/>
    <w:rsid w:val="006F7319"/>
    <w:rsid w:val="006F779B"/>
    <w:rsid w:val="006F7B99"/>
    <w:rsid w:val="006F7FD1"/>
    <w:rsid w:val="00700570"/>
    <w:rsid w:val="007006DB"/>
    <w:rsid w:val="00700780"/>
    <w:rsid w:val="007018B9"/>
    <w:rsid w:val="00701AA8"/>
    <w:rsid w:val="00701B51"/>
    <w:rsid w:val="00701CD0"/>
    <w:rsid w:val="00701EB4"/>
    <w:rsid w:val="00702635"/>
    <w:rsid w:val="007026EE"/>
    <w:rsid w:val="00702E08"/>
    <w:rsid w:val="00704420"/>
    <w:rsid w:val="00704742"/>
    <w:rsid w:val="007047D1"/>
    <w:rsid w:val="007050FF"/>
    <w:rsid w:val="00705379"/>
    <w:rsid w:val="0070579F"/>
    <w:rsid w:val="0070692B"/>
    <w:rsid w:val="0070758F"/>
    <w:rsid w:val="00707948"/>
    <w:rsid w:val="00707AA6"/>
    <w:rsid w:val="00710367"/>
    <w:rsid w:val="00710A90"/>
    <w:rsid w:val="00710AC6"/>
    <w:rsid w:val="0071103C"/>
    <w:rsid w:val="007115E1"/>
    <w:rsid w:val="00711740"/>
    <w:rsid w:val="0071253C"/>
    <w:rsid w:val="00712567"/>
    <w:rsid w:val="007128E4"/>
    <w:rsid w:val="007128F8"/>
    <w:rsid w:val="00712CC7"/>
    <w:rsid w:val="0071323A"/>
    <w:rsid w:val="007138BC"/>
    <w:rsid w:val="0071393C"/>
    <w:rsid w:val="007139BD"/>
    <w:rsid w:val="00714256"/>
    <w:rsid w:val="00714383"/>
    <w:rsid w:val="00714E8B"/>
    <w:rsid w:val="0071531B"/>
    <w:rsid w:val="007159BE"/>
    <w:rsid w:val="0071600D"/>
    <w:rsid w:val="00716660"/>
    <w:rsid w:val="007177EF"/>
    <w:rsid w:val="00717D1B"/>
    <w:rsid w:val="00717DD4"/>
    <w:rsid w:val="00720956"/>
    <w:rsid w:val="00720E3B"/>
    <w:rsid w:val="0072190E"/>
    <w:rsid w:val="00722740"/>
    <w:rsid w:val="00723533"/>
    <w:rsid w:val="0072465C"/>
    <w:rsid w:val="00724BFD"/>
    <w:rsid w:val="00724C87"/>
    <w:rsid w:val="00724F7B"/>
    <w:rsid w:val="007252BE"/>
    <w:rsid w:val="007254C3"/>
    <w:rsid w:val="007256CF"/>
    <w:rsid w:val="00725F83"/>
    <w:rsid w:val="00726055"/>
    <w:rsid w:val="00726E36"/>
    <w:rsid w:val="0072755A"/>
    <w:rsid w:val="007279F1"/>
    <w:rsid w:val="00727A4D"/>
    <w:rsid w:val="00730725"/>
    <w:rsid w:val="00730C0A"/>
    <w:rsid w:val="00730DED"/>
    <w:rsid w:val="00731171"/>
    <w:rsid w:val="007316E7"/>
    <w:rsid w:val="00732468"/>
    <w:rsid w:val="00732542"/>
    <w:rsid w:val="007325DD"/>
    <w:rsid w:val="007325EE"/>
    <w:rsid w:val="007337DD"/>
    <w:rsid w:val="00733C88"/>
    <w:rsid w:val="0073454B"/>
    <w:rsid w:val="00734688"/>
    <w:rsid w:val="00734832"/>
    <w:rsid w:val="007348C7"/>
    <w:rsid w:val="00734994"/>
    <w:rsid w:val="00734ADF"/>
    <w:rsid w:val="00734DD1"/>
    <w:rsid w:val="007352C5"/>
    <w:rsid w:val="007355EC"/>
    <w:rsid w:val="00735714"/>
    <w:rsid w:val="00735EEF"/>
    <w:rsid w:val="00735EF0"/>
    <w:rsid w:val="00736199"/>
    <w:rsid w:val="00737E84"/>
    <w:rsid w:val="00740138"/>
    <w:rsid w:val="00740C31"/>
    <w:rsid w:val="00741345"/>
    <w:rsid w:val="007413B5"/>
    <w:rsid w:val="00741FEB"/>
    <w:rsid w:val="00742343"/>
    <w:rsid w:val="00742377"/>
    <w:rsid w:val="007424C0"/>
    <w:rsid w:val="007424F9"/>
    <w:rsid w:val="00742726"/>
    <w:rsid w:val="00742A45"/>
    <w:rsid w:val="00743AE6"/>
    <w:rsid w:val="00743DDC"/>
    <w:rsid w:val="007441C2"/>
    <w:rsid w:val="007441F9"/>
    <w:rsid w:val="007445BF"/>
    <w:rsid w:val="00744E06"/>
    <w:rsid w:val="00744FBF"/>
    <w:rsid w:val="0074526E"/>
    <w:rsid w:val="00745537"/>
    <w:rsid w:val="00745C5C"/>
    <w:rsid w:val="00745D4C"/>
    <w:rsid w:val="007464DC"/>
    <w:rsid w:val="00747423"/>
    <w:rsid w:val="00747617"/>
    <w:rsid w:val="00747EDC"/>
    <w:rsid w:val="00750518"/>
    <w:rsid w:val="00750A3A"/>
    <w:rsid w:val="007510B2"/>
    <w:rsid w:val="007514B0"/>
    <w:rsid w:val="0075154E"/>
    <w:rsid w:val="00751589"/>
    <w:rsid w:val="0075186A"/>
    <w:rsid w:val="007522FD"/>
    <w:rsid w:val="00752400"/>
    <w:rsid w:val="00752616"/>
    <w:rsid w:val="00752C01"/>
    <w:rsid w:val="00752FB2"/>
    <w:rsid w:val="007530ED"/>
    <w:rsid w:val="0075364B"/>
    <w:rsid w:val="00753666"/>
    <w:rsid w:val="007536EA"/>
    <w:rsid w:val="0075386A"/>
    <w:rsid w:val="0075425D"/>
    <w:rsid w:val="0075445C"/>
    <w:rsid w:val="00754486"/>
    <w:rsid w:val="007544DD"/>
    <w:rsid w:val="00754E82"/>
    <w:rsid w:val="0075579A"/>
    <w:rsid w:val="00755874"/>
    <w:rsid w:val="0075608C"/>
    <w:rsid w:val="00756AC5"/>
    <w:rsid w:val="00756FC4"/>
    <w:rsid w:val="00757068"/>
    <w:rsid w:val="0075722A"/>
    <w:rsid w:val="0075765D"/>
    <w:rsid w:val="00757E33"/>
    <w:rsid w:val="00760327"/>
    <w:rsid w:val="007605C4"/>
    <w:rsid w:val="0076158C"/>
    <w:rsid w:val="00761A49"/>
    <w:rsid w:val="0076264B"/>
    <w:rsid w:val="007628E5"/>
    <w:rsid w:val="00762A4E"/>
    <w:rsid w:val="00762F5C"/>
    <w:rsid w:val="0076309D"/>
    <w:rsid w:val="007634BF"/>
    <w:rsid w:val="007636ED"/>
    <w:rsid w:val="00763C72"/>
    <w:rsid w:val="0076419A"/>
    <w:rsid w:val="00764309"/>
    <w:rsid w:val="00764320"/>
    <w:rsid w:val="007649DE"/>
    <w:rsid w:val="00764D1F"/>
    <w:rsid w:val="00765D7E"/>
    <w:rsid w:val="00766F5E"/>
    <w:rsid w:val="007701D7"/>
    <w:rsid w:val="0077092E"/>
    <w:rsid w:val="00770B0A"/>
    <w:rsid w:val="00770CF8"/>
    <w:rsid w:val="00770E72"/>
    <w:rsid w:val="0077112E"/>
    <w:rsid w:val="0077156A"/>
    <w:rsid w:val="00771DC6"/>
    <w:rsid w:val="00771FB6"/>
    <w:rsid w:val="00772515"/>
    <w:rsid w:val="00772734"/>
    <w:rsid w:val="0077287F"/>
    <w:rsid w:val="00772903"/>
    <w:rsid w:val="00772C4C"/>
    <w:rsid w:val="00773520"/>
    <w:rsid w:val="00773A83"/>
    <w:rsid w:val="0077422C"/>
    <w:rsid w:val="007749DE"/>
    <w:rsid w:val="00774C89"/>
    <w:rsid w:val="00775A5B"/>
    <w:rsid w:val="00775BD2"/>
    <w:rsid w:val="007761C2"/>
    <w:rsid w:val="007761D3"/>
    <w:rsid w:val="0077645E"/>
    <w:rsid w:val="007773C8"/>
    <w:rsid w:val="00777F72"/>
    <w:rsid w:val="00780275"/>
    <w:rsid w:val="007811EB"/>
    <w:rsid w:val="0078145B"/>
    <w:rsid w:val="00781601"/>
    <w:rsid w:val="00781897"/>
    <w:rsid w:val="00781CD5"/>
    <w:rsid w:val="007820C4"/>
    <w:rsid w:val="00782FB1"/>
    <w:rsid w:val="0078300A"/>
    <w:rsid w:val="007830AF"/>
    <w:rsid w:val="0078320C"/>
    <w:rsid w:val="00783503"/>
    <w:rsid w:val="0078353E"/>
    <w:rsid w:val="00783E02"/>
    <w:rsid w:val="00783E93"/>
    <w:rsid w:val="00783F7B"/>
    <w:rsid w:val="007843EE"/>
    <w:rsid w:val="00784FBB"/>
    <w:rsid w:val="00785035"/>
    <w:rsid w:val="00785F80"/>
    <w:rsid w:val="007865FA"/>
    <w:rsid w:val="0078676D"/>
    <w:rsid w:val="00786B98"/>
    <w:rsid w:val="00787082"/>
    <w:rsid w:val="00787723"/>
    <w:rsid w:val="00787B94"/>
    <w:rsid w:val="007909C5"/>
    <w:rsid w:val="00790D63"/>
    <w:rsid w:val="00790FB2"/>
    <w:rsid w:val="0079101C"/>
    <w:rsid w:val="007910BA"/>
    <w:rsid w:val="0079137E"/>
    <w:rsid w:val="00791901"/>
    <w:rsid w:val="00791CED"/>
    <w:rsid w:val="0079225D"/>
    <w:rsid w:val="00792441"/>
    <w:rsid w:val="00792722"/>
    <w:rsid w:val="0079324F"/>
    <w:rsid w:val="00793419"/>
    <w:rsid w:val="007934CA"/>
    <w:rsid w:val="00793F5E"/>
    <w:rsid w:val="00794AEB"/>
    <w:rsid w:val="0079512C"/>
    <w:rsid w:val="007958A7"/>
    <w:rsid w:val="00795955"/>
    <w:rsid w:val="00795E77"/>
    <w:rsid w:val="00796D1C"/>
    <w:rsid w:val="007976E8"/>
    <w:rsid w:val="00797A58"/>
    <w:rsid w:val="00797D8E"/>
    <w:rsid w:val="00797F41"/>
    <w:rsid w:val="007A02AB"/>
    <w:rsid w:val="007A0430"/>
    <w:rsid w:val="007A0630"/>
    <w:rsid w:val="007A08AA"/>
    <w:rsid w:val="007A0DD6"/>
    <w:rsid w:val="007A10F8"/>
    <w:rsid w:val="007A143D"/>
    <w:rsid w:val="007A2B95"/>
    <w:rsid w:val="007A30EF"/>
    <w:rsid w:val="007A35FF"/>
    <w:rsid w:val="007A3936"/>
    <w:rsid w:val="007A471C"/>
    <w:rsid w:val="007A4B5C"/>
    <w:rsid w:val="007A4BAA"/>
    <w:rsid w:val="007A4BF1"/>
    <w:rsid w:val="007A4F06"/>
    <w:rsid w:val="007A5026"/>
    <w:rsid w:val="007A68FE"/>
    <w:rsid w:val="007A6D72"/>
    <w:rsid w:val="007A7976"/>
    <w:rsid w:val="007A79FC"/>
    <w:rsid w:val="007A7E98"/>
    <w:rsid w:val="007B07BB"/>
    <w:rsid w:val="007B1828"/>
    <w:rsid w:val="007B19A7"/>
    <w:rsid w:val="007B1ACA"/>
    <w:rsid w:val="007B1CB5"/>
    <w:rsid w:val="007B1E32"/>
    <w:rsid w:val="007B1E4D"/>
    <w:rsid w:val="007B1EF7"/>
    <w:rsid w:val="007B2142"/>
    <w:rsid w:val="007B21D3"/>
    <w:rsid w:val="007B2A19"/>
    <w:rsid w:val="007B3993"/>
    <w:rsid w:val="007B3B01"/>
    <w:rsid w:val="007B50A6"/>
    <w:rsid w:val="007B5314"/>
    <w:rsid w:val="007B5C76"/>
    <w:rsid w:val="007B5D36"/>
    <w:rsid w:val="007B5F68"/>
    <w:rsid w:val="007B666C"/>
    <w:rsid w:val="007B67B7"/>
    <w:rsid w:val="007B760D"/>
    <w:rsid w:val="007B77A9"/>
    <w:rsid w:val="007B7C2E"/>
    <w:rsid w:val="007C0504"/>
    <w:rsid w:val="007C0C54"/>
    <w:rsid w:val="007C11BD"/>
    <w:rsid w:val="007C156C"/>
    <w:rsid w:val="007C1693"/>
    <w:rsid w:val="007C18C9"/>
    <w:rsid w:val="007C293C"/>
    <w:rsid w:val="007C3C1E"/>
    <w:rsid w:val="007C3F9A"/>
    <w:rsid w:val="007C41F1"/>
    <w:rsid w:val="007C4212"/>
    <w:rsid w:val="007C4576"/>
    <w:rsid w:val="007C4DED"/>
    <w:rsid w:val="007C5A86"/>
    <w:rsid w:val="007C5E26"/>
    <w:rsid w:val="007C5F56"/>
    <w:rsid w:val="007C6FA9"/>
    <w:rsid w:val="007C7094"/>
    <w:rsid w:val="007C72C3"/>
    <w:rsid w:val="007C7452"/>
    <w:rsid w:val="007C77EC"/>
    <w:rsid w:val="007C7C9E"/>
    <w:rsid w:val="007C7D5F"/>
    <w:rsid w:val="007D01AB"/>
    <w:rsid w:val="007D02E7"/>
    <w:rsid w:val="007D03C3"/>
    <w:rsid w:val="007D055C"/>
    <w:rsid w:val="007D0658"/>
    <w:rsid w:val="007D1153"/>
    <w:rsid w:val="007D1808"/>
    <w:rsid w:val="007D1872"/>
    <w:rsid w:val="007D1887"/>
    <w:rsid w:val="007D1D10"/>
    <w:rsid w:val="007D1E84"/>
    <w:rsid w:val="007D204D"/>
    <w:rsid w:val="007D2B1B"/>
    <w:rsid w:val="007D2C00"/>
    <w:rsid w:val="007D2D72"/>
    <w:rsid w:val="007D2F6E"/>
    <w:rsid w:val="007D3D0F"/>
    <w:rsid w:val="007D4221"/>
    <w:rsid w:val="007D42A0"/>
    <w:rsid w:val="007D4B14"/>
    <w:rsid w:val="007D5F13"/>
    <w:rsid w:val="007D5FC2"/>
    <w:rsid w:val="007D6048"/>
    <w:rsid w:val="007D6957"/>
    <w:rsid w:val="007D7216"/>
    <w:rsid w:val="007D73C3"/>
    <w:rsid w:val="007D76A8"/>
    <w:rsid w:val="007D7861"/>
    <w:rsid w:val="007D7A31"/>
    <w:rsid w:val="007D7C0C"/>
    <w:rsid w:val="007E0682"/>
    <w:rsid w:val="007E0D58"/>
    <w:rsid w:val="007E1A43"/>
    <w:rsid w:val="007E1E15"/>
    <w:rsid w:val="007E2B27"/>
    <w:rsid w:val="007E2F0F"/>
    <w:rsid w:val="007E317C"/>
    <w:rsid w:val="007E3224"/>
    <w:rsid w:val="007E38D6"/>
    <w:rsid w:val="007E3BC0"/>
    <w:rsid w:val="007E3F88"/>
    <w:rsid w:val="007E426D"/>
    <w:rsid w:val="007E43D5"/>
    <w:rsid w:val="007E4650"/>
    <w:rsid w:val="007E5679"/>
    <w:rsid w:val="007E569D"/>
    <w:rsid w:val="007E5BA5"/>
    <w:rsid w:val="007E5D99"/>
    <w:rsid w:val="007E6878"/>
    <w:rsid w:val="007E7439"/>
    <w:rsid w:val="007E75EF"/>
    <w:rsid w:val="007E76E2"/>
    <w:rsid w:val="007E77DB"/>
    <w:rsid w:val="007E7BB4"/>
    <w:rsid w:val="007F0118"/>
    <w:rsid w:val="007F019D"/>
    <w:rsid w:val="007F1260"/>
    <w:rsid w:val="007F1382"/>
    <w:rsid w:val="007F14F5"/>
    <w:rsid w:val="007F1652"/>
    <w:rsid w:val="007F1942"/>
    <w:rsid w:val="007F27C6"/>
    <w:rsid w:val="007F37A3"/>
    <w:rsid w:val="007F38F6"/>
    <w:rsid w:val="007F3AA9"/>
    <w:rsid w:val="007F401B"/>
    <w:rsid w:val="007F41D7"/>
    <w:rsid w:val="007F4A98"/>
    <w:rsid w:val="007F4CFC"/>
    <w:rsid w:val="007F5196"/>
    <w:rsid w:val="007F5CEA"/>
    <w:rsid w:val="007F6042"/>
    <w:rsid w:val="007F65E4"/>
    <w:rsid w:val="007F693F"/>
    <w:rsid w:val="007F6DED"/>
    <w:rsid w:val="007F7455"/>
    <w:rsid w:val="007F7A8A"/>
    <w:rsid w:val="007F7FB2"/>
    <w:rsid w:val="008010EC"/>
    <w:rsid w:val="00801937"/>
    <w:rsid w:val="00801A55"/>
    <w:rsid w:val="00801C3F"/>
    <w:rsid w:val="00802034"/>
    <w:rsid w:val="008033FE"/>
    <w:rsid w:val="008034A1"/>
    <w:rsid w:val="008046AA"/>
    <w:rsid w:val="00805320"/>
    <w:rsid w:val="00805914"/>
    <w:rsid w:val="008065BC"/>
    <w:rsid w:val="008065FA"/>
    <w:rsid w:val="008069C7"/>
    <w:rsid w:val="00807183"/>
    <w:rsid w:val="008071AE"/>
    <w:rsid w:val="008073BD"/>
    <w:rsid w:val="008073DC"/>
    <w:rsid w:val="008079DC"/>
    <w:rsid w:val="00807A9F"/>
    <w:rsid w:val="00807B49"/>
    <w:rsid w:val="00810252"/>
    <w:rsid w:val="008106CB"/>
    <w:rsid w:val="008115F2"/>
    <w:rsid w:val="00811A18"/>
    <w:rsid w:val="00811D32"/>
    <w:rsid w:val="00811DA2"/>
    <w:rsid w:val="00812E3E"/>
    <w:rsid w:val="008136BD"/>
    <w:rsid w:val="00813776"/>
    <w:rsid w:val="008138B6"/>
    <w:rsid w:val="0081473A"/>
    <w:rsid w:val="00814C24"/>
    <w:rsid w:val="00814C63"/>
    <w:rsid w:val="00814C8E"/>
    <w:rsid w:val="00815C4E"/>
    <w:rsid w:val="00816626"/>
    <w:rsid w:val="00816B3D"/>
    <w:rsid w:val="0081731D"/>
    <w:rsid w:val="0081749B"/>
    <w:rsid w:val="00817566"/>
    <w:rsid w:val="0081774C"/>
    <w:rsid w:val="00817B43"/>
    <w:rsid w:val="00820249"/>
    <w:rsid w:val="008202A4"/>
    <w:rsid w:val="008208EF"/>
    <w:rsid w:val="008209E9"/>
    <w:rsid w:val="00820B5F"/>
    <w:rsid w:val="00821053"/>
    <w:rsid w:val="00821237"/>
    <w:rsid w:val="0082143B"/>
    <w:rsid w:val="00821617"/>
    <w:rsid w:val="00821FA2"/>
    <w:rsid w:val="00822111"/>
    <w:rsid w:val="0082249C"/>
    <w:rsid w:val="0082268D"/>
    <w:rsid w:val="0082287C"/>
    <w:rsid w:val="008229B0"/>
    <w:rsid w:val="008231D1"/>
    <w:rsid w:val="00823F89"/>
    <w:rsid w:val="00824DA0"/>
    <w:rsid w:val="0082576C"/>
    <w:rsid w:val="00826199"/>
    <w:rsid w:val="00826400"/>
    <w:rsid w:val="00826F21"/>
    <w:rsid w:val="008273B7"/>
    <w:rsid w:val="008275DD"/>
    <w:rsid w:val="00827B05"/>
    <w:rsid w:val="008304F0"/>
    <w:rsid w:val="008309C9"/>
    <w:rsid w:val="00830A59"/>
    <w:rsid w:val="00830B94"/>
    <w:rsid w:val="008316E4"/>
    <w:rsid w:val="00831D0E"/>
    <w:rsid w:val="0083254D"/>
    <w:rsid w:val="00833600"/>
    <w:rsid w:val="00833C2A"/>
    <w:rsid w:val="008343D2"/>
    <w:rsid w:val="00834955"/>
    <w:rsid w:val="008349C3"/>
    <w:rsid w:val="00834BD2"/>
    <w:rsid w:val="008355A6"/>
    <w:rsid w:val="00835798"/>
    <w:rsid w:val="0083579E"/>
    <w:rsid w:val="00835D63"/>
    <w:rsid w:val="008360DC"/>
    <w:rsid w:val="0083702E"/>
    <w:rsid w:val="00837813"/>
    <w:rsid w:val="00837B8C"/>
    <w:rsid w:val="0084046A"/>
    <w:rsid w:val="0084109A"/>
    <w:rsid w:val="008415F9"/>
    <w:rsid w:val="00842093"/>
    <w:rsid w:val="008420D6"/>
    <w:rsid w:val="008422DA"/>
    <w:rsid w:val="00842474"/>
    <w:rsid w:val="00842BBA"/>
    <w:rsid w:val="00842DD1"/>
    <w:rsid w:val="0084303E"/>
    <w:rsid w:val="00843D0E"/>
    <w:rsid w:val="00844A7B"/>
    <w:rsid w:val="00844EB0"/>
    <w:rsid w:val="00844F43"/>
    <w:rsid w:val="008452D8"/>
    <w:rsid w:val="008457C2"/>
    <w:rsid w:val="00845802"/>
    <w:rsid w:val="0084596C"/>
    <w:rsid w:val="00845A17"/>
    <w:rsid w:val="00845CB1"/>
    <w:rsid w:val="00845F50"/>
    <w:rsid w:val="0084606C"/>
    <w:rsid w:val="00846415"/>
    <w:rsid w:val="008465A0"/>
    <w:rsid w:val="00846E91"/>
    <w:rsid w:val="008477A2"/>
    <w:rsid w:val="008479CE"/>
    <w:rsid w:val="00847C35"/>
    <w:rsid w:val="00847DC1"/>
    <w:rsid w:val="0085021E"/>
    <w:rsid w:val="008517AF"/>
    <w:rsid w:val="008517B3"/>
    <w:rsid w:val="00851814"/>
    <w:rsid w:val="00851AC0"/>
    <w:rsid w:val="00852577"/>
    <w:rsid w:val="0085313A"/>
    <w:rsid w:val="00853D9E"/>
    <w:rsid w:val="00853DFB"/>
    <w:rsid w:val="0085427E"/>
    <w:rsid w:val="0085432A"/>
    <w:rsid w:val="00854FBF"/>
    <w:rsid w:val="0085510C"/>
    <w:rsid w:val="0085548F"/>
    <w:rsid w:val="008556FF"/>
    <w:rsid w:val="00855F27"/>
    <w:rsid w:val="00856204"/>
    <w:rsid w:val="008562AA"/>
    <w:rsid w:val="008566E2"/>
    <w:rsid w:val="008566E3"/>
    <w:rsid w:val="00861280"/>
    <w:rsid w:val="00861783"/>
    <w:rsid w:val="00861FE0"/>
    <w:rsid w:val="0086226D"/>
    <w:rsid w:val="0086277C"/>
    <w:rsid w:val="00862B37"/>
    <w:rsid w:val="00862D45"/>
    <w:rsid w:val="00862EFE"/>
    <w:rsid w:val="00863524"/>
    <w:rsid w:val="00863875"/>
    <w:rsid w:val="00864379"/>
    <w:rsid w:val="0086465D"/>
    <w:rsid w:val="00864D01"/>
    <w:rsid w:val="008650E8"/>
    <w:rsid w:val="00865248"/>
    <w:rsid w:val="008654A9"/>
    <w:rsid w:val="008658FE"/>
    <w:rsid w:val="00865CCF"/>
    <w:rsid w:val="0086600E"/>
    <w:rsid w:val="008661EA"/>
    <w:rsid w:val="008668DC"/>
    <w:rsid w:val="008670BF"/>
    <w:rsid w:val="00867245"/>
    <w:rsid w:val="00867E0D"/>
    <w:rsid w:val="00870B48"/>
    <w:rsid w:val="00871131"/>
    <w:rsid w:val="00871565"/>
    <w:rsid w:val="00871B24"/>
    <w:rsid w:val="00871F31"/>
    <w:rsid w:val="00872634"/>
    <w:rsid w:val="008728B3"/>
    <w:rsid w:val="0087311A"/>
    <w:rsid w:val="008742F8"/>
    <w:rsid w:val="0087431D"/>
    <w:rsid w:val="00874863"/>
    <w:rsid w:val="00874950"/>
    <w:rsid w:val="00874B1A"/>
    <w:rsid w:val="00875164"/>
    <w:rsid w:val="00875625"/>
    <w:rsid w:val="008759CD"/>
    <w:rsid w:val="00875DFA"/>
    <w:rsid w:val="0087626C"/>
    <w:rsid w:val="008768CE"/>
    <w:rsid w:val="00876AF7"/>
    <w:rsid w:val="008777BE"/>
    <w:rsid w:val="008778B1"/>
    <w:rsid w:val="00880111"/>
    <w:rsid w:val="0088011F"/>
    <w:rsid w:val="00881449"/>
    <w:rsid w:val="00881480"/>
    <w:rsid w:val="008814BB"/>
    <w:rsid w:val="00881880"/>
    <w:rsid w:val="00881C2E"/>
    <w:rsid w:val="0088295A"/>
    <w:rsid w:val="00882D52"/>
    <w:rsid w:val="00882D9A"/>
    <w:rsid w:val="008832D6"/>
    <w:rsid w:val="008838DC"/>
    <w:rsid w:val="00883B2F"/>
    <w:rsid w:val="00883B78"/>
    <w:rsid w:val="0088472A"/>
    <w:rsid w:val="00884CC8"/>
    <w:rsid w:val="00884D2D"/>
    <w:rsid w:val="0088502D"/>
    <w:rsid w:val="00885183"/>
    <w:rsid w:val="00885857"/>
    <w:rsid w:val="00885919"/>
    <w:rsid w:val="00885A45"/>
    <w:rsid w:val="008864C1"/>
    <w:rsid w:val="00886D75"/>
    <w:rsid w:val="00887324"/>
    <w:rsid w:val="0088796A"/>
    <w:rsid w:val="008879B3"/>
    <w:rsid w:val="00890229"/>
    <w:rsid w:val="00890237"/>
    <w:rsid w:val="008903B5"/>
    <w:rsid w:val="00890C85"/>
    <w:rsid w:val="008914B2"/>
    <w:rsid w:val="0089170F"/>
    <w:rsid w:val="008918E9"/>
    <w:rsid w:val="008921DA"/>
    <w:rsid w:val="0089250F"/>
    <w:rsid w:val="00892E94"/>
    <w:rsid w:val="00892F0B"/>
    <w:rsid w:val="00892F16"/>
    <w:rsid w:val="00893706"/>
    <w:rsid w:val="008938FE"/>
    <w:rsid w:val="00893AE7"/>
    <w:rsid w:val="00893E6B"/>
    <w:rsid w:val="00894334"/>
    <w:rsid w:val="008945E1"/>
    <w:rsid w:val="008947E6"/>
    <w:rsid w:val="0089489B"/>
    <w:rsid w:val="00894AD8"/>
    <w:rsid w:val="008951DB"/>
    <w:rsid w:val="00895322"/>
    <w:rsid w:val="00895FCA"/>
    <w:rsid w:val="008960CF"/>
    <w:rsid w:val="00896982"/>
    <w:rsid w:val="00897028"/>
    <w:rsid w:val="0089742D"/>
    <w:rsid w:val="008975A6"/>
    <w:rsid w:val="008A01AF"/>
    <w:rsid w:val="008A026E"/>
    <w:rsid w:val="008A0862"/>
    <w:rsid w:val="008A0F54"/>
    <w:rsid w:val="008A1573"/>
    <w:rsid w:val="008A1948"/>
    <w:rsid w:val="008A228A"/>
    <w:rsid w:val="008A2330"/>
    <w:rsid w:val="008A243D"/>
    <w:rsid w:val="008A28C7"/>
    <w:rsid w:val="008A39B0"/>
    <w:rsid w:val="008A40D7"/>
    <w:rsid w:val="008A4868"/>
    <w:rsid w:val="008A4B40"/>
    <w:rsid w:val="008A4B9F"/>
    <w:rsid w:val="008A50AC"/>
    <w:rsid w:val="008A5891"/>
    <w:rsid w:val="008A66E7"/>
    <w:rsid w:val="008A689C"/>
    <w:rsid w:val="008A77CD"/>
    <w:rsid w:val="008B0162"/>
    <w:rsid w:val="008B0496"/>
    <w:rsid w:val="008B0C3D"/>
    <w:rsid w:val="008B14C9"/>
    <w:rsid w:val="008B1678"/>
    <w:rsid w:val="008B1C4F"/>
    <w:rsid w:val="008B1CDD"/>
    <w:rsid w:val="008B20A9"/>
    <w:rsid w:val="008B3A04"/>
    <w:rsid w:val="008B3A42"/>
    <w:rsid w:val="008B41A3"/>
    <w:rsid w:val="008B4A76"/>
    <w:rsid w:val="008B4E05"/>
    <w:rsid w:val="008B52C0"/>
    <w:rsid w:val="008B5A77"/>
    <w:rsid w:val="008B5F43"/>
    <w:rsid w:val="008B60F9"/>
    <w:rsid w:val="008B6257"/>
    <w:rsid w:val="008B69DF"/>
    <w:rsid w:val="008B6A59"/>
    <w:rsid w:val="008B75F0"/>
    <w:rsid w:val="008C06B5"/>
    <w:rsid w:val="008C09C1"/>
    <w:rsid w:val="008C1486"/>
    <w:rsid w:val="008C1871"/>
    <w:rsid w:val="008C1AF2"/>
    <w:rsid w:val="008C1B07"/>
    <w:rsid w:val="008C1C05"/>
    <w:rsid w:val="008C1DF2"/>
    <w:rsid w:val="008C2523"/>
    <w:rsid w:val="008C26D1"/>
    <w:rsid w:val="008C32BF"/>
    <w:rsid w:val="008C32F5"/>
    <w:rsid w:val="008C34B3"/>
    <w:rsid w:val="008C3A7F"/>
    <w:rsid w:val="008C3D6D"/>
    <w:rsid w:val="008C43A2"/>
    <w:rsid w:val="008C6CC9"/>
    <w:rsid w:val="008C70A5"/>
    <w:rsid w:val="008C731D"/>
    <w:rsid w:val="008C7A38"/>
    <w:rsid w:val="008C7AD4"/>
    <w:rsid w:val="008C7C3F"/>
    <w:rsid w:val="008D0278"/>
    <w:rsid w:val="008D02E6"/>
    <w:rsid w:val="008D0945"/>
    <w:rsid w:val="008D0FF0"/>
    <w:rsid w:val="008D10CF"/>
    <w:rsid w:val="008D149F"/>
    <w:rsid w:val="008D15DB"/>
    <w:rsid w:val="008D19AC"/>
    <w:rsid w:val="008D1C19"/>
    <w:rsid w:val="008D2351"/>
    <w:rsid w:val="008D24F7"/>
    <w:rsid w:val="008D24FE"/>
    <w:rsid w:val="008D2E4F"/>
    <w:rsid w:val="008D31A4"/>
    <w:rsid w:val="008D3CB6"/>
    <w:rsid w:val="008D4AA4"/>
    <w:rsid w:val="008D4BE6"/>
    <w:rsid w:val="008D4F41"/>
    <w:rsid w:val="008D536D"/>
    <w:rsid w:val="008D5D4A"/>
    <w:rsid w:val="008D60FF"/>
    <w:rsid w:val="008D6677"/>
    <w:rsid w:val="008D6C5A"/>
    <w:rsid w:val="008D7325"/>
    <w:rsid w:val="008D7938"/>
    <w:rsid w:val="008D7B2B"/>
    <w:rsid w:val="008E0681"/>
    <w:rsid w:val="008E07DA"/>
    <w:rsid w:val="008E1E02"/>
    <w:rsid w:val="008E2B93"/>
    <w:rsid w:val="008E3065"/>
    <w:rsid w:val="008E3E6B"/>
    <w:rsid w:val="008E3EA0"/>
    <w:rsid w:val="008E4721"/>
    <w:rsid w:val="008E4C6E"/>
    <w:rsid w:val="008E4CFE"/>
    <w:rsid w:val="008E527C"/>
    <w:rsid w:val="008E5851"/>
    <w:rsid w:val="008E60F3"/>
    <w:rsid w:val="008E6110"/>
    <w:rsid w:val="008E72CF"/>
    <w:rsid w:val="008E7385"/>
    <w:rsid w:val="008E74BE"/>
    <w:rsid w:val="008E7F92"/>
    <w:rsid w:val="008F07CA"/>
    <w:rsid w:val="008F15D3"/>
    <w:rsid w:val="008F1635"/>
    <w:rsid w:val="008F173E"/>
    <w:rsid w:val="008F1755"/>
    <w:rsid w:val="008F1DD8"/>
    <w:rsid w:val="008F27A4"/>
    <w:rsid w:val="008F32E8"/>
    <w:rsid w:val="008F3F9A"/>
    <w:rsid w:val="008F43A3"/>
    <w:rsid w:val="008F4906"/>
    <w:rsid w:val="008F4939"/>
    <w:rsid w:val="008F49A3"/>
    <w:rsid w:val="008F4A19"/>
    <w:rsid w:val="008F5FBD"/>
    <w:rsid w:val="008F6C3F"/>
    <w:rsid w:val="008F704D"/>
    <w:rsid w:val="008F76CC"/>
    <w:rsid w:val="008F7BF0"/>
    <w:rsid w:val="00900328"/>
    <w:rsid w:val="009005BD"/>
    <w:rsid w:val="00900946"/>
    <w:rsid w:val="00900EEE"/>
    <w:rsid w:val="00901AAF"/>
    <w:rsid w:val="00901CF1"/>
    <w:rsid w:val="00901FAB"/>
    <w:rsid w:val="009028CC"/>
    <w:rsid w:val="00902B90"/>
    <w:rsid w:val="00902BC6"/>
    <w:rsid w:val="00902DAB"/>
    <w:rsid w:val="009034E6"/>
    <w:rsid w:val="00903E05"/>
    <w:rsid w:val="00904014"/>
    <w:rsid w:val="00904606"/>
    <w:rsid w:val="0090470A"/>
    <w:rsid w:val="009047E0"/>
    <w:rsid w:val="00904839"/>
    <w:rsid w:val="00904EC6"/>
    <w:rsid w:val="00904F3C"/>
    <w:rsid w:val="00905920"/>
    <w:rsid w:val="00905D1A"/>
    <w:rsid w:val="0090607D"/>
    <w:rsid w:val="00906D47"/>
    <w:rsid w:val="00906E12"/>
    <w:rsid w:val="00907086"/>
    <w:rsid w:val="00907461"/>
    <w:rsid w:val="009079A0"/>
    <w:rsid w:val="00907C96"/>
    <w:rsid w:val="00907CAC"/>
    <w:rsid w:val="00910297"/>
    <w:rsid w:val="009106BD"/>
    <w:rsid w:val="00911B8F"/>
    <w:rsid w:val="00911DC7"/>
    <w:rsid w:val="00912BC1"/>
    <w:rsid w:val="00912C89"/>
    <w:rsid w:val="00912FAA"/>
    <w:rsid w:val="0091398D"/>
    <w:rsid w:val="00913997"/>
    <w:rsid w:val="00913AF5"/>
    <w:rsid w:val="0091403B"/>
    <w:rsid w:val="009142EB"/>
    <w:rsid w:val="00914509"/>
    <w:rsid w:val="00914542"/>
    <w:rsid w:val="00914927"/>
    <w:rsid w:val="00915873"/>
    <w:rsid w:val="00915931"/>
    <w:rsid w:val="0091609F"/>
    <w:rsid w:val="00916688"/>
    <w:rsid w:val="009168F4"/>
    <w:rsid w:val="00916CC6"/>
    <w:rsid w:val="00916EE9"/>
    <w:rsid w:val="009172FF"/>
    <w:rsid w:val="00917A04"/>
    <w:rsid w:val="00917BA2"/>
    <w:rsid w:val="00917CFD"/>
    <w:rsid w:val="00917E4A"/>
    <w:rsid w:val="0092001E"/>
    <w:rsid w:val="009205B2"/>
    <w:rsid w:val="00920A5C"/>
    <w:rsid w:val="00920BA4"/>
    <w:rsid w:val="009212D2"/>
    <w:rsid w:val="00921510"/>
    <w:rsid w:val="00921AED"/>
    <w:rsid w:val="00921CF3"/>
    <w:rsid w:val="009223C9"/>
    <w:rsid w:val="009223D8"/>
    <w:rsid w:val="009227DB"/>
    <w:rsid w:val="00922908"/>
    <w:rsid w:val="00922B81"/>
    <w:rsid w:val="0092304D"/>
    <w:rsid w:val="009231FA"/>
    <w:rsid w:val="0092377F"/>
    <w:rsid w:val="00923DC8"/>
    <w:rsid w:val="00924660"/>
    <w:rsid w:val="00924CD2"/>
    <w:rsid w:val="00924DAF"/>
    <w:rsid w:val="00925CF6"/>
    <w:rsid w:val="00926927"/>
    <w:rsid w:val="009269C6"/>
    <w:rsid w:val="00927438"/>
    <w:rsid w:val="0092770B"/>
    <w:rsid w:val="00927995"/>
    <w:rsid w:val="00927E00"/>
    <w:rsid w:val="00927FAC"/>
    <w:rsid w:val="00927FCB"/>
    <w:rsid w:val="0093046B"/>
    <w:rsid w:val="00930B26"/>
    <w:rsid w:val="0093104B"/>
    <w:rsid w:val="009316E7"/>
    <w:rsid w:val="00931C4A"/>
    <w:rsid w:val="00931EE6"/>
    <w:rsid w:val="0093225F"/>
    <w:rsid w:val="00932C4D"/>
    <w:rsid w:val="00932D89"/>
    <w:rsid w:val="0093388C"/>
    <w:rsid w:val="00933B7F"/>
    <w:rsid w:val="0093411E"/>
    <w:rsid w:val="0093490A"/>
    <w:rsid w:val="00934DE8"/>
    <w:rsid w:val="00935058"/>
    <w:rsid w:val="00935620"/>
    <w:rsid w:val="00935D34"/>
    <w:rsid w:val="00935FE5"/>
    <w:rsid w:val="00936352"/>
    <w:rsid w:val="00936877"/>
    <w:rsid w:val="00936EE9"/>
    <w:rsid w:val="00937070"/>
    <w:rsid w:val="00937C5C"/>
    <w:rsid w:val="00937C62"/>
    <w:rsid w:val="00937F3F"/>
    <w:rsid w:val="0094127B"/>
    <w:rsid w:val="00941922"/>
    <w:rsid w:val="00941EA6"/>
    <w:rsid w:val="00941F44"/>
    <w:rsid w:val="00942113"/>
    <w:rsid w:val="009422BA"/>
    <w:rsid w:val="00942D15"/>
    <w:rsid w:val="00942F52"/>
    <w:rsid w:val="00943252"/>
    <w:rsid w:val="009433D8"/>
    <w:rsid w:val="00943593"/>
    <w:rsid w:val="009436E1"/>
    <w:rsid w:val="00944700"/>
    <w:rsid w:val="00944755"/>
    <w:rsid w:val="00944C0F"/>
    <w:rsid w:val="00944CA2"/>
    <w:rsid w:val="0094529F"/>
    <w:rsid w:val="009453FB"/>
    <w:rsid w:val="00945EF2"/>
    <w:rsid w:val="00946807"/>
    <w:rsid w:val="00947587"/>
    <w:rsid w:val="00947ACC"/>
    <w:rsid w:val="00950B5E"/>
    <w:rsid w:val="00951260"/>
    <w:rsid w:val="00951302"/>
    <w:rsid w:val="0095138D"/>
    <w:rsid w:val="00951A9F"/>
    <w:rsid w:val="0095203F"/>
    <w:rsid w:val="00953198"/>
    <w:rsid w:val="0095329A"/>
    <w:rsid w:val="0095388A"/>
    <w:rsid w:val="009540F5"/>
    <w:rsid w:val="009542B1"/>
    <w:rsid w:val="009543CE"/>
    <w:rsid w:val="00954FA5"/>
    <w:rsid w:val="00954FDA"/>
    <w:rsid w:val="0095514E"/>
    <w:rsid w:val="00955AA3"/>
    <w:rsid w:val="00955AA5"/>
    <w:rsid w:val="00955D5B"/>
    <w:rsid w:val="00955EB1"/>
    <w:rsid w:val="00956446"/>
    <w:rsid w:val="0095667B"/>
    <w:rsid w:val="00956DEF"/>
    <w:rsid w:val="00956E61"/>
    <w:rsid w:val="00957C4A"/>
    <w:rsid w:val="009600A0"/>
    <w:rsid w:val="00960AD0"/>
    <w:rsid w:val="00960B5F"/>
    <w:rsid w:val="0096140A"/>
    <w:rsid w:val="0096173F"/>
    <w:rsid w:val="00961E6C"/>
    <w:rsid w:val="00961FDC"/>
    <w:rsid w:val="00962036"/>
    <w:rsid w:val="00962B5F"/>
    <w:rsid w:val="00962D5C"/>
    <w:rsid w:val="00962FB8"/>
    <w:rsid w:val="009631D0"/>
    <w:rsid w:val="009638DD"/>
    <w:rsid w:val="00963982"/>
    <w:rsid w:val="00963A40"/>
    <w:rsid w:val="009640CF"/>
    <w:rsid w:val="00964529"/>
    <w:rsid w:val="00964B5B"/>
    <w:rsid w:val="00964E9C"/>
    <w:rsid w:val="00965438"/>
    <w:rsid w:val="0096544F"/>
    <w:rsid w:val="0096554B"/>
    <w:rsid w:val="00965B95"/>
    <w:rsid w:val="009667DE"/>
    <w:rsid w:val="00966AEB"/>
    <w:rsid w:val="00966D78"/>
    <w:rsid w:val="00967223"/>
    <w:rsid w:val="009677A2"/>
    <w:rsid w:val="00967B23"/>
    <w:rsid w:val="00967D35"/>
    <w:rsid w:val="009701D9"/>
    <w:rsid w:val="00970979"/>
    <w:rsid w:val="00970B2D"/>
    <w:rsid w:val="00971AED"/>
    <w:rsid w:val="00971C7C"/>
    <w:rsid w:val="00971E90"/>
    <w:rsid w:val="0097231E"/>
    <w:rsid w:val="0097287C"/>
    <w:rsid w:val="00972D74"/>
    <w:rsid w:val="00972DA7"/>
    <w:rsid w:val="00972F1F"/>
    <w:rsid w:val="00973095"/>
    <w:rsid w:val="0097318C"/>
    <w:rsid w:val="00973303"/>
    <w:rsid w:val="0097352B"/>
    <w:rsid w:val="00973619"/>
    <w:rsid w:val="00974049"/>
    <w:rsid w:val="00974DC2"/>
    <w:rsid w:val="00975A23"/>
    <w:rsid w:val="00975CD2"/>
    <w:rsid w:val="00975D85"/>
    <w:rsid w:val="00975E2A"/>
    <w:rsid w:val="00975EE9"/>
    <w:rsid w:val="009774AD"/>
    <w:rsid w:val="009776C6"/>
    <w:rsid w:val="009777BB"/>
    <w:rsid w:val="009777D0"/>
    <w:rsid w:val="009778EB"/>
    <w:rsid w:val="009807B4"/>
    <w:rsid w:val="00980A9F"/>
    <w:rsid w:val="00981367"/>
    <w:rsid w:val="009816A2"/>
    <w:rsid w:val="00981BC0"/>
    <w:rsid w:val="00981CC7"/>
    <w:rsid w:val="00981D52"/>
    <w:rsid w:val="00982450"/>
    <w:rsid w:val="00982A82"/>
    <w:rsid w:val="00983854"/>
    <w:rsid w:val="0098385F"/>
    <w:rsid w:val="009839C6"/>
    <w:rsid w:val="00983D65"/>
    <w:rsid w:val="00983F69"/>
    <w:rsid w:val="009844B1"/>
    <w:rsid w:val="009846C5"/>
    <w:rsid w:val="009846D3"/>
    <w:rsid w:val="00984AAC"/>
    <w:rsid w:val="009858C9"/>
    <w:rsid w:val="00985AA9"/>
    <w:rsid w:val="00985DB2"/>
    <w:rsid w:val="00986429"/>
    <w:rsid w:val="00986C47"/>
    <w:rsid w:val="00986EC3"/>
    <w:rsid w:val="009871D9"/>
    <w:rsid w:val="009900B3"/>
    <w:rsid w:val="009903E8"/>
    <w:rsid w:val="009906D6"/>
    <w:rsid w:val="0099080E"/>
    <w:rsid w:val="0099083F"/>
    <w:rsid w:val="00990EDF"/>
    <w:rsid w:val="0099107B"/>
    <w:rsid w:val="0099109D"/>
    <w:rsid w:val="009913C5"/>
    <w:rsid w:val="00991BF3"/>
    <w:rsid w:val="00991FDE"/>
    <w:rsid w:val="00992E26"/>
    <w:rsid w:val="00994545"/>
    <w:rsid w:val="009948E4"/>
    <w:rsid w:val="0099492E"/>
    <w:rsid w:val="0099524C"/>
    <w:rsid w:val="0099543E"/>
    <w:rsid w:val="0099584E"/>
    <w:rsid w:val="009959B5"/>
    <w:rsid w:val="00995BA2"/>
    <w:rsid w:val="00996184"/>
    <w:rsid w:val="00996198"/>
    <w:rsid w:val="00996948"/>
    <w:rsid w:val="00996FCA"/>
    <w:rsid w:val="009971D6"/>
    <w:rsid w:val="00997C96"/>
    <w:rsid w:val="009A0474"/>
    <w:rsid w:val="009A091E"/>
    <w:rsid w:val="009A0B07"/>
    <w:rsid w:val="009A0F20"/>
    <w:rsid w:val="009A1A74"/>
    <w:rsid w:val="009A2B42"/>
    <w:rsid w:val="009A3C49"/>
    <w:rsid w:val="009A3CAA"/>
    <w:rsid w:val="009A4182"/>
    <w:rsid w:val="009A44B1"/>
    <w:rsid w:val="009A4867"/>
    <w:rsid w:val="009A4ACB"/>
    <w:rsid w:val="009A5037"/>
    <w:rsid w:val="009A51D7"/>
    <w:rsid w:val="009A5419"/>
    <w:rsid w:val="009A5592"/>
    <w:rsid w:val="009A5867"/>
    <w:rsid w:val="009A6083"/>
    <w:rsid w:val="009A6263"/>
    <w:rsid w:val="009A698B"/>
    <w:rsid w:val="009A6A6C"/>
    <w:rsid w:val="009A6CB5"/>
    <w:rsid w:val="009A6D8D"/>
    <w:rsid w:val="009A70D0"/>
    <w:rsid w:val="009A7434"/>
    <w:rsid w:val="009A7A45"/>
    <w:rsid w:val="009B006F"/>
    <w:rsid w:val="009B01C6"/>
    <w:rsid w:val="009B057B"/>
    <w:rsid w:val="009B0CBF"/>
    <w:rsid w:val="009B134C"/>
    <w:rsid w:val="009B15F0"/>
    <w:rsid w:val="009B1A7E"/>
    <w:rsid w:val="009B2055"/>
    <w:rsid w:val="009B32B3"/>
    <w:rsid w:val="009B3A5B"/>
    <w:rsid w:val="009B3E1B"/>
    <w:rsid w:val="009B4CDF"/>
    <w:rsid w:val="009B4D46"/>
    <w:rsid w:val="009B4FB4"/>
    <w:rsid w:val="009B53D1"/>
    <w:rsid w:val="009B56E9"/>
    <w:rsid w:val="009B6028"/>
    <w:rsid w:val="009B6191"/>
    <w:rsid w:val="009B665A"/>
    <w:rsid w:val="009B69C2"/>
    <w:rsid w:val="009B69E5"/>
    <w:rsid w:val="009B784A"/>
    <w:rsid w:val="009B78C5"/>
    <w:rsid w:val="009B7A50"/>
    <w:rsid w:val="009C005A"/>
    <w:rsid w:val="009C07F3"/>
    <w:rsid w:val="009C08A6"/>
    <w:rsid w:val="009C090D"/>
    <w:rsid w:val="009C0CDE"/>
    <w:rsid w:val="009C0EEE"/>
    <w:rsid w:val="009C16A5"/>
    <w:rsid w:val="009C1B05"/>
    <w:rsid w:val="009C1D3E"/>
    <w:rsid w:val="009C2022"/>
    <w:rsid w:val="009C29D6"/>
    <w:rsid w:val="009C37B2"/>
    <w:rsid w:val="009C38F0"/>
    <w:rsid w:val="009C4166"/>
    <w:rsid w:val="009C430F"/>
    <w:rsid w:val="009C4983"/>
    <w:rsid w:val="009C4B32"/>
    <w:rsid w:val="009C55AA"/>
    <w:rsid w:val="009C5955"/>
    <w:rsid w:val="009C5A2E"/>
    <w:rsid w:val="009C5DB5"/>
    <w:rsid w:val="009C5F82"/>
    <w:rsid w:val="009C60DD"/>
    <w:rsid w:val="009C61CB"/>
    <w:rsid w:val="009C6324"/>
    <w:rsid w:val="009C6573"/>
    <w:rsid w:val="009C6A70"/>
    <w:rsid w:val="009C70BF"/>
    <w:rsid w:val="009C71DE"/>
    <w:rsid w:val="009C7789"/>
    <w:rsid w:val="009C7AA5"/>
    <w:rsid w:val="009D0BAC"/>
    <w:rsid w:val="009D0C65"/>
    <w:rsid w:val="009D1051"/>
    <w:rsid w:val="009D1BBF"/>
    <w:rsid w:val="009D1F40"/>
    <w:rsid w:val="009D219F"/>
    <w:rsid w:val="009D2764"/>
    <w:rsid w:val="009D2EAE"/>
    <w:rsid w:val="009D2ED1"/>
    <w:rsid w:val="009D33AF"/>
    <w:rsid w:val="009D36B2"/>
    <w:rsid w:val="009D3DD2"/>
    <w:rsid w:val="009D4052"/>
    <w:rsid w:val="009D428E"/>
    <w:rsid w:val="009D439D"/>
    <w:rsid w:val="009D4420"/>
    <w:rsid w:val="009D4638"/>
    <w:rsid w:val="009D47D3"/>
    <w:rsid w:val="009D4AB1"/>
    <w:rsid w:val="009D62DB"/>
    <w:rsid w:val="009D6A03"/>
    <w:rsid w:val="009D6CDA"/>
    <w:rsid w:val="009D7421"/>
    <w:rsid w:val="009D763F"/>
    <w:rsid w:val="009D7DDE"/>
    <w:rsid w:val="009E0640"/>
    <w:rsid w:val="009E144D"/>
    <w:rsid w:val="009E15FC"/>
    <w:rsid w:val="009E1AF8"/>
    <w:rsid w:val="009E1F1B"/>
    <w:rsid w:val="009E220F"/>
    <w:rsid w:val="009E3134"/>
    <w:rsid w:val="009E3403"/>
    <w:rsid w:val="009E3FB6"/>
    <w:rsid w:val="009E4537"/>
    <w:rsid w:val="009E52BB"/>
    <w:rsid w:val="009E5AD3"/>
    <w:rsid w:val="009E6008"/>
    <w:rsid w:val="009E7408"/>
    <w:rsid w:val="009E7F85"/>
    <w:rsid w:val="009F084E"/>
    <w:rsid w:val="009F10E3"/>
    <w:rsid w:val="009F12F8"/>
    <w:rsid w:val="009F1E4E"/>
    <w:rsid w:val="009F22EF"/>
    <w:rsid w:val="009F24CE"/>
    <w:rsid w:val="009F2EFB"/>
    <w:rsid w:val="009F34FC"/>
    <w:rsid w:val="009F39B9"/>
    <w:rsid w:val="009F3A5C"/>
    <w:rsid w:val="009F4269"/>
    <w:rsid w:val="009F481C"/>
    <w:rsid w:val="009F4C8B"/>
    <w:rsid w:val="009F4F0C"/>
    <w:rsid w:val="009F4F94"/>
    <w:rsid w:val="009F5146"/>
    <w:rsid w:val="009F5225"/>
    <w:rsid w:val="009F56AD"/>
    <w:rsid w:val="009F574A"/>
    <w:rsid w:val="009F578C"/>
    <w:rsid w:val="009F5B22"/>
    <w:rsid w:val="009F5F2B"/>
    <w:rsid w:val="009F6CE2"/>
    <w:rsid w:val="009F6D72"/>
    <w:rsid w:val="009F6F07"/>
    <w:rsid w:val="009F7454"/>
    <w:rsid w:val="009F7AA2"/>
    <w:rsid w:val="00A0001D"/>
    <w:rsid w:val="00A001B7"/>
    <w:rsid w:val="00A00593"/>
    <w:rsid w:val="00A0104C"/>
    <w:rsid w:val="00A01895"/>
    <w:rsid w:val="00A02D93"/>
    <w:rsid w:val="00A02E24"/>
    <w:rsid w:val="00A03134"/>
    <w:rsid w:val="00A031F5"/>
    <w:rsid w:val="00A03786"/>
    <w:rsid w:val="00A038B1"/>
    <w:rsid w:val="00A03A37"/>
    <w:rsid w:val="00A03ACA"/>
    <w:rsid w:val="00A044DE"/>
    <w:rsid w:val="00A045C2"/>
    <w:rsid w:val="00A04AEC"/>
    <w:rsid w:val="00A04DED"/>
    <w:rsid w:val="00A04F71"/>
    <w:rsid w:val="00A0536B"/>
    <w:rsid w:val="00A05485"/>
    <w:rsid w:val="00A0594D"/>
    <w:rsid w:val="00A05ADD"/>
    <w:rsid w:val="00A05F5E"/>
    <w:rsid w:val="00A06321"/>
    <w:rsid w:val="00A06989"/>
    <w:rsid w:val="00A0735E"/>
    <w:rsid w:val="00A078A9"/>
    <w:rsid w:val="00A1070C"/>
    <w:rsid w:val="00A10A27"/>
    <w:rsid w:val="00A10F99"/>
    <w:rsid w:val="00A11305"/>
    <w:rsid w:val="00A11490"/>
    <w:rsid w:val="00A1192C"/>
    <w:rsid w:val="00A121DB"/>
    <w:rsid w:val="00A12B5C"/>
    <w:rsid w:val="00A13102"/>
    <w:rsid w:val="00A132B4"/>
    <w:rsid w:val="00A145CA"/>
    <w:rsid w:val="00A146F5"/>
    <w:rsid w:val="00A1473A"/>
    <w:rsid w:val="00A14CEB"/>
    <w:rsid w:val="00A14D8E"/>
    <w:rsid w:val="00A1559D"/>
    <w:rsid w:val="00A15AE1"/>
    <w:rsid w:val="00A15E83"/>
    <w:rsid w:val="00A167EA"/>
    <w:rsid w:val="00A17EED"/>
    <w:rsid w:val="00A17FEB"/>
    <w:rsid w:val="00A206AF"/>
    <w:rsid w:val="00A207A3"/>
    <w:rsid w:val="00A20FD6"/>
    <w:rsid w:val="00A219D3"/>
    <w:rsid w:val="00A220C1"/>
    <w:rsid w:val="00A22154"/>
    <w:rsid w:val="00A222E9"/>
    <w:rsid w:val="00A2249B"/>
    <w:rsid w:val="00A227A6"/>
    <w:rsid w:val="00A22851"/>
    <w:rsid w:val="00A231E4"/>
    <w:rsid w:val="00A239ED"/>
    <w:rsid w:val="00A23A91"/>
    <w:rsid w:val="00A23CB3"/>
    <w:rsid w:val="00A23D06"/>
    <w:rsid w:val="00A24194"/>
    <w:rsid w:val="00A2511F"/>
    <w:rsid w:val="00A253A9"/>
    <w:rsid w:val="00A26606"/>
    <w:rsid w:val="00A2681A"/>
    <w:rsid w:val="00A268B6"/>
    <w:rsid w:val="00A26C01"/>
    <w:rsid w:val="00A26C48"/>
    <w:rsid w:val="00A270E3"/>
    <w:rsid w:val="00A274F0"/>
    <w:rsid w:val="00A30E7A"/>
    <w:rsid w:val="00A31626"/>
    <w:rsid w:val="00A317C1"/>
    <w:rsid w:val="00A31820"/>
    <w:rsid w:val="00A31952"/>
    <w:rsid w:val="00A31BBB"/>
    <w:rsid w:val="00A31C02"/>
    <w:rsid w:val="00A31D4F"/>
    <w:rsid w:val="00A31D62"/>
    <w:rsid w:val="00A320CC"/>
    <w:rsid w:val="00A32443"/>
    <w:rsid w:val="00A32619"/>
    <w:rsid w:val="00A32AE3"/>
    <w:rsid w:val="00A330FE"/>
    <w:rsid w:val="00A33700"/>
    <w:rsid w:val="00A3373B"/>
    <w:rsid w:val="00A337CC"/>
    <w:rsid w:val="00A339E6"/>
    <w:rsid w:val="00A340E8"/>
    <w:rsid w:val="00A35402"/>
    <w:rsid w:val="00A35929"/>
    <w:rsid w:val="00A35B12"/>
    <w:rsid w:val="00A35BD2"/>
    <w:rsid w:val="00A366F7"/>
    <w:rsid w:val="00A36B5E"/>
    <w:rsid w:val="00A36DBA"/>
    <w:rsid w:val="00A3798F"/>
    <w:rsid w:val="00A37DA3"/>
    <w:rsid w:val="00A4072A"/>
    <w:rsid w:val="00A411A8"/>
    <w:rsid w:val="00A42285"/>
    <w:rsid w:val="00A42406"/>
    <w:rsid w:val="00A42A86"/>
    <w:rsid w:val="00A42B94"/>
    <w:rsid w:val="00A42CED"/>
    <w:rsid w:val="00A42DC8"/>
    <w:rsid w:val="00A4388E"/>
    <w:rsid w:val="00A4392F"/>
    <w:rsid w:val="00A43C43"/>
    <w:rsid w:val="00A4438C"/>
    <w:rsid w:val="00A45284"/>
    <w:rsid w:val="00A452DC"/>
    <w:rsid w:val="00A4548C"/>
    <w:rsid w:val="00A45584"/>
    <w:rsid w:val="00A457A2"/>
    <w:rsid w:val="00A460C3"/>
    <w:rsid w:val="00A4688E"/>
    <w:rsid w:val="00A468AC"/>
    <w:rsid w:val="00A468F9"/>
    <w:rsid w:val="00A46B7F"/>
    <w:rsid w:val="00A4777D"/>
    <w:rsid w:val="00A47900"/>
    <w:rsid w:val="00A47BF4"/>
    <w:rsid w:val="00A47DFC"/>
    <w:rsid w:val="00A50426"/>
    <w:rsid w:val="00A5081A"/>
    <w:rsid w:val="00A5096E"/>
    <w:rsid w:val="00A50AF3"/>
    <w:rsid w:val="00A510CD"/>
    <w:rsid w:val="00A5129D"/>
    <w:rsid w:val="00A5160B"/>
    <w:rsid w:val="00A51818"/>
    <w:rsid w:val="00A51D02"/>
    <w:rsid w:val="00A51EBA"/>
    <w:rsid w:val="00A52085"/>
    <w:rsid w:val="00A5210E"/>
    <w:rsid w:val="00A52346"/>
    <w:rsid w:val="00A52654"/>
    <w:rsid w:val="00A52A55"/>
    <w:rsid w:val="00A52C03"/>
    <w:rsid w:val="00A52C96"/>
    <w:rsid w:val="00A53587"/>
    <w:rsid w:val="00A5368F"/>
    <w:rsid w:val="00A538E6"/>
    <w:rsid w:val="00A539D9"/>
    <w:rsid w:val="00A53E63"/>
    <w:rsid w:val="00A53FAD"/>
    <w:rsid w:val="00A54EF8"/>
    <w:rsid w:val="00A551BB"/>
    <w:rsid w:val="00A557AE"/>
    <w:rsid w:val="00A55A6A"/>
    <w:rsid w:val="00A55B24"/>
    <w:rsid w:val="00A56592"/>
    <w:rsid w:val="00A56700"/>
    <w:rsid w:val="00A56E6F"/>
    <w:rsid w:val="00A57586"/>
    <w:rsid w:val="00A57660"/>
    <w:rsid w:val="00A57F79"/>
    <w:rsid w:val="00A6003B"/>
    <w:rsid w:val="00A60740"/>
    <w:rsid w:val="00A60F0A"/>
    <w:rsid w:val="00A60F5A"/>
    <w:rsid w:val="00A61487"/>
    <w:rsid w:val="00A618DB"/>
    <w:rsid w:val="00A61C31"/>
    <w:rsid w:val="00A61D2E"/>
    <w:rsid w:val="00A61EC7"/>
    <w:rsid w:val="00A62654"/>
    <w:rsid w:val="00A62993"/>
    <w:rsid w:val="00A63869"/>
    <w:rsid w:val="00A64B91"/>
    <w:rsid w:val="00A64BE9"/>
    <w:rsid w:val="00A64DCC"/>
    <w:rsid w:val="00A653AE"/>
    <w:rsid w:val="00A65463"/>
    <w:rsid w:val="00A655D6"/>
    <w:rsid w:val="00A65789"/>
    <w:rsid w:val="00A65840"/>
    <w:rsid w:val="00A66572"/>
    <w:rsid w:val="00A666A7"/>
    <w:rsid w:val="00A666F0"/>
    <w:rsid w:val="00A66C2B"/>
    <w:rsid w:val="00A67098"/>
    <w:rsid w:val="00A67545"/>
    <w:rsid w:val="00A7013B"/>
    <w:rsid w:val="00A701C8"/>
    <w:rsid w:val="00A701D3"/>
    <w:rsid w:val="00A70593"/>
    <w:rsid w:val="00A707C1"/>
    <w:rsid w:val="00A7108C"/>
    <w:rsid w:val="00A71215"/>
    <w:rsid w:val="00A71480"/>
    <w:rsid w:val="00A71481"/>
    <w:rsid w:val="00A71615"/>
    <w:rsid w:val="00A71688"/>
    <w:rsid w:val="00A71833"/>
    <w:rsid w:val="00A722AB"/>
    <w:rsid w:val="00A72C83"/>
    <w:rsid w:val="00A72CED"/>
    <w:rsid w:val="00A73076"/>
    <w:rsid w:val="00A735EE"/>
    <w:rsid w:val="00A73ADE"/>
    <w:rsid w:val="00A73E5C"/>
    <w:rsid w:val="00A747E1"/>
    <w:rsid w:val="00A74FC2"/>
    <w:rsid w:val="00A7514D"/>
    <w:rsid w:val="00A7523F"/>
    <w:rsid w:val="00A75B8F"/>
    <w:rsid w:val="00A76453"/>
    <w:rsid w:val="00A76C9A"/>
    <w:rsid w:val="00A76D52"/>
    <w:rsid w:val="00A77577"/>
    <w:rsid w:val="00A7757E"/>
    <w:rsid w:val="00A7779B"/>
    <w:rsid w:val="00A8013E"/>
    <w:rsid w:val="00A80706"/>
    <w:rsid w:val="00A808DC"/>
    <w:rsid w:val="00A80D77"/>
    <w:rsid w:val="00A818B7"/>
    <w:rsid w:val="00A81A60"/>
    <w:rsid w:val="00A822EC"/>
    <w:rsid w:val="00A826D1"/>
    <w:rsid w:val="00A82827"/>
    <w:rsid w:val="00A82912"/>
    <w:rsid w:val="00A82A92"/>
    <w:rsid w:val="00A83AF8"/>
    <w:rsid w:val="00A84949"/>
    <w:rsid w:val="00A8548F"/>
    <w:rsid w:val="00A85968"/>
    <w:rsid w:val="00A85A02"/>
    <w:rsid w:val="00A85E61"/>
    <w:rsid w:val="00A863A4"/>
    <w:rsid w:val="00A876AA"/>
    <w:rsid w:val="00A87A83"/>
    <w:rsid w:val="00A90299"/>
    <w:rsid w:val="00A902A8"/>
    <w:rsid w:val="00A9066F"/>
    <w:rsid w:val="00A90D65"/>
    <w:rsid w:val="00A92059"/>
    <w:rsid w:val="00A92404"/>
    <w:rsid w:val="00A934AC"/>
    <w:rsid w:val="00A937DA"/>
    <w:rsid w:val="00A93C3B"/>
    <w:rsid w:val="00A93DC6"/>
    <w:rsid w:val="00A949FA"/>
    <w:rsid w:val="00A95109"/>
    <w:rsid w:val="00A962BF"/>
    <w:rsid w:val="00A965D9"/>
    <w:rsid w:val="00A96D6F"/>
    <w:rsid w:val="00A97112"/>
    <w:rsid w:val="00A97155"/>
    <w:rsid w:val="00A97715"/>
    <w:rsid w:val="00A97900"/>
    <w:rsid w:val="00A97908"/>
    <w:rsid w:val="00A97FB9"/>
    <w:rsid w:val="00AA089B"/>
    <w:rsid w:val="00AA0A03"/>
    <w:rsid w:val="00AA0D85"/>
    <w:rsid w:val="00AA23E3"/>
    <w:rsid w:val="00AA2587"/>
    <w:rsid w:val="00AA26F9"/>
    <w:rsid w:val="00AA2ADF"/>
    <w:rsid w:val="00AA2C68"/>
    <w:rsid w:val="00AA35D8"/>
    <w:rsid w:val="00AA3BA5"/>
    <w:rsid w:val="00AA3D91"/>
    <w:rsid w:val="00AA41D4"/>
    <w:rsid w:val="00AA5640"/>
    <w:rsid w:val="00AA574D"/>
    <w:rsid w:val="00AA617C"/>
    <w:rsid w:val="00AA619C"/>
    <w:rsid w:val="00AA6494"/>
    <w:rsid w:val="00AA6585"/>
    <w:rsid w:val="00AA658B"/>
    <w:rsid w:val="00AA67CF"/>
    <w:rsid w:val="00AA6B3B"/>
    <w:rsid w:val="00AA6E99"/>
    <w:rsid w:val="00AA6F9B"/>
    <w:rsid w:val="00AA70FD"/>
    <w:rsid w:val="00AA768E"/>
    <w:rsid w:val="00AA77BC"/>
    <w:rsid w:val="00AA7A14"/>
    <w:rsid w:val="00AA7A16"/>
    <w:rsid w:val="00AB006F"/>
    <w:rsid w:val="00AB01F3"/>
    <w:rsid w:val="00AB077F"/>
    <w:rsid w:val="00AB09FC"/>
    <w:rsid w:val="00AB1729"/>
    <w:rsid w:val="00AB1F1B"/>
    <w:rsid w:val="00AB28ED"/>
    <w:rsid w:val="00AB39EA"/>
    <w:rsid w:val="00AB3EF1"/>
    <w:rsid w:val="00AB535C"/>
    <w:rsid w:val="00AB53F1"/>
    <w:rsid w:val="00AB55DA"/>
    <w:rsid w:val="00AB5647"/>
    <w:rsid w:val="00AB5B9C"/>
    <w:rsid w:val="00AB5DB3"/>
    <w:rsid w:val="00AB5E95"/>
    <w:rsid w:val="00AB6973"/>
    <w:rsid w:val="00AB6A18"/>
    <w:rsid w:val="00AB6C6C"/>
    <w:rsid w:val="00AB71BD"/>
    <w:rsid w:val="00AB7626"/>
    <w:rsid w:val="00AB77C0"/>
    <w:rsid w:val="00AB7BB0"/>
    <w:rsid w:val="00AB7E81"/>
    <w:rsid w:val="00AC08EA"/>
    <w:rsid w:val="00AC0B53"/>
    <w:rsid w:val="00AC1009"/>
    <w:rsid w:val="00AC10A9"/>
    <w:rsid w:val="00AC15A5"/>
    <w:rsid w:val="00AC177F"/>
    <w:rsid w:val="00AC17FA"/>
    <w:rsid w:val="00AC1D3A"/>
    <w:rsid w:val="00AC1DA9"/>
    <w:rsid w:val="00AC1F0F"/>
    <w:rsid w:val="00AC2B0A"/>
    <w:rsid w:val="00AC2C97"/>
    <w:rsid w:val="00AC2E09"/>
    <w:rsid w:val="00AC2F31"/>
    <w:rsid w:val="00AC345B"/>
    <w:rsid w:val="00AC3A2B"/>
    <w:rsid w:val="00AC477C"/>
    <w:rsid w:val="00AC48F7"/>
    <w:rsid w:val="00AC4F08"/>
    <w:rsid w:val="00AC5B5F"/>
    <w:rsid w:val="00AC5D54"/>
    <w:rsid w:val="00AC63EC"/>
    <w:rsid w:val="00AC72FE"/>
    <w:rsid w:val="00AC757A"/>
    <w:rsid w:val="00AC7636"/>
    <w:rsid w:val="00AC7A2E"/>
    <w:rsid w:val="00AC7EF1"/>
    <w:rsid w:val="00AD1694"/>
    <w:rsid w:val="00AD1967"/>
    <w:rsid w:val="00AD1B41"/>
    <w:rsid w:val="00AD2C7C"/>
    <w:rsid w:val="00AD2DC3"/>
    <w:rsid w:val="00AD2DF1"/>
    <w:rsid w:val="00AD30E9"/>
    <w:rsid w:val="00AD349C"/>
    <w:rsid w:val="00AD3B86"/>
    <w:rsid w:val="00AD435E"/>
    <w:rsid w:val="00AD50E3"/>
    <w:rsid w:val="00AD5844"/>
    <w:rsid w:val="00AD5A5E"/>
    <w:rsid w:val="00AD5CE1"/>
    <w:rsid w:val="00AD5E10"/>
    <w:rsid w:val="00AD6046"/>
    <w:rsid w:val="00AD64E2"/>
    <w:rsid w:val="00AD6665"/>
    <w:rsid w:val="00AD67C7"/>
    <w:rsid w:val="00AD6938"/>
    <w:rsid w:val="00AD6AF8"/>
    <w:rsid w:val="00AD6C60"/>
    <w:rsid w:val="00AD70C6"/>
    <w:rsid w:val="00AD7359"/>
    <w:rsid w:val="00AD78A9"/>
    <w:rsid w:val="00AD78AC"/>
    <w:rsid w:val="00AD78E2"/>
    <w:rsid w:val="00AD7A18"/>
    <w:rsid w:val="00AD7E3B"/>
    <w:rsid w:val="00AE0704"/>
    <w:rsid w:val="00AE118E"/>
    <w:rsid w:val="00AE1745"/>
    <w:rsid w:val="00AE1DBC"/>
    <w:rsid w:val="00AE23FC"/>
    <w:rsid w:val="00AE24CA"/>
    <w:rsid w:val="00AE2A47"/>
    <w:rsid w:val="00AE2BF0"/>
    <w:rsid w:val="00AE2CDF"/>
    <w:rsid w:val="00AE2EFA"/>
    <w:rsid w:val="00AE32FC"/>
    <w:rsid w:val="00AE3952"/>
    <w:rsid w:val="00AE40A5"/>
    <w:rsid w:val="00AE42A1"/>
    <w:rsid w:val="00AE478B"/>
    <w:rsid w:val="00AE4B03"/>
    <w:rsid w:val="00AE5860"/>
    <w:rsid w:val="00AE5E52"/>
    <w:rsid w:val="00AE68B9"/>
    <w:rsid w:val="00AE6F7D"/>
    <w:rsid w:val="00AE7C04"/>
    <w:rsid w:val="00AE7C2B"/>
    <w:rsid w:val="00AF001E"/>
    <w:rsid w:val="00AF046C"/>
    <w:rsid w:val="00AF0943"/>
    <w:rsid w:val="00AF09D3"/>
    <w:rsid w:val="00AF0E8B"/>
    <w:rsid w:val="00AF2101"/>
    <w:rsid w:val="00AF237A"/>
    <w:rsid w:val="00AF37DA"/>
    <w:rsid w:val="00AF38DA"/>
    <w:rsid w:val="00AF3A2F"/>
    <w:rsid w:val="00AF3BB8"/>
    <w:rsid w:val="00AF405E"/>
    <w:rsid w:val="00AF4171"/>
    <w:rsid w:val="00AF4372"/>
    <w:rsid w:val="00AF4820"/>
    <w:rsid w:val="00AF485B"/>
    <w:rsid w:val="00AF5E77"/>
    <w:rsid w:val="00AF6EB3"/>
    <w:rsid w:val="00AF7E39"/>
    <w:rsid w:val="00AF7E4B"/>
    <w:rsid w:val="00B00437"/>
    <w:rsid w:val="00B0098F"/>
    <w:rsid w:val="00B0109E"/>
    <w:rsid w:val="00B01771"/>
    <w:rsid w:val="00B01D63"/>
    <w:rsid w:val="00B0251C"/>
    <w:rsid w:val="00B02851"/>
    <w:rsid w:val="00B02C7A"/>
    <w:rsid w:val="00B02DFC"/>
    <w:rsid w:val="00B032B8"/>
    <w:rsid w:val="00B03842"/>
    <w:rsid w:val="00B03A45"/>
    <w:rsid w:val="00B03A7C"/>
    <w:rsid w:val="00B042DE"/>
    <w:rsid w:val="00B04A00"/>
    <w:rsid w:val="00B051F9"/>
    <w:rsid w:val="00B05217"/>
    <w:rsid w:val="00B05672"/>
    <w:rsid w:val="00B05CB8"/>
    <w:rsid w:val="00B05E84"/>
    <w:rsid w:val="00B0604F"/>
    <w:rsid w:val="00B06937"/>
    <w:rsid w:val="00B06940"/>
    <w:rsid w:val="00B06C15"/>
    <w:rsid w:val="00B07520"/>
    <w:rsid w:val="00B07609"/>
    <w:rsid w:val="00B07D0E"/>
    <w:rsid w:val="00B10446"/>
    <w:rsid w:val="00B105B4"/>
    <w:rsid w:val="00B10843"/>
    <w:rsid w:val="00B10DCB"/>
    <w:rsid w:val="00B10DF4"/>
    <w:rsid w:val="00B115DB"/>
    <w:rsid w:val="00B122E2"/>
    <w:rsid w:val="00B1261C"/>
    <w:rsid w:val="00B131F8"/>
    <w:rsid w:val="00B135EF"/>
    <w:rsid w:val="00B13B32"/>
    <w:rsid w:val="00B140FD"/>
    <w:rsid w:val="00B14D8C"/>
    <w:rsid w:val="00B151C3"/>
    <w:rsid w:val="00B15475"/>
    <w:rsid w:val="00B15924"/>
    <w:rsid w:val="00B16586"/>
    <w:rsid w:val="00B16931"/>
    <w:rsid w:val="00B16976"/>
    <w:rsid w:val="00B16B3B"/>
    <w:rsid w:val="00B16CB9"/>
    <w:rsid w:val="00B1733D"/>
    <w:rsid w:val="00B1762A"/>
    <w:rsid w:val="00B17828"/>
    <w:rsid w:val="00B20556"/>
    <w:rsid w:val="00B20932"/>
    <w:rsid w:val="00B20B03"/>
    <w:rsid w:val="00B20B83"/>
    <w:rsid w:val="00B21440"/>
    <w:rsid w:val="00B2192E"/>
    <w:rsid w:val="00B219DF"/>
    <w:rsid w:val="00B21DD0"/>
    <w:rsid w:val="00B21E00"/>
    <w:rsid w:val="00B2221F"/>
    <w:rsid w:val="00B22337"/>
    <w:rsid w:val="00B22753"/>
    <w:rsid w:val="00B2305E"/>
    <w:rsid w:val="00B232B6"/>
    <w:rsid w:val="00B23F0A"/>
    <w:rsid w:val="00B24352"/>
    <w:rsid w:val="00B2462D"/>
    <w:rsid w:val="00B24B28"/>
    <w:rsid w:val="00B24DBF"/>
    <w:rsid w:val="00B25248"/>
    <w:rsid w:val="00B25DA3"/>
    <w:rsid w:val="00B25F4E"/>
    <w:rsid w:val="00B266DC"/>
    <w:rsid w:val="00B2681F"/>
    <w:rsid w:val="00B26A01"/>
    <w:rsid w:val="00B26CA6"/>
    <w:rsid w:val="00B3007A"/>
    <w:rsid w:val="00B304EC"/>
    <w:rsid w:val="00B30671"/>
    <w:rsid w:val="00B31C27"/>
    <w:rsid w:val="00B31D1C"/>
    <w:rsid w:val="00B324FC"/>
    <w:rsid w:val="00B32649"/>
    <w:rsid w:val="00B3292B"/>
    <w:rsid w:val="00B329D6"/>
    <w:rsid w:val="00B33016"/>
    <w:rsid w:val="00B3303B"/>
    <w:rsid w:val="00B33624"/>
    <w:rsid w:val="00B33D08"/>
    <w:rsid w:val="00B350B2"/>
    <w:rsid w:val="00B35527"/>
    <w:rsid w:val="00B35C1E"/>
    <w:rsid w:val="00B368A2"/>
    <w:rsid w:val="00B36D76"/>
    <w:rsid w:val="00B36E78"/>
    <w:rsid w:val="00B375BD"/>
    <w:rsid w:val="00B37765"/>
    <w:rsid w:val="00B377B4"/>
    <w:rsid w:val="00B379B8"/>
    <w:rsid w:val="00B37F64"/>
    <w:rsid w:val="00B40135"/>
    <w:rsid w:val="00B40451"/>
    <w:rsid w:val="00B40B5B"/>
    <w:rsid w:val="00B40DF1"/>
    <w:rsid w:val="00B41FAD"/>
    <w:rsid w:val="00B42064"/>
    <w:rsid w:val="00B42A5E"/>
    <w:rsid w:val="00B42AB6"/>
    <w:rsid w:val="00B438DD"/>
    <w:rsid w:val="00B43999"/>
    <w:rsid w:val="00B43FA5"/>
    <w:rsid w:val="00B44BC9"/>
    <w:rsid w:val="00B44CDF"/>
    <w:rsid w:val="00B460BB"/>
    <w:rsid w:val="00B46153"/>
    <w:rsid w:val="00B46679"/>
    <w:rsid w:val="00B46A6C"/>
    <w:rsid w:val="00B47344"/>
    <w:rsid w:val="00B47525"/>
    <w:rsid w:val="00B506E9"/>
    <w:rsid w:val="00B51050"/>
    <w:rsid w:val="00B5175E"/>
    <w:rsid w:val="00B51CBC"/>
    <w:rsid w:val="00B5203A"/>
    <w:rsid w:val="00B5219B"/>
    <w:rsid w:val="00B52B85"/>
    <w:rsid w:val="00B52E21"/>
    <w:rsid w:val="00B52FAE"/>
    <w:rsid w:val="00B538DB"/>
    <w:rsid w:val="00B53934"/>
    <w:rsid w:val="00B53E5B"/>
    <w:rsid w:val="00B54183"/>
    <w:rsid w:val="00B54259"/>
    <w:rsid w:val="00B544A8"/>
    <w:rsid w:val="00B54BA4"/>
    <w:rsid w:val="00B54BB6"/>
    <w:rsid w:val="00B56048"/>
    <w:rsid w:val="00B56466"/>
    <w:rsid w:val="00B56AD7"/>
    <w:rsid w:val="00B574DB"/>
    <w:rsid w:val="00B57585"/>
    <w:rsid w:val="00B60104"/>
    <w:rsid w:val="00B603E4"/>
    <w:rsid w:val="00B605C8"/>
    <w:rsid w:val="00B6072E"/>
    <w:rsid w:val="00B60968"/>
    <w:rsid w:val="00B61DEC"/>
    <w:rsid w:val="00B622A4"/>
    <w:rsid w:val="00B622D7"/>
    <w:rsid w:val="00B63611"/>
    <w:rsid w:val="00B63E7E"/>
    <w:rsid w:val="00B642C3"/>
    <w:rsid w:val="00B64BD9"/>
    <w:rsid w:val="00B650AC"/>
    <w:rsid w:val="00B65C88"/>
    <w:rsid w:val="00B663B7"/>
    <w:rsid w:val="00B66467"/>
    <w:rsid w:val="00B6654A"/>
    <w:rsid w:val="00B66586"/>
    <w:rsid w:val="00B66DFB"/>
    <w:rsid w:val="00B670FC"/>
    <w:rsid w:val="00B67295"/>
    <w:rsid w:val="00B7038A"/>
    <w:rsid w:val="00B703D1"/>
    <w:rsid w:val="00B70F2D"/>
    <w:rsid w:val="00B71511"/>
    <w:rsid w:val="00B71A35"/>
    <w:rsid w:val="00B71AA5"/>
    <w:rsid w:val="00B71ADA"/>
    <w:rsid w:val="00B71BEB"/>
    <w:rsid w:val="00B71CAF"/>
    <w:rsid w:val="00B71F99"/>
    <w:rsid w:val="00B72DBB"/>
    <w:rsid w:val="00B7318E"/>
    <w:rsid w:val="00B731C3"/>
    <w:rsid w:val="00B73454"/>
    <w:rsid w:val="00B73473"/>
    <w:rsid w:val="00B737ED"/>
    <w:rsid w:val="00B73B3B"/>
    <w:rsid w:val="00B73E71"/>
    <w:rsid w:val="00B746F9"/>
    <w:rsid w:val="00B75873"/>
    <w:rsid w:val="00B75E27"/>
    <w:rsid w:val="00B75EBD"/>
    <w:rsid w:val="00B76325"/>
    <w:rsid w:val="00B7656F"/>
    <w:rsid w:val="00B76793"/>
    <w:rsid w:val="00B77201"/>
    <w:rsid w:val="00B7779B"/>
    <w:rsid w:val="00B77DE8"/>
    <w:rsid w:val="00B80863"/>
    <w:rsid w:val="00B80AF3"/>
    <w:rsid w:val="00B81AD3"/>
    <w:rsid w:val="00B8276D"/>
    <w:rsid w:val="00B82FC2"/>
    <w:rsid w:val="00B8327A"/>
    <w:rsid w:val="00B839C0"/>
    <w:rsid w:val="00B83B22"/>
    <w:rsid w:val="00B85287"/>
    <w:rsid w:val="00B85A49"/>
    <w:rsid w:val="00B85BA7"/>
    <w:rsid w:val="00B86189"/>
    <w:rsid w:val="00B86991"/>
    <w:rsid w:val="00B86AF8"/>
    <w:rsid w:val="00B86FB4"/>
    <w:rsid w:val="00B87B18"/>
    <w:rsid w:val="00B87C25"/>
    <w:rsid w:val="00B90017"/>
    <w:rsid w:val="00B9194F"/>
    <w:rsid w:val="00B919E0"/>
    <w:rsid w:val="00B91C89"/>
    <w:rsid w:val="00B91E20"/>
    <w:rsid w:val="00B9202C"/>
    <w:rsid w:val="00B9229D"/>
    <w:rsid w:val="00B92616"/>
    <w:rsid w:val="00B92941"/>
    <w:rsid w:val="00B92CA7"/>
    <w:rsid w:val="00B93195"/>
    <w:rsid w:val="00B93CE0"/>
    <w:rsid w:val="00B93F03"/>
    <w:rsid w:val="00B93F1A"/>
    <w:rsid w:val="00B9416B"/>
    <w:rsid w:val="00B949B0"/>
    <w:rsid w:val="00B94B68"/>
    <w:rsid w:val="00B94CBB"/>
    <w:rsid w:val="00B95493"/>
    <w:rsid w:val="00B954B5"/>
    <w:rsid w:val="00B95536"/>
    <w:rsid w:val="00B95C2B"/>
    <w:rsid w:val="00B963D0"/>
    <w:rsid w:val="00B9650F"/>
    <w:rsid w:val="00B971ED"/>
    <w:rsid w:val="00B9728A"/>
    <w:rsid w:val="00B97381"/>
    <w:rsid w:val="00B97A03"/>
    <w:rsid w:val="00B97A23"/>
    <w:rsid w:val="00BA007F"/>
    <w:rsid w:val="00BA12FB"/>
    <w:rsid w:val="00BA16AD"/>
    <w:rsid w:val="00BA2481"/>
    <w:rsid w:val="00BA2AE6"/>
    <w:rsid w:val="00BA2E6D"/>
    <w:rsid w:val="00BA3117"/>
    <w:rsid w:val="00BA319E"/>
    <w:rsid w:val="00BA330F"/>
    <w:rsid w:val="00BA3721"/>
    <w:rsid w:val="00BA3B0E"/>
    <w:rsid w:val="00BA4BA2"/>
    <w:rsid w:val="00BA5126"/>
    <w:rsid w:val="00BA5696"/>
    <w:rsid w:val="00BA57A7"/>
    <w:rsid w:val="00BA5820"/>
    <w:rsid w:val="00BA6696"/>
    <w:rsid w:val="00BA6986"/>
    <w:rsid w:val="00BA70C1"/>
    <w:rsid w:val="00BA710E"/>
    <w:rsid w:val="00BA7791"/>
    <w:rsid w:val="00BA7A7D"/>
    <w:rsid w:val="00BA7E59"/>
    <w:rsid w:val="00BB0415"/>
    <w:rsid w:val="00BB0A5C"/>
    <w:rsid w:val="00BB1CCB"/>
    <w:rsid w:val="00BB1F46"/>
    <w:rsid w:val="00BB20ED"/>
    <w:rsid w:val="00BB2106"/>
    <w:rsid w:val="00BB24A6"/>
    <w:rsid w:val="00BB24EA"/>
    <w:rsid w:val="00BB2605"/>
    <w:rsid w:val="00BB2950"/>
    <w:rsid w:val="00BB2B5F"/>
    <w:rsid w:val="00BB31CE"/>
    <w:rsid w:val="00BB3810"/>
    <w:rsid w:val="00BB41A7"/>
    <w:rsid w:val="00BB43C5"/>
    <w:rsid w:val="00BB4676"/>
    <w:rsid w:val="00BB47B6"/>
    <w:rsid w:val="00BB4987"/>
    <w:rsid w:val="00BB4A88"/>
    <w:rsid w:val="00BB53E9"/>
    <w:rsid w:val="00BB56F2"/>
    <w:rsid w:val="00BB5AB5"/>
    <w:rsid w:val="00BB6A85"/>
    <w:rsid w:val="00BB6A8A"/>
    <w:rsid w:val="00BB6B24"/>
    <w:rsid w:val="00BB6FC9"/>
    <w:rsid w:val="00BB702E"/>
    <w:rsid w:val="00BC0345"/>
    <w:rsid w:val="00BC0648"/>
    <w:rsid w:val="00BC1F4F"/>
    <w:rsid w:val="00BC21BB"/>
    <w:rsid w:val="00BC2329"/>
    <w:rsid w:val="00BC2420"/>
    <w:rsid w:val="00BC2B29"/>
    <w:rsid w:val="00BC3141"/>
    <w:rsid w:val="00BC3872"/>
    <w:rsid w:val="00BC38FF"/>
    <w:rsid w:val="00BC3A95"/>
    <w:rsid w:val="00BC3D16"/>
    <w:rsid w:val="00BC4192"/>
    <w:rsid w:val="00BC488D"/>
    <w:rsid w:val="00BC4B84"/>
    <w:rsid w:val="00BC5472"/>
    <w:rsid w:val="00BC59BC"/>
    <w:rsid w:val="00BC5E72"/>
    <w:rsid w:val="00BC5F55"/>
    <w:rsid w:val="00BC6235"/>
    <w:rsid w:val="00BC644C"/>
    <w:rsid w:val="00BC65C7"/>
    <w:rsid w:val="00BC694E"/>
    <w:rsid w:val="00BC6A3A"/>
    <w:rsid w:val="00BC6AD0"/>
    <w:rsid w:val="00BC6F69"/>
    <w:rsid w:val="00BC7E6C"/>
    <w:rsid w:val="00BD01EB"/>
    <w:rsid w:val="00BD1282"/>
    <w:rsid w:val="00BD1F91"/>
    <w:rsid w:val="00BD2180"/>
    <w:rsid w:val="00BD259F"/>
    <w:rsid w:val="00BD27F4"/>
    <w:rsid w:val="00BD2E15"/>
    <w:rsid w:val="00BD3B68"/>
    <w:rsid w:val="00BD3BE2"/>
    <w:rsid w:val="00BD40AB"/>
    <w:rsid w:val="00BD42A5"/>
    <w:rsid w:val="00BD5022"/>
    <w:rsid w:val="00BD5370"/>
    <w:rsid w:val="00BD586E"/>
    <w:rsid w:val="00BD6E2B"/>
    <w:rsid w:val="00BD6F00"/>
    <w:rsid w:val="00BD725E"/>
    <w:rsid w:val="00BD73BE"/>
    <w:rsid w:val="00BD7446"/>
    <w:rsid w:val="00BD74C0"/>
    <w:rsid w:val="00BD7D83"/>
    <w:rsid w:val="00BE0523"/>
    <w:rsid w:val="00BE06B8"/>
    <w:rsid w:val="00BE0902"/>
    <w:rsid w:val="00BE0CB7"/>
    <w:rsid w:val="00BE1B0B"/>
    <w:rsid w:val="00BE1E77"/>
    <w:rsid w:val="00BE27E6"/>
    <w:rsid w:val="00BE29A5"/>
    <w:rsid w:val="00BE2C6E"/>
    <w:rsid w:val="00BE2C9A"/>
    <w:rsid w:val="00BE3324"/>
    <w:rsid w:val="00BE34A6"/>
    <w:rsid w:val="00BE3DF6"/>
    <w:rsid w:val="00BE4087"/>
    <w:rsid w:val="00BE42B1"/>
    <w:rsid w:val="00BE466D"/>
    <w:rsid w:val="00BE4B68"/>
    <w:rsid w:val="00BE5301"/>
    <w:rsid w:val="00BE5395"/>
    <w:rsid w:val="00BE5523"/>
    <w:rsid w:val="00BE5AC7"/>
    <w:rsid w:val="00BE6182"/>
    <w:rsid w:val="00BE61C5"/>
    <w:rsid w:val="00BE702A"/>
    <w:rsid w:val="00BE77F0"/>
    <w:rsid w:val="00BE790C"/>
    <w:rsid w:val="00BE7996"/>
    <w:rsid w:val="00BF0252"/>
    <w:rsid w:val="00BF095C"/>
    <w:rsid w:val="00BF1909"/>
    <w:rsid w:val="00BF1CAD"/>
    <w:rsid w:val="00BF20F7"/>
    <w:rsid w:val="00BF211F"/>
    <w:rsid w:val="00BF261B"/>
    <w:rsid w:val="00BF275A"/>
    <w:rsid w:val="00BF2C52"/>
    <w:rsid w:val="00BF302C"/>
    <w:rsid w:val="00BF3079"/>
    <w:rsid w:val="00BF3680"/>
    <w:rsid w:val="00BF36B2"/>
    <w:rsid w:val="00BF3870"/>
    <w:rsid w:val="00BF3DBF"/>
    <w:rsid w:val="00BF4CC8"/>
    <w:rsid w:val="00BF4DAE"/>
    <w:rsid w:val="00BF4FDB"/>
    <w:rsid w:val="00BF60B3"/>
    <w:rsid w:val="00BF6282"/>
    <w:rsid w:val="00BF63D5"/>
    <w:rsid w:val="00BF7132"/>
    <w:rsid w:val="00BF7236"/>
    <w:rsid w:val="00BF7406"/>
    <w:rsid w:val="00BF7514"/>
    <w:rsid w:val="00BF79C3"/>
    <w:rsid w:val="00BF7B25"/>
    <w:rsid w:val="00BF7B66"/>
    <w:rsid w:val="00BF7C9E"/>
    <w:rsid w:val="00C0019D"/>
    <w:rsid w:val="00C0042C"/>
    <w:rsid w:val="00C0069E"/>
    <w:rsid w:val="00C00CA7"/>
    <w:rsid w:val="00C00DD3"/>
    <w:rsid w:val="00C00EBA"/>
    <w:rsid w:val="00C01A71"/>
    <w:rsid w:val="00C01D9C"/>
    <w:rsid w:val="00C024A1"/>
    <w:rsid w:val="00C02729"/>
    <w:rsid w:val="00C030DF"/>
    <w:rsid w:val="00C0361A"/>
    <w:rsid w:val="00C03AE9"/>
    <w:rsid w:val="00C0445C"/>
    <w:rsid w:val="00C049A4"/>
    <w:rsid w:val="00C04C50"/>
    <w:rsid w:val="00C05450"/>
    <w:rsid w:val="00C054CE"/>
    <w:rsid w:val="00C054D6"/>
    <w:rsid w:val="00C056F0"/>
    <w:rsid w:val="00C05F64"/>
    <w:rsid w:val="00C06179"/>
    <w:rsid w:val="00C0704E"/>
    <w:rsid w:val="00C0753B"/>
    <w:rsid w:val="00C07E54"/>
    <w:rsid w:val="00C10D64"/>
    <w:rsid w:val="00C10F0F"/>
    <w:rsid w:val="00C1125E"/>
    <w:rsid w:val="00C12051"/>
    <w:rsid w:val="00C12090"/>
    <w:rsid w:val="00C12366"/>
    <w:rsid w:val="00C123DB"/>
    <w:rsid w:val="00C12C68"/>
    <w:rsid w:val="00C12CCE"/>
    <w:rsid w:val="00C1392B"/>
    <w:rsid w:val="00C139FB"/>
    <w:rsid w:val="00C14506"/>
    <w:rsid w:val="00C15384"/>
    <w:rsid w:val="00C15E7B"/>
    <w:rsid w:val="00C162A0"/>
    <w:rsid w:val="00C16E4C"/>
    <w:rsid w:val="00C171E1"/>
    <w:rsid w:val="00C17608"/>
    <w:rsid w:val="00C1798E"/>
    <w:rsid w:val="00C17B07"/>
    <w:rsid w:val="00C17D5A"/>
    <w:rsid w:val="00C17E5F"/>
    <w:rsid w:val="00C17F3D"/>
    <w:rsid w:val="00C20345"/>
    <w:rsid w:val="00C20A8C"/>
    <w:rsid w:val="00C213C2"/>
    <w:rsid w:val="00C21440"/>
    <w:rsid w:val="00C214A3"/>
    <w:rsid w:val="00C21687"/>
    <w:rsid w:val="00C218E8"/>
    <w:rsid w:val="00C2197D"/>
    <w:rsid w:val="00C21C43"/>
    <w:rsid w:val="00C21D41"/>
    <w:rsid w:val="00C22947"/>
    <w:rsid w:val="00C22C64"/>
    <w:rsid w:val="00C22F26"/>
    <w:rsid w:val="00C23080"/>
    <w:rsid w:val="00C23455"/>
    <w:rsid w:val="00C240BE"/>
    <w:rsid w:val="00C2431F"/>
    <w:rsid w:val="00C24DA5"/>
    <w:rsid w:val="00C24E00"/>
    <w:rsid w:val="00C2588A"/>
    <w:rsid w:val="00C265FB"/>
    <w:rsid w:val="00C26F1F"/>
    <w:rsid w:val="00C26F34"/>
    <w:rsid w:val="00C27016"/>
    <w:rsid w:val="00C27C56"/>
    <w:rsid w:val="00C27FBC"/>
    <w:rsid w:val="00C300AE"/>
    <w:rsid w:val="00C30959"/>
    <w:rsid w:val="00C310F8"/>
    <w:rsid w:val="00C3192B"/>
    <w:rsid w:val="00C3204C"/>
    <w:rsid w:val="00C3252D"/>
    <w:rsid w:val="00C32531"/>
    <w:rsid w:val="00C32699"/>
    <w:rsid w:val="00C32794"/>
    <w:rsid w:val="00C328AE"/>
    <w:rsid w:val="00C32AB4"/>
    <w:rsid w:val="00C32B21"/>
    <w:rsid w:val="00C32F60"/>
    <w:rsid w:val="00C33012"/>
    <w:rsid w:val="00C33466"/>
    <w:rsid w:val="00C3346D"/>
    <w:rsid w:val="00C3356A"/>
    <w:rsid w:val="00C336DC"/>
    <w:rsid w:val="00C337F1"/>
    <w:rsid w:val="00C3380D"/>
    <w:rsid w:val="00C347F5"/>
    <w:rsid w:val="00C34C68"/>
    <w:rsid w:val="00C360A6"/>
    <w:rsid w:val="00C362A9"/>
    <w:rsid w:val="00C366B0"/>
    <w:rsid w:val="00C36857"/>
    <w:rsid w:val="00C3687A"/>
    <w:rsid w:val="00C36A38"/>
    <w:rsid w:val="00C36BF6"/>
    <w:rsid w:val="00C372D5"/>
    <w:rsid w:val="00C373B8"/>
    <w:rsid w:val="00C374F8"/>
    <w:rsid w:val="00C377AF"/>
    <w:rsid w:val="00C37B76"/>
    <w:rsid w:val="00C37BF6"/>
    <w:rsid w:val="00C37CC0"/>
    <w:rsid w:val="00C407E4"/>
    <w:rsid w:val="00C4083B"/>
    <w:rsid w:val="00C40E89"/>
    <w:rsid w:val="00C41758"/>
    <w:rsid w:val="00C41B6F"/>
    <w:rsid w:val="00C42033"/>
    <w:rsid w:val="00C424E8"/>
    <w:rsid w:val="00C42CF9"/>
    <w:rsid w:val="00C439A3"/>
    <w:rsid w:val="00C43A57"/>
    <w:rsid w:val="00C43BD1"/>
    <w:rsid w:val="00C43D04"/>
    <w:rsid w:val="00C43D98"/>
    <w:rsid w:val="00C446FD"/>
    <w:rsid w:val="00C44A40"/>
    <w:rsid w:val="00C45154"/>
    <w:rsid w:val="00C451BE"/>
    <w:rsid w:val="00C457FA"/>
    <w:rsid w:val="00C45D30"/>
    <w:rsid w:val="00C46224"/>
    <w:rsid w:val="00C4627B"/>
    <w:rsid w:val="00C46448"/>
    <w:rsid w:val="00C4668A"/>
    <w:rsid w:val="00C46880"/>
    <w:rsid w:val="00C46CE8"/>
    <w:rsid w:val="00C46D7C"/>
    <w:rsid w:val="00C476BD"/>
    <w:rsid w:val="00C476E2"/>
    <w:rsid w:val="00C47744"/>
    <w:rsid w:val="00C47B32"/>
    <w:rsid w:val="00C50597"/>
    <w:rsid w:val="00C508DA"/>
    <w:rsid w:val="00C51E7A"/>
    <w:rsid w:val="00C51F72"/>
    <w:rsid w:val="00C520A0"/>
    <w:rsid w:val="00C52392"/>
    <w:rsid w:val="00C52AD7"/>
    <w:rsid w:val="00C52EC9"/>
    <w:rsid w:val="00C5348B"/>
    <w:rsid w:val="00C54338"/>
    <w:rsid w:val="00C543A0"/>
    <w:rsid w:val="00C54549"/>
    <w:rsid w:val="00C54979"/>
    <w:rsid w:val="00C54A8D"/>
    <w:rsid w:val="00C54C89"/>
    <w:rsid w:val="00C54E82"/>
    <w:rsid w:val="00C54E85"/>
    <w:rsid w:val="00C54F5B"/>
    <w:rsid w:val="00C54F78"/>
    <w:rsid w:val="00C553AF"/>
    <w:rsid w:val="00C554B0"/>
    <w:rsid w:val="00C562A9"/>
    <w:rsid w:val="00C567B8"/>
    <w:rsid w:val="00C572B4"/>
    <w:rsid w:val="00C5747A"/>
    <w:rsid w:val="00C576E6"/>
    <w:rsid w:val="00C57838"/>
    <w:rsid w:val="00C57B57"/>
    <w:rsid w:val="00C600F9"/>
    <w:rsid w:val="00C60190"/>
    <w:rsid w:val="00C6050D"/>
    <w:rsid w:val="00C60CF7"/>
    <w:rsid w:val="00C60F84"/>
    <w:rsid w:val="00C61649"/>
    <w:rsid w:val="00C617B4"/>
    <w:rsid w:val="00C619B6"/>
    <w:rsid w:val="00C61B18"/>
    <w:rsid w:val="00C61E2A"/>
    <w:rsid w:val="00C61EDF"/>
    <w:rsid w:val="00C628B1"/>
    <w:rsid w:val="00C62CAA"/>
    <w:rsid w:val="00C63DC7"/>
    <w:rsid w:val="00C64067"/>
    <w:rsid w:val="00C643B5"/>
    <w:rsid w:val="00C64794"/>
    <w:rsid w:val="00C647D3"/>
    <w:rsid w:val="00C64E30"/>
    <w:rsid w:val="00C6586D"/>
    <w:rsid w:val="00C658FC"/>
    <w:rsid w:val="00C65B24"/>
    <w:rsid w:val="00C65E5A"/>
    <w:rsid w:val="00C65FE4"/>
    <w:rsid w:val="00C670DB"/>
    <w:rsid w:val="00C67382"/>
    <w:rsid w:val="00C7056D"/>
    <w:rsid w:val="00C707EC"/>
    <w:rsid w:val="00C70CC1"/>
    <w:rsid w:val="00C7142B"/>
    <w:rsid w:val="00C71895"/>
    <w:rsid w:val="00C71C5E"/>
    <w:rsid w:val="00C71DE8"/>
    <w:rsid w:val="00C7238A"/>
    <w:rsid w:val="00C7291B"/>
    <w:rsid w:val="00C72C58"/>
    <w:rsid w:val="00C72D58"/>
    <w:rsid w:val="00C7323E"/>
    <w:rsid w:val="00C732C6"/>
    <w:rsid w:val="00C73327"/>
    <w:rsid w:val="00C73BFA"/>
    <w:rsid w:val="00C73D62"/>
    <w:rsid w:val="00C74452"/>
    <w:rsid w:val="00C74C0A"/>
    <w:rsid w:val="00C74CCB"/>
    <w:rsid w:val="00C75572"/>
    <w:rsid w:val="00C75846"/>
    <w:rsid w:val="00C75A33"/>
    <w:rsid w:val="00C75B82"/>
    <w:rsid w:val="00C760A9"/>
    <w:rsid w:val="00C7655C"/>
    <w:rsid w:val="00C7659F"/>
    <w:rsid w:val="00C76BE4"/>
    <w:rsid w:val="00C779D2"/>
    <w:rsid w:val="00C77A4A"/>
    <w:rsid w:val="00C80671"/>
    <w:rsid w:val="00C80CDB"/>
    <w:rsid w:val="00C8122C"/>
    <w:rsid w:val="00C819DF"/>
    <w:rsid w:val="00C81BBA"/>
    <w:rsid w:val="00C8306F"/>
    <w:rsid w:val="00C8367D"/>
    <w:rsid w:val="00C839AD"/>
    <w:rsid w:val="00C84612"/>
    <w:rsid w:val="00C84DBD"/>
    <w:rsid w:val="00C84EB8"/>
    <w:rsid w:val="00C850E7"/>
    <w:rsid w:val="00C8521D"/>
    <w:rsid w:val="00C857E2"/>
    <w:rsid w:val="00C85900"/>
    <w:rsid w:val="00C85FF1"/>
    <w:rsid w:val="00C8685E"/>
    <w:rsid w:val="00C86911"/>
    <w:rsid w:val="00C871C4"/>
    <w:rsid w:val="00C872C4"/>
    <w:rsid w:val="00C873ED"/>
    <w:rsid w:val="00C877DB"/>
    <w:rsid w:val="00C87EE1"/>
    <w:rsid w:val="00C90213"/>
    <w:rsid w:val="00C908C1"/>
    <w:rsid w:val="00C909BF"/>
    <w:rsid w:val="00C90A6B"/>
    <w:rsid w:val="00C91977"/>
    <w:rsid w:val="00C91A9C"/>
    <w:rsid w:val="00C92DF7"/>
    <w:rsid w:val="00C92E73"/>
    <w:rsid w:val="00C93857"/>
    <w:rsid w:val="00C93DE9"/>
    <w:rsid w:val="00C94761"/>
    <w:rsid w:val="00C94CFB"/>
    <w:rsid w:val="00C953B0"/>
    <w:rsid w:val="00C95A6A"/>
    <w:rsid w:val="00C96199"/>
    <w:rsid w:val="00C9627E"/>
    <w:rsid w:val="00C96346"/>
    <w:rsid w:val="00C963DA"/>
    <w:rsid w:val="00C964D1"/>
    <w:rsid w:val="00C966C2"/>
    <w:rsid w:val="00C971E6"/>
    <w:rsid w:val="00C975AE"/>
    <w:rsid w:val="00C979C1"/>
    <w:rsid w:val="00C97F14"/>
    <w:rsid w:val="00CA05E8"/>
    <w:rsid w:val="00CA05EF"/>
    <w:rsid w:val="00CA0FD6"/>
    <w:rsid w:val="00CA1BF6"/>
    <w:rsid w:val="00CA1DCD"/>
    <w:rsid w:val="00CA1E4B"/>
    <w:rsid w:val="00CA21F8"/>
    <w:rsid w:val="00CA2757"/>
    <w:rsid w:val="00CA2AFE"/>
    <w:rsid w:val="00CA2CD2"/>
    <w:rsid w:val="00CA2DB5"/>
    <w:rsid w:val="00CA2F57"/>
    <w:rsid w:val="00CA3166"/>
    <w:rsid w:val="00CA3589"/>
    <w:rsid w:val="00CA366C"/>
    <w:rsid w:val="00CA3FCB"/>
    <w:rsid w:val="00CA49B2"/>
    <w:rsid w:val="00CA4F4E"/>
    <w:rsid w:val="00CA5771"/>
    <w:rsid w:val="00CA5CAE"/>
    <w:rsid w:val="00CA5E60"/>
    <w:rsid w:val="00CA5EB5"/>
    <w:rsid w:val="00CA6299"/>
    <w:rsid w:val="00CA75D4"/>
    <w:rsid w:val="00CB022F"/>
    <w:rsid w:val="00CB058F"/>
    <w:rsid w:val="00CB0CCB"/>
    <w:rsid w:val="00CB13F7"/>
    <w:rsid w:val="00CB14F6"/>
    <w:rsid w:val="00CB1B7A"/>
    <w:rsid w:val="00CB2083"/>
    <w:rsid w:val="00CB2305"/>
    <w:rsid w:val="00CB245D"/>
    <w:rsid w:val="00CB2A36"/>
    <w:rsid w:val="00CB2E44"/>
    <w:rsid w:val="00CB321D"/>
    <w:rsid w:val="00CB3CFF"/>
    <w:rsid w:val="00CB3E8D"/>
    <w:rsid w:val="00CB3EAE"/>
    <w:rsid w:val="00CB4371"/>
    <w:rsid w:val="00CB4409"/>
    <w:rsid w:val="00CB46E5"/>
    <w:rsid w:val="00CB4D4F"/>
    <w:rsid w:val="00CB504D"/>
    <w:rsid w:val="00CB50FE"/>
    <w:rsid w:val="00CB5DF1"/>
    <w:rsid w:val="00CB5F14"/>
    <w:rsid w:val="00CB5F9D"/>
    <w:rsid w:val="00CB60CA"/>
    <w:rsid w:val="00CB71BB"/>
    <w:rsid w:val="00CB75F6"/>
    <w:rsid w:val="00CB7765"/>
    <w:rsid w:val="00CB793F"/>
    <w:rsid w:val="00CB79A6"/>
    <w:rsid w:val="00CC0055"/>
    <w:rsid w:val="00CC00CD"/>
    <w:rsid w:val="00CC0135"/>
    <w:rsid w:val="00CC0403"/>
    <w:rsid w:val="00CC0D3D"/>
    <w:rsid w:val="00CC15CC"/>
    <w:rsid w:val="00CC1690"/>
    <w:rsid w:val="00CC17BC"/>
    <w:rsid w:val="00CC2020"/>
    <w:rsid w:val="00CC2B54"/>
    <w:rsid w:val="00CC2D05"/>
    <w:rsid w:val="00CC337B"/>
    <w:rsid w:val="00CC3609"/>
    <w:rsid w:val="00CC391A"/>
    <w:rsid w:val="00CC48AB"/>
    <w:rsid w:val="00CC4F0C"/>
    <w:rsid w:val="00CC534D"/>
    <w:rsid w:val="00CC57C3"/>
    <w:rsid w:val="00CC6D9B"/>
    <w:rsid w:val="00CC6E7A"/>
    <w:rsid w:val="00CC7019"/>
    <w:rsid w:val="00CC7695"/>
    <w:rsid w:val="00CC786B"/>
    <w:rsid w:val="00CD00C2"/>
    <w:rsid w:val="00CD00C7"/>
    <w:rsid w:val="00CD018A"/>
    <w:rsid w:val="00CD0ED3"/>
    <w:rsid w:val="00CD153E"/>
    <w:rsid w:val="00CD191C"/>
    <w:rsid w:val="00CD1B13"/>
    <w:rsid w:val="00CD1E2F"/>
    <w:rsid w:val="00CD1E81"/>
    <w:rsid w:val="00CD23FD"/>
    <w:rsid w:val="00CD2B33"/>
    <w:rsid w:val="00CD2BE5"/>
    <w:rsid w:val="00CD3965"/>
    <w:rsid w:val="00CD4E99"/>
    <w:rsid w:val="00CD523A"/>
    <w:rsid w:val="00CD5FEE"/>
    <w:rsid w:val="00CD6144"/>
    <w:rsid w:val="00CD682E"/>
    <w:rsid w:val="00CD6FA5"/>
    <w:rsid w:val="00CD73A6"/>
    <w:rsid w:val="00CD7821"/>
    <w:rsid w:val="00CD79F4"/>
    <w:rsid w:val="00CD7B8B"/>
    <w:rsid w:val="00CD7C08"/>
    <w:rsid w:val="00CE07DE"/>
    <w:rsid w:val="00CE0BBB"/>
    <w:rsid w:val="00CE0FD5"/>
    <w:rsid w:val="00CE152B"/>
    <w:rsid w:val="00CE1535"/>
    <w:rsid w:val="00CE1583"/>
    <w:rsid w:val="00CE1664"/>
    <w:rsid w:val="00CE1845"/>
    <w:rsid w:val="00CE1B8E"/>
    <w:rsid w:val="00CE1BA7"/>
    <w:rsid w:val="00CE1BAF"/>
    <w:rsid w:val="00CE1BFD"/>
    <w:rsid w:val="00CE1C9E"/>
    <w:rsid w:val="00CE295B"/>
    <w:rsid w:val="00CE2A1B"/>
    <w:rsid w:val="00CE2C31"/>
    <w:rsid w:val="00CE2C3E"/>
    <w:rsid w:val="00CE3440"/>
    <w:rsid w:val="00CE376F"/>
    <w:rsid w:val="00CE3865"/>
    <w:rsid w:val="00CE3948"/>
    <w:rsid w:val="00CE3B0B"/>
    <w:rsid w:val="00CE3DF6"/>
    <w:rsid w:val="00CE3F18"/>
    <w:rsid w:val="00CE4ACA"/>
    <w:rsid w:val="00CE4C78"/>
    <w:rsid w:val="00CE5682"/>
    <w:rsid w:val="00CE5B8C"/>
    <w:rsid w:val="00CE6616"/>
    <w:rsid w:val="00CE6B52"/>
    <w:rsid w:val="00CE6B83"/>
    <w:rsid w:val="00CE6D56"/>
    <w:rsid w:val="00CE72E6"/>
    <w:rsid w:val="00CE7A93"/>
    <w:rsid w:val="00CE7EDA"/>
    <w:rsid w:val="00CE7FA2"/>
    <w:rsid w:val="00CF01A9"/>
    <w:rsid w:val="00CF0373"/>
    <w:rsid w:val="00CF0D28"/>
    <w:rsid w:val="00CF1411"/>
    <w:rsid w:val="00CF1D7E"/>
    <w:rsid w:val="00CF2235"/>
    <w:rsid w:val="00CF2246"/>
    <w:rsid w:val="00CF26AD"/>
    <w:rsid w:val="00CF296A"/>
    <w:rsid w:val="00CF3035"/>
    <w:rsid w:val="00CF3B6B"/>
    <w:rsid w:val="00CF3D02"/>
    <w:rsid w:val="00CF3D16"/>
    <w:rsid w:val="00CF47A9"/>
    <w:rsid w:val="00CF4AC3"/>
    <w:rsid w:val="00CF53BD"/>
    <w:rsid w:val="00CF56B2"/>
    <w:rsid w:val="00CF61CA"/>
    <w:rsid w:val="00CF694B"/>
    <w:rsid w:val="00CF698C"/>
    <w:rsid w:val="00CF699C"/>
    <w:rsid w:val="00CF772F"/>
    <w:rsid w:val="00D0069A"/>
    <w:rsid w:val="00D00BED"/>
    <w:rsid w:val="00D00E2C"/>
    <w:rsid w:val="00D018F0"/>
    <w:rsid w:val="00D01B6F"/>
    <w:rsid w:val="00D02678"/>
    <w:rsid w:val="00D02837"/>
    <w:rsid w:val="00D02E40"/>
    <w:rsid w:val="00D03236"/>
    <w:rsid w:val="00D033C8"/>
    <w:rsid w:val="00D0401A"/>
    <w:rsid w:val="00D04A2D"/>
    <w:rsid w:val="00D04AF0"/>
    <w:rsid w:val="00D04BF8"/>
    <w:rsid w:val="00D04E25"/>
    <w:rsid w:val="00D052AF"/>
    <w:rsid w:val="00D057A1"/>
    <w:rsid w:val="00D058C9"/>
    <w:rsid w:val="00D059D3"/>
    <w:rsid w:val="00D06BB4"/>
    <w:rsid w:val="00D07012"/>
    <w:rsid w:val="00D07650"/>
    <w:rsid w:val="00D07E8E"/>
    <w:rsid w:val="00D10401"/>
    <w:rsid w:val="00D1082D"/>
    <w:rsid w:val="00D10C4E"/>
    <w:rsid w:val="00D10F9A"/>
    <w:rsid w:val="00D110EA"/>
    <w:rsid w:val="00D11581"/>
    <w:rsid w:val="00D11A50"/>
    <w:rsid w:val="00D11DC4"/>
    <w:rsid w:val="00D123E0"/>
    <w:rsid w:val="00D125E8"/>
    <w:rsid w:val="00D1290B"/>
    <w:rsid w:val="00D12995"/>
    <w:rsid w:val="00D13566"/>
    <w:rsid w:val="00D13575"/>
    <w:rsid w:val="00D13B43"/>
    <w:rsid w:val="00D144DD"/>
    <w:rsid w:val="00D1489E"/>
    <w:rsid w:val="00D15221"/>
    <w:rsid w:val="00D15331"/>
    <w:rsid w:val="00D1569F"/>
    <w:rsid w:val="00D15A1D"/>
    <w:rsid w:val="00D1699F"/>
    <w:rsid w:val="00D16ABB"/>
    <w:rsid w:val="00D16AF7"/>
    <w:rsid w:val="00D17527"/>
    <w:rsid w:val="00D17927"/>
    <w:rsid w:val="00D20507"/>
    <w:rsid w:val="00D208F3"/>
    <w:rsid w:val="00D20E79"/>
    <w:rsid w:val="00D20F92"/>
    <w:rsid w:val="00D218C4"/>
    <w:rsid w:val="00D222A4"/>
    <w:rsid w:val="00D22C61"/>
    <w:rsid w:val="00D22CC1"/>
    <w:rsid w:val="00D22FD9"/>
    <w:rsid w:val="00D2313C"/>
    <w:rsid w:val="00D232A0"/>
    <w:rsid w:val="00D23834"/>
    <w:rsid w:val="00D239EC"/>
    <w:rsid w:val="00D240E2"/>
    <w:rsid w:val="00D24164"/>
    <w:rsid w:val="00D243AC"/>
    <w:rsid w:val="00D249C7"/>
    <w:rsid w:val="00D25100"/>
    <w:rsid w:val="00D2518E"/>
    <w:rsid w:val="00D253C1"/>
    <w:rsid w:val="00D257B2"/>
    <w:rsid w:val="00D25A1E"/>
    <w:rsid w:val="00D25A93"/>
    <w:rsid w:val="00D2677A"/>
    <w:rsid w:val="00D26EF2"/>
    <w:rsid w:val="00D27500"/>
    <w:rsid w:val="00D27DEA"/>
    <w:rsid w:val="00D27F18"/>
    <w:rsid w:val="00D30412"/>
    <w:rsid w:val="00D3053D"/>
    <w:rsid w:val="00D30D68"/>
    <w:rsid w:val="00D30E07"/>
    <w:rsid w:val="00D30F9D"/>
    <w:rsid w:val="00D31083"/>
    <w:rsid w:val="00D31EAC"/>
    <w:rsid w:val="00D326E2"/>
    <w:rsid w:val="00D32A12"/>
    <w:rsid w:val="00D32BD1"/>
    <w:rsid w:val="00D339DB"/>
    <w:rsid w:val="00D33F24"/>
    <w:rsid w:val="00D34004"/>
    <w:rsid w:val="00D340C1"/>
    <w:rsid w:val="00D340FA"/>
    <w:rsid w:val="00D342D0"/>
    <w:rsid w:val="00D34985"/>
    <w:rsid w:val="00D34EC1"/>
    <w:rsid w:val="00D3521F"/>
    <w:rsid w:val="00D3536A"/>
    <w:rsid w:val="00D359C9"/>
    <w:rsid w:val="00D35F3B"/>
    <w:rsid w:val="00D362AC"/>
    <w:rsid w:val="00D3679E"/>
    <w:rsid w:val="00D371BB"/>
    <w:rsid w:val="00D374C5"/>
    <w:rsid w:val="00D37673"/>
    <w:rsid w:val="00D376B4"/>
    <w:rsid w:val="00D378AF"/>
    <w:rsid w:val="00D40105"/>
    <w:rsid w:val="00D401B6"/>
    <w:rsid w:val="00D40226"/>
    <w:rsid w:val="00D40909"/>
    <w:rsid w:val="00D40AD3"/>
    <w:rsid w:val="00D40D32"/>
    <w:rsid w:val="00D40DCA"/>
    <w:rsid w:val="00D41962"/>
    <w:rsid w:val="00D419C2"/>
    <w:rsid w:val="00D42278"/>
    <w:rsid w:val="00D428C4"/>
    <w:rsid w:val="00D42B5C"/>
    <w:rsid w:val="00D42B82"/>
    <w:rsid w:val="00D43660"/>
    <w:rsid w:val="00D43DB7"/>
    <w:rsid w:val="00D44129"/>
    <w:rsid w:val="00D449A5"/>
    <w:rsid w:val="00D44CAE"/>
    <w:rsid w:val="00D45312"/>
    <w:rsid w:val="00D45AF9"/>
    <w:rsid w:val="00D45EEC"/>
    <w:rsid w:val="00D46385"/>
    <w:rsid w:val="00D467CE"/>
    <w:rsid w:val="00D46932"/>
    <w:rsid w:val="00D46AEF"/>
    <w:rsid w:val="00D47049"/>
    <w:rsid w:val="00D4710F"/>
    <w:rsid w:val="00D4764F"/>
    <w:rsid w:val="00D477EB"/>
    <w:rsid w:val="00D50272"/>
    <w:rsid w:val="00D502AF"/>
    <w:rsid w:val="00D50878"/>
    <w:rsid w:val="00D50AE0"/>
    <w:rsid w:val="00D50B9A"/>
    <w:rsid w:val="00D50BF0"/>
    <w:rsid w:val="00D5271D"/>
    <w:rsid w:val="00D52995"/>
    <w:rsid w:val="00D52A5B"/>
    <w:rsid w:val="00D530EC"/>
    <w:rsid w:val="00D53A33"/>
    <w:rsid w:val="00D53D5F"/>
    <w:rsid w:val="00D53EC0"/>
    <w:rsid w:val="00D5408B"/>
    <w:rsid w:val="00D543C6"/>
    <w:rsid w:val="00D54457"/>
    <w:rsid w:val="00D54595"/>
    <w:rsid w:val="00D54BCE"/>
    <w:rsid w:val="00D54CE7"/>
    <w:rsid w:val="00D555A8"/>
    <w:rsid w:val="00D559C0"/>
    <w:rsid w:val="00D559DF"/>
    <w:rsid w:val="00D55BDD"/>
    <w:rsid w:val="00D55EDD"/>
    <w:rsid w:val="00D56202"/>
    <w:rsid w:val="00D566AA"/>
    <w:rsid w:val="00D56894"/>
    <w:rsid w:val="00D56AD0"/>
    <w:rsid w:val="00D56EA0"/>
    <w:rsid w:val="00D57257"/>
    <w:rsid w:val="00D57411"/>
    <w:rsid w:val="00D5757C"/>
    <w:rsid w:val="00D610BE"/>
    <w:rsid w:val="00D61146"/>
    <w:rsid w:val="00D61D55"/>
    <w:rsid w:val="00D632D4"/>
    <w:rsid w:val="00D636A6"/>
    <w:rsid w:val="00D63751"/>
    <w:rsid w:val="00D63934"/>
    <w:rsid w:val="00D63C43"/>
    <w:rsid w:val="00D649B8"/>
    <w:rsid w:val="00D64E75"/>
    <w:rsid w:val="00D64E7D"/>
    <w:rsid w:val="00D65222"/>
    <w:rsid w:val="00D652B4"/>
    <w:rsid w:val="00D653CB"/>
    <w:rsid w:val="00D654DE"/>
    <w:rsid w:val="00D661C2"/>
    <w:rsid w:val="00D661EA"/>
    <w:rsid w:val="00D663A9"/>
    <w:rsid w:val="00D665DF"/>
    <w:rsid w:val="00D66AC7"/>
    <w:rsid w:val="00D673B6"/>
    <w:rsid w:val="00D673FC"/>
    <w:rsid w:val="00D67FEB"/>
    <w:rsid w:val="00D70297"/>
    <w:rsid w:val="00D704D9"/>
    <w:rsid w:val="00D710C3"/>
    <w:rsid w:val="00D7232D"/>
    <w:rsid w:val="00D72476"/>
    <w:rsid w:val="00D72B12"/>
    <w:rsid w:val="00D72F43"/>
    <w:rsid w:val="00D73579"/>
    <w:rsid w:val="00D73BEF"/>
    <w:rsid w:val="00D7498A"/>
    <w:rsid w:val="00D74ADD"/>
    <w:rsid w:val="00D74CC2"/>
    <w:rsid w:val="00D74FD8"/>
    <w:rsid w:val="00D752FE"/>
    <w:rsid w:val="00D75793"/>
    <w:rsid w:val="00D759DD"/>
    <w:rsid w:val="00D75C79"/>
    <w:rsid w:val="00D75D9D"/>
    <w:rsid w:val="00D763EC"/>
    <w:rsid w:val="00D7678A"/>
    <w:rsid w:val="00D76947"/>
    <w:rsid w:val="00D76B4A"/>
    <w:rsid w:val="00D76C4B"/>
    <w:rsid w:val="00D773E9"/>
    <w:rsid w:val="00D7749B"/>
    <w:rsid w:val="00D7787E"/>
    <w:rsid w:val="00D77B00"/>
    <w:rsid w:val="00D77F7F"/>
    <w:rsid w:val="00D8050C"/>
    <w:rsid w:val="00D80B9C"/>
    <w:rsid w:val="00D80BF4"/>
    <w:rsid w:val="00D80DE8"/>
    <w:rsid w:val="00D816B1"/>
    <w:rsid w:val="00D81BDB"/>
    <w:rsid w:val="00D81C5D"/>
    <w:rsid w:val="00D825A5"/>
    <w:rsid w:val="00D82755"/>
    <w:rsid w:val="00D82A9D"/>
    <w:rsid w:val="00D82E2F"/>
    <w:rsid w:val="00D8344B"/>
    <w:rsid w:val="00D834B2"/>
    <w:rsid w:val="00D837E6"/>
    <w:rsid w:val="00D838CD"/>
    <w:rsid w:val="00D83F16"/>
    <w:rsid w:val="00D841CB"/>
    <w:rsid w:val="00D842AD"/>
    <w:rsid w:val="00D84D4A"/>
    <w:rsid w:val="00D84D94"/>
    <w:rsid w:val="00D856EE"/>
    <w:rsid w:val="00D859DB"/>
    <w:rsid w:val="00D85AD6"/>
    <w:rsid w:val="00D85FCD"/>
    <w:rsid w:val="00D86691"/>
    <w:rsid w:val="00D86838"/>
    <w:rsid w:val="00D86F61"/>
    <w:rsid w:val="00D87330"/>
    <w:rsid w:val="00D87D06"/>
    <w:rsid w:val="00D90598"/>
    <w:rsid w:val="00D90599"/>
    <w:rsid w:val="00D90B08"/>
    <w:rsid w:val="00D919D2"/>
    <w:rsid w:val="00D91A36"/>
    <w:rsid w:val="00D91F99"/>
    <w:rsid w:val="00D92167"/>
    <w:rsid w:val="00D92647"/>
    <w:rsid w:val="00D930AB"/>
    <w:rsid w:val="00D936DF"/>
    <w:rsid w:val="00D93F2A"/>
    <w:rsid w:val="00D94255"/>
    <w:rsid w:val="00D94556"/>
    <w:rsid w:val="00D946CA"/>
    <w:rsid w:val="00D94BE5"/>
    <w:rsid w:val="00D94EBC"/>
    <w:rsid w:val="00D95284"/>
    <w:rsid w:val="00D95B6D"/>
    <w:rsid w:val="00D95C75"/>
    <w:rsid w:val="00D95C8B"/>
    <w:rsid w:val="00D9623D"/>
    <w:rsid w:val="00D9754E"/>
    <w:rsid w:val="00D97965"/>
    <w:rsid w:val="00DA0640"/>
    <w:rsid w:val="00DA07C1"/>
    <w:rsid w:val="00DA0999"/>
    <w:rsid w:val="00DA0E4B"/>
    <w:rsid w:val="00DA14A4"/>
    <w:rsid w:val="00DA17C2"/>
    <w:rsid w:val="00DA1BA1"/>
    <w:rsid w:val="00DA1C47"/>
    <w:rsid w:val="00DA26E4"/>
    <w:rsid w:val="00DA2940"/>
    <w:rsid w:val="00DA2A6B"/>
    <w:rsid w:val="00DA3024"/>
    <w:rsid w:val="00DA3964"/>
    <w:rsid w:val="00DA4539"/>
    <w:rsid w:val="00DA47E4"/>
    <w:rsid w:val="00DA4A62"/>
    <w:rsid w:val="00DA5719"/>
    <w:rsid w:val="00DA5884"/>
    <w:rsid w:val="00DA6262"/>
    <w:rsid w:val="00DA7AF8"/>
    <w:rsid w:val="00DA7C83"/>
    <w:rsid w:val="00DA7F6C"/>
    <w:rsid w:val="00DB076A"/>
    <w:rsid w:val="00DB09A9"/>
    <w:rsid w:val="00DB0DED"/>
    <w:rsid w:val="00DB145A"/>
    <w:rsid w:val="00DB19A7"/>
    <w:rsid w:val="00DB2229"/>
    <w:rsid w:val="00DB2244"/>
    <w:rsid w:val="00DB2D45"/>
    <w:rsid w:val="00DB3488"/>
    <w:rsid w:val="00DB375D"/>
    <w:rsid w:val="00DB3B9A"/>
    <w:rsid w:val="00DB3BD9"/>
    <w:rsid w:val="00DB3D44"/>
    <w:rsid w:val="00DB4025"/>
    <w:rsid w:val="00DB47D5"/>
    <w:rsid w:val="00DB4DB4"/>
    <w:rsid w:val="00DB516A"/>
    <w:rsid w:val="00DB57D7"/>
    <w:rsid w:val="00DB599F"/>
    <w:rsid w:val="00DB5A85"/>
    <w:rsid w:val="00DB656C"/>
    <w:rsid w:val="00DB6579"/>
    <w:rsid w:val="00DB66A7"/>
    <w:rsid w:val="00DB6CAA"/>
    <w:rsid w:val="00DB6F8F"/>
    <w:rsid w:val="00DB7308"/>
    <w:rsid w:val="00DB746E"/>
    <w:rsid w:val="00DB7D72"/>
    <w:rsid w:val="00DC010A"/>
    <w:rsid w:val="00DC0752"/>
    <w:rsid w:val="00DC0803"/>
    <w:rsid w:val="00DC095D"/>
    <w:rsid w:val="00DC1896"/>
    <w:rsid w:val="00DC195F"/>
    <w:rsid w:val="00DC2071"/>
    <w:rsid w:val="00DC21C2"/>
    <w:rsid w:val="00DC2513"/>
    <w:rsid w:val="00DC2703"/>
    <w:rsid w:val="00DC2D48"/>
    <w:rsid w:val="00DC30C9"/>
    <w:rsid w:val="00DC338A"/>
    <w:rsid w:val="00DC3E64"/>
    <w:rsid w:val="00DC41BB"/>
    <w:rsid w:val="00DC4825"/>
    <w:rsid w:val="00DC4A3A"/>
    <w:rsid w:val="00DC569F"/>
    <w:rsid w:val="00DC5C8F"/>
    <w:rsid w:val="00DC60C2"/>
    <w:rsid w:val="00DC61D0"/>
    <w:rsid w:val="00DC62D1"/>
    <w:rsid w:val="00DC6C00"/>
    <w:rsid w:val="00DC7160"/>
    <w:rsid w:val="00DC74B0"/>
    <w:rsid w:val="00DC7503"/>
    <w:rsid w:val="00DD0C12"/>
    <w:rsid w:val="00DD0C3D"/>
    <w:rsid w:val="00DD10B4"/>
    <w:rsid w:val="00DD158A"/>
    <w:rsid w:val="00DD1BDD"/>
    <w:rsid w:val="00DD1DA8"/>
    <w:rsid w:val="00DD1F66"/>
    <w:rsid w:val="00DD2694"/>
    <w:rsid w:val="00DD26C9"/>
    <w:rsid w:val="00DD2856"/>
    <w:rsid w:val="00DD2ACE"/>
    <w:rsid w:val="00DD2B26"/>
    <w:rsid w:val="00DD2CA5"/>
    <w:rsid w:val="00DD2E09"/>
    <w:rsid w:val="00DD32A2"/>
    <w:rsid w:val="00DD34FE"/>
    <w:rsid w:val="00DD39B7"/>
    <w:rsid w:val="00DD42D5"/>
    <w:rsid w:val="00DD465F"/>
    <w:rsid w:val="00DD598B"/>
    <w:rsid w:val="00DD5A90"/>
    <w:rsid w:val="00DD5DE1"/>
    <w:rsid w:val="00DD5DFE"/>
    <w:rsid w:val="00DD5EC1"/>
    <w:rsid w:val="00DD6F1E"/>
    <w:rsid w:val="00DD7018"/>
    <w:rsid w:val="00DD716B"/>
    <w:rsid w:val="00DD7557"/>
    <w:rsid w:val="00DD787E"/>
    <w:rsid w:val="00DD7ED2"/>
    <w:rsid w:val="00DE0432"/>
    <w:rsid w:val="00DE0437"/>
    <w:rsid w:val="00DE0A29"/>
    <w:rsid w:val="00DE0B70"/>
    <w:rsid w:val="00DE0E95"/>
    <w:rsid w:val="00DE12D2"/>
    <w:rsid w:val="00DE1802"/>
    <w:rsid w:val="00DE189C"/>
    <w:rsid w:val="00DE2596"/>
    <w:rsid w:val="00DE2B8F"/>
    <w:rsid w:val="00DE2FB7"/>
    <w:rsid w:val="00DE32A9"/>
    <w:rsid w:val="00DE34A8"/>
    <w:rsid w:val="00DE3688"/>
    <w:rsid w:val="00DE421A"/>
    <w:rsid w:val="00DE4365"/>
    <w:rsid w:val="00DE4A59"/>
    <w:rsid w:val="00DE526C"/>
    <w:rsid w:val="00DE5D46"/>
    <w:rsid w:val="00DE6906"/>
    <w:rsid w:val="00DE6B34"/>
    <w:rsid w:val="00DE6E02"/>
    <w:rsid w:val="00DE7F7F"/>
    <w:rsid w:val="00DF0977"/>
    <w:rsid w:val="00DF0AED"/>
    <w:rsid w:val="00DF0D0D"/>
    <w:rsid w:val="00DF0EF0"/>
    <w:rsid w:val="00DF11F6"/>
    <w:rsid w:val="00DF1387"/>
    <w:rsid w:val="00DF1D50"/>
    <w:rsid w:val="00DF2666"/>
    <w:rsid w:val="00DF317A"/>
    <w:rsid w:val="00DF378D"/>
    <w:rsid w:val="00DF3CA5"/>
    <w:rsid w:val="00DF3CFA"/>
    <w:rsid w:val="00DF3F9E"/>
    <w:rsid w:val="00DF4D13"/>
    <w:rsid w:val="00DF4DC8"/>
    <w:rsid w:val="00DF5407"/>
    <w:rsid w:val="00DF581E"/>
    <w:rsid w:val="00DF59C1"/>
    <w:rsid w:val="00DF5A53"/>
    <w:rsid w:val="00DF5F6F"/>
    <w:rsid w:val="00DF6038"/>
    <w:rsid w:val="00DF6236"/>
    <w:rsid w:val="00DF6560"/>
    <w:rsid w:val="00DF6913"/>
    <w:rsid w:val="00DF735B"/>
    <w:rsid w:val="00DF739E"/>
    <w:rsid w:val="00DF79BC"/>
    <w:rsid w:val="00DF7BB1"/>
    <w:rsid w:val="00E00095"/>
    <w:rsid w:val="00E0024E"/>
    <w:rsid w:val="00E012A9"/>
    <w:rsid w:val="00E01430"/>
    <w:rsid w:val="00E01432"/>
    <w:rsid w:val="00E016D9"/>
    <w:rsid w:val="00E018F4"/>
    <w:rsid w:val="00E01C99"/>
    <w:rsid w:val="00E01FD4"/>
    <w:rsid w:val="00E02156"/>
    <w:rsid w:val="00E0305C"/>
    <w:rsid w:val="00E03364"/>
    <w:rsid w:val="00E036F8"/>
    <w:rsid w:val="00E03ADD"/>
    <w:rsid w:val="00E03B7E"/>
    <w:rsid w:val="00E0501A"/>
    <w:rsid w:val="00E051CE"/>
    <w:rsid w:val="00E054C4"/>
    <w:rsid w:val="00E05594"/>
    <w:rsid w:val="00E0562D"/>
    <w:rsid w:val="00E05991"/>
    <w:rsid w:val="00E05CFC"/>
    <w:rsid w:val="00E05E9E"/>
    <w:rsid w:val="00E05EB6"/>
    <w:rsid w:val="00E06212"/>
    <w:rsid w:val="00E0665E"/>
    <w:rsid w:val="00E06928"/>
    <w:rsid w:val="00E07166"/>
    <w:rsid w:val="00E07390"/>
    <w:rsid w:val="00E105BA"/>
    <w:rsid w:val="00E10685"/>
    <w:rsid w:val="00E10A6F"/>
    <w:rsid w:val="00E11273"/>
    <w:rsid w:val="00E115B0"/>
    <w:rsid w:val="00E11EA0"/>
    <w:rsid w:val="00E12A8B"/>
    <w:rsid w:val="00E12AE2"/>
    <w:rsid w:val="00E13539"/>
    <w:rsid w:val="00E141C2"/>
    <w:rsid w:val="00E14913"/>
    <w:rsid w:val="00E14BC1"/>
    <w:rsid w:val="00E14C29"/>
    <w:rsid w:val="00E15450"/>
    <w:rsid w:val="00E15534"/>
    <w:rsid w:val="00E16091"/>
    <w:rsid w:val="00E162F9"/>
    <w:rsid w:val="00E168DA"/>
    <w:rsid w:val="00E16AEE"/>
    <w:rsid w:val="00E16EF2"/>
    <w:rsid w:val="00E173B5"/>
    <w:rsid w:val="00E173CF"/>
    <w:rsid w:val="00E2037B"/>
    <w:rsid w:val="00E20A28"/>
    <w:rsid w:val="00E20DA6"/>
    <w:rsid w:val="00E2219A"/>
    <w:rsid w:val="00E22A83"/>
    <w:rsid w:val="00E22A89"/>
    <w:rsid w:val="00E22B9C"/>
    <w:rsid w:val="00E23283"/>
    <w:rsid w:val="00E23B87"/>
    <w:rsid w:val="00E23F3F"/>
    <w:rsid w:val="00E25084"/>
    <w:rsid w:val="00E25166"/>
    <w:rsid w:val="00E25393"/>
    <w:rsid w:val="00E255E3"/>
    <w:rsid w:val="00E2560E"/>
    <w:rsid w:val="00E257E4"/>
    <w:rsid w:val="00E25AC0"/>
    <w:rsid w:val="00E26214"/>
    <w:rsid w:val="00E26A3B"/>
    <w:rsid w:val="00E277D1"/>
    <w:rsid w:val="00E2784D"/>
    <w:rsid w:val="00E27D59"/>
    <w:rsid w:val="00E30715"/>
    <w:rsid w:val="00E3105C"/>
    <w:rsid w:val="00E31C36"/>
    <w:rsid w:val="00E31ECE"/>
    <w:rsid w:val="00E31F46"/>
    <w:rsid w:val="00E323DE"/>
    <w:rsid w:val="00E3278F"/>
    <w:rsid w:val="00E32D3A"/>
    <w:rsid w:val="00E32FCB"/>
    <w:rsid w:val="00E33128"/>
    <w:rsid w:val="00E33352"/>
    <w:rsid w:val="00E339FB"/>
    <w:rsid w:val="00E3481F"/>
    <w:rsid w:val="00E351A7"/>
    <w:rsid w:val="00E35640"/>
    <w:rsid w:val="00E35822"/>
    <w:rsid w:val="00E35955"/>
    <w:rsid w:val="00E35E6B"/>
    <w:rsid w:val="00E363B9"/>
    <w:rsid w:val="00E3689B"/>
    <w:rsid w:val="00E37711"/>
    <w:rsid w:val="00E37CE6"/>
    <w:rsid w:val="00E37D04"/>
    <w:rsid w:val="00E40145"/>
    <w:rsid w:val="00E40199"/>
    <w:rsid w:val="00E40527"/>
    <w:rsid w:val="00E40A04"/>
    <w:rsid w:val="00E411F1"/>
    <w:rsid w:val="00E41D45"/>
    <w:rsid w:val="00E421AB"/>
    <w:rsid w:val="00E43305"/>
    <w:rsid w:val="00E43850"/>
    <w:rsid w:val="00E43B36"/>
    <w:rsid w:val="00E43B79"/>
    <w:rsid w:val="00E43FBA"/>
    <w:rsid w:val="00E44A74"/>
    <w:rsid w:val="00E454C6"/>
    <w:rsid w:val="00E45B86"/>
    <w:rsid w:val="00E45FD3"/>
    <w:rsid w:val="00E45FDD"/>
    <w:rsid w:val="00E46689"/>
    <w:rsid w:val="00E466B8"/>
    <w:rsid w:val="00E468E1"/>
    <w:rsid w:val="00E4746D"/>
    <w:rsid w:val="00E500AF"/>
    <w:rsid w:val="00E501D8"/>
    <w:rsid w:val="00E502E5"/>
    <w:rsid w:val="00E504FD"/>
    <w:rsid w:val="00E505F3"/>
    <w:rsid w:val="00E508DB"/>
    <w:rsid w:val="00E50924"/>
    <w:rsid w:val="00E50A15"/>
    <w:rsid w:val="00E50CB2"/>
    <w:rsid w:val="00E50DA8"/>
    <w:rsid w:val="00E512A2"/>
    <w:rsid w:val="00E51454"/>
    <w:rsid w:val="00E51C43"/>
    <w:rsid w:val="00E51DDB"/>
    <w:rsid w:val="00E52731"/>
    <w:rsid w:val="00E52879"/>
    <w:rsid w:val="00E52D82"/>
    <w:rsid w:val="00E54041"/>
    <w:rsid w:val="00E540FD"/>
    <w:rsid w:val="00E54278"/>
    <w:rsid w:val="00E5449A"/>
    <w:rsid w:val="00E54783"/>
    <w:rsid w:val="00E54CD5"/>
    <w:rsid w:val="00E54FE4"/>
    <w:rsid w:val="00E561E2"/>
    <w:rsid w:val="00E56537"/>
    <w:rsid w:val="00E57098"/>
    <w:rsid w:val="00E571AC"/>
    <w:rsid w:val="00E572B0"/>
    <w:rsid w:val="00E5732E"/>
    <w:rsid w:val="00E57CB6"/>
    <w:rsid w:val="00E57E74"/>
    <w:rsid w:val="00E60162"/>
    <w:rsid w:val="00E60BBF"/>
    <w:rsid w:val="00E60FB6"/>
    <w:rsid w:val="00E61023"/>
    <w:rsid w:val="00E611C9"/>
    <w:rsid w:val="00E6143E"/>
    <w:rsid w:val="00E622E5"/>
    <w:rsid w:val="00E62417"/>
    <w:rsid w:val="00E624A7"/>
    <w:rsid w:val="00E62B42"/>
    <w:rsid w:val="00E634DD"/>
    <w:rsid w:val="00E638CE"/>
    <w:rsid w:val="00E63C3C"/>
    <w:rsid w:val="00E641B6"/>
    <w:rsid w:val="00E64829"/>
    <w:rsid w:val="00E651BE"/>
    <w:rsid w:val="00E651BF"/>
    <w:rsid w:val="00E66109"/>
    <w:rsid w:val="00E66115"/>
    <w:rsid w:val="00E663B5"/>
    <w:rsid w:val="00E6693C"/>
    <w:rsid w:val="00E66D9E"/>
    <w:rsid w:val="00E66FC0"/>
    <w:rsid w:val="00E67AF1"/>
    <w:rsid w:val="00E67BA7"/>
    <w:rsid w:val="00E67E1E"/>
    <w:rsid w:val="00E67E33"/>
    <w:rsid w:val="00E67F1B"/>
    <w:rsid w:val="00E708EA"/>
    <w:rsid w:val="00E70A26"/>
    <w:rsid w:val="00E71E5F"/>
    <w:rsid w:val="00E71EC2"/>
    <w:rsid w:val="00E72BBA"/>
    <w:rsid w:val="00E72F6C"/>
    <w:rsid w:val="00E72FB7"/>
    <w:rsid w:val="00E72FD0"/>
    <w:rsid w:val="00E739CC"/>
    <w:rsid w:val="00E74AEF"/>
    <w:rsid w:val="00E74B07"/>
    <w:rsid w:val="00E750E4"/>
    <w:rsid w:val="00E7522E"/>
    <w:rsid w:val="00E754A7"/>
    <w:rsid w:val="00E758C1"/>
    <w:rsid w:val="00E75BBF"/>
    <w:rsid w:val="00E75CC2"/>
    <w:rsid w:val="00E765E0"/>
    <w:rsid w:val="00E766B0"/>
    <w:rsid w:val="00E76CEE"/>
    <w:rsid w:val="00E7718B"/>
    <w:rsid w:val="00E772B1"/>
    <w:rsid w:val="00E77E26"/>
    <w:rsid w:val="00E8023E"/>
    <w:rsid w:val="00E804CA"/>
    <w:rsid w:val="00E80B65"/>
    <w:rsid w:val="00E8103D"/>
    <w:rsid w:val="00E81406"/>
    <w:rsid w:val="00E81A41"/>
    <w:rsid w:val="00E81D24"/>
    <w:rsid w:val="00E8231D"/>
    <w:rsid w:val="00E82A33"/>
    <w:rsid w:val="00E82CB7"/>
    <w:rsid w:val="00E82D3D"/>
    <w:rsid w:val="00E831C9"/>
    <w:rsid w:val="00E835B8"/>
    <w:rsid w:val="00E836C0"/>
    <w:rsid w:val="00E839A5"/>
    <w:rsid w:val="00E84350"/>
    <w:rsid w:val="00E8445A"/>
    <w:rsid w:val="00E84C67"/>
    <w:rsid w:val="00E84CE7"/>
    <w:rsid w:val="00E84CF7"/>
    <w:rsid w:val="00E856B3"/>
    <w:rsid w:val="00E85AFD"/>
    <w:rsid w:val="00E85E9D"/>
    <w:rsid w:val="00E86620"/>
    <w:rsid w:val="00E869E6"/>
    <w:rsid w:val="00E8718F"/>
    <w:rsid w:val="00E8745D"/>
    <w:rsid w:val="00E87503"/>
    <w:rsid w:val="00E87DFC"/>
    <w:rsid w:val="00E901A4"/>
    <w:rsid w:val="00E90A22"/>
    <w:rsid w:val="00E90FB3"/>
    <w:rsid w:val="00E91D7D"/>
    <w:rsid w:val="00E9248E"/>
    <w:rsid w:val="00E93055"/>
    <w:rsid w:val="00E93964"/>
    <w:rsid w:val="00E93D6F"/>
    <w:rsid w:val="00E94199"/>
    <w:rsid w:val="00E94844"/>
    <w:rsid w:val="00E9498B"/>
    <w:rsid w:val="00E94D3F"/>
    <w:rsid w:val="00E94F9B"/>
    <w:rsid w:val="00E9547B"/>
    <w:rsid w:val="00E95491"/>
    <w:rsid w:val="00E9565A"/>
    <w:rsid w:val="00E95670"/>
    <w:rsid w:val="00E96AEC"/>
    <w:rsid w:val="00E96C0F"/>
    <w:rsid w:val="00E96E81"/>
    <w:rsid w:val="00E977B1"/>
    <w:rsid w:val="00E9782A"/>
    <w:rsid w:val="00E97F21"/>
    <w:rsid w:val="00EA0333"/>
    <w:rsid w:val="00EA0411"/>
    <w:rsid w:val="00EA071A"/>
    <w:rsid w:val="00EA18C8"/>
    <w:rsid w:val="00EA18F2"/>
    <w:rsid w:val="00EA2329"/>
    <w:rsid w:val="00EA2560"/>
    <w:rsid w:val="00EA35B5"/>
    <w:rsid w:val="00EA3CA1"/>
    <w:rsid w:val="00EA4915"/>
    <w:rsid w:val="00EA4BEF"/>
    <w:rsid w:val="00EA4FAF"/>
    <w:rsid w:val="00EA50C7"/>
    <w:rsid w:val="00EA5414"/>
    <w:rsid w:val="00EA5EDD"/>
    <w:rsid w:val="00EA6481"/>
    <w:rsid w:val="00EA6802"/>
    <w:rsid w:val="00EA692A"/>
    <w:rsid w:val="00EA69DB"/>
    <w:rsid w:val="00EA7724"/>
    <w:rsid w:val="00EA7797"/>
    <w:rsid w:val="00EA7C92"/>
    <w:rsid w:val="00EA7FC5"/>
    <w:rsid w:val="00EB057A"/>
    <w:rsid w:val="00EB0707"/>
    <w:rsid w:val="00EB0A0B"/>
    <w:rsid w:val="00EB1086"/>
    <w:rsid w:val="00EB12E6"/>
    <w:rsid w:val="00EB12FF"/>
    <w:rsid w:val="00EB13E2"/>
    <w:rsid w:val="00EB1AE8"/>
    <w:rsid w:val="00EB1DA0"/>
    <w:rsid w:val="00EB2199"/>
    <w:rsid w:val="00EB298A"/>
    <w:rsid w:val="00EB30F6"/>
    <w:rsid w:val="00EB33C0"/>
    <w:rsid w:val="00EB3815"/>
    <w:rsid w:val="00EB3818"/>
    <w:rsid w:val="00EB3890"/>
    <w:rsid w:val="00EB4B72"/>
    <w:rsid w:val="00EB6146"/>
    <w:rsid w:val="00EB62B4"/>
    <w:rsid w:val="00EB6504"/>
    <w:rsid w:val="00EB6645"/>
    <w:rsid w:val="00EB73F6"/>
    <w:rsid w:val="00EB7F18"/>
    <w:rsid w:val="00EC0027"/>
    <w:rsid w:val="00EC08E7"/>
    <w:rsid w:val="00EC130B"/>
    <w:rsid w:val="00EC1A31"/>
    <w:rsid w:val="00EC202A"/>
    <w:rsid w:val="00EC21EE"/>
    <w:rsid w:val="00EC23DD"/>
    <w:rsid w:val="00EC293A"/>
    <w:rsid w:val="00EC2A61"/>
    <w:rsid w:val="00EC2C62"/>
    <w:rsid w:val="00EC2C80"/>
    <w:rsid w:val="00EC2D55"/>
    <w:rsid w:val="00EC4892"/>
    <w:rsid w:val="00EC4A22"/>
    <w:rsid w:val="00EC4CA3"/>
    <w:rsid w:val="00EC5272"/>
    <w:rsid w:val="00EC5321"/>
    <w:rsid w:val="00EC581A"/>
    <w:rsid w:val="00EC5C71"/>
    <w:rsid w:val="00EC5E88"/>
    <w:rsid w:val="00EC5EFF"/>
    <w:rsid w:val="00EC648B"/>
    <w:rsid w:val="00EC68EF"/>
    <w:rsid w:val="00EC6D5B"/>
    <w:rsid w:val="00EC7380"/>
    <w:rsid w:val="00EC73A8"/>
    <w:rsid w:val="00EC7454"/>
    <w:rsid w:val="00EC74B5"/>
    <w:rsid w:val="00EC7786"/>
    <w:rsid w:val="00ED0EA7"/>
    <w:rsid w:val="00ED1159"/>
    <w:rsid w:val="00ED1527"/>
    <w:rsid w:val="00ED21FE"/>
    <w:rsid w:val="00ED2948"/>
    <w:rsid w:val="00ED2A7C"/>
    <w:rsid w:val="00ED2CE0"/>
    <w:rsid w:val="00ED3009"/>
    <w:rsid w:val="00ED33B4"/>
    <w:rsid w:val="00ED35D1"/>
    <w:rsid w:val="00ED38EB"/>
    <w:rsid w:val="00ED3C4C"/>
    <w:rsid w:val="00ED3E5E"/>
    <w:rsid w:val="00ED416C"/>
    <w:rsid w:val="00ED4B5D"/>
    <w:rsid w:val="00ED4F17"/>
    <w:rsid w:val="00ED541E"/>
    <w:rsid w:val="00ED5F38"/>
    <w:rsid w:val="00ED62DF"/>
    <w:rsid w:val="00ED65B6"/>
    <w:rsid w:val="00ED65DD"/>
    <w:rsid w:val="00ED6970"/>
    <w:rsid w:val="00ED6AC8"/>
    <w:rsid w:val="00ED6EF2"/>
    <w:rsid w:val="00EE0BC4"/>
    <w:rsid w:val="00EE0F9E"/>
    <w:rsid w:val="00EE1A58"/>
    <w:rsid w:val="00EE233D"/>
    <w:rsid w:val="00EE31B0"/>
    <w:rsid w:val="00EE3604"/>
    <w:rsid w:val="00EE3822"/>
    <w:rsid w:val="00EE421A"/>
    <w:rsid w:val="00EE4424"/>
    <w:rsid w:val="00EE4A34"/>
    <w:rsid w:val="00EE4C6B"/>
    <w:rsid w:val="00EE5EFB"/>
    <w:rsid w:val="00EE639F"/>
    <w:rsid w:val="00EE7648"/>
    <w:rsid w:val="00EE7840"/>
    <w:rsid w:val="00EE7C88"/>
    <w:rsid w:val="00EE7F41"/>
    <w:rsid w:val="00EF0384"/>
    <w:rsid w:val="00EF074C"/>
    <w:rsid w:val="00EF07D7"/>
    <w:rsid w:val="00EF0CDC"/>
    <w:rsid w:val="00EF115D"/>
    <w:rsid w:val="00EF17FC"/>
    <w:rsid w:val="00EF19B5"/>
    <w:rsid w:val="00EF1A7C"/>
    <w:rsid w:val="00EF1D9F"/>
    <w:rsid w:val="00EF24F0"/>
    <w:rsid w:val="00EF2635"/>
    <w:rsid w:val="00EF2709"/>
    <w:rsid w:val="00EF2748"/>
    <w:rsid w:val="00EF32EE"/>
    <w:rsid w:val="00EF3809"/>
    <w:rsid w:val="00EF3860"/>
    <w:rsid w:val="00EF38CF"/>
    <w:rsid w:val="00EF3D54"/>
    <w:rsid w:val="00EF4B73"/>
    <w:rsid w:val="00EF5328"/>
    <w:rsid w:val="00EF538E"/>
    <w:rsid w:val="00EF53F4"/>
    <w:rsid w:val="00EF59DB"/>
    <w:rsid w:val="00EF66FF"/>
    <w:rsid w:val="00EF67D9"/>
    <w:rsid w:val="00EF6B83"/>
    <w:rsid w:val="00EF6C4D"/>
    <w:rsid w:val="00EF72C7"/>
    <w:rsid w:val="00EF73E5"/>
    <w:rsid w:val="00EF7933"/>
    <w:rsid w:val="00EF7AF9"/>
    <w:rsid w:val="00EF7F7E"/>
    <w:rsid w:val="00F01257"/>
    <w:rsid w:val="00F02170"/>
    <w:rsid w:val="00F02235"/>
    <w:rsid w:val="00F02D94"/>
    <w:rsid w:val="00F034FA"/>
    <w:rsid w:val="00F036E4"/>
    <w:rsid w:val="00F0410E"/>
    <w:rsid w:val="00F05A2C"/>
    <w:rsid w:val="00F05CE8"/>
    <w:rsid w:val="00F06309"/>
    <w:rsid w:val="00F06643"/>
    <w:rsid w:val="00F067DD"/>
    <w:rsid w:val="00F06F97"/>
    <w:rsid w:val="00F0767C"/>
    <w:rsid w:val="00F07D30"/>
    <w:rsid w:val="00F07F3F"/>
    <w:rsid w:val="00F10529"/>
    <w:rsid w:val="00F10534"/>
    <w:rsid w:val="00F105A2"/>
    <w:rsid w:val="00F108C3"/>
    <w:rsid w:val="00F10A39"/>
    <w:rsid w:val="00F11693"/>
    <w:rsid w:val="00F117D5"/>
    <w:rsid w:val="00F12883"/>
    <w:rsid w:val="00F12946"/>
    <w:rsid w:val="00F12CC1"/>
    <w:rsid w:val="00F12CC4"/>
    <w:rsid w:val="00F13410"/>
    <w:rsid w:val="00F13584"/>
    <w:rsid w:val="00F136A8"/>
    <w:rsid w:val="00F13C1B"/>
    <w:rsid w:val="00F13EAC"/>
    <w:rsid w:val="00F13F9B"/>
    <w:rsid w:val="00F14077"/>
    <w:rsid w:val="00F141E5"/>
    <w:rsid w:val="00F1437E"/>
    <w:rsid w:val="00F14464"/>
    <w:rsid w:val="00F14640"/>
    <w:rsid w:val="00F14673"/>
    <w:rsid w:val="00F14749"/>
    <w:rsid w:val="00F14AD3"/>
    <w:rsid w:val="00F14C3F"/>
    <w:rsid w:val="00F14D63"/>
    <w:rsid w:val="00F159E2"/>
    <w:rsid w:val="00F15BE6"/>
    <w:rsid w:val="00F15C19"/>
    <w:rsid w:val="00F161FC"/>
    <w:rsid w:val="00F16361"/>
    <w:rsid w:val="00F16D7E"/>
    <w:rsid w:val="00F1752F"/>
    <w:rsid w:val="00F17D9E"/>
    <w:rsid w:val="00F20059"/>
    <w:rsid w:val="00F20122"/>
    <w:rsid w:val="00F20F0E"/>
    <w:rsid w:val="00F20FC0"/>
    <w:rsid w:val="00F21299"/>
    <w:rsid w:val="00F219F9"/>
    <w:rsid w:val="00F21AD6"/>
    <w:rsid w:val="00F21D1A"/>
    <w:rsid w:val="00F21EC5"/>
    <w:rsid w:val="00F21FD4"/>
    <w:rsid w:val="00F2217D"/>
    <w:rsid w:val="00F22462"/>
    <w:rsid w:val="00F224A5"/>
    <w:rsid w:val="00F2301A"/>
    <w:rsid w:val="00F239B3"/>
    <w:rsid w:val="00F24049"/>
    <w:rsid w:val="00F240DB"/>
    <w:rsid w:val="00F2414E"/>
    <w:rsid w:val="00F24887"/>
    <w:rsid w:val="00F24F1C"/>
    <w:rsid w:val="00F25401"/>
    <w:rsid w:val="00F25CF7"/>
    <w:rsid w:val="00F25E13"/>
    <w:rsid w:val="00F26B27"/>
    <w:rsid w:val="00F26E5C"/>
    <w:rsid w:val="00F271A6"/>
    <w:rsid w:val="00F27928"/>
    <w:rsid w:val="00F27946"/>
    <w:rsid w:val="00F302B8"/>
    <w:rsid w:val="00F303B8"/>
    <w:rsid w:val="00F3096E"/>
    <w:rsid w:val="00F30C54"/>
    <w:rsid w:val="00F30E46"/>
    <w:rsid w:val="00F31043"/>
    <w:rsid w:val="00F320B0"/>
    <w:rsid w:val="00F3290B"/>
    <w:rsid w:val="00F32949"/>
    <w:rsid w:val="00F3312B"/>
    <w:rsid w:val="00F338FD"/>
    <w:rsid w:val="00F33B25"/>
    <w:rsid w:val="00F33EDB"/>
    <w:rsid w:val="00F34C6C"/>
    <w:rsid w:val="00F34E29"/>
    <w:rsid w:val="00F34ED3"/>
    <w:rsid w:val="00F34EE0"/>
    <w:rsid w:val="00F35070"/>
    <w:rsid w:val="00F35085"/>
    <w:rsid w:val="00F35267"/>
    <w:rsid w:val="00F35322"/>
    <w:rsid w:val="00F3682C"/>
    <w:rsid w:val="00F36AAD"/>
    <w:rsid w:val="00F36FD1"/>
    <w:rsid w:val="00F372A5"/>
    <w:rsid w:val="00F372BB"/>
    <w:rsid w:val="00F376C3"/>
    <w:rsid w:val="00F37E22"/>
    <w:rsid w:val="00F37EFC"/>
    <w:rsid w:val="00F4047C"/>
    <w:rsid w:val="00F406BF"/>
    <w:rsid w:val="00F40D78"/>
    <w:rsid w:val="00F40E82"/>
    <w:rsid w:val="00F412B8"/>
    <w:rsid w:val="00F41635"/>
    <w:rsid w:val="00F422AD"/>
    <w:rsid w:val="00F4238D"/>
    <w:rsid w:val="00F42539"/>
    <w:rsid w:val="00F42992"/>
    <w:rsid w:val="00F4324B"/>
    <w:rsid w:val="00F437C0"/>
    <w:rsid w:val="00F43823"/>
    <w:rsid w:val="00F43CA5"/>
    <w:rsid w:val="00F43EC0"/>
    <w:rsid w:val="00F447EB"/>
    <w:rsid w:val="00F456F9"/>
    <w:rsid w:val="00F45A20"/>
    <w:rsid w:val="00F45A49"/>
    <w:rsid w:val="00F45F37"/>
    <w:rsid w:val="00F46147"/>
    <w:rsid w:val="00F4623B"/>
    <w:rsid w:val="00F46C79"/>
    <w:rsid w:val="00F46CB1"/>
    <w:rsid w:val="00F46D1E"/>
    <w:rsid w:val="00F47030"/>
    <w:rsid w:val="00F47353"/>
    <w:rsid w:val="00F473E6"/>
    <w:rsid w:val="00F478EC"/>
    <w:rsid w:val="00F479BF"/>
    <w:rsid w:val="00F507CB"/>
    <w:rsid w:val="00F50810"/>
    <w:rsid w:val="00F50C5E"/>
    <w:rsid w:val="00F51781"/>
    <w:rsid w:val="00F51AF0"/>
    <w:rsid w:val="00F51B5A"/>
    <w:rsid w:val="00F522F2"/>
    <w:rsid w:val="00F52677"/>
    <w:rsid w:val="00F52751"/>
    <w:rsid w:val="00F5281D"/>
    <w:rsid w:val="00F5291F"/>
    <w:rsid w:val="00F52939"/>
    <w:rsid w:val="00F52CBF"/>
    <w:rsid w:val="00F52FA9"/>
    <w:rsid w:val="00F53BF9"/>
    <w:rsid w:val="00F54392"/>
    <w:rsid w:val="00F5478E"/>
    <w:rsid w:val="00F54A9E"/>
    <w:rsid w:val="00F55859"/>
    <w:rsid w:val="00F55C30"/>
    <w:rsid w:val="00F56068"/>
    <w:rsid w:val="00F5625C"/>
    <w:rsid w:val="00F56B73"/>
    <w:rsid w:val="00F573D2"/>
    <w:rsid w:val="00F57ACB"/>
    <w:rsid w:val="00F57C13"/>
    <w:rsid w:val="00F60573"/>
    <w:rsid w:val="00F60629"/>
    <w:rsid w:val="00F60A66"/>
    <w:rsid w:val="00F60F17"/>
    <w:rsid w:val="00F61556"/>
    <w:rsid w:val="00F61931"/>
    <w:rsid w:val="00F61CA3"/>
    <w:rsid w:val="00F61DD4"/>
    <w:rsid w:val="00F61E8C"/>
    <w:rsid w:val="00F622EA"/>
    <w:rsid w:val="00F6235E"/>
    <w:rsid w:val="00F628EC"/>
    <w:rsid w:val="00F633DB"/>
    <w:rsid w:val="00F63486"/>
    <w:rsid w:val="00F63A2C"/>
    <w:rsid w:val="00F63A9F"/>
    <w:rsid w:val="00F64064"/>
    <w:rsid w:val="00F645A8"/>
    <w:rsid w:val="00F65C95"/>
    <w:rsid w:val="00F65E28"/>
    <w:rsid w:val="00F65EB8"/>
    <w:rsid w:val="00F66925"/>
    <w:rsid w:val="00F669BD"/>
    <w:rsid w:val="00F66C51"/>
    <w:rsid w:val="00F66CF0"/>
    <w:rsid w:val="00F66DE8"/>
    <w:rsid w:val="00F66E0A"/>
    <w:rsid w:val="00F70929"/>
    <w:rsid w:val="00F709E1"/>
    <w:rsid w:val="00F70BDB"/>
    <w:rsid w:val="00F7111C"/>
    <w:rsid w:val="00F71210"/>
    <w:rsid w:val="00F718BB"/>
    <w:rsid w:val="00F71E44"/>
    <w:rsid w:val="00F72352"/>
    <w:rsid w:val="00F7248C"/>
    <w:rsid w:val="00F725F5"/>
    <w:rsid w:val="00F7268A"/>
    <w:rsid w:val="00F7270D"/>
    <w:rsid w:val="00F72EC8"/>
    <w:rsid w:val="00F732F8"/>
    <w:rsid w:val="00F73913"/>
    <w:rsid w:val="00F741DF"/>
    <w:rsid w:val="00F74A7B"/>
    <w:rsid w:val="00F74F9F"/>
    <w:rsid w:val="00F766A5"/>
    <w:rsid w:val="00F7671C"/>
    <w:rsid w:val="00F76730"/>
    <w:rsid w:val="00F76922"/>
    <w:rsid w:val="00F769EC"/>
    <w:rsid w:val="00F76EBE"/>
    <w:rsid w:val="00F7707F"/>
    <w:rsid w:val="00F77497"/>
    <w:rsid w:val="00F774FE"/>
    <w:rsid w:val="00F77A21"/>
    <w:rsid w:val="00F77C8C"/>
    <w:rsid w:val="00F80383"/>
    <w:rsid w:val="00F80398"/>
    <w:rsid w:val="00F811A1"/>
    <w:rsid w:val="00F816AD"/>
    <w:rsid w:val="00F817AF"/>
    <w:rsid w:val="00F82128"/>
    <w:rsid w:val="00F821C1"/>
    <w:rsid w:val="00F824C0"/>
    <w:rsid w:val="00F8310A"/>
    <w:rsid w:val="00F832AE"/>
    <w:rsid w:val="00F83313"/>
    <w:rsid w:val="00F83376"/>
    <w:rsid w:val="00F83813"/>
    <w:rsid w:val="00F83878"/>
    <w:rsid w:val="00F83F39"/>
    <w:rsid w:val="00F846FF"/>
    <w:rsid w:val="00F84EDD"/>
    <w:rsid w:val="00F86C38"/>
    <w:rsid w:val="00F86FDF"/>
    <w:rsid w:val="00F87699"/>
    <w:rsid w:val="00F87740"/>
    <w:rsid w:val="00F87E51"/>
    <w:rsid w:val="00F90487"/>
    <w:rsid w:val="00F90732"/>
    <w:rsid w:val="00F90D01"/>
    <w:rsid w:val="00F90E6F"/>
    <w:rsid w:val="00F9142A"/>
    <w:rsid w:val="00F919F7"/>
    <w:rsid w:val="00F91EAD"/>
    <w:rsid w:val="00F9246B"/>
    <w:rsid w:val="00F924D2"/>
    <w:rsid w:val="00F928FF"/>
    <w:rsid w:val="00F92E6F"/>
    <w:rsid w:val="00F9336D"/>
    <w:rsid w:val="00F9381F"/>
    <w:rsid w:val="00F93EC4"/>
    <w:rsid w:val="00F93FB0"/>
    <w:rsid w:val="00F9449E"/>
    <w:rsid w:val="00F949BB"/>
    <w:rsid w:val="00F94DB1"/>
    <w:rsid w:val="00F94E8F"/>
    <w:rsid w:val="00F9517E"/>
    <w:rsid w:val="00F954A8"/>
    <w:rsid w:val="00F9591B"/>
    <w:rsid w:val="00F95BFF"/>
    <w:rsid w:val="00F95C17"/>
    <w:rsid w:val="00F965A6"/>
    <w:rsid w:val="00F9670E"/>
    <w:rsid w:val="00F96773"/>
    <w:rsid w:val="00F96A66"/>
    <w:rsid w:val="00F971CD"/>
    <w:rsid w:val="00F975F4"/>
    <w:rsid w:val="00FA0210"/>
    <w:rsid w:val="00FA0BEE"/>
    <w:rsid w:val="00FA0FC9"/>
    <w:rsid w:val="00FA1230"/>
    <w:rsid w:val="00FA1337"/>
    <w:rsid w:val="00FA21CE"/>
    <w:rsid w:val="00FA27F8"/>
    <w:rsid w:val="00FA318B"/>
    <w:rsid w:val="00FA356D"/>
    <w:rsid w:val="00FA3699"/>
    <w:rsid w:val="00FA3B5F"/>
    <w:rsid w:val="00FA4762"/>
    <w:rsid w:val="00FA4AC3"/>
    <w:rsid w:val="00FA4C5D"/>
    <w:rsid w:val="00FA50B7"/>
    <w:rsid w:val="00FA5785"/>
    <w:rsid w:val="00FA6422"/>
    <w:rsid w:val="00FA6787"/>
    <w:rsid w:val="00FA67CA"/>
    <w:rsid w:val="00FA6DBD"/>
    <w:rsid w:val="00FA7628"/>
    <w:rsid w:val="00FA76C0"/>
    <w:rsid w:val="00FA7856"/>
    <w:rsid w:val="00FA797A"/>
    <w:rsid w:val="00FA7EFD"/>
    <w:rsid w:val="00FB0108"/>
    <w:rsid w:val="00FB022F"/>
    <w:rsid w:val="00FB0D47"/>
    <w:rsid w:val="00FB0D63"/>
    <w:rsid w:val="00FB1305"/>
    <w:rsid w:val="00FB1432"/>
    <w:rsid w:val="00FB1E9F"/>
    <w:rsid w:val="00FB1F40"/>
    <w:rsid w:val="00FB2842"/>
    <w:rsid w:val="00FB2957"/>
    <w:rsid w:val="00FB368C"/>
    <w:rsid w:val="00FB38FF"/>
    <w:rsid w:val="00FB3981"/>
    <w:rsid w:val="00FB39A0"/>
    <w:rsid w:val="00FB3F87"/>
    <w:rsid w:val="00FB45E6"/>
    <w:rsid w:val="00FB474F"/>
    <w:rsid w:val="00FB4A09"/>
    <w:rsid w:val="00FB510E"/>
    <w:rsid w:val="00FB554B"/>
    <w:rsid w:val="00FB5617"/>
    <w:rsid w:val="00FB5BB2"/>
    <w:rsid w:val="00FB614B"/>
    <w:rsid w:val="00FB63E7"/>
    <w:rsid w:val="00FB687A"/>
    <w:rsid w:val="00FB69BD"/>
    <w:rsid w:val="00FB6A47"/>
    <w:rsid w:val="00FB7C9C"/>
    <w:rsid w:val="00FC0178"/>
    <w:rsid w:val="00FC035C"/>
    <w:rsid w:val="00FC047D"/>
    <w:rsid w:val="00FC0F89"/>
    <w:rsid w:val="00FC103D"/>
    <w:rsid w:val="00FC1106"/>
    <w:rsid w:val="00FC16F9"/>
    <w:rsid w:val="00FC1A19"/>
    <w:rsid w:val="00FC1F0B"/>
    <w:rsid w:val="00FC1FEC"/>
    <w:rsid w:val="00FC21C8"/>
    <w:rsid w:val="00FC268D"/>
    <w:rsid w:val="00FC2923"/>
    <w:rsid w:val="00FC2BA0"/>
    <w:rsid w:val="00FC3E02"/>
    <w:rsid w:val="00FC3F79"/>
    <w:rsid w:val="00FC4044"/>
    <w:rsid w:val="00FC407B"/>
    <w:rsid w:val="00FC4672"/>
    <w:rsid w:val="00FC4837"/>
    <w:rsid w:val="00FC4C28"/>
    <w:rsid w:val="00FC4D84"/>
    <w:rsid w:val="00FC4EBE"/>
    <w:rsid w:val="00FC5679"/>
    <w:rsid w:val="00FC5878"/>
    <w:rsid w:val="00FC587D"/>
    <w:rsid w:val="00FC6B29"/>
    <w:rsid w:val="00FC6BB9"/>
    <w:rsid w:val="00FC6BF1"/>
    <w:rsid w:val="00FC6CDA"/>
    <w:rsid w:val="00FC6DCE"/>
    <w:rsid w:val="00FD00BB"/>
    <w:rsid w:val="00FD16D3"/>
    <w:rsid w:val="00FD1FAA"/>
    <w:rsid w:val="00FD22DE"/>
    <w:rsid w:val="00FD2376"/>
    <w:rsid w:val="00FD2387"/>
    <w:rsid w:val="00FD28E4"/>
    <w:rsid w:val="00FD307A"/>
    <w:rsid w:val="00FD381B"/>
    <w:rsid w:val="00FD3C96"/>
    <w:rsid w:val="00FD3D11"/>
    <w:rsid w:val="00FD3FFC"/>
    <w:rsid w:val="00FD459D"/>
    <w:rsid w:val="00FD45A9"/>
    <w:rsid w:val="00FD6039"/>
    <w:rsid w:val="00FD615A"/>
    <w:rsid w:val="00FD69FD"/>
    <w:rsid w:val="00FD6DC0"/>
    <w:rsid w:val="00FD70FF"/>
    <w:rsid w:val="00FD718F"/>
    <w:rsid w:val="00FD7238"/>
    <w:rsid w:val="00FD7D47"/>
    <w:rsid w:val="00FD7F1B"/>
    <w:rsid w:val="00FD7FA7"/>
    <w:rsid w:val="00FE07AA"/>
    <w:rsid w:val="00FE0D1C"/>
    <w:rsid w:val="00FE0D91"/>
    <w:rsid w:val="00FE17D2"/>
    <w:rsid w:val="00FE1B8C"/>
    <w:rsid w:val="00FE1C69"/>
    <w:rsid w:val="00FE214E"/>
    <w:rsid w:val="00FE2289"/>
    <w:rsid w:val="00FE292E"/>
    <w:rsid w:val="00FE2ED8"/>
    <w:rsid w:val="00FE3396"/>
    <w:rsid w:val="00FE346E"/>
    <w:rsid w:val="00FE3605"/>
    <w:rsid w:val="00FE3B1C"/>
    <w:rsid w:val="00FE4E06"/>
    <w:rsid w:val="00FE520B"/>
    <w:rsid w:val="00FE5B73"/>
    <w:rsid w:val="00FE681C"/>
    <w:rsid w:val="00FE6864"/>
    <w:rsid w:val="00FE6D6C"/>
    <w:rsid w:val="00FE7A13"/>
    <w:rsid w:val="00FF0094"/>
    <w:rsid w:val="00FF0EA7"/>
    <w:rsid w:val="00FF126C"/>
    <w:rsid w:val="00FF151D"/>
    <w:rsid w:val="00FF1566"/>
    <w:rsid w:val="00FF21FF"/>
    <w:rsid w:val="00FF24DD"/>
    <w:rsid w:val="00FF2932"/>
    <w:rsid w:val="00FF2953"/>
    <w:rsid w:val="00FF2F16"/>
    <w:rsid w:val="00FF30AD"/>
    <w:rsid w:val="00FF3395"/>
    <w:rsid w:val="00FF42BF"/>
    <w:rsid w:val="00FF47F0"/>
    <w:rsid w:val="00FF4A07"/>
    <w:rsid w:val="00FF5364"/>
    <w:rsid w:val="00FF593D"/>
    <w:rsid w:val="00FF5BB2"/>
    <w:rsid w:val="00FF621B"/>
    <w:rsid w:val="00FF629E"/>
    <w:rsid w:val="00FF679D"/>
    <w:rsid w:val="00FF6804"/>
    <w:rsid w:val="00FF6B6B"/>
    <w:rsid w:val="00FF6E9E"/>
    <w:rsid w:val="00FF71EC"/>
    <w:rsid w:val="00FF7267"/>
    <w:rsid w:val="00FF76C2"/>
    <w:rsid w:val="00FF790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96B3FE3"/>
  <w15:docId w15:val="{C767F2F4-8693-4AEE-B4DF-DA5FFCE085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F07B4"/>
    <w:rPr>
      <w:rFonts w:ascii="Arial" w:hAnsi="Arial" w:cs="Arial"/>
      <w:sz w:val="22"/>
      <w:szCs w:val="22"/>
    </w:rPr>
  </w:style>
  <w:style w:type="paragraph" w:styleId="Heading1">
    <w:name w:val="heading 1"/>
    <w:basedOn w:val="Head-1"/>
    <w:next w:val="Normal"/>
    <w:link w:val="Heading1Char"/>
    <w:qFormat/>
    <w:rsid w:val="00960AD0"/>
    <w:pPr>
      <w:numPr>
        <w:numId w:val="0"/>
      </w:numPr>
      <w:spacing w:before="120"/>
      <w:outlineLvl w:val="0"/>
    </w:pPr>
    <w:rPr>
      <w:rFonts w:cs="Times New Roman"/>
      <w:lang w:val="x-none" w:eastAsia="x-none"/>
    </w:rPr>
  </w:style>
  <w:style w:type="paragraph" w:styleId="Heading2">
    <w:name w:val="heading 2"/>
    <w:basedOn w:val="Head-2"/>
    <w:next w:val="Normal"/>
    <w:qFormat/>
    <w:rsid w:val="00960AD0"/>
    <w:pPr>
      <w:numPr>
        <w:numId w:val="0"/>
      </w:numPr>
      <w:spacing w:before="0"/>
      <w:outlineLvl w:val="1"/>
    </w:pPr>
  </w:style>
  <w:style w:type="paragraph" w:styleId="Heading3">
    <w:name w:val="heading 3"/>
    <w:basedOn w:val="Head-3"/>
    <w:next w:val="Normal"/>
    <w:link w:val="Heading3Char"/>
    <w:qFormat/>
    <w:rsid w:val="007E3F88"/>
    <w:pPr>
      <w:outlineLvl w:val="2"/>
    </w:pPr>
    <w:rPr>
      <w:rFonts w:cs="Times New Roman"/>
      <w:lang w:val="x-none" w:eastAsia="x-none"/>
    </w:rPr>
  </w:style>
  <w:style w:type="paragraph" w:styleId="Heading4">
    <w:name w:val="heading 4"/>
    <w:basedOn w:val="Normal"/>
    <w:next w:val="Normal"/>
    <w:qFormat/>
    <w:pPr>
      <w:keepNext/>
      <w:spacing w:before="240" w:after="60"/>
      <w:ind w:left="1440"/>
      <w:outlineLvl w:val="3"/>
    </w:pPr>
    <w:rPr>
      <w:rFonts w:ascii="Tahoma" w:hAnsi="Tahoma" w:cs="Tahoma"/>
      <w:b/>
      <w:bCs/>
      <w:color w:val="6B346C"/>
      <w:szCs w:val="28"/>
      <w:u w:val="single"/>
    </w:rPr>
  </w:style>
  <w:style w:type="paragraph" w:styleId="Heading5">
    <w:name w:val="heading 5"/>
    <w:basedOn w:val="Normal"/>
    <w:next w:val="Normal"/>
    <w:qFormat/>
    <w:pPr>
      <w:spacing w:before="240" w:after="60"/>
      <w:outlineLvl w:val="4"/>
    </w:pPr>
    <w:rPr>
      <w:rFonts w:ascii="Tahoma" w:hAnsi="Tahoma"/>
      <w:b/>
      <w:bCs/>
      <w:i/>
      <w:iCs/>
      <w:sz w:val="26"/>
      <w:szCs w:val="26"/>
    </w:rPr>
  </w:style>
  <w:style w:type="paragraph" w:styleId="Heading6">
    <w:name w:val="heading 6"/>
    <w:basedOn w:val="Normal"/>
    <w:next w:val="Normal"/>
    <w:qFormat/>
    <w:pPr>
      <w:numPr>
        <w:ilvl w:val="5"/>
        <w:numId w:val="2"/>
      </w:numPr>
      <w:spacing w:before="240" w:after="60"/>
      <w:outlineLvl w:val="5"/>
    </w:pPr>
    <w:rPr>
      <w:b/>
      <w:bCs/>
    </w:rPr>
  </w:style>
  <w:style w:type="paragraph" w:styleId="Heading7">
    <w:name w:val="heading 7"/>
    <w:basedOn w:val="Normal"/>
    <w:next w:val="Normal"/>
    <w:qFormat/>
    <w:pPr>
      <w:numPr>
        <w:ilvl w:val="6"/>
        <w:numId w:val="2"/>
      </w:numPr>
      <w:spacing w:before="240" w:after="60"/>
      <w:outlineLvl w:val="6"/>
    </w:pPr>
  </w:style>
  <w:style w:type="paragraph" w:styleId="Heading8">
    <w:name w:val="heading 8"/>
    <w:basedOn w:val="Normal"/>
    <w:next w:val="Normal"/>
    <w:qFormat/>
    <w:pPr>
      <w:numPr>
        <w:ilvl w:val="7"/>
        <w:numId w:val="2"/>
      </w:numPr>
      <w:spacing w:before="240" w:after="60"/>
      <w:outlineLvl w:val="7"/>
    </w:pPr>
    <w:rPr>
      <w:i/>
      <w:iCs/>
    </w:rPr>
  </w:style>
  <w:style w:type="paragraph" w:styleId="Heading9">
    <w:name w:val="heading 9"/>
    <w:basedOn w:val="Normal"/>
    <w:next w:val="Normal"/>
    <w:qFormat/>
    <w:pPr>
      <w:numPr>
        <w:ilvl w:val="8"/>
        <w:numId w:val="2"/>
      </w:numPr>
      <w:spacing w:before="240" w:after="60"/>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pPr>
      <w:tabs>
        <w:tab w:val="center" w:pos="4320"/>
        <w:tab w:val="right" w:pos="8640"/>
      </w:tabs>
    </w:pPr>
  </w:style>
  <w:style w:type="paragraph" w:styleId="Footer">
    <w:name w:val="footer"/>
    <w:basedOn w:val="Normal"/>
    <w:pPr>
      <w:tabs>
        <w:tab w:val="center" w:pos="4320"/>
        <w:tab w:val="right" w:pos="8640"/>
      </w:tabs>
    </w:pPr>
  </w:style>
  <w:style w:type="paragraph" w:customStyle="1" w:styleId="TableTitle">
    <w:name w:val="Table Title"/>
    <w:basedOn w:val="Normal"/>
    <w:rPr>
      <w:rFonts w:ascii="Tahoma" w:hAnsi="Tahoma"/>
      <w:b/>
      <w:bCs/>
      <w:color w:val="6B346C"/>
      <w:sz w:val="18"/>
    </w:rPr>
  </w:style>
  <w:style w:type="character" w:styleId="PageNumber">
    <w:name w:val="page number"/>
    <w:basedOn w:val="DefaultParagraphFont"/>
  </w:style>
  <w:style w:type="paragraph" w:customStyle="1" w:styleId="OrgDepartment">
    <w:name w:val="Org Department"/>
    <w:basedOn w:val="Normal"/>
    <w:pPr>
      <w:jc w:val="right"/>
    </w:pPr>
    <w:rPr>
      <w:rFonts w:ascii="Tahoma" w:hAnsi="Tahoma" w:cs="Tahoma"/>
      <w:sz w:val="28"/>
    </w:rPr>
  </w:style>
  <w:style w:type="paragraph" w:customStyle="1" w:styleId="ProjectTitle">
    <w:name w:val="Project Title"/>
    <w:basedOn w:val="Normal"/>
    <w:pPr>
      <w:jc w:val="right"/>
    </w:pPr>
    <w:rPr>
      <w:rFonts w:ascii="Tahoma" w:hAnsi="Tahoma" w:cs="Tahoma"/>
      <w:b/>
      <w:bCs/>
      <w:color w:val="6B346C"/>
      <w:sz w:val="40"/>
    </w:rPr>
  </w:style>
  <w:style w:type="paragraph" w:styleId="TOC1">
    <w:name w:val="toc 1"/>
    <w:basedOn w:val="Normal"/>
    <w:next w:val="Normal"/>
    <w:uiPriority w:val="39"/>
    <w:pPr>
      <w:tabs>
        <w:tab w:val="left" w:pos="540"/>
        <w:tab w:val="left" w:pos="907"/>
        <w:tab w:val="right" w:leader="dot" w:pos="9360"/>
      </w:tabs>
      <w:spacing w:before="240"/>
    </w:pPr>
    <w:rPr>
      <w:rFonts w:ascii="Tahoma" w:hAnsi="Tahoma"/>
      <w:b/>
      <w:bCs/>
      <w:noProof/>
      <w:sz w:val="20"/>
      <w:szCs w:val="32"/>
    </w:rPr>
  </w:style>
  <w:style w:type="paragraph" w:styleId="TOC2">
    <w:name w:val="toc 2"/>
    <w:basedOn w:val="Normal"/>
    <w:next w:val="Normal"/>
    <w:uiPriority w:val="39"/>
    <w:pPr>
      <w:tabs>
        <w:tab w:val="right" w:leader="dot" w:pos="9360"/>
      </w:tabs>
      <w:spacing w:before="60"/>
      <w:ind w:left="720"/>
    </w:pPr>
    <w:rPr>
      <w:rFonts w:ascii="Tahoma" w:hAnsi="Tahoma"/>
      <w:noProof/>
      <w:sz w:val="20"/>
      <w:szCs w:val="28"/>
    </w:rPr>
  </w:style>
  <w:style w:type="paragraph" w:styleId="TOC3">
    <w:name w:val="toc 3"/>
    <w:basedOn w:val="Normal"/>
    <w:next w:val="Normal"/>
    <w:uiPriority w:val="39"/>
    <w:pPr>
      <w:tabs>
        <w:tab w:val="left" w:pos="2160"/>
        <w:tab w:val="right" w:leader="dot" w:pos="9360"/>
      </w:tabs>
      <w:spacing w:after="60"/>
      <w:ind w:left="1440"/>
    </w:pPr>
    <w:rPr>
      <w:rFonts w:ascii="Tahoma" w:hAnsi="Tahoma"/>
      <w:noProof/>
      <w:sz w:val="20"/>
    </w:rPr>
  </w:style>
  <w:style w:type="paragraph" w:styleId="TOC4">
    <w:name w:val="toc 4"/>
    <w:basedOn w:val="Normal"/>
    <w:next w:val="Normal"/>
    <w:autoRedefine/>
    <w:semiHidden/>
    <w:pPr>
      <w:ind w:left="1440"/>
    </w:pPr>
    <w:rPr>
      <w:rFonts w:ascii="Tahoma" w:hAnsi="Tahoma"/>
      <w:sz w:val="20"/>
    </w:rPr>
  </w:style>
  <w:style w:type="paragraph" w:styleId="TOC5">
    <w:name w:val="toc 5"/>
    <w:basedOn w:val="Normal"/>
    <w:next w:val="Normal"/>
    <w:autoRedefine/>
    <w:semiHidden/>
    <w:pPr>
      <w:ind w:left="800"/>
    </w:pPr>
    <w:rPr>
      <w:rFonts w:ascii="Tahoma" w:hAnsi="Tahoma"/>
      <w:sz w:val="20"/>
    </w:rPr>
  </w:style>
  <w:style w:type="paragraph" w:styleId="TOC6">
    <w:name w:val="toc 6"/>
    <w:basedOn w:val="Normal"/>
    <w:next w:val="Normal"/>
    <w:autoRedefine/>
    <w:semiHidden/>
    <w:pPr>
      <w:ind w:left="1000"/>
    </w:pPr>
    <w:rPr>
      <w:rFonts w:ascii="Tahoma" w:hAnsi="Tahoma"/>
      <w:sz w:val="20"/>
    </w:rPr>
  </w:style>
  <w:style w:type="paragraph" w:styleId="TOC7">
    <w:name w:val="toc 7"/>
    <w:basedOn w:val="Normal"/>
    <w:next w:val="Normal"/>
    <w:autoRedefine/>
    <w:semiHidden/>
    <w:pPr>
      <w:ind w:left="1200"/>
    </w:pPr>
    <w:rPr>
      <w:rFonts w:ascii="Tahoma" w:hAnsi="Tahoma"/>
      <w:sz w:val="20"/>
    </w:rPr>
  </w:style>
  <w:style w:type="paragraph" w:styleId="TOC8">
    <w:name w:val="toc 8"/>
    <w:basedOn w:val="Normal"/>
    <w:next w:val="Normal"/>
    <w:autoRedefine/>
    <w:semiHidden/>
    <w:pPr>
      <w:ind w:left="1400"/>
    </w:pPr>
    <w:rPr>
      <w:rFonts w:ascii="Tahoma" w:hAnsi="Tahoma"/>
      <w:sz w:val="20"/>
    </w:rPr>
  </w:style>
  <w:style w:type="paragraph" w:styleId="TOC9">
    <w:name w:val="toc 9"/>
    <w:basedOn w:val="Normal"/>
    <w:next w:val="Normal"/>
    <w:autoRedefine/>
    <w:semiHidden/>
    <w:pPr>
      <w:ind w:left="1600"/>
    </w:pPr>
    <w:rPr>
      <w:rFonts w:ascii="Tahoma" w:hAnsi="Tahoma"/>
      <w:sz w:val="20"/>
    </w:rPr>
  </w:style>
  <w:style w:type="character" w:styleId="Strong">
    <w:name w:val="Strong"/>
    <w:qFormat/>
    <w:rPr>
      <w:b/>
      <w:bCs/>
    </w:rPr>
  </w:style>
  <w:style w:type="paragraph" w:customStyle="1" w:styleId="Bullet1">
    <w:name w:val="Bullet1"/>
    <w:basedOn w:val="Normal"/>
    <w:rPr>
      <w:rFonts w:ascii="Tahoma" w:hAnsi="Tahoma"/>
      <w:sz w:val="20"/>
    </w:rPr>
  </w:style>
  <w:style w:type="paragraph" w:customStyle="1" w:styleId="Normal3">
    <w:name w:val="Normal3"/>
    <w:basedOn w:val="Normal"/>
    <w:pPr>
      <w:ind w:left="720"/>
    </w:pPr>
    <w:rPr>
      <w:rFonts w:ascii="Tahoma" w:hAnsi="Tahoma"/>
      <w:sz w:val="20"/>
    </w:rPr>
  </w:style>
  <w:style w:type="paragraph" w:customStyle="1" w:styleId="Bullet3">
    <w:name w:val="Bullet3"/>
    <w:basedOn w:val="Normal3"/>
    <w:pPr>
      <w:tabs>
        <w:tab w:val="num" w:pos="1080"/>
        <w:tab w:val="num" w:pos="2340"/>
      </w:tabs>
      <w:ind w:left="2340"/>
    </w:pPr>
  </w:style>
  <w:style w:type="paragraph" w:customStyle="1" w:styleId="DocumentType">
    <w:name w:val="Document Type"/>
    <w:basedOn w:val="Normal"/>
    <w:pPr>
      <w:jc w:val="right"/>
    </w:pPr>
    <w:rPr>
      <w:rFonts w:ascii="Tahoma" w:hAnsi="Tahoma" w:cs="Tahoma"/>
      <w:sz w:val="28"/>
    </w:rPr>
  </w:style>
  <w:style w:type="paragraph" w:customStyle="1" w:styleId="Normal2">
    <w:name w:val="Normal2"/>
    <w:basedOn w:val="Normal"/>
    <w:pPr>
      <w:ind w:left="720"/>
    </w:pPr>
    <w:rPr>
      <w:rFonts w:ascii="Tahoma" w:hAnsi="Tahoma"/>
      <w:sz w:val="20"/>
    </w:rPr>
  </w:style>
  <w:style w:type="paragraph" w:customStyle="1" w:styleId="Numbered2">
    <w:name w:val="Numbered2"/>
    <w:basedOn w:val="Normal2"/>
    <w:pPr>
      <w:tabs>
        <w:tab w:val="num" w:pos="1620"/>
        <w:tab w:val="num" w:pos="3420"/>
      </w:tabs>
      <w:ind w:left="1620" w:hanging="360"/>
    </w:pPr>
  </w:style>
  <w:style w:type="paragraph" w:customStyle="1" w:styleId="Numbered3">
    <w:name w:val="Numbered3"/>
    <w:basedOn w:val="Numbered2"/>
    <w:pPr>
      <w:numPr>
        <w:numId w:val="8"/>
      </w:numPr>
    </w:pPr>
  </w:style>
  <w:style w:type="paragraph" w:customStyle="1" w:styleId="OrgDivision">
    <w:name w:val="Org Division"/>
    <w:basedOn w:val="Normal"/>
    <w:pPr>
      <w:jc w:val="right"/>
    </w:pPr>
    <w:rPr>
      <w:rFonts w:ascii="Tahoma" w:hAnsi="Tahoma" w:cs="Tahoma"/>
      <w:sz w:val="28"/>
    </w:rPr>
  </w:style>
  <w:style w:type="paragraph" w:customStyle="1" w:styleId="ProjectNumber">
    <w:name w:val="Project Number"/>
    <w:basedOn w:val="Normal"/>
    <w:pPr>
      <w:spacing w:before="2880"/>
      <w:jc w:val="right"/>
    </w:pPr>
    <w:rPr>
      <w:rFonts w:ascii="Tahoma" w:hAnsi="Tahoma" w:cs="Tahoma"/>
      <w:b/>
      <w:bCs/>
      <w:color w:val="6B346C"/>
      <w:sz w:val="40"/>
    </w:rPr>
  </w:style>
  <w:style w:type="paragraph" w:customStyle="1" w:styleId="RiskBullet">
    <w:name w:val="Risk Bullet"/>
    <w:basedOn w:val="Bullet1"/>
    <w:pPr>
      <w:tabs>
        <w:tab w:val="num" w:pos="1620"/>
        <w:tab w:val="left" w:pos="2160"/>
      </w:tabs>
      <w:ind w:left="2160" w:hanging="900"/>
    </w:pPr>
  </w:style>
  <w:style w:type="paragraph" w:customStyle="1" w:styleId="TableText">
    <w:name w:val="Table Text"/>
    <w:basedOn w:val="Normal2"/>
    <w:pPr>
      <w:ind w:left="0"/>
    </w:pPr>
    <w:rPr>
      <w:sz w:val="18"/>
    </w:rPr>
  </w:style>
  <w:style w:type="paragraph" w:customStyle="1" w:styleId="TOC">
    <w:name w:val="TOC"/>
    <w:basedOn w:val="Heading1"/>
    <w:pPr>
      <w:widowControl w:val="0"/>
      <w:jc w:val="center"/>
    </w:pPr>
    <w:rPr>
      <w:rFonts w:cs="Tahoma"/>
      <w:color w:val="6B346C"/>
      <w:sz w:val="28"/>
    </w:rPr>
  </w:style>
  <w:style w:type="paragraph" w:customStyle="1" w:styleId="Bullet2">
    <w:name w:val="Bullet2"/>
    <w:basedOn w:val="Bullet1"/>
    <w:pPr>
      <w:tabs>
        <w:tab w:val="num" w:pos="1980"/>
      </w:tabs>
      <w:ind w:left="1980"/>
    </w:pPr>
  </w:style>
  <w:style w:type="character" w:styleId="Hyperlink">
    <w:name w:val="Hyperlink"/>
    <w:uiPriority w:val="99"/>
    <w:rPr>
      <w:color w:val="0000FF"/>
      <w:u w:val="single"/>
    </w:rPr>
  </w:style>
  <w:style w:type="paragraph" w:styleId="BodyTextIndent">
    <w:name w:val="Body Text Indent"/>
    <w:basedOn w:val="Normal"/>
    <w:pPr>
      <w:ind w:left="120"/>
    </w:pPr>
    <w:rPr>
      <w:rFonts w:ascii="Tahoma" w:hAnsi="Tahoma"/>
      <w:sz w:val="20"/>
    </w:rPr>
  </w:style>
  <w:style w:type="character" w:styleId="FollowedHyperlink">
    <w:name w:val="FollowedHyperlink"/>
    <w:rPr>
      <w:color w:val="800080"/>
      <w:u w:val="single"/>
    </w:rPr>
  </w:style>
  <w:style w:type="paragraph" w:styleId="TableofFigures">
    <w:name w:val="table of figures"/>
    <w:basedOn w:val="Normal"/>
    <w:next w:val="Normal"/>
    <w:semiHidden/>
    <w:pPr>
      <w:ind w:left="400" w:hanging="400"/>
    </w:pPr>
    <w:rPr>
      <w:rFonts w:ascii="Tahoma" w:hAnsi="Tahoma"/>
      <w:sz w:val="20"/>
    </w:rPr>
  </w:style>
  <w:style w:type="paragraph" w:customStyle="1" w:styleId="TableNum">
    <w:name w:val="TableNum"/>
    <w:basedOn w:val="Normal"/>
    <w:pPr>
      <w:numPr>
        <w:numId w:val="4"/>
      </w:numPr>
      <w:spacing w:before="60"/>
    </w:pPr>
    <w:rPr>
      <w:rFonts w:ascii="Tahoma" w:hAnsi="Tahoma"/>
      <w:sz w:val="20"/>
    </w:rPr>
  </w:style>
  <w:style w:type="paragraph" w:customStyle="1" w:styleId="BulletTable">
    <w:name w:val="Bullet Table"/>
    <w:basedOn w:val="Bullet1"/>
    <w:pPr>
      <w:numPr>
        <w:numId w:val="7"/>
      </w:numPr>
      <w:spacing w:before="40"/>
    </w:pPr>
  </w:style>
  <w:style w:type="paragraph" w:customStyle="1" w:styleId="BulletNumTable">
    <w:name w:val="Bullet Num Table"/>
    <w:basedOn w:val="BulletTable"/>
    <w:pPr>
      <w:numPr>
        <w:numId w:val="3"/>
      </w:numPr>
    </w:pPr>
  </w:style>
  <w:style w:type="paragraph" w:customStyle="1" w:styleId="Figure">
    <w:name w:val="Figure"/>
    <w:basedOn w:val="Normal"/>
    <w:next w:val="Normal"/>
    <w:rsid w:val="00E22A83"/>
    <w:pPr>
      <w:numPr>
        <w:numId w:val="6"/>
      </w:numPr>
      <w:tabs>
        <w:tab w:val="left" w:pos="1080"/>
        <w:tab w:val="num" w:pos="1710"/>
        <w:tab w:val="left" w:pos="1980"/>
      </w:tabs>
      <w:spacing w:before="120"/>
      <w:ind w:left="1080" w:hanging="360"/>
    </w:pPr>
    <w:rPr>
      <w:rFonts w:ascii="Tahoma" w:hAnsi="Tahoma"/>
      <w:b/>
      <w:i/>
      <w:sz w:val="20"/>
    </w:rPr>
  </w:style>
  <w:style w:type="paragraph" w:customStyle="1" w:styleId="Table">
    <w:name w:val="Table"/>
    <w:basedOn w:val="Figure"/>
    <w:next w:val="Normal"/>
    <w:pPr>
      <w:numPr>
        <w:numId w:val="5"/>
      </w:numPr>
      <w:tabs>
        <w:tab w:val="left" w:pos="1980"/>
      </w:tabs>
    </w:pPr>
  </w:style>
  <w:style w:type="paragraph" w:styleId="Title">
    <w:name w:val="Title"/>
    <w:basedOn w:val="Normal"/>
    <w:link w:val="TitleChar"/>
    <w:qFormat/>
    <w:pPr>
      <w:spacing w:before="240" w:after="60"/>
      <w:jc w:val="center"/>
      <w:outlineLvl w:val="0"/>
    </w:pPr>
    <w:rPr>
      <w:b/>
      <w:bCs/>
      <w:kern w:val="28"/>
      <w:sz w:val="32"/>
      <w:szCs w:val="32"/>
    </w:rPr>
  </w:style>
  <w:style w:type="paragraph" w:styleId="BodyTextIndent2">
    <w:name w:val="Body Text Indent 2"/>
    <w:basedOn w:val="Normal"/>
    <w:pPr>
      <w:spacing w:after="120"/>
      <w:ind w:left="720"/>
    </w:pPr>
  </w:style>
  <w:style w:type="paragraph" w:customStyle="1" w:styleId="Normalcommented">
    <w:name w:val="Normal commented"/>
    <w:basedOn w:val="Normal"/>
    <w:rPr>
      <w:rFonts w:ascii="Tahoma" w:hAnsi="Tahoma"/>
      <w:i/>
      <w:color w:val="008080"/>
      <w:sz w:val="20"/>
      <w:szCs w:val="20"/>
    </w:rPr>
  </w:style>
  <w:style w:type="paragraph" w:customStyle="1" w:styleId="Head-1">
    <w:name w:val="Head-1"/>
    <w:basedOn w:val="Normal"/>
    <w:next w:val="Normal"/>
    <w:pPr>
      <w:numPr>
        <w:numId w:val="9"/>
      </w:numPr>
      <w:spacing w:before="240" w:after="60"/>
    </w:pPr>
    <w:rPr>
      <w:rFonts w:ascii="Tahoma" w:hAnsi="Tahoma"/>
      <w:b/>
      <w:color w:val="6B196C"/>
      <w:sz w:val="32"/>
    </w:rPr>
  </w:style>
  <w:style w:type="paragraph" w:customStyle="1" w:styleId="Head-2">
    <w:name w:val="Head-2"/>
    <w:basedOn w:val="Normal"/>
    <w:next w:val="Normal"/>
    <w:pPr>
      <w:numPr>
        <w:numId w:val="10"/>
      </w:numPr>
      <w:spacing w:before="120" w:after="60"/>
    </w:pPr>
    <w:rPr>
      <w:rFonts w:ascii="Tahoma" w:hAnsi="Tahoma"/>
      <w:color w:val="6B346C"/>
      <w:sz w:val="28"/>
      <w:u w:val="double"/>
    </w:rPr>
  </w:style>
  <w:style w:type="paragraph" w:customStyle="1" w:styleId="Head-3">
    <w:name w:val="Head-3"/>
    <w:basedOn w:val="Normal"/>
    <w:next w:val="Normal"/>
    <w:rsid w:val="007E3F88"/>
    <w:rPr>
      <w:rFonts w:ascii="Tahoma" w:hAnsi="Tahoma"/>
      <w:b/>
    </w:rPr>
  </w:style>
  <w:style w:type="paragraph" w:customStyle="1" w:styleId="Head-4">
    <w:name w:val="Head-4"/>
    <w:basedOn w:val="Normal"/>
    <w:next w:val="Normal"/>
    <w:pPr>
      <w:numPr>
        <w:numId w:val="11"/>
      </w:numPr>
      <w:spacing w:before="60" w:after="60"/>
    </w:pPr>
    <w:rPr>
      <w:rFonts w:ascii="Tahoma" w:hAnsi="Tahoma"/>
      <w:b/>
      <w:color w:val="6B346C"/>
      <w:sz w:val="20"/>
      <w:u w:val="single"/>
    </w:rPr>
  </w:style>
  <w:style w:type="paragraph" w:styleId="ListNumber">
    <w:name w:val="List Number"/>
    <w:basedOn w:val="Normal"/>
    <w:pPr>
      <w:numPr>
        <w:numId w:val="1"/>
      </w:numPr>
      <w:spacing w:before="100" w:beforeAutospacing="1" w:afterAutospacing="1"/>
    </w:pPr>
    <w:rPr>
      <w:rFonts w:ascii="Tahoma" w:hAnsi="Tahoma"/>
      <w:sz w:val="20"/>
      <w:szCs w:val="20"/>
    </w:rPr>
  </w:style>
  <w:style w:type="paragraph" w:customStyle="1" w:styleId="Example">
    <w:name w:val="Example"/>
    <w:basedOn w:val="Normal"/>
    <w:next w:val="Normal"/>
    <w:rPr>
      <w:rFonts w:ascii="Tahoma" w:hAnsi="Tahoma"/>
      <w:color w:val="FF6600"/>
      <w:sz w:val="20"/>
    </w:rPr>
  </w:style>
  <w:style w:type="paragraph" w:styleId="DocumentMap">
    <w:name w:val="Document Map"/>
    <w:basedOn w:val="Normal"/>
    <w:semiHidden/>
    <w:pPr>
      <w:shd w:val="clear" w:color="auto" w:fill="000080"/>
    </w:pPr>
    <w:rPr>
      <w:rFonts w:ascii="Tahoma" w:hAnsi="Tahoma" w:cs="Tahoma"/>
      <w:sz w:val="20"/>
      <w:szCs w:val="20"/>
    </w:rPr>
  </w:style>
  <w:style w:type="paragraph" w:styleId="BodyText">
    <w:name w:val="Body Text"/>
    <w:basedOn w:val="Normal"/>
    <w:link w:val="BodyTextChar"/>
    <w:rsid w:val="009F1E4E"/>
    <w:rPr>
      <w:rFonts w:cs="Times New Roman"/>
      <w:lang w:val="x-none" w:eastAsia="x-none"/>
    </w:rPr>
  </w:style>
  <w:style w:type="paragraph" w:styleId="BodyText2">
    <w:name w:val="Body Text 2"/>
    <w:basedOn w:val="Normal"/>
    <w:rPr>
      <w:i/>
      <w:iCs/>
      <w:sz w:val="20"/>
      <w:u w:val="single"/>
    </w:rPr>
  </w:style>
  <w:style w:type="paragraph" w:styleId="BodyText3">
    <w:name w:val="Body Text 3"/>
    <w:basedOn w:val="Normal"/>
    <w:rPr>
      <w:b/>
      <w:bCs/>
      <w:i/>
      <w:iCs/>
      <w:sz w:val="20"/>
    </w:rPr>
  </w:style>
  <w:style w:type="paragraph" w:styleId="PlainText">
    <w:name w:val="Plain Text"/>
    <w:basedOn w:val="Normal"/>
    <w:rPr>
      <w:rFonts w:ascii="Courier New" w:hAnsi="Courier New" w:cs="Courier New"/>
      <w:sz w:val="20"/>
      <w:szCs w:val="20"/>
    </w:rPr>
  </w:style>
  <w:style w:type="table" w:styleId="TableGrid">
    <w:name w:val="Table Grid"/>
    <w:basedOn w:val="TableNormal"/>
    <w:rsid w:val="00D401B6"/>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styleId="Emphasis">
    <w:name w:val="Emphasis"/>
    <w:qFormat/>
    <w:rsid w:val="0062561A"/>
    <w:rPr>
      <w:i/>
      <w:iCs/>
    </w:rPr>
  </w:style>
  <w:style w:type="character" w:styleId="CommentReference">
    <w:name w:val="annotation reference"/>
    <w:rsid w:val="0062561A"/>
    <w:rPr>
      <w:sz w:val="16"/>
      <w:szCs w:val="16"/>
    </w:rPr>
  </w:style>
  <w:style w:type="paragraph" w:styleId="CommentText">
    <w:name w:val="annotation text"/>
    <w:basedOn w:val="Normal"/>
    <w:link w:val="CommentTextChar"/>
    <w:rsid w:val="0062561A"/>
    <w:rPr>
      <w:sz w:val="20"/>
      <w:szCs w:val="20"/>
    </w:rPr>
  </w:style>
  <w:style w:type="character" w:customStyle="1" w:styleId="CommentTextChar">
    <w:name w:val="Comment Text Char"/>
    <w:basedOn w:val="DefaultParagraphFont"/>
    <w:link w:val="CommentText"/>
    <w:rsid w:val="0062561A"/>
  </w:style>
  <w:style w:type="paragraph" w:styleId="CommentSubject">
    <w:name w:val="annotation subject"/>
    <w:basedOn w:val="CommentText"/>
    <w:next w:val="CommentText"/>
    <w:link w:val="CommentSubjectChar"/>
    <w:rsid w:val="0062561A"/>
    <w:rPr>
      <w:rFonts w:ascii="Times New Roman" w:hAnsi="Times New Roman" w:cs="Times New Roman"/>
      <w:b/>
      <w:bCs/>
      <w:lang w:val="x-none" w:eastAsia="x-none"/>
    </w:rPr>
  </w:style>
  <w:style w:type="character" w:customStyle="1" w:styleId="CommentSubjectChar">
    <w:name w:val="Comment Subject Char"/>
    <w:link w:val="CommentSubject"/>
    <w:rsid w:val="0062561A"/>
    <w:rPr>
      <w:b/>
      <w:bCs/>
    </w:rPr>
  </w:style>
  <w:style w:type="paragraph" w:styleId="BalloonText">
    <w:name w:val="Balloon Text"/>
    <w:basedOn w:val="Normal"/>
    <w:link w:val="BalloonTextChar"/>
    <w:rsid w:val="0062561A"/>
    <w:rPr>
      <w:rFonts w:ascii="Tahoma" w:hAnsi="Tahoma" w:cs="Times New Roman"/>
      <w:sz w:val="16"/>
      <w:szCs w:val="16"/>
      <w:lang w:val="x-none" w:eastAsia="x-none"/>
    </w:rPr>
  </w:style>
  <w:style w:type="character" w:customStyle="1" w:styleId="BalloonTextChar">
    <w:name w:val="Balloon Text Char"/>
    <w:link w:val="BalloonText"/>
    <w:rsid w:val="0062561A"/>
    <w:rPr>
      <w:rFonts w:ascii="Tahoma" w:hAnsi="Tahoma" w:cs="Tahoma"/>
      <w:sz w:val="16"/>
      <w:szCs w:val="16"/>
    </w:rPr>
  </w:style>
  <w:style w:type="paragraph" w:styleId="ListParagraph">
    <w:name w:val="List Paragraph"/>
    <w:basedOn w:val="Normal"/>
    <w:uiPriority w:val="34"/>
    <w:qFormat/>
    <w:rsid w:val="00AF5E77"/>
    <w:pPr>
      <w:ind w:left="720"/>
    </w:pPr>
  </w:style>
  <w:style w:type="paragraph" w:styleId="Subtitle">
    <w:name w:val="Subtitle"/>
    <w:basedOn w:val="Normal"/>
    <w:next w:val="Normal"/>
    <w:link w:val="SubtitleChar"/>
    <w:qFormat/>
    <w:rsid w:val="00743AE6"/>
    <w:pPr>
      <w:spacing w:after="60"/>
      <w:jc w:val="center"/>
      <w:outlineLvl w:val="1"/>
    </w:pPr>
    <w:rPr>
      <w:rFonts w:ascii="Cambria" w:hAnsi="Cambria" w:cs="Times New Roman"/>
      <w:sz w:val="24"/>
      <w:szCs w:val="24"/>
      <w:lang w:val="x-none" w:eastAsia="x-none"/>
    </w:rPr>
  </w:style>
  <w:style w:type="character" w:customStyle="1" w:styleId="SubtitleChar">
    <w:name w:val="Subtitle Char"/>
    <w:link w:val="Subtitle"/>
    <w:rsid w:val="00743AE6"/>
    <w:rPr>
      <w:rFonts w:ascii="Cambria" w:eastAsia="Times New Roman" w:hAnsi="Cambria" w:cs="Times New Roman"/>
      <w:sz w:val="24"/>
      <w:szCs w:val="24"/>
    </w:rPr>
  </w:style>
  <w:style w:type="paragraph" w:styleId="NoSpacing">
    <w:name w:val="No Spacing"/>
    <w:uiPriority w:val="1"/>
    <w:qFormat/>
    <w:rsid w:val="002646C9"/>
    <w:rPr>
      <w:sz w:val="24"/>
      <w:szCs w:val="24"/>
    </w:rPr>
  </w:style>
  <w:style w:type="paragraph" w:customStyle="1" w:styleId="StyleFigureBoldItalic">
    <w:name w:val="Style Figure + Bold Italic"/>
    <w:basedOn w:val="Figure"/>
    <w:rsid w:val="00F92E6F"/>
    <w:rPr>
      <w:b w:val="0"/>
      <w:bCs/>
      <w:i w:val="0"/>
      <w:iCs/>
    </w:rPr>
  </w:style>
  <w:style w:type="character" w:customStyle="1" w:styleId="Heading1Char">
    <w:name w:val="Heading 1 Char"/>
    <w:link w:val="Heading1"/>
    <w:rsid w:val="00172A84"/>
    <w:rPr>
      <w:rFonts w:ascii="Tahoma" w:hAnsi="Tahoma" w:cs="Arial"/>
      <w:b/>
      <w:color w:val="6B196C"/>
      <w:sz w:val="32"/>
      <w:szCs w:val="22"/>
    </w:rPr>
  </w:style>
  <w:style w:type="character" w:customStyle="1" w:styleId="BodyTextChar">
    <w:name w:val="Body Text Char"/>
    <w:link w:val="BodyText"/>
    <w:rsid w:val="009F1E4E"/>
    <w:rPr>
      <w:rFonts w:ascii="Arial" w:hAnsi="Arial"/>
      <w:sz w:val="22"/>
      <w:szCs w:val="22"/>
      <w:lang w:eastAsia="x-none"/>
    </w:rPr>
  </w:style>
  <w:style w:type="character" w:customStyle="1" w:styleId="cwrapper">
    <w:name w:val="c_wrapper"/>
    <w:basedOn w:val="DefaultParagraphFont"/>
    <w:rsid w:val="005704F1"/>
  </w:style>
  <w:style w:type="character" w:customStyle="1" w:styleId="Heading3Char">
    <w:name w:val="Heading 3 Char"/>
    <w:link w:val="Heading3"/>
    <w:rsid w:val="00C600F9"/>
    <w:rPr>
      <w:rFonts w:ascii="Tahoma" w:hAnsi="Tahoma" w:cs="Arial"/>
      <w:b/>
      <w:sz w:val="22"/>
      <w:szCs w:val="22"/>
    </w:rPr>
  </w:style>
  <w:style w:type="paragraph" w:customStyle="1" w:styleId="CellBodyText">
    <w:name w:val="Cell Body Text"/>
    <w:rsid w:val="006B07C1"/>
    <w:pPr>
      <w:suppressAutoHyphens/>
      <w:spacing w:before="40" w:after="40"/>
    </w:pPr>
    <w:rPr>
      <w:rFonts w:ascii="Arial" w:hAnsi="Arial"/>
      <w:sz w:val="22"/>
    </w:rPr>
  </w:style>
  <w:style w:type="paragraph" w:styleId="Caption">
    <w:name w:val="caption"/>
    <w:basedOn w:val="Normal"/>
    <w:next w:val="Normal"/>
    <w:unhideWhenUsed/>
    <w:qFormat/>
    <w:rsid w:val="00D50BF0"/>
    <w:rPr>
      <w:b/>
      <w:bCs/>
      <w:sz w:val="20"/>
      <w:szCs w:val="20"/>
    </w:rPr>
  </w:style>
  <w:style w:type="paragraph" w:styleId="Revision">
    <w:name w:val="Revision"/>
    <w:hidden/>
    <w:uiPriority w:val="99"/>
    <w:semiHidden/>
    <w:rsid w:val="0034614B"/>
    <w:rPr>
      <w:rFonts w:ascii="Arial" w:hAnsi="Arial" w:cs="Arial"/>
      <w:sz w:val="22"/>
      <w:szCs w:val="22"/>
    </w:rPr>
  </w:style>
  <w:style w:type="paragraph" w:customStyle="1" w:styleId="Nomal">
    <w:name w:val="Nomal"/>
    <w:basedOn w:val="ListNumber"/>
    <w:qFormat/>
    <w:rsid w:val="00B232B6"/>
    <w:pPr>
      <w:numPr>
        <w:numId w:val="0"/>
      </w:numPr>
    </w:pPr>
  </w:style>
  <w:style w:type="character" w:customStyle="1" w:styleId="pagingrecords">
    <w:name w:val="paging_records"/>
    <w:basedOn w:val="DefaultParagraphFont"/>
    <w:rsid w:val="0097287C"/>
  </w:style>
  <w:style w:type="character" w:customStyle="1" w:styleId="biglink">
    <w:name w:val="big_link"/>
    <w:basedOn w:val="DefaultParagraphFont"/>
    <w:rsid w:val="003D46F1"/>
  </w:style>
  <w:style w:type="character" w:customStyle="1" w:styleId="TitleChar">
    <w:name w:val="Title Char"/>
    <w:basedOn w:val="DefaultParagraphFont"/>
    <w:link w:val="Title"/>
    <w:rsid w:val="00612AF6"/>
    <w:rPr>
      <w:rFonts w:ascii="Arial" w:hAnsi="Arial" w:cs="Arial"/>
      <w:b/>
      <w:bCs/>
      <w:kern w:val="28"/>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4558783">
      <w:bodyDiv w:val="1"/>
      <w:marLeft w:val="0"/>
      <w:marRight w:val="0"/>
      <w:marTop w:val="0"/>
      <w:marBottom w:val="0"/>
      <w:divBdr>
        <w:top w:val="none" w:sz="0" w:space="0" w:color="auto"/>
        <w:left w:val="none" w:sz="0" w:space="0" w:color="auto"/>
        <w:bottom w:val="none" w:sz="0" w:space="0" w:color="auto"/>
        <w:right w:val="none" w:sz="0" w:space="0" w:color="auto"/>
      </w:divBdr>
    </w:div>
    <w:div w:id="684945551">
      <w:bodyDiv w:val="1"/>
      <w:marLeft w:val="0"/>
      <w:marRight w:val="0"/>
      <w:marTop w:val="0"/>
      <w:marBottom w:val="0"/>
      <w:divBdr>
        <w:top w:val="none" w:sz="0" w:space="0" w:color="auto"/>
        <w:left w:val="none" w:sz="0" w:space="0" w:color="auto"/>
        <w:bottom w:val="none" w:sz="0" w:space="0" w:color="auto"/>
        <w:right w:val="none" w:sz="0" w:space="0" w:color="auto"/>
      </w:divBdr>
      <w:divsChild>
        <w:div w:id="1321078663">
          <w:marLeft w:val="0"/>
          <w:marRight w:val="0"/>
          <w:marTop w:val="0"/>
          <w:marBottom w:val="0"/>
          <w:divBdr>
            <w:top w:val="none" w:sz="0" w:space="0" w:color="auto"/>
            <w:left w:val="none" w:sz="0" w:space="0" w:color="auto"/>
            <w:bottom w:val="none" w:sz="0" w:space="0" w:color="auto"/>
            <w:right w:val="none" w:sz="0" w:space="0" w:color="auto"/>
          </w:divBdr>
          <w:divsChild>
            <w:div w:id="50613719">
              <w:marLeft w:val="0"/>
              <w:marRight w:val="0"/>
              <w:marTop w:val="0"/>
              <w:marBottom w:val="0"/>
              <w:divBdr>
                <w:top w:val="none" w:sz="0" w:space="0" w:color="auto"/>
                <w:left w:val="none" w:sz="0" w:space="0" w:color="auto"/>
                <w:bottom w:val="none" w:sz="0" w:space="0" w:color="auto"/>
                <w:right w:val="none" w:sz="0" w:space="0" w:color="auto"/>
              </w:divBdr>
              <w:divsChild>
                <w:div w:id="881401451">
                  <w:marLeft w:val="0"/>
                  <w:marRight w:val="0"/>
                  <w:marTop w:val="0"/>
                  <w:marBottom w:val="0"/>
                  <w:divBdr>
                    <w:top w:val="none" w:sz="0" w:space="0" w:color="auto"/>
                    <w:left w:val="none" w:sz="0" w:space="0" w:color="auto"/>
                    <w:bottom w:val="none" w:sz="0" w:space="0" w:color="auto"/>
                    <w:right w:val="none" w:sz="0" w:space="0" w:color="auto"/>
                  </w:divBdr>
                  <w:divsChild>
                    <w:div w:id="1638221130">
                      <w:marLeft w:val="0"/>
                      <w:marRight w:val="0"/>
                      <w:marTop w:val="0"/>
                      <w:marBottom w:val="0"/>
                      <w:divBdr>
                        <w:top w:val="none" w:sz="0" w:space="0" w:color="auto"/>
                        <w:left w:val="none" w:sz="0" w:space="0" w:color="auto"/>
                        <w:bottom w:val="none" w:sz="0" w:space="0" w:color="auto"/>
                        <w:right w:val="none" w:sz="0" w:space="0" w:color="auto"/>
                      </w:divBdr>
                      <w:divsChild>
                        <w:div w:id="1800224975">
                          <w:marLeft w:val="0"/>
                          <w:marRight w:val="0"/>
                          <w:marTop w:val="0"/>
                          <w:marBottom w:val="0"/>
                          <w:divBdr>
                            <w:top w:val="none" w:sz="0" w:space="0" w:color="auto"/>
                            <w:left w:val="none" w:sz="0" w:space="0" w:color="auto"/>
                            <w:bottom w:val="none" w:sz="0" w:space="0" w:color="auto"/>
                            <w:right w:val="none" w:sz="0" w:space="0" w:color="auto"/>
                          </w:divBdr>
                          <w:divsChild>
                            <w:div w:id="882669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71385725">
      <w:bodyDiv w:val="1"/>
      <w:marLeft w:val="0"/>
      <w:marRight w:val="0"/>
      <w:marTop w:val="0"/>
      <w:marBottom w:val="0"/>
      <w:divBdr>
        <w:top w:val="none" w:sz="0" w:space="0" w:color="auto"/>
        <w:left w:val="none" w:sz="0" w:space="0" w:color="auto"/>
        <w:bottom w:val="none" w:sz="0" w:space="0" w:color="auto"/>
        <w:right w:val="none" w:sz="0" w:space="0" w:color="auto"/>
      </w:divBdr>
    </w:div>
    <w:div w:id="897397342">
      <w:bodyDiv w:val="1"/>
      <w:marLeft w:val="0"/>
      <w:marRight w:val="0"/>
      <w:marTop w:val="0"/>
      <w:marBottom w:val="0"/>
      <w:divBdr>
        <w:top w:val="none" w:sz="0" w:space="0" w:color="auto"/>
        <w:left w:val="none" w:sz="0" w:space="0" w:color="auto"/>
        <w:bottom w:val="none" w:sz="0" w:space="0" w:color="auto"/>
        <w:right w:val="none" w:sz="0" w:space="0" w:color="auto"/>
      </w:divBdr>
    </w:div>
    <w:div w:id="921839252">
      <w:bodyDiv w:val="1"/>
      <w:marLeft w:val="0"/>
      <w:marRight w:val="0"/>
      <w:marTop w:val="0"/>
      <w:marBottom w:val="0"/>
      <w:divBdr>
        <w:top w:val="none" w:sz="0" w:space="0" w:color="auto"/>
        <w:left w:val="none" w:sz="0" w:space="0" w:color="auto"/>
        <w:bottom w:val="none" w:sz="0" w:space="0" w:color="auto"/>
        <w:right w:val="none" w:sz="0" w:space="0" w:color="auto"/>
      </w:divBdr>
    </w:div>
    <w:div w:id="959840376">
      <w:bodyDiv w:val="1"/>
      <w:marLeft w:val="0"/>
      <w:marRight w:val="0"/>
      <w:marTop w:val="0"/>
      <w:marBottom w:val="0"/>
      <w:divBdr>
        <w:top w:val="none" w:sz="0" w:space="0" w:color="auto"/>
        <w:left w:val="none" w:sz="0" w:space="0" w:color="auto"/>
        <w:bottom w:val="none" w:sz="0" w:space="0" w:color="auto"/>
        <w:right w:val="none" w:sz="0" w:space="0" w:color="auto"/>
      </w:divBdr>
    </w:div>
    <w:div w:id="1133601913">
      <w:bodyDiv w:val="1"/>
      <w:marLeft w:val="0"/>
      <w:marRight w:val="0"/>
      <w:marTop w:val="0"/>
      <w:marBottom w:val="0"/>
      <w:divBdr>
        <w:top w:val="none" w:sz="0" w:space="0" w:color="auto"/>
        <w:left w:val="none" w:sz="0" w:space="0" w:color="auto"/>
        <w:bottom w:val="none" w:sz="0" w:space="0" w:color="auto"/>
        <w:right w:val="none" w:sz="0" w:space="0" w:color="auto"/>
      </w:divBdr>
    </w:div>
    <w:div w:id="1245383079">
      <w:bodyDiv w:val="1"/>
      <w:marLeft w:val="0"/>
      <w:marRight w:val="0"/>
      <w:marTop w:val="0"/>
      <w:marBottom w:val="0"/>
      <w:divBdr>
        <w:top w:val="none" w:sz="0" w:space="0" w:color="auto"/>
        <w:left w:val="none" w:sz="0" w:space="0" w:color="auto"/>
        <w:bottom w:val="none" w:sz="0" w:space="0" w:color="auto"/>
        <w:right w:val="none" w:sz="0" w:space="0" w:color="auto"/>
      </w:divBdr>
    </w:div>
    <w:div w:id="1704789531">
      <w:bodyDiv w:val="1"/>
      <w:marLeft w:val="0"/>
      <w:marRight w:val="0"/>
      <w:marTop w:val="0"/>
      <w:marBottom w:val="0"/>
      <w:divBdr>
        <w:top w:val="none" w:sz="0" w:space="0" w:color="auto"/>
        <w:left w:val="none" w:sz="0" w:space="0" w:color="auto"/>
        <w:bottom w:val="none" w:sz="0" w:space="0" w:color="auto"/>
        <w:right w:val="none" w:sz="0" w:space="0" w:color="auto"/>
      </w:divBdr>
    </w:div>
    <w:div w:id="21472360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0.emf"/><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8.emf"/><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microsoft.com/office/2011/relationships/people" Target="people.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oleObject" Target="embeddings/oleObject1.bin"/><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5" Type="http://schemas.openxmlformats.org/officeDocument/2006/relationships/styles" Target="styles.xml"/><Relationship Id="rId61" Type="http://schemas.openxmlformats.org/officeDocument/2006/relationships/footer" Target="footer1.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theme" Target="theme/theme1.xml"/><Relationship Id="rId8" Type="http://schemas.openxmlformats.org/officeDocument/2006/relationships/footnotes" Target="footnotes.xml"/><Relationship Id="rId51" Type="http://schemas.openxmlformats.org/officeDocument/2006/relationships/image" Target="media/image39.png"/><Relationship Id="rId3" Type="http://schemas.openxmlformats.org/officeDocument/2006/relationships/customXml" Target="../customXml/item3.xml"/><Relationship Id="rId12" Type="http://schemas.openxmlformats.org/officeDocument/2006/relationships/image" Target="media/image3.emf"/><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cid:ii_1610f16519b07061" TargetMode="External"/><Relationship Id="rId46" Type="http://schemas.openxmlformats.org/officeDocument/2006/relationships/image" Target="media/image34.png"/><Relationship Id="rId59" Type="http://schemas.openxmlformats.org/officeDocument/2006/relationships/image" Target="media/image47.png"/><Relationship Id="rId20" Type="http://schemas.openxmlformats.org/officeDocument/2006/relationships/image" Target="media/image10.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1.png"/><Relationship Id="rId31" Type="http://schemas.openxmlformats.org/officeDocument/2006/relationships/image" Target="media/image21.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header" Target="header1.xml"/><Relationship Id="rId4" Type="http://schemas.openxmlformats.org/officeDocument/2006/relationships/numbering" Target="numbering.xml"/><Relationship Id="rId9"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D38F1B81A0197844B6AE01B0136207C5" ma:contentTypeVersion="1" ma:contentTypeDescription="Create a new document." ma:contentTypeScope="" ma:versionID="5b623ced5974c8a93812a55caee03bdf">
  <xsd:schema xmlns:xsd="http://www.w3.org/2001/XMLSchema" xmlns:xs="http://www.w3.org/2001/XMLSchema" xmlns:p="http://schemas.microsoft.com/office/2006/metadata/properties" targetNamespace="http://schemas.microsoft.com/office/2006/metadata/properties" ma:root="true" ma:fieldsID="c64490b4aec6201516c3a874156f37b2">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72FFA0EC-5420-4645-A5F8-753D2C2A0014}">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7016035B-531A-4701-8BD0-5D2E12C9B0C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3.xml><?xml version="1.0" encoding="utf-8"?>
<ds:datastoreItem xmlns:ds="http://schemas.openxmlformats.org/officeDocument/2006/customXml" ds:itemID="{736C7273-9769-4126-8BF8-4301DF8D1503}">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743</TotalTime>
  <Pages>23</Pages>
  <Words>5258</Words>
  <Characters>29975</Characters>
  <Application>Microsoft Office Word</Application>
  <DocSecurity>0</DocSecurity>
  <Lines>249</Lines>
  <Paragraphs>70</Paragraphs>
  <ScaleCrop>false</ScaleCrop>
  <HeadingPairs>
    <vt:vector size="2" baseType="variant">
      <vt:variant>
        <vt:lpstr>Title</vt:lpstr>
      </vt:variant>
      <vt:variant>
        <vt:i4>1</vt:i4>
      </vt:variant>
    </vt:vector>
  </HeadingPairs>
  <TitlesOfParts>
    <vt:vector size="1" baseType="lpstr">
      <vt:lpstr>BIO4D Software System</vt:lpstr>
    </vt:vector>
  </TitlesOfParts>
  <Company>fnbn</Company>
  <LinksUpToDate>false</LinksUpToDate>
  <CharactersWithSpaces>35163</CharactersWithSpaces>
  <SharedDoc>false</SharedDoc>
  <HLinks>
    <vt:vector size="30" baseType="variant">
      <vt:variant>
        <vt:i4>327724</vt:i4>
      </vt:variant>
      <vt:variant>
        <vt:i4>90</vt:i4>
      </vt:variant>
      <vt:variant>
        <vt:i4>0</vt:i4>
      </vt:variant>
      <vt:variant>
        <vt:i4>5</vt:i4>
      </vt:variant>
      <vt:variant>
        <vt:lpwstr/>
      </vt:variant>
      <vt:variant>
        <vt:lpwstr>_Assigning_a_Kit</vt:lpwstr>
      </vt:variant>
      <vt:variant>
        <vt:i4>5439541</vt:i4>
      </vt:variant>
      <vt:variant>
        <vt:i4>87</vt:i4>
      </vt:variant>
      <vt:variant>
        <vt:i4>0</vt:i4>
      </vt:variant>
      <vt:variant>
        <vt:i4>5</vt:i4>
      </vt:variant>
      <vt:variant>
        <vt:lpwstr>mailto:Bio4Dhelp@tgen.org</vt:lpwstr>
      </vt:variant>
      <vt:variant>
        <vt:lpwstr/>
      </vt:variant>
      <vt:variant>
        <vt:i4>5439541</vt:i4>
      </vt:variant>
      <vt:variant>
        <vt:i4>84</vt:i4>
      </vt:variant>
      <vt:variant>
        <vt:i4>0</vt:i4>
      </vt:variant>
      <vt:variant>
        <vt:i4>5</vt:i4>
      </vt:variant>
      <vt:variant>
        <vt:lpwstr>mailto:Bio4Dhelp@tgen.org</vt:lpwstr>
      </vt:variant>
      <vt:variant>
        <vt:lpwstr/>
      </vt:variant>
      <vt:variant>
        <vt:i4>5439541</vt:i4>
      </vt:variant>
      <vt:variant>
        <vt:i4>81</vt:i4>
      </vt:variant>
      <vt:variant>
        <vt:i4>0</vt:i4>
      </vt:variant>
      <vt:variant>
        <vt:i4>5</vt:i4>
      </vt:variant>
      <vt:variant>
        <vt:lpwstr>mailto:Bio4Dhelp@tgen.org</vt:lpwstr>
      </vt:variant>
      <vt:variant>
        <vt:lpwstr/>
      </vt:variant>
      <vt:variant>
        <vt:i4>7995491</vt:i4>
      </vt:variant>
      <vt:variant>
        <vt:i4>78</vt:i4>
      </vt:variant>
      <vt:variant>
        <vt:i4>0</vt:i4>
      </vt:variant>
      <vt:variant>
        <vt:i4>5</vt:i4>
      </vt:variant>
      <vt:variant>
        <vt:lpwstr/>
      </vt:variant>
      <vt:variant>
        <vt:lpwstr>ChangePassword</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BIO4D Software System</dc:title>
  <dc:subject/>
  <dc:creator>RPetros</dc:creator>
  <cp:keywords/>
  <cp:lastModifiedBy>Sayali Dev</cp:lastModifiedBy>
  <cp:revision>82</cp:revision>
  <cp:lastPrinted>2012-04-03T06:18:00Z</cp:lastPrinted>
  <dcterms:created xsi:type="dcterms:W3CDTF">2018-01-03T07:07:00Z</dcterms:created>
  <dcterms:modified xsi:type="dcterms:W3CDTF">2018-02-23T12:36:00Z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
    <vt:lpwstr>Document</vt:lpwstr>
  </property>
  <property fmtid="{D5CDD505-2E9C-101B-9397-08002B2CF9AE}" pid="3" name="ContentTypeId">
    <vt:lpwstr>0x010100D38F1B81A0197844B6AE01B0136207C5</vt:lpwstr>
  </property>
</Properties>
</file>